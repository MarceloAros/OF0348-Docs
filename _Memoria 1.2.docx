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6BBB3" w14:textId="77777777" w:rsidR="00FA568D" w:rsidRDefault="00FA568D" w:rsidP="00FA568D">
      <w:pPr>
        <w:jc w:val="center"/>
      </w:pPr>
      <w:r>
        <w:rPr>
          <w:noProof/>
        </w:rPr>
        <w:drawing>
          <wp:inline distT="0" distB="0" distL="0" distR="0" wp14:anchorId="7DBA2508" wp14:editId="38B907B5">
            <wp:extent cx="2529840" cy="2620365"/>
            <wp:effectExtent l="0" t="0" r="381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0173" cy="2662142"/>
                    </a:xfrm>
                    <a:prstGeom prst="rect">
                      <a:avLst/>
                    </a:prstGeom>
                    <a:noFill/>
                    <a:ln>
                      <a:noFill/>
                    </a:ln>
                  </pic:spPr>
                </pic:pic>
              </a:graphicData>
            </a:graphic>
          </wp:inline>
        </w:drawing>
      </w:r>
    </w:p>
    <w:p w14:paraId="7BCB8B01" w14:textId="77777777" w:rsidR="00FA568D" w:rsidRPr="00F94868" w:rsidRDefault="00FA568D" w:rsidP="00FA568D">
      <w:pPr>
        <w:jc w:val="center"/>
        <w:rPr>
          <w:rFonts w:cs="Arial"/>
          <w:szCs w:val="24"/>
        </w:rPr>
      </w:pPr>
      <w:r w:rsidRPr="00F94868">
        <w:rPr>
          <w:rFonts w:cs="Arial"/>
          <w:szCs w:val="24"/>
        </w:rPr>
        <w:t>UNIVERSIDAD ANDRÉS BELLO</w:t>
      </w:r>
    </w:p>
    <w:p w14:paraId="4AA0A26B" w14:textId="77777777" w:rsidR="00FA568D" w:rsidRPr="00F94868" w:rsidRDefault="00FA568D" w:rsidP="00FA568D">
      <w:pPr>
        <w:jc w:val="center"/>
        <w:rPr>
          <w:rFonts w:cs="Arial"/>
          <w:szCs w:val="24"/>
        </w:rPr>
      </w:pPr>
      <w:r w:rsidRPr="00F94868">
        <w:rPr>
          <w:rFonts w:cs="Arial"/>
          <w:szCs w:val="24"/>
        </w:rPr>
        <w:t>Facultad de Ingeniería</w:t>
      </w:r>
    </w:p>
    <w:p w14:paraId="0F83C2DC" w14:textId="77777777" w:rsidR="00FA568D" w:rsidRDefault="00FA568D" w:rsidP="00FA568D">
      <w:pPr>
        <w:jc w:val="center"/>
        <w:rPr>
          <w:rFonts w:cs="Arial"/>
          <w:szCs w:val="24"/>
        </w:rPr>
      </w:pPr>
      <w:r w:rsidRPr="00F94868">
        <w:rPr>
          <w:rFonts w:cs="Arial"/>
          <w:szCs w:val="24"/>
        </w:rPr>
        <w:t>Ingeniería en Computación e Informática</w:t>
      </w:r>
    </w:p>
    <w:p w14:paraId="4CD7192F" w14:textId="77777777" w:rsidR="00FA568D" w:rsidRDefault="00FA568D" w:rsidP="00FA568D">
      <w:pPr>
        <w:jc w:val="center"/>
        <w:rPr>
          <w:rFonts w:cs="Arial"/>
          <w:szCs w:val="24"/>
        </w:rPr>
      </w:pPr>
    </w:p>
    <w:p w14:paraId="72EE00CE" w14:textId="0BF0FF8C" w:rsidR="00FA568D" w:rsidRPr="00DE2DFB" w:rsidRDefault="00FA568D" w:rsidP="00FA568D">
      <w:pPr>
        <w:spacing w:line="360" w:lineRule="auto"/>
        <w:jc w:val="center"/>
        <w:rPr>
          <w:rFonts w:cs="Arial"/>
          <w:b/>
          <w:szCs w:val="24"/>
        </w:rPr>
      </w:pPr>
      <w:r w:rsidRPr="00DE2DFB">
        <w:rPr>
          <w:rFonts w:cs="Arial"/>
          <w:b/>
          <w:szCs w:val="24"/>
        </w:rPr>
        <w:t>MEJORA DE SEGURIDAD A SERVIDOR XMPP</w:t>
      </w:r>
      <w:r>
        <w:rPr>
          <w:rFonts w:cs="Arial"/>
          <w:b/>
          <w:szCs w:val="24"/>
        </w:rPr>
        <w:t xml:space="preserve"> OPENFIRE</w:t>
      </w:r>
      <w:r w:rsidRPr="00DE2DFB">
        <w:rPr>
          <w:rFonts w:cs="Arial"/>
          <w:b/>
          <w:szCs w:val="24"/>
        </w:rPr>
        <w:t xml:space="preserve"> IMPLEMENTANDO MECANISMO DE </w:t>
      </w:r>
      <w:r w:rsidR="00B67859">
        <w:rPr>
          <w:rFonts w:cs="Arial"/>
          <w:b/>
          <w:szCs w:val="24"/>
        </w:rPr>
        <w:t>FIRMADO DE FORMULARIOS AL</w:t>
      </w:r>
      <w:r>
        <w:rPr>
          <w:rFonts w:cs="Arial"/>
          <w:b/>
          <w:szCs w:val="24"/>
        </w:rPr>
        <w:t xml:space="preserve"> SISTEMA DE REGISTRO EN BANDA.</w:t>
      </w:r>
    </w:p>
    <w:p w14:paraId="2FA1CBC8" w14:textId="77777777" w:rsidR="00FA568D" w:rsidRDefault="00FA568D" w:rsidP="00FA568D">
      <w:pPr>
        <w:jc w:val="center"/>
        <w:rPr>
          <w:rFonts w:cs="Arial"/>
          <w:szCs w:val="24"/>
        </w:rPr>
      </w:pPr>
    </w:p>
    <w:p w14:paraId="6D1395B0" w14:textId="77777777" w:rsidR="00FA568D" w:rsidRDefault="00FA568D" w:rsidP="00FA568D">
      <w:pPr>
        <w:jc w:val="center"/>
        <w:rPr>
          <w:rFonts w:cs="Arial"/>
          <w:szCs w:val="24"/>
        </w:rPr>
      </w:pPr>
      <w:r>
        <w:rPr>
          <w:rFonts w:cs="Arial"/>
          <w:szCs w:val="24"/>
        </w:rPr>
        <w:t>Tesis de pregrado para optar al título de Ingeniero en Informática.</w:t>
      </w:r>
    </w:p>
    <w:p w14:paraId="23627F92" w14:textId="41E025AE" w:rsidR="00FA568D" w:rsidRDefault="00FA568D" w:rsidP="00FA568D">
      <w:pPr>
        <w:jc w:val="center"/>
        <w:rPr>
          <w:rFonts w:cs="Arial"/>
          <w:szCs w:val="24"/>
        </w:rPr>
      </w:pPr>
    </w:p>
    <w:p w14:paraId="4F126205" w14:textId="0F47438B" w:rsidR="005D79C8" w:rsidRDefault="005D79C8" w:rsidP="00FA568D">
      <w:pPr>
        <w:jc w:val="center"/>
        <w:rPr>
          <w:rFonts w:cs="Arial"/>
          <w:szCs w:val="24"/>
        </w:rPr>
      </w:pPr>
    </w:p>
    <w:p w14:paraId="3BF6EA49" w14:textId="0A86D49B" w:rsidR="005D79C8" w:rsidRDefault="005D79C8" w:rsidP="00FA568D">
      <w:pPr>
        <w:jc w:val="center"/>
        <w:rPr>
          <w:rFonts w:cs="Arial"/>
          <w:szCs w:val="24"/>
        </w:rPr>
      </w:pPr>
    </w:p>
    <w:p w14:paraId="7196E8DD" w14:textId="45706D15" w:rsidR="005D79C8" w:rsidRDefault="005D79C8" w:rsidP="00FA568D">
      <w:pPr>
        <w:jc w:val="center"/>
        <w:rPr>
          <w:rFonts w:cs="Arial"/>
          <w:szCs w:val="24"/>
        </w:rPr>
      </w:pPr>
    </w:p>
    <w:p w14:paraId="66F9DFC6" w14:textId="77777777" w:rsidR="005D79C8" w:rsidRDefault="005D79C8" w:rsidP="00FA568D">
      <w:pPr>
        <w:jc w:val="center"/>
        <w:rPr>
          <w:rFonts w:cs="Arial"/>
          <w:szCs w:val="24"/>
        </w:rPr>
      </w:pPr>
    </w:p>
    <w:p w14:paraId="14C4B69E" w14:textId="7F9867E9" w:rsidR="00FA568D" w:rsidRDefault="00FA568D" w:rsidP="00FA568D">
      <w:pPr>
        <w:jc w:val="center"/>
        <w:rPr>
          <w:rFonts w:cs="Arial"/>
          <w:szCs w:val="24"/>
        </w:rPr>
      </w:pPr>
      <w:r>
        <w:rPr>
          <w:rFonts w:cs="Arial"/>
          <w:szCs w:val="24"/>
        </w:rPr>
        <w:t xml:space="preserve">Marcelo Antonio Aros </w:t>
      </w:r>
      <w:proofErr w:type="spellStart"/>
      <w:r>
        <w:rPr>
          <w:rFonts w:cs="Arial"/>
          <w:szCs w:val="24"/>
        </w:rPr>
        <w:t>Aros</w:t>
      </w:r>
      <w:proofErr w:type="spellEnd"/>
    </w:p>
    <w:p w14:paraId="1DB6AE43" w14:textId="77777777" w:rsidR="00B13C1B" w:rsidRDefault="00FA568D" w:rsidP="00FA568D">
      <w:pPr>
        <w:jc w:val="center"/>
        <w:rPr>
          <w:rFonts w:cs="Arial"/>
          <w:szCs w:val="24"/>
        </w:rPr>
      </w:pPr>
      <w:r>
        <w:rPr>
          <w:rFonts w:cs="Arial"/>
          <w:szCs w:val="24"/>
        </w:rPr>
        <w:t xml:space="preserve">Profesor guía Romina Débora Torres </w:t>
      </w:r>
      <w:proofErr w:type="spellStart"/>
      <w:r>
        <w:rPr>
          <w:rFonts w:cs="Arial"/>
          <w:szCs w:val="24"/>
        </w:rPr>
        <w:t>Torres</w:t>
      </w:r>
      <w:proofErr w:type="spellEnd"/>
    </w:p>
    <w:p w14:paraId="2E31A6FE" w14:textId="699D74B5" w:rsidR="00A94568" w:rsidRDefault="00FA568D" w:rsidP="00B13C1B">
      <w:pPr>
        <w:jc w:val="center"/>
        <w:rPr>
          <w:rFonts w:cs="Arial"/>
          <w:szCs w:val="24"/>
        </w:rPr>
      </w:pPr>
      <w:r>
        <w:rPr>
          <w:rFonts w:cs="Arial"/>
          <w:szCs w:val="24"/>
        </w:rPr>
        <w:t>Viña del Mar de Chile, 2018.</w:t>
      </w:r>
    </w:p>
    <w:p w14:paraId="5893430E" w14:textId="77777777" w:rsidR="00A94568" w:rsidRDefault="00A94568">
      <w:pPr>
        <w:jc w:val="left"/>
        <w:rPr>
          <w:rFonts w:cs="Arial"/>
          <w:szCs w:val="24"/>
        </w:rPr>
      </w:pPr>
      <w:r>
        <w:rPr>
          <w:rFonts w:cs="Arial"/>
          <w:szCs w:val="24"/>
        </w:rPr>
        <w:lastRenderedPageBreak/>
        <w:br w:type="page"/>
      </w:r>
    </w:p>
    <w:p w14:paraId="3FE90624" w14:textId="77777777" w:rsidR="005D79C8" w:rsidRDefault="005D79C8" w:rsidP="00B13C1B">
      <w:pPr>
        <w:jc w:val="center"/>
        <w:rPr>
          <w:rFonts w:cs="Arial"/>
          <w:szCs w:val="24"/>
        </w:rPr>
        <w:sectPr w:rsidR="005D79C8" w:rsidSect="005D79C8">
          <w:footnotePr>
            <w:numRestart w:val="eachSect"/>
          </w:footnotePr>
          <w:pgSz w:w="12240" w:h="15840" w:code="1"/>
          <w:pgMar w:top="1418" w:right="1418" w:bottom="1418" w:left="2268" w:header="709" w:footer="709" w:gutter="0"/>
          <w:cols w:space="708"/>
          <w:docGrid w:linePitch="360"/>
        </w:sectPr>
      </w:pPr>
    </w:p>
    <w:p w14:paraId="147BAAE8" w14:textId="3A28116F" w:rsidR="00B13C1B" w:rsidRDefault="00B13C1B" w:rsidP="00B13C1B">
      <w:pPr>
        <w:jc w:val="center"/>
        <w:rPr>
          <w:rFonts w:cs="Arial"/>
          <w:szCs w:val="24"/>
        </w:rPr>
      </w:pPr>
    </w:p>
    <w:p w14:paraId="5FF9B9C1" w14:textId="61284DFB" w:rsidR="00B13C1B" w:rsidRDefault="00B13C1B" w:rsidP="00B13C1B">
      <w:pPr>
        <w:jc w:val="center"/>
        <w:rPr>
          <w:rFonts w:cs="Arial"/>
          <w:szCs w:val="24"/>
        </w:rPr>
      </w:pPr>
      <w:r>
        <w:rPr>
          <w:rFonts w:cs="Arial"/>
          <w:szCs w:val="24"/>
        </w:rPr>
        <w:t>Agradecimientos</w:t>
      </w:r>
    </w:p>
    <w:p w14:paraId="016C79DE" w14:textId="77777777" w:rsidR="00B13C1B" w:rsidRDefault="00B13C1B" w:rsidP="005D79C8">
      <w:pPr>
        <w:rPr>
          <w:rFonts w:cs="Arial"/>
          <w:szCs w:val="24"/>
        </w:rPr>
      </w:pPr>
    </w:p>
    <w:p w14:paraId="47C15A0C" w14:textId="77777777" w:rsidR="005D79C8" w:rsidRDefault="005D79C8" w:rsidP="005D79C8">
      <w:pPr>
        <w:rPr>
          <w:rFonts w:cs="Arial"/>
          <w:szCs w:val="24"/>
        </w:rPr>
      </w:pPr>
    </w:p>
    <w:p w14:paraId="4C65A2C8" w14:textId="3C1E8F70" w:rsidR="005D79C8" w:rsidRDefault="005D79C8" w:rsidP="005D79C8">
      <w:pPr>
        <w:jc w:val="center"/>
        <w:rPr>
          <w:rFonts w:cs="Arial"/>
          <w:szCs w:val="24"/>
        </w:rPr>
        <w:sectPr w:rsidR="005D79C8" w:rsidSect="00B13C1B">
          <w:footnotePr>
            <w:numRestart w:val="eachSect"/>
          </w:footnotePr>
          <w:pgSz w:w="12240" w:h="15840" w:code="1"/>
          <w:pgMar w:top="1418" w:right="1418" w:bottom="1418" w:left="2268" w:header="709" w:footer="709" w:gutter="0"/>
          <w:cols w:space="708"/>
          <w:vAlign w:val="center"/>
          <w:docGrid w:linePitch="360"/>
        </w:sectPr>
      </w:pPr>
      <w:r w:rsidRPr="005D79C8">
        <w:rPr>
          <w:rFonts w:cs="Arial"/>
          <w:szCs w:val="24"/>
          <w:highlight w:val="yellow"/>
        </w:rPr>
        <w:t>…</w:t>
      </w:r>
    </w:p>
    <w:p w14:paraId="24C90619" w14:textId="72229E8E" w:rsidR="00B13C1B" w:rsidRDefault="00B13C1B" w:rsidP="00B13C1B">
      <w:pPr>
        <w:jc w:val="center"/>
        <w:rPr>
          <w:rFonts w:cs="Arial"/>
          <w:szCs w:val="24"/>
        </w:rPr>
      </w:pPr>
    </w:p>
    <w:p w14:paraId="2A1F9386" w14:textId="77777777" w:rsidR="00B13C1B" w:rsidRDefault="00B13C1B">
      <w:pPr>
        <w:jc w:val="left"/>
        <w:rPr>
          <w:rFonts w:cs="Arial"/>
          <w:szCs w:val="24"/>
        </w:rPr>
      </w:pPr>
    </w:p>
    <w:p w14:paraId="1AFFCFEE" w14:textId="77777777" w:rsidR="00B13C1B" w:rsidRDefault="00B13C1B">
      <w:pPr>
        <w:jc w:val="left"/>
        <w:rPr>
          <w:rFonts w:cs="Arial"/>
          <w:szCs w:val="24"/>
        </w:rPr>
        <w:sectPr w:rsidR="00B13C1B" w:rsidSect="00B13C1B">
          <w:footnotePr>
            <w:numRestart w:val="eachSect"/>
          </w:footnotePr>
          <w:pgSz w:w="12240" w:h="15840" w:code="1"/>
          <w:pgMar w:top="1418" w:right="1418" w:bottom="1418" w:left="2268" w:header="709" w:footer="709" w:gutter="0"/>
          <w:cols w:space="708"/>
          <w:docGrid w:linePitch="360"/>
        </w:sectPr>
      </w:pPr>
    </w:p>
    <w:p w14:paraId="43998D78" w14:textId="0F9C9874" w:rsidR="00A13250" w:rsidRPr="001E3E04" w:rsidRDefault="00B6630B" w:rsidP="00CF099B">
      <w:pPr>
        <w:pStyle w:val="Ttulo1"/>
        <w:rPr>
          <w:rFonts w:cs="Arial"/>
          <w:b/>
        </w:rPr>
      </w:pPr>
      <w:bookmarkStart w:id="0" w:name="_Toc464484058"/>
      <w:bookmarkStart w:id="1" w:name="_Toc465070110"/>
      <w:bookmarkStart w:id="2" w:name="_Toc465070651"/>
      <w:r w:rsidRPr="001E3E04">
        <w:rPr>
          <w:rFonts w:cs="Arial"/>
        </w:rPr>
        <w:lastRenderedPageBreak/>
        <w:t>Abreviaturas.</w:t>
      </w:r>
      <w:bookmarkEnd w:id="0"/>
      <w:bookmarkEnd w:id="1"/>
      <w:bookmarkEnd w:id="2"/>
    </w:p>
    <w:p w14:paraId="1A6DB7E6" w14:textId="77777777" w:rsidR="00094EC1" w:rsidRPr="001E3E04" w:rsidRDefault="00094EC1" w:rsidP="00EC0540">
      <w:pPr>
        <w:pStyle w:val="Prrafodelista"/>
        <w:numPr>
          <w:ilvl w:val="0"/>
          <w:numId w:val="1"/>
        </w:numPr>
        <w:rPr>
          <w:rFonts w:cs="Arial"/>
        </w:rPr>
      </w:pPr>
      <w:r w:rsidRPr="001E3E04">
        <w:rPr>
          <w:rFonts w:cs="Arial"/>
        </w:rPr>
        <w:t>N.L.A. No Listo Aún.</w:t>
      </w:r>
    </w:p>
    <w:p w14:paraId="7E34A1C2" w14:textId="51938916" w:rsidR="00094EC1" w:rsidRPr="001E3E04" w:rsidRDefault="00094EC1" w:rsidP="00EC0540">
      <w:pPr>
        <w:pStyle w:val="Prrafodelista"/>
        <w:numPr>
          <w:ilvl w:val="0"/>
          <w:numId w:val="1"/>
        </w:numPr>
        <w:rPr>
          <w:rFonts w:cs="Arial"/>
        </w:rPr>
      </w:pPr>
      <w:r w:rsidRPr="001E3E04">
        <w:rPr>
          <w:rFonts w:cs="Arial"/>
        </w:rPr>
        <w:t xml:space="preserve">IoT: Internet </w:t>
      </w:r>
      <w:proofErr w:type="spellStart"/>
      <w:r w:rsidRPr="001E3E04">
        <w:rPr>
          <w:rFonts w:cs="Arial"/>
        </w:rPr>
        <w:t>of</w:t>
      </w:r>
      <w:proofErr w:type="spellEnd"/>
      <w:r w:rsidRPr="001E3E04">
        <w:rPr>
          <w:rFonts w:cs="Arial"/>
        </w:rPr>
        <w:t xml:space="preserve"> Things o Internet de las cosas.</w:t>
      </w:r>
    </w:p>
    <w:p w14:paraId="74D511A7" w14:textId="77777777" w:rsidR="00B6630B" w:rsidRPr="001E3E04" w:rsidRDefault="00B6630B" w:rsidP="00EC0540">
      <w:pPr>
        <w:pStyle w:val="Prrafodelista"/>
        <w:numPr>
          <w:ilvl w:val="0"/>
          <w:numId w:val="1"/>
        </w:numPr>
        <w:rPr>
          <w:rFonts w:cs="Arial"/>
          <w:lang w:val="en-US"/>
        </w:rPr>
      </w:pPr>
      <w:r w:rsidRPr="001E3E04">
        <w:rPr>
          <w:rFonts w:cs="Arial"/>
          <w:lang w:val="en-US"/>
        </w:rPr>
        <w:t>IETF: Internet Engineering Task Force.</w:t>
      </w:r>
    </w:p>
    <w:p w14:paraId="2D132470" w14:textId="77777777" w:rsidR="00B6630B" w:rsidRPr="001E3E04" w:rsidRDefault="00B6630B" w:rsidP="00EC0540">
      <w:pPr>
        <w:pStyle w:val="Prrafodelista"/>
        <w:numPr>
          <w:ilvl w:val="0"/>
          <w:numId w:val="1"/>
        </w:numPr>
        <w:rPr>
          <w:rFonts w:cs="Arial"/>
        </w:rPr>
      </w:pPr>
      <w:r w:rsidRPr="001E3E04">
        <w:rPr>
          <w:rFonts w:cs="Arial"/>
        </w:rPr>
        <w:t xml:space="preserve">XMPP: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(Protocolo extensible de mensajería y comunicación de presencia).</w:t>
      </w:r>
    </w:p>
    <w:p w14:paraId="52699E66" w14:textId="77777777" w:rsidR="00B6630B" w:rsidRPr="001E3E04" w:rsidRDefault="00B6630B" w:rsidP="00EC0540">
      <w:pPr>
        <w:pStyle w:val="Prrafodelista"/>
        <w:numPr>
          <w:ilvl w:val="0"/>
          <w:numId w:val="1"/>
        </w:numPr>
        <w:rPr>
          <w:rFonts w:cs="Arial"/>
          <w:lang w:val="en-US"/>
        </w:rPr>
      </w:pPr>
      <w:r w:rsidRPr="001E3E04">
        <w:rPr>
          <w:rFonts w:cs="Arial"/>
          <w:lang w:val="en-US"/>
        </w:rPr>
        <w:t>JSF: Jabber Software Foundation (Fundación de Software Jabber)</w:t>
      </w:r>
    </w:p>
    <w:p w14:paraId="38EE945C" w14:textId="77777777" w:rsidR="00B6630B" w:rsidRPr="001E3E04" w:rsidRDefault="00B6630B" w:rsidP="00EC0540">
      <w:pPr>
        <w:pStyle w:val="Prrafodelista"/>
        <w:numPr>
          <w:ilvl w:val="0"/>
          <w:numId w:val="1"/>
        </w:numPr>
        <w:rPr>
          <w:rFonts w:cs="Arial"/>
        </w:rPr>
      </w:pPr>
      <w:r w:rsidRPr="001E3E04">
        <w:rPr>
          <w:rFonts w:cs="Arial"/>
        </w:rPr>
        <w:t xml:space="preserve">XSF: XMPP </w:t>
      </w:r>
      <w:proofErr w:type="spellStart"/>
      <w:r w:rsidRPr="001E3E04">
        <w:rPr>
          <w:rFonts w:cs="Arial"/>
        </w:rPr>
        <w:t>Standards</w:t>
      </w:r>
      <w:proofErr w:type="spellEnd"/>
      <w:r w:rsidRPr="001E3E04">
        <w:rPr>
          <w:rFonts w:cs="Arial"/>
        </w:rPr>
        <w:t xml:space="preserve"> </w:t>
      </w:r>
      <w:proofErr w:type="spellStart"/>
      <w:r w:rsidRPr="001E3E04">
        <w:rPr>
          <w:rFonts w:cs="Arial"/>
        </w:rPr>
        <w:t>Foundation</w:t>
      </w:r>
      <w:proofErr w:type="spellEnd"/>
      <w:r w:rsidRPr="001E3E04">
        <w:rPr>
          <w:rFonts w:cs="Arial"/>
        </w:rPr>
        <w:t xml:space="preserve"> (Fundación de estándares de XMPP)</w:t>
      </w:r>
    </w:p>
    <w:p w14:paraId="33BE5714" w14:textId="77777777" w:rsidR="00B6630B" w:rsidRPr="001E3E04" w:rsidRDefault="00B6630B" w:rsidP="00EC0540">
      <w:pPr>
        <w:pStyle w:val="Prrafodelista"/>
        <w:numPr>
          <w:ilvl w:val="0"/>
          <w:numId w:val="1"/>
        </w:numPr>
        <w:rPr>
          <w:rFonts w:cs="Arial"/>
        </w:rPr>
      </w:pPr>
      <w:r w:rsidRPr="001E3E04">
        <w:rPr>
          <w:rFonts w:cs="Arial"/>
        </w:rPr>
        <w:t xml:space="preserve">XEP: XMPP </w:t>
      </w:r>
      <w:proofErr w:type="spellStart"/>
      <w:r w:rsidRPr="001E3E04">
        <w:rPr>
          <w:rFonts w:cs="Arial"/>
        </w:rPr>
        <w:t>Enhancement</w:t>
      </w:r>
      <w:proofErr w:type="spellEnd"/>
      <w:r w:rsidRPr="001E3E04">
        <w:rPr>
          <w:rFonts w:cs="Arial"/>
        </w:rPr>
        <w:t xml:space="preserve"> </w:t>
      </w:r>
      <w:proofErr w:type="spellStart"/>
      <w:r w:rsidRPr="001E3E04">
        <w:rPr>
          <w:rFonts w:cs="Arial"/>
        </w:rPr>
        <w:t>Proposals</w:t>
      </w:r>
      <w:proofErr w:type="spellEnd"/>
      <w:r w:rsidRPr="001E3E04">
        <w:rPr>
          <w:rFonts w:cs="Arial"/>
        </w:rPr>
        <w:t xml:space="preserve"> (Propuestas de mejoras a XMPP)</w:t>
      </w:r>
    </w:p>
    <w:p w14:paraId="281F62F3" w14:textId="77777777" w:rsidR="00B6630B" w:rsidRPr="001E3E04" w:rsidRDefault="00B6630B" w:rsidP="00EC0540">
      <w:pPr>
        <w:pStyle w:val="Prrafodelista"/>
        <w:numPr>
          <w:ilvl w:val="0"/>
          <w:numId w:val="1"/>
        </w:numPr>
        <w:rPr>
          <w:rFonts w:cs="Arial"/>
        </w:rPr>
      </w:pPr>
      <w:r w:rsidRPr="001E3E04">
        <w:rPr>
          <w:rFonts w:cs="Arial"/>
        </w:rPr>
        <w:t>JID: Jabber ID.</w:t>
      </w:r>
    </w:p>
    <w:p w14:paraId="1166EC1D" w14:textId="77777777" w:rsidR="00514A5E" w:rsidRPr="001E3E04" w:rsidRDefault="00514A5E" w:rsidP="00EC0540">
      <w:pPr>
        <w:pStyle w:val="Prrafodelista"/>
        <w:numPr>
          <w:ilvl w:val="0"/>
          <w:numId w:val="1"/>
        </w:numPr>
        <w:rPr>
          <w:rFonts w:cs="Arial"/>
        </w:rPr>
      </w:pPr>
      <w:r w:rsidRPr="001E3E04">
        <w:rPr>
          <w:rFonts w:cs="Arial"/>
        </w:rPr>
        <w:t xml:space="preserve">RFC: </w:t>
      </w:r>
      <w:proofErr w:type="spellStart"/>
      <w:r w:rsidRPr="001E3E04">
        <w:rPr>
          <w:rFonts w:cs="Arial"/>
        </w:rPr>
        <w:t>Request</w:t>
      </w:r>
      <w:proofErr w:type="spellEnd"/>
      <w:r w:rsidRPr="001E3E04">
        <w:rPr>
          <w:rFonts w:cs="Arial"/>
        </w:rPr>
        <w:t xml:space="preserve"> </w:t>
      </w:r>
      <w:proofErr w:type="spellStart"/>
      <w:r w:rsidRPr="001E3E04">
        <w:rPr>
          <w:rFonts w:cs="Arial"/>
        </w:rPr>
        <w:t>for</w:t>
      </w:r>
      <w:proofErr w:type="spellEnd"/>
      <w:r w:rsidRPr="001E3E04">
        <w:rPr>
          <w:rFonts w:cs="Arial"/>
        </w:rPr>
        <w:t xml:space="preserve"> </w:t>
      </w:r>
      <w:proofErr w:type="spellStart"/>
      <w:r w:rsidRPr="001E3E04">
        <w:rPr>
          <w:rFonts w:cs="Arial"/>
        </w:rPr>
        <w:t>Comments</w:t>
      </w:r>
      <w:proofErr w:type="spellEnd"/>
    </w:p>
    <w:p w14:paraId="347CD9B2" w14:textId="4D11A830" w:rsidR="00073557" w:rsidRPr="001E3E04" w:rsidRDefault="00073557" w:rsidP="00EC0540">
      <w:pPr>
        <w:pStyle w:val="Prrafodelista"/>
        <w:numPr>
          <w:ilvl w:val="0"/>
          <w:numId w:val="1"/>
        </w:numPr>
        <w:rPr>
          <w:rFonts w:cs="Arial"/>
        </w:rPr>
      </w:pPr>
      <w:r w:rsidRPr="001E3E04">
        <w:rPr>
          <w:rFonts w:cs="Arial"/>
        </w:rPr>
        <w:t xml:space="preserve">PO: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16505FC1" w14:textId="1C98AEAD" w:rsidR="008B7FD4" w:rsidRPr="001E3E04" w:rsidRDefault="008B7FD4" w:rsidP="00EC0540">
      <w:pPr>
        <w:pStyle w:val="Prrafodelista"/>
        <w:numPr>
          <w:ilvl w:val="0"/>
          <w:numId w:val="1"/>
        </w:numPr>
        <w:rPr>
          <w:rFonts w:cs="Arial"/>
        </w:rPr>
      </w:pPr>
      <w:r w:rsidRPr="001E3E04">
        <w:rPr>
          <w:rFonts w:cs="Arial"/>
        </w:rPr>
        <w:t xml:space="preserve">TCP: </w:t>
      </w:r>
      <w:proofErr w:type="spellStart"/>
      <w:r w:rsidRPr="001E3E04">
        <w:rPr>
          <w:rFonts w:cs="Arial"/>
        </w:rPr>
        <w:t>Tra</w:t>
      </w:r>
      <w:r w:rsidR="007F49E9" w:rsidRPr="001E3E04">
        <w:rPr>
          <w:rFonts w:cs="Arial"/>
        </w:rPr>
        <w:t>nsmission</w:t>
      </w:r>
      <w:proofErr w:type="spellEnd"/>
      <w:r w:rsidR="007F49E9" w:rsidRPr="001E3E04">
        <w:rPr>
          <w:rFonts w:cs="Arial"/>
        </w:rPr>
        <w:t xml:space="preserve"> Control </w:t>
      </w:r>
      <w:proofErr w:type="spellStart"/>
      <w:r w:rsidR="007F49E9" w:rsidRPr="001E3E04">
        <w:rPr>
          <w:rFonts w:cs="Arial"/>
        </w:rPr>
        <w:t>Protocol</w:t>
      </w:r>
      <w:proofErr w:type="spellEnd"/>
      <w:r w:rsidR="007F49E9" w:rsidRPr="001E3E04">
        <w:rPr>
          <w:rFonts w:cs="Arial"/>
        </w:rPr>
        <w:t xml:space="preserve"> </w:t>
      </w:r>
      <w:r w:rsidRPr="001E3E04">
        <w:rPr>
          <w:rFonts w:cs="Arial"/>
        </w:rPr>
        <w:t>o Protocolo de Control de Transmisión</w:t>
      </w:r>
    </w:p>
    <w:p w14:paraId="28E7C407" w14:textId="0ECE52E7" w:rsidR="008B7FD4" w:rsidRPr="001E3E04" w:rsidRDefault="008B7FD4" w:rsidP="00EC0540">
      <w:pPr>
        <w:pStyle w:val="Prrafodelista"/>
        <w:numPr>
          <w:ilvl w:val="0"/>
          <w:numId w:val="1"/>
        </w:numPr>
        <w:rPr>
          <w:rFonts w:cs="Arial"/>
        </w:rPr>
      </w:pPr>
      <w:r w:rsidRPr="001E3E04">
        <w:rPr>
          <w:rFonts w:cs="Arial"/>
        </w:rPr>
        <w:t xml:space="preserve">UDP: </w:t>
      </w:r>
      <w:proofErr w:type="spellStart"/>
      <w:r w:rsidRPr="001E3E04">
        <w:rPr>
          <w:rFonts w:cs="Arial"/>
        </w:rPr>
        <w:t>User</w:t>
      </w:r>
      <w:proofErr w:type="spellEnd"/>
      <w:r w:rsidRPr="001E3E04">
        <w:rPr>
          <w:rFonts w:cs="Arial"/>
        </w:rPr>
        <w:t xml:space="preserve"> </w:t>
      </w:r>
      <w:proofErr w:type="spellStart"/>
      <w:r w:rsidRPr="001E3E04">
        <w:rPr>
          <w:rFonts w:cs="Arial"/>
        </w:rPr>
        <w:t>Datagram</w:t>
      </w:r>
      <w:proofErr w:type="spellEnd"/>
      <w:r w:rsidRPr="001E3E04">
        <w:rPr>
          <w:rFonts w:cs="Arial"/>
        </w:rPr>
        <w:t xml:space="preserve"> </w:t>
      </w:r>
      <w:proofErr w:type="spellStart"/>
      <w:r w:rsidRPr="001E3E04">
        <w:rPr>
          <w:rFonts w:cs="Arial"/>
        </w:rPr>
        <w:t>Protocol</w:t>
      </w:r>
      <w:proofErr w:type="spellEnd"/>
    </w:p>
    <w:p w14:paraId="2769FE73" w14:textId="0E9172D9" w:rsidR="008B7FD4" w:rsidRPr="001E3E04" w:rsidRDefault="008B7FD4" w:rsidP="00EC0540">
      <w:pPr>
        <w:pStyle w:val="Prrafodelista"/>
        <w:numPr>
          <w:ilvl w:val="0"/>
          <w:numId w:val="1"/>
        </w:numPr>
        <w:rPr>
          <w:rFonts w:cs="Arial"/>
          <w:lang w:val="en-US"/>
        </w:rPr>
      </w:pPr>
      <w:r w:rsidRPr="001E3E04">
        <w:rPr>
          <w:rFonts w:cs="Arial"/>
          <w:lang w:val="en-US"/>
        </w:rPr>
        <w:t>SPX: Internetwork Packet Exchange/Sequenced Packet Exchange</w:t>
      </w:r>
    </w:p>
    <w:p w14:paraId="7CEF992A" w14:textId="71B1FEAB" w:rsidR="008B7FD4" w:rsidRPr="001E3E04" w:rsidRDefault="008B7FD4" w:rsidP="00EC0540">
      <w:pPr>
        <w:pStyle w:val="Prrafodelista"/>
        <w:numPr>
          <w:ilvl w:val="0"/>
          <w:numId w:val="1"/>
        </w:numPr>
        <w:rPr>
          <w:rFonts w:cs="Arial"/>
        </w:rPr>
      </w:pPr>
      <w:r w:rsidRPr="001E3E04">
        <w:rPr>
          <w:rFonts w:cs="Arial"/>
        </w:rPr>
        <w:t>RPC</w:t>
      </w:r>
      <w:r w:rsidR="0031232C" w:rsidRPr="001E3E04">
        <w:rPr>
          <w:rFonts w:cs="Arial"/>
        </w:rPr>
        <w:t xml:space="preserve">: </w:t>
      </w:r>
      <w:proofErr w:type="spellStart"/>
      <w:r w:rsidR="0031232C" w:rsidRPr="001E3E04">
        <w:rPr>
          <w:rFonts w:cs="Arial"/>
        </w:rPr>
        <w:t>Remote</w:t>
      </w:r>
      <w:proofErr w:type="spellEnd"/>
      <w:r w:rsidR="0031232C" w:rsidRPr="001E3E04">
        <w:rPr>
          <w:rFonts w:cs="Arial"/>
        </w:rPr>
        <w:t xml:space="preserve"> </w:t>
      </w:r>
      <w:proofErr w:type="spellStart"/>
      <w:r w:rsidR="0031232C" w:rsidRPr="001E3E04">
        <w:rPr>
          <w:rFonts w:cs="Arial"/>
        </w:rPr>
        <w:t>procedure</w:t>
      </w:r>
      <w:proofErr w:type="spellEnd"/>
      <w:r w:rsidR="0031232C" w:rsidRPr="001E3E04">
        <w:rPr>
          <w:rFonts w:cs="Arial"/>
        </w:rPr>
        <w:t xml:space="preserve"> </w:t>
      </w:r>
      <w:proofErr w:type="spellStart"/>
      <w:r w:rsidR="0031232C" w:rsidRPr="001E3E04">
        <w:rPr>
          <w:rFonts w:cs="Arial"/>
        </w:rPr>
        <w:t>call</w:t>
      </w:r>
      <w:proofErr w:type="spellEnd"/>
      <w:r w:rsidR="0031232C" w:rsidRPr="001E3E04">
        <w:rPr>
          <w:rFonts w:cs="Arial"/>
        </w:rPr>
        <w:t xml:space="preserve">. Llamada a procedimiento </w:t>
      </w:r>
      <w:proofErr w:type="spellStart"/>
      <w:r w:rsidR="0031232C" w:rsidRPr="001E3E04">
        <w:rPr>
          <w:rFonts w:cs="Arial"/>
        </w:rPr>
        <w:t>remoto.x</w:t>
      </w:r>
      <w:proofErr w:type="spellEnd"/>
      <w:r w:rsidR="0031232C" w:rsidRPr="001E3E04">
        <w:rPr>
          <w:rFonts w:cs="Arial"/>
        </w:rPr>
        <w:tab/>
      </w:r>
    </w:p>
    <w:p w14:paraId="5483EB0B" w14:textId="1FD526BE" w:rsidR="0031232C" w:rsidRPr="001E3E04" w:rsidRDefault="0031232C" w:rsidP="00EC0540">
      <w:pPr>
        <w:pStyle w:val="Prrafodelista"/>
        <w:numPr>
          <w:ilvl w:val="0"/>
          <w:numId w:val="1"/>
        </w:numPr>
        <w:rPr>
          <w:rFonts w:cs="Arial"/>
        </w:rPr>
      </w:pPr>
      <w:r w:rsidRPr="001E3E04">
        <w:rPr>
          <w:rFonts w:cs="Arial"/>
        </w:rPr>
        <w:t>SNMP:</w:t>
      </w:r>
      <w:r w:rsidR="007F49E9" w:rsidRPr="001E3E04">
        <w:rPr>
          <w:rFonts w:cs="Arial"/>
        </w:rPr>
        <w:t xml:space="preserve"> </w:t>
      </w:r>
      <w:r w:rsidR="007F49E9" w:rsidRPr="001E3E04">
        <w:rPr>
          <w:rStyle w:val="tgc"/>
          <w:rFonts w:cs="Arial"/>
        </w:rPr>
        <w:t xml:space="preserve">Simple Network Management </w:t>
      </w:r>
      <w:proofErr w:type="spellStart"/>
      <w:r w:rsidR="007F49E9" w:rsidRPr="001E3E04">
        <w:rPr>
          <w:rStyle w:val="tgc"/>
          <w:rFonts w:cs="Arial"/>
        </w:rPr>
        <w:t>Protocol</w:t>
      </w:r>
      <w:proofErr w:type="spellEnd"/>
      <w:r w:rsidR="007F49E9" w:rsidRPr="001E3E04">
        <w:rPr>
          <w:rStyle w:val="tgc"/>
          <w:rFonts w:cs="Arial"/>
        </w:rPr>
        <w:t xml:space="preserve"> o Protocolo Simple de Administración de Red</w:t>
      </w:r>
    </w:p>
    <w:p w14:paraId="4498AC9F" w14:textId="3CE6E985" w:rsidR="0031232C" w:rsidRPr="001E3E04" w:rsidRDefault="0031232C" w:rsidP="00EC0540">
      <w:pPr>
        <w:pStyle w:val="Prrafodelista"/>
        <w:numPr>
          <w:ilvl w:val="0"/>
          <w:numId w:val="1"/>
        </w:numPr>
        <w:rPr>
          <w:rFonts w:cs="Arial"/>
        </w:rPr>
      </w:pPr>
      <w:r w:rsidRPr="001E3E04">
        <w:rPr>
          <w:rFonts w:cs="Arial"/>
        </w:rPr>
        <w:t>SMTP:</w:t>
      </w:r>
      <w:r w:rsidR="007F49E9" w:rsidRPr="001E3E04">
        <w:rPr>
          <w:rFonts w:cs="Arial"/>
        </w:rPr>
        <w:t xml:space="preserve"> Simple Mail Transfer </w:t>
      </w:r>
      <w:proofErr w:type="spellStart"/>
      <w:r w:rsidR="007F49E9" w:rsidRPr="001E3E04">
        <w:rPr>
          <w:rFonts w:cs="Arial"/>
        </w:rPr>
        <w:t>Protocol</w:t>
      </w:r>
      <w:proofErr w:type="spellEnd"/>
      <w:r w:rsidR="007F49E9" w:rsidRPr="001E3E04">
        <w:rPr>
          <w:rFonts w:cs="Arial"/>
        </w:rPr>
        <w:t xml:space="preserve"> o Protocolo para transferencia simple de correo</w:t>
      </w:r>
    </w:p>
    <w:p w14:paraId="1482FE24" w14:textId="27596000" w:rsidR="0031232C" w:rsidRPr="001E3E04" w:rsidRDefault="0031232C" w:rsidP="00EC0540">
      <w:pPr>
        <w:pStyle w:val="Prrafodelista"/>
        <w:numPr>
          <w:ilvl w:val="0"/>
          <w:numId w:val="1"/>
        </w:numPr>
        <w:rPr>
          <w:rFonts w:cs="Arial"/>
        </w:rPr>
      </w:pPr>
      <w:r w:rsidRPr="001E3E04">
        <w:rPr>
          <w:rFonts w:cs="Arial"/>
        </w:rPr>
        <w:t>NNTP:</w:t>
      </w:r>
      <w:r w:rsidR="00E92BD2" w:rsidRPr="001E3E04">
        <w:rPr>
          <w:rFonts w:cs="Arial"/>
        </w:rPr>
        <w:t xml:space="preserve"> Network News </w:t>
      </w:r>
      <w:proofErr w:type="spellStart"/>
      <w:r w:rsidR="00E92BD2" w:rsidRPr="001E3E04">
        <w:rPr>
          <w:rFonts w:cs="Arial"/>
        </w:rPr>
        <w:t>Transport</w:t>
      </w:r>
      <w:proofErr w:type="spellEnd"/>
      <w:r w:rsidR="00E92BD2" w:rsidRPr="001E3E04">
        <w:rPr>
          <w:rFonts w:cs="Arial"/>
        </w:rPr>
        <w:t xml:space="preserve">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para la Transferencia de Noticias en Red</w:t>
      </w:r>
    </w:p>
    <w:p w14:paraId="4282519E" w14:textId="18245A4C" w:rsidR="0031232C" w:rsidRPr="001E3E04" w:rsidRDefault="0031232C" w:rsidP="00EC0540">
      <w:pPr>
        <w:pStyle w:val="Prrafodelista"/>
        <w:numPr>
          <w:ilvl w:val="0"/>
          <w:numId w:val="1"/>
        </w:numPr>
        <w:rPr>
          <w:rFonts w:cs="Arial"/>
        </w:rPr>
      </w:pPr>
      <w:r w:rsidRPr="001E3E04">
        <w:rPr>
          <w:rFonts w:cs="Arial"/>
        </w:rPr>
        <w:t>FTP:</w:t>
      </w:r>
      <w:r w:rsidR="00E92BD2" w:rsidRPr="001E3E04">
        <w:rPr>
          <w:rFonts w:cs="Arial"/>
        </w:rPr>
        <w:t xml:space="preserve"> File Transfer </w:t>
      </w:r>
      <w:proofErr w:type="spellStart"/>
      <w:r w:rsidR="00E92BD2" w:rsidRPr="001E3E04">
        <w:rPr>
          <w:rFonts w:cs="Arial"/>
        </w:rPr>
        <w:t>Protocol</w:t>
      </w:r>
      <w:proofErr w:type="spellEnd"/>
      <w:r w:rsidR="00E92BD2" w:rsidRPr="001E3E04">
        <w:rPr>
          <w:rFonts w:cs="Arial"/>
        </w:rPr>
        <w:t xml:space="preserve"> o Protocolo de Transferencia de Archivos</w:t>
      </w:r>
    </w:p>
    <w:p w14:paraId="0A38E0CD" w14:textId="1A240364" w:rsidR="0031232C" w:rsidRPr="001E3E04" w:rsidRDefault="0031232C" w:rsidP="00EC0540">
      <w:pPr>
        <w:pStyle w:val="Prrafodelista"/>
        <w:numPr>
          <w:ilvl w:val="0"/>
          <w:numId w:val="1"/>
        </w:numPr>
        <w:rPr>
          <w:rFonts w:cs="Arial"/>
        </w:rPr>
      </w:pPr>
      <w:r w:rsidRPr="001E3E04">
        <w:rPr>
          <w:rFonts w:cs="Arial"/>
        </w:rPr>
        <w:t xml:space="preserve">SSH: </w:t>
      </w:r>
      <w:proofErr w:type="spellStart"/>
      <w:r w:rsidR="00E92BD2" w:rsidRPr="001E3E04">
        <w:rPr>
          <w:rFonts w:cs="Arial"/>
        </w:rPr>
        <w:t>Secure</w:t>
      </w:r>
      <w:proofErr w:type="spellEnd"/>
      <w:r w:rsidR="00E92BD2" w:rsidRPr="001E3E04">
        <w:rPr>
          <w:rFonts w:cs="Arial"/>
        </w:rPr>
        <w:t xml:space="preserve"> Shell o Intérprete de Órdenes seguro </w:t>
      </w:r>
    </w:p>
    <w:p w14:paraId="424AFAC3" w14:textId="7E521D89" w:rsidR="0031232C" w:rsidRPr="001E3E04" w:rsidRDefault="0031232C" w:rsidP="00EC0540">
      <w:pPr>
        <w:pStyle w:val="Prrafodelista"/>
        <w:numPr>
          <w:ilvl w:val="0"/>
          <w:numId w:val="1"/>
        </w:numPr>
        <w:rPr>
          <w:rFonts w:cs="Arial"/>
        </w:rPr>
      </w:pPr>
      <w:r w:rsidRPr="001E3E04">
        <w:rPr>
          <w:rFonts w:cs="Arial"/>
        </w:rPr>
        <w:t>HTTP:</w:t>
      </w:r>
      <w:r w:rsidR="00E92BD2" w:rsidRPr="001E3E04">
        <w:rPr>
          <w:rFonts w:cs="Arial"/>
        </w:rPr>
        <w:t xml:space="preserve"> </w:t>
      </w:r>
      <w:proofErr w:type="spellStart"/>
      <w:r w:rsidR="00E92BD2" w:rsidRPr="001E3E04">
        <w:rPr>
          <w:rFonts w:cs="Arial"/>
        </w:rPr>
        <w:t>Hypertext</w:t>
      </w:r>
      <w:proofErr w:type="spellEnd"/>
      <w:r w:rsidR="00E92BD2" w:rsidRPr="001E3E04">
        <w:rPr>
          <w:rFonts w:cs="Arial"/>
        </w:rPr>
        <w:t xml:space="preserve"> Transfer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de Transferencia de Hipertexto</w:t>
      </w:r>
    </w:p>
    <w:p w14:paraId="3234CB1C" w14:textId="6744E40B" w:rsidR="0031232C" w:rsidRPr="001E3E04" w:rsidRDefault="0031232C" w:rsidP="00EC0540">
      <w:pPr>
        <w:pStyle w:val="Prrafodelista"/>
        <w:numPr>
          <w:ilvl w:val="0"/>
          <w:numId w:val="1"/>
        </w:numPr>
        <w:rPr>
          <w:rFonts w:cs="Arial"/>
        </w:rPr>
      </w:pPr>
      <w:r w:rsidRPr="001E3E04">
        <w:rPr>
          <w:rFonts w:cs="Arial"/>
        </w:rPr>
        <w:t>CIFS</w:t>
      </w:r>
      <w:r w:rsidR="00E92BD2" w:rsidRPr="001E3E04">
        <w:rPr>
          <w:rFonts w:cs="Arial"/>
        </w:rPr>
        <w:t xml:space="preserve">: </w:t>
      </w:r>
      <w:proofErr w:type="spellStart"/>
      <w:r w:rsidR="00E92BD2" w:rsidRPr="001E3E04">
        <w:rPr>
          <w:rFonts w:cs="Arial"/>
        </w:rPr>
        <w:t>Common</w:t>
      </w:r>
      <w:proofErr w:type="spellEnd"/>
      <w:r w:rsidR="00E92BD2" w:rsidRPr="001E3E04">
        <w:rPr>
          <w:rFonts w:cs="Arial"/>
        </w:rPr>
        <w:t xml:space="preserve"> Internet File </w:t>
      </w:r>
      <w:proofErr w:type="spellStart"/>
      <w:r w:rsidR="00E92BD2" w:rsidRPr="001E3E04">
        <w:rPr>
          <w:rFonts w:cs="Arial"/>
        </w:rPr>
        <w:t>System</w:t>
      </w:r>
      <w:proofErr w:type="spellEnd"/>
      <w:r w:rsidR="00E92BD2" w:rsidRPr="001E3E04">
        <w:rPr>
          <w:rFonts w:cs="Arial"/>
        </w:rPr>
        <w:t xml:space="preserve"> o Sistema Común de Archivos de Internet </w:t>
      </w:r>
    </w:p>
    <w:p w14:paraId="6EC3CC9E" w14:textId="23FEF506" w:rsidR="007F49E9" w:rsidRPr="001E3E04" w:rsidRDefault="007F49E9" w:rsidP="00EC0540">
      <w:pPr>
        <w:pStyle w:val="Prrafodelista"/>
        <w:numPr>
          <w:ilvl w:val="0"/>
          <w:numId w:val="1"/>
        </w:numPr>
        <w:rPr>
          <w:rFonts w:cs="Arial"/>
        </w:rPr>
      </w:pPr>
      <w:r w:rsidRPr="001E3E04">
        <w:rPr>
          <w:rFonts w:cs="Arial"/>
        </w:rPr>
        <w:t xml:space="preserve">IM: </w:t>
      </w:r>
      <w:r w:rsidR="00094EC1" w:rsidRPr="001E3E04">
        <w:rPr>
          <w:rFonts w:cs="Arial"/>
        </w:rPr>
        <w:t xml:space="preserve">Instante </w:t>
      </w:r>
      <w:r w:rsidR="001223D1" w:rsidRPr="001E3E04">
        <w:rPr>
          <w:rFonts w:cs="Arial"/>
        </w:rPr>
        <w:t>Mensajería instantánea</w:t>
      </w:r>
    </w:p>
    <w:p w14:paraId="34B84E3E" w14:textId="77777777" w:rsidR="00B6630B" w:rsidRPr="001E3E04" w:rsidRDefault="00B6630B">
      <w:pPr>
        <w:rPr>
          <w:rFonts w:cs="Arial"/>
        </w:rPr>
      </w:pPr>
      <w:r w:rsidRPr="001E3E04">
        <w:rPr>
          <w:rFonts w:cs="Arial"/>
        </w:rPr>
        <w:br w:type="page"/>
      </w:r>
    </w:p>
    <w:p w14:paraId="5FBD6A58" w14:textId="2EBC4030" w:rsidR="008110FB" w:rsidRPr="001E3E04" w:rsidRDefault="008110FB" w:rsidP="008110FB">
      <w:pPr>
        <w:pStyle w:val="Ttulo1"/>
        <w:rPr>
          <w:rFonts w:cs="Arial"/>
        </w:rPr>
      </w:pPr>
      <w:bookmarkStart w:id="3" w:name="_Toc465070111"/>
      <w:bookmarkStart w:id="4" w:name="_Toc465070652"/>
      <w:r w:rsidRPr="001E3E04">
        <w:rPr>
          <w:rFonts w:cs="Arial"/>
        </w:rPr>
        <w:lastRenderedPageBreak/>
        <w:t>Índice de contenidos</w:t>
      </w:r>
      <w:bookmarkEnd w:id="3"/>
      <w:bookmarkEnd w:id="4"/>
    </w:p>
    <w:p w14:paraId="1AD59E7A" w14:textId="0C231CFE" w:rsidR="00C86C5C" w:rsidRPr="001E3E04" w:rsidRDefault="00C86C5C">
      <w:pPr>
        <w:pStyle w:val="TDC1"/>
        <w:rPr>
          <w:rFonts w:cs="Arial"/>
          <w:noProof/>
          <w:sz w:val="22"/>
          <w:szCs w:val="22"/>
          <w:lang w:eastAsia="es-CL"/>
        </w:rPr>
      </w:pPr>
      <w:r w:rsidRPr="001E3E04">
        <w:rPr>
          <w:rFonts w:cs="Arial"/>
        </w:rPr>
        <w:fldChar w:fldCharType="begin"/>
      </w:r>
      <w:r w:rsidRPr="001E3E04">
        <w:rPr>
          <w:rFonts w:cs="Arial"/>
        </w:rPr>
        <w:instrText xml:space="preserve"> TOC \o "1-6" \f \h \z \u </w:instrText>
      </w:r>
      <w:r w:rsidRPr="001E3E04">
        <w:rPr>
          <w:rFonts w:cs="Arial"/>
        </w:rPr>
        <w:fldChar w:fldCharType="separate"/>
      </w:r>
      <w:hyperlink w:anchor="_Toc465070651" w:history="1">
        <w:r w:rsidRPr="001E3E04">
          <w:rPr>
            <w:rStyle w:val="Hipervnculo"/>
            <w:rFonts w:cs="Arial"/>
            <w:noProof/>
          </w:rPr>
          <w:t>Abreviaturas.</w:t>
        </w:r>
        <w:r w:rsidRPr="001E3E04">
          <w:rPr>
            <w:rFonts w:cs="Arial"/>
            <w:noProof/>
            <w:webHidden/>
          </w:rPr>
          <w:tab/>
        </w:r>
        <w:r w:rsidRPr="001E3E04">
          <w:rPr>
            <w:rFonts w:cs="Arial"/>
            <w:noProof/>
            <w:webHidden/>
          </w:rPr>
          <w:fldChar w:fldCharType="begin"/>
        </w:r>
        <w:r w:rsidRPr="001E3E04">
          <w:rPr>
            <w:rFonts w:cs="Arial"/>
            <w:noProof/>
            <w:webHidden/>
          </w:rPr>
          <w:instrText xml:space="preserve"> PAGEREF _Toc465070651 \h </w:instrText>
        </w:r>
        <w:r w:rsidRPr="001E3E04">
          <w:rPr>
            <w:rFonts w:cs="Arial"/>
            <w:noProof/>
            <w:webHidden/>
          </w:rPr>
        </w:r>
        <w:r w:rsidRPr="001E3E04">
          <w:rPr>
            <w:rFonts w:cs="Arial"/>
            <w:noProof/>
            <w:webHidden/>
          </w:rPr>
          <w:fldChar w:fldCharType="separate"/>
        </w:r>
        <w:r w:rsidRPr="001E3E04">
          <w:rPr>
            <w:rFonts w:cs="Arial"/>
            <w:noProof/>
            <w:webHidden/>
          </w:rPr>
          <w:t>2</w:t>
        </w:r>
        <w:r w:rsidRPr="001E3E04">
          <w:rPr>
            <w:rFonts w:cs="Arial"/>
            <w:noProof/>
            <w:webHidden/>
          </w:rPr>
          <w:fldChar w:fldCharType="end"/>
        </w:r>
      </w:hyperlink>
    </w:p>
    <w:p w14:paraId="102D5D87" w14:textId="4B90B0E3" w:rsidR="00C86C5C" w:rsidRPr="001E3E04" w:rsidRDefault="008C76F3">
      <w:pPr>
        <w:pStyle w:val="TDC1"/>
        <w:rPr>
          <w:rFonts w:cs="Arial"/>
          <w:noProof/>
          <w:sz w:val="22"/>
          <w:szCs w:val="22"/>
          <w:lang w:eastAsia="es-CL"/>
        </w:rPr>
      </w:pPr>
      <w:hyperlink w:anchor="_Toc465070652" w:history="1">
        <w:r w:rsidR="00C86C5C" w:rsidRPr="001E3E04">
          <w:rPr>
            <w:rStyle w:val="Hipervnculo"/>
            <w:rFonts w:cs="Arial"/>
            <w:noProof/>
          </w:rPr>
          <w:t>Índice de contenidos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w:t>
        </w:r>
        <w:r w:rsidR="00C86C5C" w:rsidRPr="001E3E04">
          <w:rPr>
            <w:rFonts w:cs="Arial"/>
            <w:noProof/>
            <w:webHidden/>
          </w:rPr>
          <w:fldChar w:fldCharType="end"/>
        </w:r>
      </w:hyperlink>
    </w:p>
    <w:p w14:paraId="3769C827" w14:textId="0A888512" w:rsidR="00C86C5C" w:rsidRPr="001E3E04" w:rsidRDefault="008C76F3">
      <w:pPr>
        <w:pStyle w:val="TDC1"/>
        <w:rPr>
          <w:rFonts w:cs="Arial"/>
          <w:noProof/>
          <w:sz w:val="22"/>
          <w:szCs w:val="22"/>
          <w:lang w:eastAsia="es-CL"/>
        </w:rPr>
      </w:pPr>
      <w:hyperlink w:anchor="_Toc465070653" w:history="1">
        <w:r w:rsidR="00C86C5C" w:rsidRPr="001E3E04">
          <w:rPr>
            <w:rStyle w:val="Hipervnculo"/>
            <w:rFonts w:cs="Arial"/>
            <w:noProof/>
          </w:rPr>
          <w:t>Índice de imágenes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5</w:t>
        </w:r>
        <w:r w:rsidR="00C86C5C" w:rsidRPr="001E3E04">
          <w:rPr>
            <w:rFonts w:cs="Arial"/>
            <w:noProof/>
            <w:webHidden/>
          </w:rPr>
          <w:fldChar w:fldCharType="end"/>
        </w:r>
      </w:hyperlink>
    </w:p>
    <w:p w14:paraId="70305E46" w14:textId="1F84DDD2" w:rsidR="00C86C5C" w:rsidRPr="001E3E04" w:rsidRDefault="008C76F3">
      <w:pPr>
        <w:pStyle w:val="TDC1"/>
        <w:rPr>
          <w:rFonts w:cs="Arial"/>
          <w:noProof/>
          <w:sz w:val="22"/>
          <w:szCs w:val="22"/>
          <w:lang w:eastAsia="es-CL"/>
        </w:rPr>
      </w:pPr>
      <w:hyperlink w:anchor="_Toc465070654" w:history="1">
        <w:r w:rsidR="00C86C5C" w:rsidRPr="001E3E04">
          <w:rPr>
            <w:rStyle w:val="Hipervnculo"/>
            <w:rFonts w:cs="Arial"/>
            <w:noProof/>
          </w:rPr>
          <w:t>Índice de Tablas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5</w:t>
        </w:r>
        <w:r w:rsidR="00C86C5C" w:rsidRPr="001E3E04">
          <w:rPr>
            <w:rFonts w:cs="Arial"/>
            <w:noProof/>
            <w:webHidden/>
          </w:rPr>
          <w:fldChar w:fldCharType="end"/>
        </w:r>
      </w:hyperlink>
    </w:p>
    <w:p w14:paraId="0A9DA908" w14:textId="3CAAD7F4" w:rsidR="00C86C5C" w:rsidRPr="001E3E04" w:rsidRDefault="008C76F3">
      <w:pPr>
        <w:pStyle w:val="TDC1"/>
        <w:rPr>
          <w:rFonts w:cs="Arial"/>
          <w:noProof/>
          <w:sz w:val="22"/>
          <w:szCs w:val="22"/>
          <w:lang w:eastAsia="es-CL"/>
        </w:rPr>
      </w:pPr>
      <w:hyperlink w:anchor="_Toc465070655" w:history="1">
        <w:r w:rsidR="00C86C5C" w:rsidRPr="001E3E04">
          <w:rPr>
            <w:rStyle w:val="Hipervnculo"/>
            <w:rFonts w:cs="Arial"/>
            <w:noProof/>
          </w:rPr>
          <w:t>Resumen.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6</w:t>
        </w:r>
        <w:r w:rsidR="00C86C5C" w:rsidRPr="001E3E04">
          <w:rPr>
            <w:rFonts w:cs="Arial"/>
            <w:noProof/>
            <w:webHidden/>
          </w:rPr>
          <w:fldChar w:fldCharType="end"/>
        </w:r>
      </w:hyperlink>
    </w:p>
    <w:p w14:paraId="5D6A4649" w14:textId="366428C3" w:rsidR="00C86C5C" w:rsidRPr="001E3E04" w:rsidRDefault="008C76F3">
      <w:pPr>
        <w:pStyle w:val="TDC1"/>
        <w:rPr>
          <w:rFonts w:cs="Arial"/>
          <w:noProof/>
          <w:sz w:val="22"/>
          <w:szCs w:val="22"/>
          <w:lang w:eastAsia="es-CL"/>
        </w:rPr>
      </w:pPr>
      <w:hyperlink w:anchor="_Toc465070656" w:history="1">
        <w:r w:rsidR="00C86C5C" w:rsidRPr="001E3E04">
          <w:rPr>
            <w:rStyle w:val="Hipervnculo"/>
            <w:rFonts w:cs="Arial"/>
            <w:noProof/>
          </w:rPr>
          <w:t>1. INTRODUCCIÓN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_Toc465070656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7</w:t>
        </w:r>
        <w:r w:rsidR="00C86C5C" w:rsidRPr="001E3E04">
          <w:rPr>
            <w:rFonts w:cs="Arial"/>
            <w:noProof/>
            <w:webHidden/>
          </w:rPr>
          <w:fldChar w:fldCharType="end"/>
        </w:r>
      </w:hyperlink>
    </w:p>
    <w:p w14:paraId="51174911" w14:textId="1EB31A61" w:rsidR="00C86C5C" w:rsidRPr="001E3E04" w:rsidRDefault="008C76F3">
      <w:pPr>
        <w:pStyle w:val="TDC1"/>
        <w:rPr>
          <w:rFonts w:cs="Arial"/>
          <w:noProof/>
          <w:sz w:val="22"/>
          <w:szCs w:val="22"/>
          <w:lang w:eastAsia="es-CL"/>
        </w:rPr>
      </w:pPr>
      <w:hyperlink w:anchor="_Toc465070657" w:history="1">
        <w:r w:rsidR="00C86C5C" w:rsidRPr="001E3E04">
          <w:rPr>
            <w:rStyle w:val="Hipervnculo"/>
            <w:rFonts w:cs="Arial"/>
            <w:noProof/>
          </w:rPr>
          <w:t>2. FUNDAMENTACIÓN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_Toc465070657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8</w:t>
        </w:r>
        <w:r w:rsidR="00C86C5C" w:rsidRPr="001E3E04">
          <w:rPr>
            <w:rFonts w:cs="Arial"/>
            <w:noProof/>
            <w:webHidden/>
          </w:rPr>
          <w:fldChar w:fldCharType="end"/>
        </w:r>
      </w:hyperlink>
    </w:p>
    <w:p w14:paraId="055AF642" w14:textId="0A7C1A33" w:rsidR="00C86C5C" w:rsidRPr="001E3E04" w:rsidRDefault="008C76F3">
      <w:pPr>
        <w:pStyle w:val="TDC2"/>
        <w:tabs>
          <w:tab w:val="right" w:leader="dot" w:pos="8828"/>
        </w:tabs>
        <w:rPr>
          <w:rFonts w:cs="Arial"/>
          <w:noProof/>
          <w:sz w:val="22"/>
          <w:szCs w:val="22"/>
          <w:lang w:eastAsia="es-CL"/>
        </w:rPr>
      </w:pPr>
      <w:hyperlink w:anchor="_Toc465070658" w:history="1">
        <w:r w:rsidR="00C86C5C" w:rsidRPr="001E3E04">
          <w:rPr>
            <w:rStyle w:val="Hipervnculo"/>
            <w:rFonts w:cs="Arial"/>
            <w:noProof/>
          </w:rPr>
          <w:t>2.1. Contextualización el proyecto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_Toc465070658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8</w:t>
        </w:r>
        <w:r w:rsidR="00C86C5C" w:rsidRPr="001E3E04">
          <w:rPr>
            <w:rFonts w:cs="Arial"/>
            <w:noProof/>
            <w:webHidden/>
          </w:rPr>
          <w:fldChar w:fldCharType="end"/>
        </w:r>
      </w:hyperlink>
    </w:p>
    <w:p w14:paraId="0DA5F6BB" w14:textId="48EAA800" w:rsidR="00C86C5C" w:rsidRPr="001E3E04" w:rsidRDefault="008C76F3">
      <w:pPr>
        <w:pStyle w:val="TDC3"/>
        <w:tabs>
          <w:tab w:val="right" w:leader="dot" w:pos="8828"/>
        </w:tabs>
        <w:rPr>
          <w:rFonts w:cs="Arial"/>
          <w:noProof/>
          <w:sz w:val="22"/>
          <w:szCs w:val="22"/>
          <w:lang w:eastAsia="es-CL"/>
        </w:rPr>
      </w:pPr>
      <w:hyperlink w:anchor="_Toc465070659" w:history="1">
        <w:r w:rsidR="00C86C5C" w:rsidRPr="001E3E04">
          <w:rPr>
            <w:rStyle w:val="Hipervnculo"/>
            <w:rFonts w:cs="Arial"/>
            <w:noProof/>
          </w:rPr>
          <w:t>2.1.1. XMPP</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_Toc465070659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8</w:t>
        </w:r>
        <w:r w:rsidR="00C86C5C" w:rsidRPr="001E3E04">
          <w:rPr>
            <w:rFonts w:cs="Arial"/>
            <w:noProof/>
            <w:webHidden/>
          </w:rPr>
          <w:fldChar w:fldCharType="end"/>
        </w:r>
      </w:hyperlink>
    </w:p>
    <w:p w14:paraId="32F7129D" w14:textId="710C3C58" w:rsidR="00C86C5C" w:rsidRPr="001E3E04" w:rsidRDefault="008C76F3">
      <w:pPr>
        <w:pStyle w:val="TDC4"/>
        <w:tabs>
          <w:tab w:val="right" w:leader="dot" w:pos="8828"/>
        </w:tabs>
        <w:rPr>
          <w:rFonts w:cs="Arial"/>
          <w:noProof/>
          <w:sz w:val="22"/>
          <w:szCs w:val="22"/>
          <w:lang w:eastAsia="es-CL"/>
        </w:rPr>
      </w:pPr>
      <w:hyperlink w:anchor="_Toc465070660" w:history="1">
        <w:r w:rsidR="00C86C5C" w:rsidRPr="001E3E04">
          <w:rPr>
            <w:rStyle w:val="Hipervnculo"/>
            <w:rFonts w:cs="Arial"/>
            <w:noProof/>
          </w:rPr>
          <w:t>2.1.1.1. Protocolo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_Toc465070660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8</w:t>
        </w:r>
        <w:r w:rsidR="00C86C5C" w:rsidRPr="001E3E04">
          <w:rPr>
            <w:rFonts w:cs="Arial"/>
            <w:noProof/>
            <w:webHidden/>
          </w:rPr>
          <w:fldChar w:fldCharType="end"/>
        </w:r>
      </w:hyperlink>
    </w:p>
    <w:p w14:paraId="4B91F118" w14:textId="6F2233D5" w:rsidR="00C86C5C" w:rsidRPr="001E3E04" w:rsidRDefault="008C76F3">
      <w:pPr>
        <w:pStyle w:val="TDC4"/>
        <w:tabs>
          <w:tab w:val="right" w:leader="dot" w:pos="8828"/>
        </w:tabs>
        <w:rPr>
          <w:rFonts w:cs="Arial"/>
          <w:noProof/>
          <w:sz w:val="22"/>
          <w:szCs w:val="22"/>
          <w:lang w:eastAsia="es-CL"/>
        </w:rPr>
      </w:pPr>
      <w:hyperlink w:anchor="_Toc465070661" w:history="1">
        <w:r w:rsidR="00C86C5C" w:rsidRPr="001E3E04">
          <w:rPr>
            <w:rStyle w:val="Hipervnculo"/>
            <w:rFonts w:cs="Arial"/>
            <w:noProof/>
          </w:rPr>
          <w:t>2.1.1.2. Historia</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_Toc465070661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8</w:t>
        </w:r>
        <w:r w:rsidR="00C86C5C" w:rsidRPr="001E3E04">
          <w:rPr>
            <w:rFonts w:cs="Arial"/>
            <w:noProof/>
            <w:webHidden/>
          </w:rPr>
          <w:fldChar w:fldCharType="end"/>
        </w:r>
      </w:hyperlink>
    </w:p>
    <w:p w14:paraId="38DAFA50" w14:textId="5A095B6D" w:rsidR="00C86C5C" w:rsidRPr="001E3E04" w:rsidRDefault="008C76F3">
      <w:pPr>
        <w:pStyle w:val="TDC4"/>
        <w:tabs>
          <w:tab w:val="right" w:leader="dot" w:pos="8828"/>
        </w:tabs>
        <w:rPr>
          <w:rFonts w:cs="Arial"/>
          <w:noProof/>
          <w:sz w:val="22"/>
          <w:szCs w:val="22"/>
          <w:lang w:eastAsia="es-CL"/>
        </w:rPr>
      </w:pPr>
      <w:hyperlink w:anchor="_Toc465070662" w:history="1">
        <w:r w:rsidR="00C86C5C" w:rsidRPr="001E3E04">
          <w:rPr>
            <w:rStyle w:val="Hipervnculo"/>
            <w:rFonts w:cs="Arial"/>
            <w:noProof/>
          </w:rPr>
          <w:t>2.1.1.3. XSF</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11</w:t>
        </w:r>
        <w:r w:rsidR="00C86C5C" w:rsidRPr="001E3E04">
          <w:rPr>
            <w:rFonts w:cs="Arial"/>
            <w:noProof/>
            <w:webHidden/>
          </w:rPr>
          <w:fldChar w:fldCharType="end"/>
        </w:r>
      </w:hyperlink>
    </w:p>
    <w:p w14:paraId="43C1ABAD" w14:textId="0777CACB" w:rsidR="00C86C5C" w:rsidRPr="001E3E04" w:rsidRDefault="008C76F3">
      <w:pPr>
        <w:pStyle w:val="TDC4"/>
        <w:tabs>
          <w:tab w:val="right" w:leader="dot" w:pos="8828"/>
        </w:tabs>
        <w:rPr>
          <w:rFonts w:cs="Arial"/>
          <w:noProof/>
          <w:sz w:val="22"/>
          <w:szCs w:val="22"/>
          <w:lang w:eastAsia="es-CL"/>
        </w:rPr>
      </w:pPr>
      <w:hyperlink w:anchor="_Toc465070663" w:history="1">
        <w:r w:rsidR="00C86C5C" w:rsidRPr="001E3E04">
          <w:rPr>
            <w:rStyle w:val="Hipervnculo"/>
            <w:rFonts w:cs="Arial"/>
            <w:noProof/>
          </w:rPr>
          <w:t>2.1.1.4. XEPs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11</w:t>
        </w:r>
        <w:r w:rsidR="00C86C5C" w:rsidRPr="001E3E04">
          <w:rPr>
            <w:rFonts w:cs="Arial"/>
            <w:noProof/>
            <w:webHidden/>
          </w:rPr>
          <w:fldChar w:fldCharType="end"/>
        </w:r>
      </w:hyperlink>
    </w:p>
    <w:p w14:paraId="77E3D2CD" w14:textId="04E33BDC" w:rsidR="00C86C5C" w:rsidRPr="001E3E04" w:rsidRDefault="008C76F3">
      <w:pPr>
        <w:pStyle w:val="TDC4"/>
        <w:tabs>
          <w:tab w:val="right" w:leader="dot" w:pos="8828"/>
        </w:tabs>
        <w:rPr>
          <w:rFonts w:cs="Arial"/>
          <w:noProof/>
          <w:sz w:val="22"/>
          <w:szCs w:val="22"/>
          <w:lang w:eastAsia="es-CL"/>
        </w:rPr>
      </w:pPr>
      <w:hyperlink w:anchor="_Toc465070664" w:history="1">
        <w:r w:rsidR="00C86C5C" w:rsidRPr="001E3E04">
          <w:rPr>
            <w:rStyle w:val="Hipervnculo"/>
            <w:rFonts w:cs="Arial"/>
            <w:noProof/>
          </w:rPr>
          <w:t>2.1.1.5. Funcionamiento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14</w:t>
        </w:r>
        <w:r w:rsidR="00C86C5C" w:rsidRPr="001E3E04">
          <w:rPr>
            <w:rFonts w:cs="Arial"/>
            <w:noProof/>
            <w:webHidden/>
          </w:rPr>
          <w:fldChar w:fldCharType="end"/>
        </w:r>
      </w:hyperlink>
    </w:p>
    <w:p w14:paraId="7A1B0332" w14:textId="192BA8E7" w:rsidR="00C86C5C" w:rsidRPr="001E3E04" w:rsidRDefault="008C76F3">
      <w:pPr>
        <w:pStyle w:val="TDC5"/>
        <w:tabs>
          <w:tab w:val="right" w:leader="dot" w:pos="8828"/>
        </w:tabs>
        <w:rPr>
          <w:rFonts w:cs="Arial"/>
          <w:noProof/>
          <w:sz w:val="22"/>
          <w:szCs w:val="22"/>
          <w:lang w:eastAsia="es-CL"/>
        </w:rPr>
      </w:pPr>
      <w:hyperlink w:anchor="_Toc465070665" w:history="1">
        <w:r w:rsidR="00C86C5C" w:rsidRPr="001E3E04">
          <w:rPr>
            <w:rStyle w:val="Hipervnculo"/>
            <w:rFonts w:cs="Arial"/>
            <w:noProof/>
          </w:rPr>
          <w:t>Direccionamiento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15</w:t>
        </w:r>
        <w:r w:rsidR="00C86C5C" w:rsidRPr="001E3E04">
          <w:rPr>
            <w:rFonts w:cs="Arial"/>
            <w:noProof/>
            <w:webHidden/>
          </w:rPr>
          <w:fldChar w:fldCharType="end"/>
        </w:r>
      </w:hyperlink>
    </w:p>
    <w:p w14:paraId="795697C3" w14:textId="2B7E7F93" w:rsidR="00C86C5C" w:rsidRPr="001E3E04" w:rsidRDefault="008C76F3">
      <w:pPr>
        <w:pStyle w:val="TDC5"/>
        <w:tabs>
          <w:tab w:val="right" w:leader="dot" w:pos="8828"/>
        </w:tabs>
        <w:rPr>
          <w:rFonts w:cs="Arial"/>
          <w:noProof/>
          <w:sz w:val="22"/>
          <w:szCs w:val="22"/>
          <w:lang w:eastAsia="es-CL"/>
        </w:rPr>
      </w:pPr>
      <w:hyperlink w:anchor="_Toc465070666" w:history="1">
        <w:r w:rsidR="00C86C5C" w:rsidRPr="001E3E04">
          <w:rPr>
            <w:rStyle w:val="Hipervnculo"/>
            <w:rFonts w:cs="Arial"/>
            <w:noProof/>
          </w:rPr>
          <w:t>2.1.1.1.5. Desentralizado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_Toc465070666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15</w:t>
        </w:r>
        <w:r w:rsidR="00C86C5C" w:rsidRPr="001E3E04">
          <w:rPr>
            <w:rFonts w:cs="Arial"/>
            <w:noProof/>
            <w:webHidden/>
          </w:rPr>
          <w:fldChar w:fldCharType="end"/>
        </w:r>
      </w:hyperlink>
    </w:p>
    <w:p w14:paraId="0A0904C3" w14:textId="77F140BA" w:rsidR="00C86C5C" w:rsidRPr="001E3E04" w:rsidRDefault="008C76F3">
      <w:pPr>
        <w:pStyle w:val="TDC4"/>
        <w:tabs>
          <w:tab w:val="right" w:leader="dot" w:pos="8828"/>
        </w:tabs>
        <w:rPr>
          <w:rFonts w:cs="Arial"/>
          <w:noProof/>
          <w:sz w:val="22"/>
          <w:szCs w:val="22"/>
          <w:lang w:eastAsia="es-CL"/>
        </w:rPr>
      </w:pPr>
      <w:hyperlink w:anchor="_Toc465070667" w:history="1">
        <w:r w:rsidR="00C86C5C" w:rsidRPr="001E3E04">
          <w:rPr>
            <w:rStyle w:val="Hipervnculo"/>
            <w:rFonts w:cs="Arial"/>
            <w:noProof/>
          </w:rPr>
          <w:t>2.1.1.6. Usos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_Toc465070667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16</w:t>
        </w:r>
        <w:r w:rsidR="00C86C5C" w:rsidRPr="001E3E04">
          <w:rPr>
            <w:rFonts w:cs="Arial"/>
            <w:noProof/>
            <w:webHidden/>
          </w:rPr>
          <w:fldChar w:fldCharType="end"/>
        </w:r>
      </w:hyperlink>
    </w:p>
    <w:p w14:paraId="17085621" w14:textId="21618746" w:rsidR="00C86C5C" w:rsidRPr="001E3E04" w:rsidRDefault="008C76F3">
      <w:pPr>
        <w:pStyle w:val="TDC4"/>
        <w:tabs>
          <w:tab w:val="right" w:leader="dot" w:pos="8828"/>
        </w:tabs>
        <w:rPr>
          <w:rFonts w:cs="Arial"/>
          <w:noProof/>
          <w:sz w:val="22"/>
          <w:szCs w:val="22"/>
          <w:lang w:eastAsia="es-CL"/>
        </w:rPr>
      </w:pPr>
      <w:hyperlink w:anchor="_Toc465070668" w:history="1">
        <w:r w:rsidR="00C86C5C" w:rsidRPr="001E3E04">
          <w:rPr>
            <w:rStyle w:val="Hipervnculo"/>
            <w:rFonts w:cs="Arial"/>
            <w:noProof/>
          </w:rPr>
          <w:t>2.1.1.7. Seguridad</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_Toc465070668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17</w:t>
        </w:r>
        <w:r w:rsidR="00C86C5C" w:rsidRPr="001E3E04">
          <w:rPr>
            <w:rFonts w:cs="Arial"/>
            <w:noProof/>
            <w:webHidden/>
          </w:rPr>
          <w:fldChar w:fldCharType="end"/>
        </w:r>
      </w:hyperlink>
    </w:p>
    <w:p w14:paraId="35DCE6B0" w14:textId="212CE45B" w:rsidR="00C86C5C" w:rsidRPr="001E3E04" w:rsidRDefault="008C76F3">
      <w:pPr>
        <w:pStyle w:val="TDC2"/>
        <w:tabs>
          <w:tab w:val="right" w:leader="dot" w:pos="8828"/>
        </w:tabs>
        <w:rPr>
          <w:rFonts w:cs="Arial"/>
          <w:noProof/>
          <w:sz w:val="22"/>
          <w:szCs w:val="22"/>
          <w:lang w:eastAsia="es-CL"/>
        </w:rPr>
      </w:pPr>
      <w:hyperlink w:anchor="_Toc465070669" w:history="1">
        <w:r w:rsidR="00C86C5C" w:rsidRPr="001E3E04">
          <w:rPr>
            <w:rStyle w:val="Hipervnculo"/>
            <w:rFonts w:cs="Arial"/>
            <w:noProof/>
          </w:rPr>
          <w:t>2.2. Problema</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_Toc465070669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18</w:t>
        </w:r>
        <w:r w:rsidR="00C86C5C" w:rsidRPr="001E3E04">
          <w:rPr>
            <w:rFonts w:cs="Arial"/>
            <w:noProof/>
            <w:webHidden/>
          </w:rPr>
          <w:fldChar w:fldCharType="end"/>
        </w:r>
      </w:hyperlink>
    </w:p>
    <w:p w14:paraId="768AB857" w14:textId="18908EFA" w:rsidR="00C86C5C" w:rsidRPr="001E3E04" w:rsidRDefault="008C76F3">
      <w:pPr>
        <w:pStyle w:val="TDC3"/>
        <w:tabs>
          <w:tab w:val="right" w:leader="dot" w:pos="8828"/>
        </w:tabs>
        <w:rPr>
          <w:rFonts w:cs="Arial"/>
          <w:noProof/>
          <w:sz w:val="22"/>
          <w:szCs w:val="22"/>
          <w:lang w:eastAsia="es-CL"/>
        </w:rPr>
      </w:pPr>
      <w:hyperlink w:anchor="_Toc465070670" w:history="1">
        <w:r w:rsidR="00C86C5C" w:rsidRPr="001E3E04">
          <w:rPr>
            <w:rStyle w:val="Hipervnculo"/>
            <w:rFonts w:cs="Arial"/>
            <w:noProof/>
          </w:rPr>
          <w:t>2.2.1. Objetivo General</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_Toc465070670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18</w:t>
        </w:r>
        <w:r w:rsidR="00C86C5C" w:rsidRPr="001E3E04">
          <w:rPr>
            <w:rFonts w:cs="Arial"/>
            <w:noProof/>
            <w:webHidden/>
          </w:rPr>
          <w:fldChar w:fldCharType="end"/>
        </w:r>
      </w:hyperlink>
    </w:p>
    <w:p w14:paraId="42CEC99B" w14:textId="08A442E8" w:rsidR="00C86C5C" w:rsidRPr="001E3E04" w:rsidRDefault="008C76F3">
      <w:pPr>
        <w:pStyle w:val="TDC3"/>
        <w:tabs>
          <w:tab w:val="right" w:leader="dot" w:pos="8828"/>
        </w:tabs>
        <w:rPr>
          <w:rFonts w:cs="Arial"/>
          <w:noProof/>
          <w:sz w:val="22"/>
          <w:szCs w:val="22"/>
          <w:lang w:eastAsia="es-CL"/>
        </w:rPr>
      </w:pPr>
      <w:hyperlink w:anchor="_Toc465070671" w:history="1">
        <w:r w:rsidR="00C86C5C" w:rsidRPr="001E3E04">
          <w:rPr>
            <w:rStyle w:val="Hipervnculo"/>
            <w:rFonts w:cs="Arial"/>
            <w:noProof/>
          </w:rPr>
          <w:t>2.2.2. Objetivos Específicos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_Toc465070671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12191DA5" w14:textId="3FD9B2BA" w:rsidR="00C86C5C" w:rsidRPr="001E3E04" w:rsidRDefault="008C76F3">
      <w:pPr>
        <w:pStyle w:val="TDC3"/>
        <w:tabs>
          <w:tab w:val="right" w:leader="dot" w:pos="8828"/>
        </w:tabs>
        <w:rPr>
          <w:rFonts w:cs="Arial"/>
          <w:noProof/>
          <w:sz w:val="22"/>
          <w:szCs w:val="22"/>
          <w:lang w:eastAsia="es-CL"/>
        </w:rPr>
      </w:pPr>
      <w:hyperlink w:anchor="_Toc465070672" w:history="1">
        <w:r w:rsidR="00C86C5C" w:rsidRPr="001E3E04">
          <w:rPr>
            <w:rStyle w:val="Hipervnculo"/>
            <w:rFonts w:cs="Arial"/>
            <w:noProof/>
          </w:rPr>
          <w:t>2.2.3. Restricciones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689310B7" w14:textId="2944CDDD" w:rsidR="00C86C5C" w:rsidRPr="001E3E04" w:rsidRDefault="008C76F3">
      <w:pPr>
        <w:pStyle w:val="TDC3"/>
        <w:tabs>
          <w:tab w:val="right" w:leader="dot" w:pos="8828"/>
        </w:tabs>
        <w:rPr>
          <w:rFonts w:cs="Arial"/>
          <w:noProof/>
          <w:sz w:val="22"/>
          <w:szCs w:val="22"/>
          <w:lang w:eastAsia="es-CL"/>
        </w:rPr>
      </w:pPr>
      <w:hyperlink w:anchor="_Toc465070673" w:history="1">
        <w:r w:rsidR="00C86C5C" w:rsidRPr="001E3E04">
          <w:rPr>
            <w:rStyle w:val="Hipervnculo"/>
            <w:rFonts w:cs="Arial"/>
            <w:noProof/>
          </w:rPr>
          <w:t>2.2.4. Requerimientos No Funcionales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6CF52B26" w14:textId="6C8A84D8" w:rsidR="00C86C5C" w:rsidRPr="001E3E04" w:rsidRDefault="008C76F3">
      <w:pPr>
        <w:pStyle w:val="TDC2"/>
        <w:tabs>
          <w:tab w:val="right" w:leader="dot" w:pos="8828"/>
        </w:tabs>
        <w:rPr>
          <w:rFonts w:cs="Arial"/>
          <w:noProof/>
          <w:sz w:val="22"/>
          <w:szCs w:val="22"/>
          <w:lang w:eastAsia="es-CL"/>
        </w:rPr>
      </w:pPr>
      <w:hyperlink w:anchor="_Toc465070674" w:history="1">
        <w:r w:rsidR="00C86C5C" w:rsidRPr="001E3E04">
          <w:rPr>
            <w:rStyle w:val="Hipervnculo"/>
            <w:rFonts w:cs="Arial"/>
            <w:noProof/>
          </w:rPr>
          <w:t>2.3. Alternativas de Solución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14853583" w14:textId="7451C6BB" w:rsidR="00C86C5C" w:rsidRPr="001E3E04" w:rsidRDefault="008C76F3">
      <w:pPr>
        <w:pStyle w:val="TDC3"/>
        <w:tabs>
          <w:tab w:val="right" w:leader="dot" w:pos="8828"/>
        </w:tabs>
        <w:rPr>
          <w:rFonts w:cs="Arial"/>
          <w:noProof/>
          <w:sz w:val="22"/>
          <w:szCs w:val="22"/>
          <w:lang w:eastAsia="es-CL"/>
        </w:rPr>
      </w:pPr>
      <w:hyperlink w:anchor="_Toc465070675" w:history="1">
        <w:r w:rsidR="00C86C5C" w:rsidRPr="001E3E04">
          <w:rPr>
            <w:rStyle w:val="Hipervnculo"/>
            <w:rFonts w:cs="Arial"/>
            <w:noProof/>
          </w:rPr>
          <w:t>2.3.1. Alternativa 1: Implementar VPN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55629ADC" w14:textId="575B1389" w:rsidR="00C86C5C" w:rsidRPr="001E3E04" w:rsidRDefault="008C76F3">
      <w:pPr>
        <w:pStyle w:val="TDC3"/>
        <w:tabs>
          <w:tab w:val="right" w:leader="dot" w:pos="8828"/>
        </w:tabs>
        <w:rPr>
          <w:rFonts w:cs="Arial"/>
          <w:noProof/>
          <w:sz w:val="22"/>
          <w:szCs w:val="22"/>
          <w:lang w:eastAsia="es-CL"/>
        </w:rPr>
      </w:pPr>
      <w:hyperlink w:anchor="_Toc465070676" w:history="1">
        <w:r w:rsidR="00C86C5C" w:rsidRPr="001E3E04">
          <w:rPr>
            <w:rStyle w:val="Hipervnculo"/>
            <w:rFonts w:cs="Arial"/>
            <w:noProof/>
          </w:rPr>
          <w:t>2.3.2. Alternativa 2: CREAR XEP, PLUG</w:t>
        </w:r>
        <w:r w:rsidR="00C86C5C" w:rsidRPr="001E3E04">
          <w:rPr>
            <w:rStyle w:val="Hipervnculo"/>
            <w:rFonts w:cs="Arial"/>
            <w:noProof/>
          </w:rPr>
          <w:t>I</w:t>
        </w:r>
        <w:r w:rsidR="00C86C5C" w:rsidRPr="001E3E04">
          <w:rPr>
            <w:rStyle w:val="Hipervnculo"/>
            <w:rFonts w:cs="Arial"/>
            <w:noProof/>
          </w:rPr>
          <w:t>N Y LIBRERÍA QUE IMPLEMENTEN OAUTH 2.0</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_Toc465070676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42DBD392" w14:textId="24D672C4" w:rsidR="00C86C5C" w:rsidRPr="001E3E04" w:rsidRDefault="008C76F3">
      <w:pPr>
        <w:pStyle w:val="TDC3"/>
        <w:tabs>
          <w:tab w:val="right" w:leader="dot" w:pos="8828"/>
        </w:tabs>
        <w:rPr>
          <w:rFonts w:cs="Arial"/>
          <w:noProof/>
          <w:sz w:val="22"/>
          <w:szCs w:val="22"/>
          <w:lang w:eastAsia="es-CL"/>
        </w:rPr>
      </w:pPr>
      <w:hyperlink w:anchor="_Toc465070677" w:history="1">
        <w:r w:rsidR="00C86C5C" w:rsidRPr="001E3E04">
          <w:rPr>
            <w:rStyle w:val="Hipervnculo"/>
            <w:rFonts w:cs="Arial"/>
            <w:noProof/>
          </w:rPr>
          <w:t>2.3.3. Alternativa 3: Crear Plugin y librería que implemente la Xep-0348 la cual implementa Oauth</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_Toc465070677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19</w:t>
        </w:r>
        <w:r w:rsidR="00C86C5C" w:rsidRPr="001E3E04">
          <w:rPr>
            <w:rFonts w:cs="Arial"/>
            <w:noProof/>
            <w:webHidden/>
          </w:rPr>
          <w:fldChar w:fldCharType="end"/>
        </w:r>
      </w:hyperlink>
    </w:p>
    <w:p w14:paraId="0650663A" w14:textId="7686FA7E" w:rsidR="00C86C5C" w:rsidRPr="001E3E04" w:rsidRDefault="008C76F3">
      <w:pPr>
        <w:pStyle w:val="TDC3"/>
        <w:tabs>
          <w:tab w:val="right" w:leader="dot" w:pos="8828"/>
        </w:tabs>
        <w:rPr>
          <w:rFonts w:cs="Arial"/>
          <w:noProof/>
          <w:sz w:val="22"/>
          <w:szCs w:val="22"/>
          <w:lang w:eastAsia="es-CL"/>
        </w:rPr>
      </w:pPr>
      <w:hyperlink w:anchor="_Toc465070678" w:history="1">
        <w:r w:rsidR="00C86C5C" w:rsidRPr="001E3E04">
          <w:rPr>
            <w:rStyle w:val="Hipervnculo"/>
            <w:rFonts w:cs="Arial"/>
            <w:noProof/>
          </w:rPr>
          <w:t>2.3.4. Comparativa de Alternativas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_Toc465070678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20</w:t>
        </w:r>
        <w:r w:rsidR="00C86C5C" w:rsidRPr="001E3E04">
          <w:rPr>
            <w:rFonts w:cs="Arial"/>
            <w:noProof/>
            <w:webHidden/>
          </w:rPr>
          <w:fldChar w:fldCharType="end"/>
        </w:r>
      </w:hyperlink>
    </w:p>
    <w:p w14:paraId="556E7EE9" w14:textId="10A32FF6" w:rsidR="00C86C5C" w:rsidRPr="001E3E04" w:rsidRDefault="008C76F3">
      <w:pPr>
        <w:pStyle w:val="TDC3"/>
        <w:tabs>
          <w:tab w:val="right" w:leader="dot" w:pos="8828"/>
        </w:tabs>
        <w:rPr>
          <w:rFonts w:cs="Arial"/>
          <w:noProof/>
          <w:sz w:val="22"/>
          <w:szCs w:val="22"/>
          <w:lang w:eastAsia="es-CL"/>
        </w:rPr>
      </w:pPr>
      <w:hyperlink w:anchor="_Toc465070679" w:history="1">
        <w:r w:rsidR="00C86C5C" w:rsidRPr="001E3E04">
          <w:rPr>
            <w:rStyle w:val="Hipervnculo"/>
            <w:rFonts w:cs="Arial"/>
            <w:noProof/>
          </w:rPr>
          <w:t>2.3.5. Elección de Alternativa</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_Toc465070679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20</w:t>
        </w:r>
        <w:r w:rsidR="00C86C5C" w:rsidRPr="001E3E04">
          <w:rPr>
            <w:rFonts w:cs="Arial"/>
            <w:noProof/>
            <w:webHidden/>
          </w:rPr>
          <w:fldChar w:fldCharType="end"/>
        </w:r>
      </w:hyperlink>
    </w:p>
    <w:p w14:paraId="0B078132" w14:textId="32FAFE8E" w:rsidR="00C86C5C" w:rsidRPr="001E3E04" w:rsidRDefault="008C76F3">
      <w:pPr>
        <w:pStyle w:val="TDC2"/>
        <w:tabs>
          <w:tab w:val="right" w:leader="dot" w:pos="8828"/>
        </w:tabs>
        <w:rPr>
          <w:rFonts w:cs="Arial"/>
          <w:noProof/>
          <w:sz w:val="22"/>
          <w:szCs w:val="22"/>
          <w:lang w:eastAsia="es-CL"/>
        </w:rPr>
      </w:pPr>
      <w:hyperlink w:anchor="_Toc465070680" w:history="1">
        <w:r w:rsidR="00C86C5C" w:rsidRPr="001E3E04">
          <w:rPr>
            <w:rStyle w:val="Hipervnculo"/>
            <w:rFonts w:cs="Arial"/>
            <w:noProof/>
          </w:rPr>
          <w:t>2.4. Solución Propuesta</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_Toc465070680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20</w:t>
        </w:r>
        <w:r w:rsidR="00C86C5C" w:rsidRPr="001E3E04">
          <w:rPr>
            <w:rFonts w:cs="Arial"/>
            <w:noProof/>
            <w:webHidden/>
          </w:rPr>
          <w:fldChar w:fldCharType="end"/>
        </w:r>
      </w:hyperlink>
    </w:p>
    <w:p w14:paraId="39F418C1" w14:textId="04F06499" w:rsidR="00C86C5C" w:rsidRPr="001E3E04" w:rsidRDefault="008C76F3">
      <w:pPr>
        <w:pStyle w:val="TDC3"/>
        <w:tabs>
          <w:tab w:val="right" w:leader="dot" w:pos="8828"/>
        </w:tabs>
        <w:rPr>
          <w:rFonts w:cs="Arial"/>
          <w:noProof/>
          <w:sz w:val="22"/>
          <w:szCs w:val="22"/>
          <w:lang w:eastAsia="es-CL"/>
        </w:rPr>
      </w:pPr>
      <w:hyperlink w:anchor="_Toc465070681" w:history="1">
        <w:r w:rsidR="00C86C5C" w:rsidRPr="001E3E04">
          <w:rPr>
            <w:rStyle w:val="Hipervnculo"/>
            <w:rFonts w:cs="Arial"/>
            <w:noProof/>
          </w:rPr>
          <w:t>2.4.1. Factibilidad Técnica</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_Toc465070681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21</w:t>
        </w:r>
        <w:r w:rsidR="00C86C5C" w:rsidRPr="001E3E04">
          <w:rPr>
            <w:rFonts w:cs="Arial"/>
            <w:noProof/>
            <w:webHidden/>
          </w:rPr>
          <w:fldChar w:fldCharType="end"/>
        </w:r>
      </w:hyperlink>
    </w:p>
    <w:p w14:paraId="646689CA" w14:textId="69BA3CA5" w:rsidR="00C86C5C" w:rsidRPr="001E3E04" w:rsidRDefault="008C76F3">
      <w:pPr>
        <w:pStyle w:val="TDC4"/>
        <w:tabs>
          <w:tab w:val="right" w:leader="dot" w:pos="8828"/>
        </w:tabs>
        <w:rPr>
          <w:rFonts w:cs="Arial"/>
          <w:noProof/>
          <w:sz w:val="22"/>
          <w:szCs w:val="22"/>
          <w:lang w:eastAsia="es-CL"/>
        </w:rPr>
      </w:pPr>
      <w:hyperlink w:anchor="_Toc465070682" w:history="1">
        <w:r w:rsidR="00C86C5C" w:rsidRPr="001E3E04">
          <w:rPr>
            <w:rStyle w:val="Hipervnculo"/>
            <w:rFonts w:cs="Arial"/>
            <w:noProof/>
          </w:rPr>
          <w:t>2.4.1.1. Lenguajes de programación y Herramientas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21</w:t>
        </w:r>
        <w:r w:rsidR="00C86C5C" w:rsidRPr="001E3E04">
          <w:rPr>
            <w:rFonts w:cs="Arial"/>
            <w:noProof/>
            <w:webHidden/>
          </w:rPr>
          <w:fldChar w:fldCharType="end"/>
        </w:r>
      </w:hyperlink>
    </w:p>
    <w:p w14:paraId="4CC0F6E1" w14:textId="28D94ABC" w:rsidR="00C86C5C" w:rsidRPr="001E3E04" w:rsidRDefault="008C76F3">
      <w:pPr>
        <w:pStyle w:val="TDC4"/>
        <w:tabs>
          <w:tab w:val="right" w:leader="dot" w:pos="8828"/>
        </w:tabs>
        <w:rPr>
          <w:rFonts w:cs="Arial"/>
          <w:noProof/>
          <w:sz w:val="22"/>
          <w:szCs w:val="22"/>
          <w:lang w:eastAsia="es-CL"/>
        </w:rPr>
      </w:pPr>
      <w:hyperlink w:anchor="_Toc465070683" w:history="1">
        <w:r w:rsidR="00C86C5C" w:rsidRPr="001E3E04">
          <w:rPr>
            <w:rStyle w:val="Hipervnculo"/>
            <w:rFonts w:cs="Arial"/>
            <w:noProof/>
          </w:rPr>
          <w:t>2.4.1.2. Hardware</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21</w:t>
        </w:r>
        <w:r w:rsidR="00C86C5C" w:rsidRPr="001E3E04">
          <w:rPr>
            <w:rFonts w:cs="Arial"/>
            <w:noProof/>
            <w:webHidden/>
          </w:rPr>
          <w:fldChar w:fldCharType="end"/>
        </w:r>
      </w:hyperlink>
    </w:p>
    <w:p w14:paraId="21CBF02E" w14:textId="199BE45C" w:rsidR="00C86C5C" w:rsidRPr="001E3E04" w:rsidRDefault="008C76F3">
      <w:pPr>
        <w:pStyle w:val="TDC3"/>
        <w:tabs>
          <w:tab w:val="right" w:leader="dot" w:pos="8828"/>
        </w:tabs>
        <w:rPr>
          <w:rFonts w:cs="Arial"/>
          <w:noProof/>
          <w:sz w:val="22"/>
          <w:szCs w:val="22"/>
          <w:lang w:eastAsia="es-CL"/>
        </w:rPr>
      </w:pPr>
      <w:hyperlink w:anchor="_Toc465070684" w:history="1">
        <w:r w:rsidR="00C86C5C" w:rsidRPr="001E3E04">
          <w:rPr>
            <w:rStyle w:val="Hipervnculo"/>
            <w:rFonts w:cs="Arial"/>
            <w:noProof/>
          </w:rPr>
          <w:t>2.4.2. Alcances de solución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21</w:t>
        </w:r>
        <w:r w:rsidR="00C86C5C" w:rsidRPr="001E3E04">
          <w:rPr>
            <w:rFonts w:cs="Arial"/>
            <w:noProof/>
            <w:webHidden/>
          </w:rPr>
          <w:fldChar w:fldCharType="end"/>
        </w:r>
      </w:hyperlink>
    </w:p>
    <w:p w14:paraId="27C9D168" w14:textId="599FE5B4" w:rsidR="00C86C5C" w:rsidRPr="001E3E04" w:rsidRDefault="008C76F3">
      <w:pPr>
        <w:pStyle w:val="TDC3"/>
        <w:tabs>
          <w:tab w:val="right" w:leader="dot" w:pos="8828"/>
        </w:tabs>
        <w:rPr>
          <w:rFonts w:cs="Arial"/>
          <w:noProof/>
          <w:sz w:val="22"/>
          <w:szCs w:val="22"/>
          <w:lang w:eastAsia="es-CL"/>
        </w:rPr>
      </w:pPr>
      <w:hyperlink w:anchor="_Toc465070685" w:history="1">
        <w:r w:rsidR="00C86C5C" w:rsidRPr="001E3E04">
          <w:rPr>
            <w:rStyle w:val="Hipervnculo"/>
            <w:rFonts w:cs="Arial"/>
            <w:noProof/>
          </w:rPr>
          <w:t>2.4.3. Limitaciones de la solución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22</w:t>
        </w:r>
        <w:r w:rsidR="00C86C5C" w:rsidRPr="001E3E04">
          <w:rPr>
            <w:rFonts w:cs="Arial"/>
            <w:noProof/>
            <w:webHidden/>
          </w:rPr>
          <w:fldChar w:fldCharType="end"/>
        </w:r>
      </w:hyperlink>
    </w:p>
    <w:p w14:paraId="04733B35" w14:textId="6BAAAD78" w:rsidR="00C86C5C" w:rsidRPr="001E3E04" w:rsidRDefault="008C76F3">
      <w:pPr>
        <w:pStyle w:val="TDC3"/>
        <w:tabs>
          <w:tab w:val="right" w:leader="dot" w:pos="8828"/>
        </w:tabs>
        <w:rPr>
          <w:rFonts w:cs="Arial"/>
          <w:noProof/>
          <w:sz w:val="22"/>
          <w:szCs w:val="22"/>
          <w:lang w:eastAsia="es-CL"/>
        </w:rPr>
      </w:pPr>
      <w:hyperlink w:anchor="_Toc465070686" w:history="1">
        <w:r w:rsidR="00C86C5C" w:rsidRPr="001E3E04">
          <w:rPr>
            <w:rStyle w:val="Hipervnculo"/>
            <w:rFonts w:cs="Arial"/>
            <w:noProof/>
          </w:rPr>
          <w:t>2.4.4. Esquema de Solución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_Toc465070686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23</w:t>
        </w:r>
        <w:r w:rsidR="00C86C5C" w:rsidRPr="001E3E04">
          <w:rPr>
            <w:rFonts w:cs="Arial"/>
            <w:noProof/>
            <w:webHidden/>
          </w:rPr>
          <w:fldChar w:fldCharType="end"/>
        </w:r>
      </w:hyperlink>
    </w:p>
    <w:p w14:paraId="53B30B1D" w14:textId="42D6E35A" w:rsidR="00C86C5C" w:rsidRPr="001E3E04" w:rsidRDefault="008C76F3">
      <w:pPr>
        <w:pStyle w:val="TDC3"/>
        <w:tabs>
          <w:tab w:val="right" w:leader="dot" w:pos="8828"/>
        </w:tabs>
        <w:rPr>
          <w:rFonts w:cs="Arial"/>
          <w:noProof/>
          <w:sz w:val="22"/>
          <w:szCs w:val="22"/>
          <w:lang w:eastAsia="es-CL"/>
        </w:rPr>
      </w:pPr>
      <w:hyperlink w:anchor="_Toc465070687" w:history="1">
        <w:r w:rsidR="00C86C5C" w:rsidRPr="001E3E04">
          <w:rPr>
            <w:rStyle w:val="Hipervnculo"/>
            <w:rFonts w:cs="Arial"/>
            <w:noProof/>
          </w:rPr>
          <w:t>2.4.4. Factores de éxito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_Toc465070687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23</w:t>
        </w:r>
        <w:r w:rsidR="00C86C5C" w:rsidRPr="001E3E04">
          <w:rPr>
            <w:rFonts w:cs="Arial"/>
            <w:noProof/>
            <w:webHidden/>
          </w:rPr>
          <w:fldChar w:fldCharType="end"/>
        </w:r>
      </w:hyperlink>
    </w:p>
    <w:p w14:paraId="16BE2D7B" w14:textId="1A71F8B7" w:rsidR="00C86C5C" w:rsidRPr="001E3E04" w:rsidRDefault="008C76F3">
      <w:pPr>
        <w:pStyle w:val="TDC1"/>
        <w:rPr>
          <w:rFonts w:cs="Arial"/>
          <w:noProof/>
          <w:sz w:val="22"/>
          <w:szCs w:val="22"/>
          <w:lang w:eastAsia="es-CL"/>
        </w:rPr>
      </w:pPr>
      <w:hyperlink w:anchor="_Toc465070688" w:history="1">
        <w:r w:rsidR="00C86C5C" w:rsidRPr="001E3E04">
          <w:rPr>
            <w:rStyle w:val="Hipervnculo"/>
            <w:rFonts w:cs="Arial"/>
            <w:noProof/>
          </w:rPr>
          <w:t>3. MATERIALES Y MÉTODOS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_Toc465070688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23</w:t>
        </w:r>
        <w:r w:rsidR="00C86C5C" w:rsidRPr="001E3E04">
          <w:rPr>
            <w:rFonts w:cs="Arial"/>
            <w:noProof/>
            <w:webHidden/>
          </w:rPr>
          <w:fldChar w:fldCharType="end"/>
        </w:r>
      </w:hyperlink>
    </w:p>
    <w:p w14:paraId="18E38846" w14:textId="0B85343B" w:rsidR="00C86C5C" w:rsidRPr="001E3E04" w:rsidRDefault="008C76F3">
      <w:pPr>
        <w:pStyle w:val="TDC2"/>
        <w:tabs>
          <w:tab w:val="right" w:leader="dot" w:pos="8828"/>
        </w:tabs>
        <w:rPr>
          <w:rFonts w:cs="Arial"/>
          <w:noProof/>
          <w:sz w:val="22"/>
          <w:szCs w:val="22"/>
          <w:lang w:eastAsia="es-CL"/>
        </w:rPr>
      </w:pPr>
      <w:hyperlink w:anchor="_Toc465070689" w:history="1">
        <w:r w:rsidR="00C86C5C" w:rsidRPr="001E3E04">
          <w:rPr>
            <w:rStyle w:val="Hipervnculo"/>
            <w:rFonts w:cs="Arial"/>
            <w:noProof/>
          </w:rPr>
          <w:t>3.1. METODOLOGÍA DE DESARROLLO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_Toc465070689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23</w:t>
        </w:r>
        <w:r w:rsidR="00C86C5C" w:rsidRPr="001E3E04">
          <w:rPr>
            <w:rFonts w:cs="Arial"/>
            <w:noProof/>
            <w:webHidden/>
          </w:rPr>
          <w:fldChar w:fldCharType="end"/>
        </w:r>
      </w:hyperlink>
    </w:p>
    <w:p w14:paraId="6BEFAEEF" w14:textId="2C0B3535" w:rsidR="00C86C5C" w:rsidRPr="001E3E04" w:rsidRDefault="008C76F3">
      <w:pPr>
        <w:pStyle w:val="TDC3"/>
        <w:tabs>
          <w:tab w:val="right" w:leader="dot" w:pos="8828"/>
        </w:tabs>
        <w:rPr>
          <w:rFonts w:cs="Arial"/>
          <w:noProof/>
          <w:sz w:val="22"/>
          <w:szCs w:val="22"/>
          <w:lang w:eastAsia="es-CL"/>
        </w:rPr>
      </w:pPr>
      <w:hyperlink w:anchor="_Toc465070690" w:history="1">
        <w:r w:rsidR="00C86C5C" w:rsidRPr="001E3E04">
          <w:rPr>
            <w:rStyle w:val="Hipervnculo"/>
            <w:rFonts w:cs="Arial"/>
            <w:noProof/>
          </w:rPr>
          <w:t>3.1.1. ROLES Y RESPONSABILIDADES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_Toc465070690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25</w:t>
        </w:r>
        <w:r w:rsidR="00C86C5C" w:rsidRPr="001E3E04">
          <w:rPr>
            <w:rFonts w:cs="Arial"/>
            <w:noProof/>
            <w:webHidden/>
          </w:rPr>
          <w:fldChar w:fldCharType="end"/>
        </w:r>
      </w:hyperlink>
    </w:p>
    <w:p w14:paraId="6516E7EE" w14:textId="0D9A8126" w:rsidR="00C86C5C" w:rsidRPr="001E3E04" w:rsidRDefault="008C76F3">
      <w:pPr>
        <w:pStyle w:val="TDC2"/>
        <w:tabs>
          <w:tab w:val="right" w:leader="dot" w:pos="8828"/>
        </w:tabs>
        <w:rPr>
          <w:rFonts w:cs="Arial"/>
          <w:noProof/>
          <w:sz w:val="22"/>
          <w:szCs w:val="22"/>
          <w:lang w:eastAsia="es-CL"/>
        </w:rPr>
      </w:pPr>
      <w:hyperlink w:anchor="_Toc465070691" w:history="1">
        <w:r w:rsidR="00C86C5C" w:rsidRPr="001E3E04">
          <w:rPr>
            <w:rStyle w:val="Hipervnculo"/>
            <w:rFonts w:cs="Arial"/>
            <w:noProof/>
          </w:rPr>
          <w:t>3.2. AMBIENTE DE DESARROLLO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_Toc465070691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26</w:t>
        </w:r>
        <w:r w:rsidR="00C86C5C" w:rsidRPr="001E3E04">
          <w:rPr>
            <w:rFonts w:cs="Arial"/>
            <w:noProof/>
            <w:webHidden/>
          </w:rPr>
          <w:fldChar w:fldCharType="end"/>
        </w:r>
      </w:hyperlink>
    </w:p>
    <w:p w14:paraId="3ACC7EE3" w14:textId="7B2A9904" w:rsidR="00C86C5C" w:rsidRPr="001E3E04" w:rsidRDefault="008C76F3">
      <w:pPr>
        <w:pStyle w:val="TDC3"/>
        <w:tabs>
          <w:tab w:val="right" w:leader="dot" w:pos="8828"/>
        </w:tabs>
        <w:rPr>
          <w:rFonts w:cs="Arial"/>
          <w:noProof/>
          <w:sz w:val="22"/>
          <w:szCs w:val="22"/>
          <w:lang w:eastAsia="es-CL"/>
        </w:rPr>
      </w:pPr>
      <w:hyperlink w:anchor="_Toc465070692" w:history="1">
        <w:r w:rsidR="00C86C5C" w:rsidRPr="001E3E04">
          <w:rPr>
            <w:rStyle w:val="Hipervnculo"/>
            <w:rFonts w:cs="Arial"/>
            <w:noProof/>
          </w:rPr>
          <w:t>3.2.1. Gestión de la Configuración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26</w:t>
        </w:r>
        <w:r w:rsidR="00C86C5C" w:rsidRPr="001E3E04">
          <w:rPr>
            <w:rFonts w:cs="Arial"/>
            <w:noProof/>
            <w:webHidden/>
          </w:rPr>
          <w:fldChar w:fldCharType="end"/>
        </w:r>
      </w:hyperlink>
    </w:p>
    <w:p w14:paraId="522C93BE" w14:textId="3D19C45B" w:rsidR="00C86C5C" w:rsidRPr="001E3E04" w:rsidRDefault="008C76F3">
      <w:pPr>
        <w:pStyle w:val="TDC4"/>
        <w:tabs>
          <w:tab w:val="right" w:leader="dot" w:pos="8828"/>
        </w:tabs>
        <w:rPr>
          <w:rFonts w:cs="Arial"/>
          <w:noProof/>
          <w:sz w:val="22"/>
          <w:szCs w:val="22"/>
          <w:lang w:eastAsia="es-CL"/>
        </w:rPr>
      </w:pPr>
      <w:hyperlink w:anchor="_Toc465070693" w:history="1">
        <w:r w:rsidR="00C86C5C" w:rsidRPr="001E3E04">
          <w:rPr>
            <w:rStyle w:val="Hipervnculo"/>
            <w:rFonts w:cs="Arial"/>
            <w:noProof/>
          </w:rPr>
          <w:t>3.2.1.1. Control de Cambios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26</w:t>
        </w:r>
        <w:r w:rsidR="00C86C5C" w:rsidRPr="001E3E04">
          <w:rPr>
            <w:rFonts w:cs="Arial"/>
            <w:noProof/>
            <w:webHidden/>
          </w:rPr>
          <w:fldChar w:fldCharType="end"/>
        </w:r>
      </w:hyperlink>
    </w:p>
    <w:p w14:paraId="132CD298" w14:textId="480F586B" w:rsidR="00C86C5C" w:rsidRPr="001E3E04" w:rsidRDefault="008C76F3">
      <w:pPr>
        <w:pStyle w:val="TDC4"/>
        <w:tabs>
          <w:tab w:val="right" w:leader="dot" w:pos="8828"/>
        </w:tabs>
        <w:rPr>
          <w:rFonts w:cs="Arial"/>
          <w:noProof/>
          <w:sz w:val="22"/>
          <w:szCs w:val="22"/>
          <w:lang w:eastAsia="es-CL"/>
        </w:rPr>
      </w:pPr>
      <w:hyperlink w:anchor="_Toc465070694" w:history="1">
        <w:r w:rsidR="00C86C5C" w:rsidRPr="001E3E04">
          <w:rPr>
            <w:rStyle w:val="Hipervnculo"/>
            <w:rFonts w:cs="Arial"/>
            <w:noProof/>
          </w:rPr>
          <w:t>3.2.1.2. Control de versiones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26</w:t>
        </w:r>
        <w:r w:rsidR="00C86C5C" w:rsidRPr="001E3E04">
          <w:rPr>
            <w:rFonts w:cs="Arial"/>
            <w:noProof/>
            <w:webHidden/>
          </w:rPr>
          <w:fldChar w:fldCharType="end"/>
        </w:r>
      </w:hyperlink>
    </w:p>
    <w:p w14:paraId="3997BA48" w14:textId="7AA463D0" w:rsidR="00C86C5C" w:rsidRPr="001E3E04" w:rsidRDefault="008C76F3">
      <w:pPr>
        <w:pStyle w:val="TDC4"/>
        <w:tabs>
          <w:tab w:val="right" w:leader="dot" w:pos="8828"/>
        </w:tabs>
        <w:rPr>
          <w:rFonts w:cs="Arial"/>
          <w:noProof/>
          <w:sz w:val="22"/>
          <w:szCs w:val="22"/>
          <w:lang w:eastAsia="es-CL"/>
        </w:rPr>
      </w:pPr>
      <w:hyperlink w:anchor="_Toc465070695" w:history="1">
        <w:r w:rsidR="00C86C5C" w:rsidRPr="001E3E04">
          <w:rPr>
            <w:rStyle w:val="Hipervnculo"/>
            <w:rFonts w:cs="Arial"/>
            <w:noProof/>
          </w:rPr>
          <w:t>3.2.1.3. Entregables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26</w:t>
        </w:r>
        <w:r w:rsidR="00C86C5C" w:rsidRPr="001E3E04">
          <w:rPr>
            <w:rFonts w:cs="Arial"/>
            <w:noProof/>
            <w:webHidden/>
          </w:rPr>
          <w:fldChar w:fldCharType="end"/>
        </w:r>
      </w:hyperlink>
    </w:p>
    <w:p w14:paraId="0CD22451" w14:textId="2BE56E41" w:rsidR="00C86C5C" w:rsidRPr="001E3E04" w:rsidRDefault="008C76F3">
      <w:pPr>
        <w:pStyle w:val="TDC3"/>
        <w:tabs>
          <w:tab w:val="right" w:leader="dot" w:pos="8828"/>
        </w:tabs>
        <w:rPr>
          <w:rFonts w:cs="Arial"/>
          <w:noProof/>
          <w:sz w:val="22"/>
          <w:szCs w:val="22"/>
          <w:lang w:eastAsia="es-CL"/>
        </w:rPr>
      </w:pPr>
      <w:hyperlink w:anchor="_Toc465070696" w:history="1">
        <w:r w:rsidR="00C86C5C" w:rsidRPr="001E3E04">
          <w:rPr>
            <w:rStyle w:val="Hipervnculo"/>
            <w:rFonts w:cs="Arial"/>
            <w:noProof/>
          </w:rPr>
          <w:t>3.2.2. Lenguajes de Programación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_Toc465070696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27</w:t>
        </w:r>
        <w:r w:rsidR="00C86C5C" w:rsidRPr="001E3E04">
          <w:rPr>
            <w:rFonts w:cs="Arial"/>
            <w:noProof/>
            <w:webHidden/>
          </w:rPr>
          <w:fldChar w:fldCharType="end"/>
        </w:r>
      </w:hyperlink>
    </w:p>
    <w:p w14:paraId="74C7E7D4" w14:textId="280F8630" w:rsidR="00C86C5C" w:rsidRPr="001E3E04" w:rsidRDefault="008C76F3">
      <w:pPr>
        <w:pStyle w:val="TDC3"/>
        <w:tabs>
          <w:tab w:val="right" w:leader="dot" w:pos="8828"/>
        </w:tabs>
        <w:rPr>
          <w:rFonts w:cs="Arial"/>
          <w:noProof/>
          <w:sz w:val="22"/>
          <w:szCs w:val="22"/>
          <w:lang w:eastAsia="es-CL"/>
        </w:rPr>
      </w:pPr>
      <w:hyperlink w:anchor="_Toc465070697" w:history="1">
        <w:r w:rsidR="00C86C5C" w:rsidRPr="001E3E04">
          <w:rPr>
            <w:rStyle w:val="Hipervnculo"/>
            <w:rFonts w:cs="Arial"/>
            <w:noProof/>
          </w:rPr>
          <w:t>3.2.3. Herramientas de Desarrollo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_Toc465070697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27</w:t>
        </w:r>
        <w:r w:rsidR="00C86C5C" w:rsidRPr="001E3E04">
          <w:rPr>
            <w:rFonts w:cs="Arial"/>
            <w:noProof/>
            <w:webHidden/>
          </w:rPr>
          <w:fldChar w:fldCharType="end"/>
        </w:r>
      </w:hyperlink>
    </w:p>
    <w:p w14:paraId="341596E5" w14:textId="15E7ED09" w:rsidR="00C86C5C" w:rsidRPr="001E3E04" w:rsidRDefault="008C76F3">
      <w:pPr>
        <w:pStyle w:val="TDC2"/>
        <w:tabs>
          <w:tab w:val="right" w:leader="dot" w:pos="8828"/>
        </w:tabs>
        <w:rPr>
          <w:rFonts w:cs="Arial"/>
          <w:noProof/>
          <w:sz w:val="22"/>
          <w:szCs w:val="22"/>
          <w:lang w:eastAsia="es-CL"/>
        </w:rPr>
      </w:pPr>
      <w:hyperlink w:anchor="_Toc465070698" w:history="1">
        <w:r w:rsidR="00C86C5C" w:rsidRPr="001E3E04">
          <w:rPr>
            <w:rStyle w:val="Hipervnculo"/>
            <w:rFonts w:cs="Arial"/>
            <w:noProof/>
          </w:rPr>
          <w:t>3.3. Ambiente de Producción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_Toc465070698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27</w:t>
        </w:r>
        <w:r w:rsidR="00C86C5C" w:rsidRPr="001E3E04">
          <w:rPr>
            <w:rFonts w:cs="Arial"/>
            <w:noProof/>
            <w:webHidden/>
          </w:rPr>
          <w:fldChar w:fldCharType="end"/>
        </w:r>
      </w:hyperlink>
    </w:p>
    <w:p w14:paraId="3B4A91CE" w14:textId="1B8EC83A" w:rsidR="00C86C5C" w:rsidRPr="001E3E04" w:rsidRDefault="008C76F3">
      <w:pPr>
        <w:pStyle w:val="TDC2"/>
        <w:tabs>
          <w:tab w:val="right" w:leader="dot" w:pos="8828"/>
        </w:tabs>
        <w:rPr>
          <w:rFonts w:cs="Arial"/>
          <w:noProof/>
          <w:sz w:val="22"/>
          <w:szCs w:val="22"/>
          <w:lang w:eastAsia="es-CL"/>
        </w:rPr>
      </w:pPr>
      <w:hyperlink w:anchor="_Toc465070699" w:history="1">
        <w:r w:rsidR="00C86C5C" w:rsidRPr="001E3E04">
          <w:rPr>
            <w:rStyle w:val="Hipervnculo"/>
            <w:rFonts w:cs="Arial"/>
            <w:noProof/>
          </w:rPr>
          <w:t>3.4. Ambientes de Pruebas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_Toc465070699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28</w:t>
        </w:r>
        <w:r w:rsidR="00C86C5C" w:rsidRPr="001E3E04">
          <w:rPr>
            <w:rFonts w:cs="Arial"/>
            <w:noProof/>
            <w:webHidden/>
          </w:rPr>
          <w:fldChar w:fldCharType="end"/>
        </w:r>
      </w:hyperlink>
    </w:p>
    <w:p w14:paraId="36C851AC" w14:textId="19AED92B" w:rsidR="00C86C5C" w:rsidRPr="001E3E04" w:rsidRDefault="008C76F3">
      <w:pPr>
        <w:pStyle w:val="TDC3"/>
        <w:tabs>
          <w:tab w:val="right" w:leader="dot" w:pos="8828"/>
        </w:tabs>
        <w:rPr>
          <w:rFonts w:cs="Arial"/>
          <w:noProof/>
          <w:sz w:val="22"/>
          <w:szCs w:val="22"/>
          <w:lang w:eastAsia="es-CL"/>
        </w:rPr>
      </w:pPr>
      <w:hyperlink w:anchor="_Toc465070700" w:history="1">
        <w:r w:rsidR="00C86C5C" w:rsidRPr="001E3E04">
          <w:rPr>
            <w:rStyle w:val="Hipervnculo"/>
            <w:rFonts w:cs="Arial"/>
            <w:noProof/>
          </w:rPr>
          <w:t>3.4.1. Elementos deL ambiente</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_Toc465070700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28</w:t>
        </w:r>
        <w:r w:rsidR="00C86C5C" w:rsidRPr="001E3E04">
          <w:rPr>
            <w:rFonts w:cs="Arial"/>
            <w:noProof/>
            <w:webHidden/>
          </w:rPr>
          <w:fldChar w:fldCharType="end"/>
        </w:r>
      </w:hyperlink>
    </w:p>
    <w:p w14:paraId="3DF1F20D" w14:textId="01C02C28" w:rsidR="00C86C5C" w:rsidRPr="001E3E04" w:rsidRDefault="008C76F3">
      <w:pPr>
        <w:pStyle w:val="TDC3"/>
        <w:tabs>
          <w:tab w:val="right" w:leader="dot" w:pos="8828"/>
        </w:tabs>
        <w:rPr>
          <w:rFonts w:cs="Arial"/>
          <w:noProof/>
          <w:sz w:val="22"/>
          <w:szCs w:val="22"/>
          <w:lang w:eastAsia="es-CL"/>
        </w:rPr>
      </w:pPr>
      <w:hyperlink w:anchor="_Toc465070701" w:history="1">
        <w:r w:rsidR="00C86C5C" w:rsidRPr="001E3E04">
          <w:rPr>
            <w:rStyle w:val="Hipervnculo"/>
            <w:rFonts w:cs="Arial"/>
            <w:noProof/>
          </w:rPr>
          <w:t>3.4.2. Descripción general de las pruebas a realizar.</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_Toc465070701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28</w:t>
        </w:r>
        <w:r w:rsidR="00C86C5C" w:rsidRPr="001E3E04">
          <w:rPr>
            <w:rFonts w:cs="Arial"/>
            <w:noProof/>
            <w:webHidden/>
          </w:rPr>
          <w:fldChar w:fldCharType="end"/>
        </w:r>
      </w:hyperlink>
    </w:p>
    <w:p w14:paraId="05DFA9E7" w14:textId="678BD7FE" w:rsidR="00C86C5C" w:rsidRPr="001E3E04" w:rsidRDefault="008C76F3">
      <w:pPr>
        <w:pStyle w:val="TDC2"/>
        <w:tabs>
          <w:tab w:val="right" w:leader="dot" w:pos="8828"/>
        </w:tabs>
        <w:rPr>
          <w:rFonts w:cs="Arial"/>
          <w:noProof/>
          <w:sz w:val="22"/>
          <w:szCs w:val="22"/>
          <w:lang w:eastAsia="es-CL"/>
        </w:rPr>
      </w:pPr>
      <w:hyperlink w:anchor="_Toc465070702" w:history="1">
        <w:r w:rsidR="00C86C5C" w:rsidRPr="001E3E04">
          <w:rPr>
            <w:rStyle w:val="Hipervnculo"/>
            <w:rFonts w:cs="Arial"/>
            <w:noProof/>
          </w:rPr>
          <w:t>3.5. Plan de Proyecto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28</w:t>
        </w:r>
        <w:r w:rsidR="00C86C5C" w:rsidRPr="001E3E04">
          <w:rPr>
            <w:rFonts w:cs="Arial"/>
            <w:noProof/>
            <w:webHidden/>
          </w:rPr>
          <w:fldChar w:fldCharType="end"/>
        </w:r>
      </w:hyperlink>
    </w:p>
    <w:p w14:paraId="7085B9D6" w14:textId="4CCF17E6" w:rsidR="00C86C5C" w:rsidRPr="001E3E04" w:rsidRDefault="008C76F3">
      <w:pPr>
        <w:pStyle w:val="TDC3"/>
        <w:tabs>
          <w:tab w:val="right" w:leader="dot" w:pos="8828"/>
        </w:tabs>
        <w:rPr>
          <w:rFonts w:cs="Arial"/>
          <w:noProof/>
          <w:sz w:val="22"/>
          <w:szCs w:val="22"/>
          <w:lang w:eastAsia="es-CL"/>
        </w:rPr>
      </w:pPr>
      <w:hyperlink w:anchor="_Toc465070703" w:history="1">
        <w:r w:rsidR="00C86C5C" w:rsidRPr="001E3E04">
          <w:rPr>
            <w:rStyle w:val="Hipervnculo"/>
            <w:rFonts w:cs="Arial"/>
            <w:noProof/>
          </w:rPr>
          <w:t>3.5.1. Gestión de las Comunicaciones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29</w:t>
        </w:r>
        <w:r w:rsidR="00C86C5C" w:rsidRPr="001E3E04">
          <w:rPr>
            <w:rFonts w:cs="Arial"/>
            <w:noProof/>
            <w:webHidden/>
          </w:rPr>
          <w:fldChar w:fldCharType="end"/>
        </w:r>
      </w:hyperlink>
    </w:p>
    <w:p w14:paraId="55374C6A" w14:textId="46D8830B" w:rsidR="00C86C5C" w:rsidRPr="001E3E04" w:rsidRDefault="008C76F3">
      <w:pPr>
        <w:pStyle w:val="TDC4"/>
        <w:tabs>
          <w:tab w:val="right" w:leader="dot" w:pos="8828"/>
        </w:tabs>
        <w:rPr>
          <w:rFonts w:cs="Arial"/>
          <w:noProof/>
          <w:sz w:val="22"/>
          <w:szCs w:val="22"/>
          <w:lang w:eastAsia="es-CL"/>
        </w:rPr>
      </w:pPr>
      <w:hyperlink w:anchor="_Toc465070704" w:history="1">
        <w:r w:rsidR="00C86C5C" w:rsidRPr="001E3E04">
          <w:rPr>
            <w:rStyle w:val="Hipervnculo"/>
            <w:rFonts w:cs="Arial"/>
            <w:noProof/>
          </w:rPr>
          <w:t>3.5.1.2. Gestión de la Resolución de Conflictos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29</w:t>
        </w:r>
        <w:r w:rsidR="00C86C5C" w:rsidRPr="001E3E04">
          <w:rPr>
            <w:rFonts w:cs="Arial"/>
            <w:noProof/>
            <w:webHidden/>
          </w:rPr>
          <w:fldChar w:fldCharType="end"/>
        </w:r>
      </w:hyperlink>
    </w:p>
    <w:p w14:paraId="457B5A25" w14:textId="65AD397D" w:rsidR="00C86C5C" w:rsidRPr="001E3E04" w:rsidRDefault="008C76F3">
      <w:pPr>
        <w:pStyle w:val="TDC3"/>
        <w:tabs>
          <w:tab w:val="right" w:leader="dot" w:pos="8828"/>
        </w:tabs>
        <w:rPr>
          <w:rFonts w:cs="Arial"/>
          <w:noProof/>
          <w:sz w:val="22"/>
          <w:szCs w:val="22"/>
          <w:lang w:eastAsia="es-CL"/>
        </w:rPr>
      </w:pPr>
      <w:hyperlink w:anchor="_Toc465070705" w:history="1">
        <w:r w:rsidR="00C86C5C" w:rsidRPr="001E3E04">
          <w:rPr>
            <w:rStyle w:val="Hipervnculo"/>
            <w:rFonts w:cs="Arial"/>
            <w:noProof/>
          </w:rPr>
          <w:t>3.5.2 Gestión de Riesgos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31</w:t>
        </w:r>
        <w:r w:rsidR="00C86C5C" w:rsidRPr="001E3E04">
          <w:rPr>
            <w:rFonts w:cs="Arial"/>
            <w:noProof/>
            <w:webHidden/>
          </w:rPr>
          <w:fldChar w:fldCharType="end"/>
        </w:r>
      </w:hyperlink>
    </w:p>
    <w:p w14:paraId="283E1CE7" w14:textId="70DC9241" w:rsidR="00C86C5C" w:rsidRPr="001E3E04" w:rsidRDefault="008C76F3">
      <w:pPr>
        <w:pStyle w:val="TDC4"/>
        <w:tabs>
          <w:tab w:val="right" w:leader="dot" w:pos="8828"/>
        </w:tabs>
        <w:rPr>
          <w:rFonts w:cs="Arial"/>
          <w:noProof/>
          <w:sz w:val="22"/>
          <w:szCs w:val="22"/>
          <w:lang w:eastAsia="es-CL"/>
        </w:rPr>
      </w:pPr>
      <w:hyperlink w:anchor="_Toc465070706" w:history="1">
        <w:r w:rsidR="00C86C5C" w:rsidRPr="001E3E04">
          <w:rPr>
            <w:rStyle w:val="Hipervnculo"/>
            <w:rFonts w:cs="Arial"/>
            <w:noProof/>
          </w:rPr>
          <w:t>3.5.2.1. Identificación de Riesgos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_Toc465070706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31</w:t>
        </w:r>
        <w:r w:rsidR="00C86C5C" w:rsidRPr="001E3E04">
          <w:rPr>
            <w:rFonts w:cs="Arial"/>
            <w:noProof/>
            <w:webHidden/>
          </w:rPr>
          <w:fldChar w:fldCharType="end"/>
        </w:r>
      </w:hyperlink>
    </w:p>
    <w:p w14:paraId="71E78D20" w14:textId="074E0B65" w:rsidR="00C86C5C" w:rsidRPr="001E3E04" w:rsidRDefault="008C76F3">
      <w:pPr>
        <w:pStyle w:val="TDC4"/>
        <w:tabs>
          <w:tab w:val="right" w:leader="dot" w:pos="8828"/>
        </w:tabs>
        <w:rPr>
          <w:rFonts w:cs="Arial"/>
          <w:noProof/>
          <w:sz w:val="22"/>
          <w:szCs w:val="22"/>
          <w:lang w:eastAsia="es-CL"/>
        </w:rPr>
      </w:pPr>
      <w:hyperlink w:anchor="_Toc465070707" w:history="1">
        <w:r w:rsidR="00C86C5C" w:rsidRPr="001E3E04">
          <w:rPr>
            <w:rStyle w:val="Hipervnculo"/>
            <w:rFonts w:cs="Arial"/>
            <w:noProof/>
          </w:rPr>
          <w:t>3.5.2.2. Estrategias de Mitigación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_Toc465070707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32</w:t>
        </w:r>
        <w:r w:rsidR="00C86C5C" w:rsidRPr="001E3E04">
          <w:rPr>
            <w:rFonts w:cs="Arial"/>
            <w:noProof/>
            <w:webHidden/>
          </w:rPr>
          <w:fldChar w:fldCharType="end"/>
        </w:r>
      </w:hyperlink>
    </w:p>
    <w:p w14:paraId="5B1E0234" w14:textId="4A797AED" w:rsidR="00C86C5C" w:rsidRPr="001E3E04" w:rsidRDefault="008C76F3">
      <w:pPr>
        <w:pStyle w:val="TDC4"/>
        <w:tabs>
          <w:tab w:val="right" w:leader="dot" w:pos="8828"/>
        </w:tabs>
        <w:rPr>
          <w:rFonts w:cs="Arial"/>
          <w:noProof/>
          <w:sz w:val="22"/>
          <w:szCs w:val="22"/>
          <w:lang w:eastAsia="es-CL"/>
        </w:rPr>
      </w:pPr>
      <w:hyperlink w:anchor="_Toc465070708" w:history="1">
        <w:r w:rsidR="00C86C5C" w:rsidRPr="001E3E04">
          <w:rPr>
            <w:rStyle w:val="Hipervnculo"/>
            <w:rFonts w:cs="Arial"/>
            <w:noProof/>
          </w:rPr>
          <w:t>3.5.2.3. Estrategias de Contingencia</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_Toc465070708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32</w:t>
        </w:r>
        <w:r w:rsidR="00C86C5C" w:rsidRPr="001E3E04">
          <w:rPr>
            <w:rFonts w:cs="Arial"/>
            <w:noProof/>
            <w:webHidden/>
          </w:rPr>
          <w:fldChar w:fldCharType="end"/>
        </w:r>
      </w:hyperlink>
    </w:p>
    <w:p w14:paraId="29476F37" w14:textId="45306D32" w:rsidR="00C86C5C" w:rsidRPr="001E3E04" w:rsidRDefault="008C76F3">
      <w:pPr>
        <w:pStyle w:val="TDC3"/>
        <w:tabs>
          <w:tab w:val="right" w:leader="dot" w:pos="8828"/>
        </w:tabs>
        <w:rPr>
          <w:rFonts w:cs="Arial"/>
          <w:noProof/>
          <w:sz w:val="22"/>
          <w:szCs w:val="22"/>
          <w:lang w:eastAsia="es-CL"/>
        </w:rPr>
      </w:pPr>
      <w:hyperlink w:anchor="_Toc465070709" w:history="1">
        <w:r w:rsidR="00C86C5C" w:rsidRPr="001E3E04">
          <w:rPr>
            <w:rStyle w:val="Hipervnculo"/>
            <w:rFonts w:cs="Arial"/>
            <w:noProof/>
          </w:rPr>
          <w:t>3.5.3. Gestión de Requerimientos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_Toc465070709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33</w:t>
        </w:r>
        <w:r w:rsidR="00C86C5C" w:rsidRPr="001E3E04">
          <w:rPr>
            <w:rFonts w:cs="Arial"/>
            <w:noProof/>
            <w:webHidden/>
          </w:rPr>
          <w:fldChar w:fldCharType="end"/>
        </w:r>
      </w:hyperlink>
    </w:p>
    <w:p w14:paraId="34826128" w14:textId="6962CDE8" w:rsidR="00C86C5C" w:rsidRPr="001E3E04" w:rsidRDefault="008C76F3">
      <w:pPr>
        <w:pStyle w:val="TDC1"/>
        <w:rPr>
          <w:rFonts w:cs="Arial"/>
          <w:noProof/>
          <w:sz w:val="22"/>
          <w:szCs w:val="22"/>
          <w:lang w:eastAsia="es-CL"/>
        </w:rPr>
      </w:pPr>
      <w:hyperlink w:anchor="_Toc465070710" w:history="1">
        <w:r w:rsidR="00C86C5C" w:rsidRPr="001E3E04">
          <w:rPr>
            <w:rStyle w:val="Hipervnculo"/>
            <w:rFonts w:cs="Arial"/>
            <w:noProof/>
          </w:rPr>
          <w:t>4. RESULTADOS Y DISCUSIÓN</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_Toc465070710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33</w:t>
        </w:r>
        <w:r w:rsidR="00C86C5C" w:rsidRPr="001E3E04">
          <w:rPr>
            <w:rFonts w:cs="Arial"/>
            <w:noProof/>
            <w:webHidden/>
          </w:rPr>
          <w:fldChar w:fldCharType="end"/>
        </w:r>
      </w:hyperlink>
    </w:p>
    <w:p w14:paraId="08D5FCA6" w14:textId="5E9E2A5F" w:rsidR="00C86C5C" w:rsidRPr="001E3E04" w:rsidRDefault="008C76F3">
      <w:pPr>
        <w:pStyle w:val="TDC2"/>
        <w:tabs>
          <w:tab w:val="right" w:leader="dot" w:pos="8828"/>
        </w:tabs>
        <w:rPr>
          <w:rFonts w:cs="Arial"/>
          <w:noProof/>
          <w:sz w:val="22"/>
          <w:szCs w:val="22"/>
          <w:lang w:eastAsia="es-CL"/>
        </w:rPr>
      </w:pPr>
      <w:hyperlink w:anchor="_Toc465070711" w:history="1">
        <w:r w:rsidR="00C86C5C" w:rsidRPr="001E3E04">
          <w:rPr>
            <w:rStyle w:val="Hipervnculo"/>
            <w:rFonts w:cs="Arial"/>
            <w:noProof/>
          </w:rPr>
          <w:t>4.1. Historias de Usuario</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_Toc465070711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34</w:t>
        </w:r>
        <w:r w:rsidR="00C86C5C" w:rsidRPr="001E3E04">
          <w:rPr>
            <w:rFonts w:cs="Arial"/>
            <w:noProof/>
            <w:webHidden/>
          </w:rPr>
          <w:fldChar w:fldCharType="end"/>
        </w:r>
      </w:hyperlink>
    </w:p>
    <w:p w14:paraId="144A19DD" w14:textId="027ABF02" w:rsidR="00C86C5C" w:rsidRPr="001E3E04" w:rsidRDefault="008C76F3">
      <w:pPr>
        <w:pStyle w:val="TDC1"/>
        <w:rPr>
          <w:rFonts w:cs="Arial"/>
          <w:noProof/>
          <w:sz w:val="22"/>
          <w:szCs w:val="22"/>
          <w:lang w:eastAsia="es-CL"/>
        </w:rPr>
      </w:pPr>
      <w:hyperlink w:anchor="_Toc465070712" w:history="1">
        <w:r w:rsidR="00C86C5C" w:rsidRPr="001E3E04">
          <w:rPr>
            <w:rStyle w:val="Hipervnculo"/>
            <w:rFonts w:cs="Arial"/>
            <w:noProof/>
          </w:rPr>
          <w:t>5. CONCLUSIONES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_Toc465070712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34</w:t>
        </w:r>
        <w:r w:rsidR="00C86C5C" w:rsidRPr="001E3E04">
          <w:rPr>
            <w:rFonts w:cs="Arial"/>
            <w:noProof/>
            <w:webHidden/>
          </w:rPr>
          <w:fldChar w:fldCharType="end"/>
        </w:r>
      </w:hyperlink>
    </w:p>
    <w:p w14:paraId="79CEF78B" w14:textId="596DBAF8" w:rsidR="00C86C5C" w:rsidRPr="001E3E04" w:rsidRDefault="008C76F3">
      <w:pPr>
        <w:pStyle w:val="TDC2"/>
        <w:tabs>
          <w:tab w:val="right" w:leader="dot" w:pos="8828"/>
        </w:tabs>
        <w:rPr>
          <w:rFonts w:cs="Arial"/>
          <w:noProof/>
          <w:sz w:val="22"/>
          <w:szCs w:val="22"/>
          <w:lang w:eastAsia="es-CL"/>
        </w:rPr>
      </w:pPr>
      <w:hyperlink w:anchor="_Toc465070713" w:history="1">
        <w:r w:rsidR="00C86C5C" w:rsidRPr="001E3E04">
          <w:rPr>
            <w:rStyle w:val="Hipervnculo"/>
            <w:rFonts w:cs="Arial"/>
            <w:noProof/>
          </w:rPr>
          <w:t>5.1. Post-Mortem</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_Toc465070713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34</w:t>
        </w:r>
        <w:r w:rsidR="00C86C5C" w:rsidRPr="001E3E04">
          <w:rPr>
            <w:rFonts w:cs="Arial"/>
            <w:noProof/>
            <w:webHidden/>
          </w:rPr>
          <w:fldChar w:fldCharType="end"/>
        </w:r>
      </w:hyperlink>
    </w:p>
    <w:p w14:paraId="13FB7B8C" w14:textId="0E9965AF" w:rsidR="00C86C5C" w:rsidRPr="001E3E04" w:rsidRDefault="008C76F3">
      <w:pPr>
        <w:pStyle w:val="TDC2"/>
        <w:tabs>
          <w:tab w:val="right" w:leader="dot" w:pos="8828"/>
        </w:tabs>
        <w:rPr>
          <w:rFonts w:cs="Arial"/>
          <w:noProof/>
          <w:sz w:val="22"/>
          <w:szCs w:val="22"/>
          <w:lang w:eastAsia="es-CL"/>
        </w:rPr>
      </w:pPr>
      <w:hyperlink w:anchor="_Toc465070714" w:history="1">
        <w:r w:rsidR="00C86C5C" w:rsidRPr="001E3E04">
          <w:rPr>
            <w:rStyle w:val="Hipervnculo"/>
            <w:rFonts w:cs="Arial"/>
            <w:noProof/>
          </w:rPr>
          <w:t>5.2. Trabajos Futuros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_Toc465070714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34</w:t>
        </w:r>
        <w:r w:rsidR="00C86C5C" w:rsidRPr="001E3E04">
          <w:rPr>
            <w:rFonts w:cs="Arial"/>
            <w:noProof/>
            <w:webHidden/>
          </w:rPr>
          <w:fldChar w:fldCharType="end"/>
        </w:r>
      </w:hyperlink>
    </w:p>
    <w:p w14:paraId="31BF5AA4" w14:textId="5B7085D9" w:rsidR="00C86C5C" w:rsidRPr="001E3E04" w:rsidRDefault="008C76F3">
      <w:pPr>
        <w:pStyle w:val="TDC1"/>
        <w:rPr>
          <w:rFonts w:cs="Arial"/>
          <w:noProof/>
          <w:sz w:val="22"/>
          <w:szCs w:val="22"/>
          <w:lang w:eastAsia="es-CL"/>
        </w:rPr>
      </w:pPr>
      <w:hyperlink w:anchor="_Toc465070715" w:history="1">
        <w:r w:rsidR="00C86C5C" w:rsidRPr="001E3E04">
          <w:rPr>
            <w:rStyle w:val="Hipervnculo"/>
            <w:rFonts w:cs="Arial"/>
            <w:noProof/>
            <w:lang w:val="es-ES"/>
          </w:rPr>
          <w:t>Referencias</w:t>
        </w:r>
        <w:r w:rsidR="00C86C5C" w:rsidRPr="001E3E04">
          <w:rPr>
            <w:rFonts w:cs="Arial"/>
            <w:noProof/>
            <w:webHidden/>
          </w:rPr>
          <w:tab/>
        </w:r>
        <w:r w:rsidR="00C86C5C" w:rsidRPr="001E3E04">
          <w:rPr>
            <w:rFonts w:cs="Arial"/>
            <w:noProof/>
            <w:webHidden/>
          </w:rPr>
          <w:fldChar w:fldCharType="begin"/>
        </w:r>
        <w:r w:rsidR="00C86C5C" w:rsidRPr="001E3E04">
          <w:rPr>
            <w:rFonts w:cs="Arial"/>
            <w:noProof/>
            <w:webHidden/>
          </w:rPr>
          <w:instrText xml:space="preserve"> PAGEREF _Toc465070715 \h </w:instrText>
        </w:r>
        <w:r w:rsidR="00C86C5C" w:rsidRPr="001E3E04">
          <w:rPr>
            <w:rFonts w:cs="Arial"/>
            <w:noProof/>
            <w:webHidden/>
          </w:rPr>
        </w:r>
        <w:r w:rsidR="00C86C5C" w:rsidRPr="001E3E04">
          <w:rPr>
            <w:rFonts w:cs="Arial"/>
            <w:noProof/>
            <w:webHidden/>
          </w:rPr>
          <w:fldChar w:fldCharType="separate"/>
        </w:r>
        <w:r w:rsidR="00C86C5C" w:rsidRPr="001E3E04">
          <w:rPr>
            <w:rFonts w:cs="Arial"/>
            <w:noProof/>
            <w:webHidden/>
          </w:rPr>
          <w:t>34</w:t>
        </w:r>
        <w:r w:rsidR="00C86C5C" w:rsidRPr="001E3E04">
          <w:rPr>
            <w:rFonts w:cs="Arial"/>
            <w:noProof/>
            <w:webHidden/>
          </w:rPr>
          <w:fldChar w:fldCharType="end"/>
        </w:r>
      </w:hyperlink>
    </w:p>
    <w:p w14:paraId="35B53BB4" w14:textId="64A0316F" w:rsidR="008110FB" w:rsidRPr="001E3E04" w:rsidRDefault="00C86C5C">
      <w:pPr>
        <w:rPr>
          <w:rFonts w:cs="Arial"/>
        </w:rPr>
      </w:pPr>
      <w:r w:rsidRPr="001E3E04">
        <w:rPr>
          <w:rFonts w:cs="Arial"/>
        </w:rPr>
        <w:fldChar w:fldCharType="end"/>
      </w:r>
    </w:p>
    <w:p w14:paraId="32919476" w14:textId="77777777" w:rsidR="00C86C5C" w:rsidRPr="001E3E04" w:rsidRDefault="00C86C5C">
      <w:pPr>
        <w:rPr>
          <w:rFonts w:cs="Arial"/>
        </w:rPr>
      </w:pPr>
      <w:r w:rsidRPr="001E3E04">
        <w:rPr>
          <w:rFonts w:cs="Arial"/>
        </w:rPr>
        <w:br w:type="page"/>
      </w:r>
    </w:p>
    <w:p w14:paraId="284A373F" w14:textId="44E2B32F" w:rsidR="00C86C5C" w:rsidRPr="001E3E04" w:rsidRDefault="00C86C5C" w:rsidP="00C86C5C">
      <w:pPr>
        <w:pStyle w:val="Ttulo1"/>
        <w:rPr>
          <w:rFonts w:cs="Arial"/>
        </w:rPr>
      </w:pPr>
      <w:bookmarkStart w:id="5" w:name="_Toc465070653"/>
      <w:r w:rsidRPr="001E3E04">
        <w:rPr>
          <w:rFonts w:cs="Arial"/>
        </w:rPr>
        <w:lastRenderedPageBreak/>
        <w:t>Índice de imágenes</w:t>
      </w:r>
      <w:bookmarkEnd w:id="5"/>
    </w:p>
    <w:p w14:paraId="4C8EBC67" w14:textId="77777777" w:rsidR="00DA1BED" w:rsidRPr="001E3E04" w:rsidRDefault="00DA1BED">
      <w:pPr>
        <w:pStyle w:val="Tabladeilustraciones"/>
        <w:tabs>
          <w:tab w:val="right" w:leader="dot" w:pos="8828"/>
        </w:tabs>
        <w:rPr>
          <w:rFonts w:cs="Arial"/>
          <w:noProof/>
          <w:sz w:val="22"/>
          <w:szCs w:val="22"/>
          <w:lang w:eastAsia="es-CL"/>
        </w:rPr>
      </w:pPr>
      <w:r w:rsidRPr="001E3E04">
        <w:rPr>
          <w:rFonts w:cs="Arial"/>
        </w:rPr>
        <w:fldChar w:fldCharType="begin"/>
      </w:r>
      <w:r w:rsidRPr="001E3E04">
        <w:rPr>
          <w:rFonts w:cs="Arial"/>
        </w:rPr>
        <w:instrText xml:space="preserve"> TOC \h \z \c "Ilustración" </w:instrText>
      </w:r>
      <w:r w:rsidRPr="001E3E04">
        <w:rPr>
          <w:rFonts w:cs="Arial"/>
        </w:rPr>
        <w:fldChar w:fldCharType="separate"/>
      </w:r>
      <w:hyperlink w:anchor="_Toc465151410" w:history="1">
        <w:r w:rsidRPr="001E3E04">
          <w:rPr>
            <w:rStyle w:val="Hipervnculo"/>
            <w:rFonts w:cs="Arial"/>
            <w:noProof/>
          </w:rPr>
          <w:t>Ilustración 1: Ciclo de vida de un XEP</w:t>
        </w:r>
        <w:r w:rsidRPr="001E3E04">
          <w:rPr>
            <w:rFonts w:cs="Arial"/>
            <w:noProof/>
            <w:webHidden/>
          </w:rPr>
          <w:tab/>
        </w:r>
        <w:r w:rsidRPr="001E3E04">
          <w:rPr>
            <w:rFonts w:cs="Arial"/>
            <w:noProof/>
            <w:webHidden/>
          </w:rPr>
          <w:fldChar w:fldCharType="begin"/>
        </w:r>
        <w:r w:rsidRPr="001E3E04">
          <w:rPr>
            <w:rFonts w:cs="Arial"/>
            <w:noProof/>
            <w:webHidden/>
          </w:rPr>
          <w:instrText xml:space="preserve"> PAGEREF _Toc465151410 \h </w:instrText>
        </w:r>
        <w:r w:rsidRPr="001E3E04">
          <w:rPr>
            <w:rFonts w:cs="Arial"/>
            <w:noProof/>
            <w:webHidden/>
          </w:rPr>
        </w:r>
        <w:r w:rsidRPr="001E3E04">
          <w:rPr>
            <w:rFonts w:cs="Arial"/>
            <w:noProof/>
            <w:webHidden/>
          </w:rPr>
          <w:fldChar w:fldCharType="separate"/>
        </w:r>
        <w:r w:rsidRPr="001E3E04">
          <w:rPr>
            <w:rFonts w:cs="Arial"/>
            <w:noProof/>
            <w:webHidden/>
          </w:rPr>
          <w:t>13</w:t>
        </w:r>
        <w:r w:rsidRPr="001E3E04">
          <w:rPr>
            <w:rFonts w:cs="Arial"/>
            <w:noProof/>
            <w:webHidden/>
          </w:rPr>
          <w:fldChar w:fldCharType="end"/>
        </w:r>
      </w:hyperlink>
    </w:p>
    <w:p w14:paraId="1ADE95B6" w14:textId="77777777" w:rsidR="00DA1BED" w:rsidRPr="001E3E04" w:rsidRDefault="008C76F3">
      <w:pPr>
        <w:pStyle w:val="Tabladeilustraciones"/>
        <w:tabs>
          <w:tab w:val="right" w:leader="dot" w:pos="8828"/>
        </w:tabs>
        <w:rPr>
          <w:rFonts w:cs="Arial"/>
          <w:noProof/>
          <w:sz w:val="22"/>
          <w:szCs w:val="22"/>
          <w:lang w:eastAsia="es-CL"/>
        </w:rPr>
      </w:pPr>
      <w:hyperlink w:anchor="_Toc465151411" w:history="1">
        <w:r w:rsidR="00DA1BED" w:rsidRPr="001E3E04">
          <w:rPr>
            <w:rStyle w:val="Hipervnculo"/>
            <w:rFonts w:cs="Arial"/>
            <w:noProof/>
          </w:rPr>
          <w:t>Ilustración 2: Direccionamiento</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_Toc465151411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16</w:t>
        </w:r>
        <w:r w:rsidR="00DA1BED" w:rsidRPr="001E3E04">
          <w:rPr>
            <w:rFonts w:cs="Arial"/>
            <w:noProof/>
            <w:webHidden/>
          </w:rPr>
          <w:fldChar w:fldCharType="end"/>
        </w:r>
      </w:hyperlink>
    </w:p>
    <w:p w14:paraId="682215DF" w14:textId="77777777" w:rsidR="00DA1BED" w:rsidRPr="001E3E04" w:rsidRDefault="008C76F3">
      <w:pPr>
        <w:pStyle w:val="Tabladeilustraciones"/>
        <w:tabs>
          <w:tab w:val="right" w:leader="dot" w:pos="8828"/>
        </w:tabs>
        <w:rPr>
          <w:rFonts w:cs="Arial"/>
          <w:noProof/>
          <w:sz w:val="22"/>
          <w:szCs w:val="22"/>
          <w:lang w:eastAsia="es-CL"/>
        </w:rPr>
      </w:pPr>
      <w:hyperlink w:anchor="_Toc465151412" w:history="1">
        <w:r w:rsidR="00DA1BED" w:rsidRPr="001E3E04">
          <w:rPr>
            <w:rStyle w:val="Hipervnculo"/>
            <w:rFonts w:cs="Arial"/>
            <w:noProof/>
          </w:rPr>
          <w:t>Ilustración 3: «Stanzas» elementales</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_Toc465151412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16</w:t>
        </w:r>
        <w:r w:rsidR="00DA1BED" w:rsidRPr="001E3E04">
          <w:rPr>
            <w:rFonts w:cs="Arial"/>
            <w:noProof/>
            <w:webHidden/>
          </w:rPr>
          <w:fldChar w:fldCharType="end"/>
        </w:r>
      </w:hyperlink>
    </w:p>
    <w:p w14:paraId="7EADF309" w14:textId="77777777" w:rsidR="00DA1BED" w:rsidRPr="001E3E04" w:rsidRDefault="008C76F3">
      <w:pPr>
        <w:pStyle w:val="Tabladeilustraciones"/>
        <w:tabs>
          <w:tab w:val="right" w:leader="dot" w:pos="8828"/>
        </w:tabs>
        <w:rPr>
          <w:rFonts w:cs="Arial"/>
          <w:noProof/>
          <w:sz w:val="22"/>
          <w:szCs w:val="22"/>
          <w:lang w:eastAsia="es-CL"/>
        </w:rPr>
      </w:pPr>
      <w:hyperlink w:anchor="_Toc465151413" w:history="1">
        <w:r w:rsidR="00DA1BED" w:rsidRPr="001E3E04">
          <w:rPr>
            <w:rStyle w:val="Hipervnculo"/>
            <w:rFonts w:cs="Arial"/>
            <w:noProof/>
          </w:rPr>
          <w:t>Ilustración 4: XMPP Descentralizado</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_Toc465151413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18</w:t>
        </w:r>
        <w:r w:rsidR="00DA1BED" w:rsidRPr="001E3E04">
          <w:rPr>
            <w:rFonts w:cs="Arial"/>
            <w:noProof/>
            <w:webHidden/>
          </w:rPr>
          <w:fldChar w:fldCharType="end"/>
        </w:r>
      </w:hyperlink>
    </w:p>
    <w:p w14:paraId="7251971A" w14:textId="77777777" w:rsidR="00DA1BED" w:rsidRPr="001E3E04" w:rsidRDefault="008C76F3">
      <w:pPr>
        <w:pStyle w:val="Tabladeilustraciones"/>
        <w:tabs>
          <w:tab w:val="right" w:leader="dot" w:pos="8828"/>
        </w:tabs>
        <w:rPr>
          <w:rFonts w:cs="Arial"/>
          <w:noProof/>
          <w:sz w:val="22"/>
          <w:szCs w:val="22"/>
          <w:lang w:eastAsia="es-CL"/>
        </w:rPr>
      </w:pPr>
      <w:hyperlink w:anchor="_Toc465151414" w:history="1">
        <w:r w:rsidR="00DA1BED" w:rsidRPr="001E3E04">
          <w:rPr>
            <w:rStyle w:val="Hipervnculo"/>
            <w:rFonts w:cs="Arial"/>
            <w:noProof/>
          </w:rPr>
          <w:t>Ilustración 5: OAuth</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_Toc465151414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20</w:t>
        </w:r>
        <w:r w:rsidR="00DA1BED" w:rsidRPr="001E3E04">
          <w:rPr>
            <w:rFonts w:cs="Arial"/>
            <w:noProof/>
            <w:webHidden/>
          </w:rPr>
          <w:fldChar w:fldCharType="end"/>
        </w:r>
      </w:hyperlink>
    </w:p>
    <w:p w14:paraId="3F1EC3F2" w14:textId="77777777" w:rsidR="00DA1BED" w:rsidRPr="001E3E04" w:rsidRDefault="008C76F3">
      <w:pPr>
        <w:pStyle w:val="Tabladeilustraciones"/>
        <w:tabs>
          <w:tab w:val="right" w:leader="dot" w:pos="8828"/>
        </w:tabs>
        <w:rPr>
          <w:rFonts w:cs="Arial"/>
          <w:noProof/>
          <w:sz w:val="22"/>
          <w:szCs w:val="22"/>
          <w:lang w:eastAsia="es-CL"/>
        </w:rPr>
      </w:pPr>
      <w:hyperlink w:anchor="_Toc465151415" w:history="1">
        <w:r w:rsidR="00DA1BED" w:rsidRPr="001E3E04">
          <w:rPr>
            <w:rStyle w:val="Hipervnculo"/>
            <w:rFonts w:cs="Arial"/>
            <w:noProof/>
          </w:rPr>
          <w:t>Ilustración 6: Esquema se Solución</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_Toc465151415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25</w:t>
        </w:r>
        <w:r w:rsidR="00DA1BED" w:rsidRPr="001E3E04">
          <w:rPr>
            <w:rFonts w:cs="Arial"/>
            <w:noProof/>
            <w:webHidden/>
          </w:rPr>
          <w:fldChar w:fldCharType="end"/>
        </w:r>
      </w:hyperlink>
    </w:p>
    <w:p w14:paraId="1A4FEC5D" w14:textId="77777777" w:rsidR="00DA1BED" w:rsidRPr="001E3E04" w:rsidRDefault="008C76F3">
      <w:pPr>
        <w:pStyle w:val="Tabladeilustraciones"/>
        <w:tabs>
          <w:tab w:val="right" w:leader="dot" w:pos="8828"/>
        </w:tabs>
        <w:rPr>
          <w:rFonts w:cs="Arial"/>
          <w:noProof/>
          <w:sz w:val="22"/>
          <w:szCs w:val="22"/>
          <w:lang w:eastAsia="es-CL"/>
        </w:rPr>
      </w:pPr>
      <w:hyperlink w:anchor="_Toc465151416" w:history="1">
        <w:r w:rsidR="00DA1BED" w:rsidRPr="001E3E04">
          <w:rPr>
            <w:rStyle w:val="Hipervnculo"/>
            <w:rFonts w:cs="Arial"/>
            <w:noProof/>
          </w:rPr>
          <w:t>Ilustración 7: Metodología de desarrollo de proyecto - SCRUM</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_Toc465151416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26</w:t>
        </w:r>
        <w:r w:rsidR="00DA1BED" w:rsidRPr="001E3E04">
          <w:rPr>
            <w:rFonts w:cs="Arial"/>
            <w:noProof/>
            <w:webHidden/>
          </w:rPr>
          <w:fldChar w:fldCharType="end"/>
        </w:r>
      </w:hyperlink>
    </w:p>
    <w:p w14:paraId="072B7046" w14:textId="77777777" w:rsidR="00DA1BED" w:rsidRPr="001E3E04" w:rsidRDefault="008C76F3">
      <w:pPr>
        <w:pStyle w:val="Tabladeilustraciones"/>
        <w:tabs>
          <w:tab w:val="right" w:leader="dot" w:pos="8828"/>
        </w:tabs>
        <w:rPr>
          <w:rFonts w:cs="Arial"/>
          <w:noProof/>
          <w:sz w:val="22"/>
          <w:szCs w:val="22"/>
          <w:lang w:eastAsia="es-CL"/>
        </w:rPr>
      </w:pPr>
      <w:hyperlink w:anchor="_Toc465151417" w:history="1">
        <w:r w:rsidR="00DA1BED" w:rsidRPr="001E3E04">
          <w:rPr>
            <w:rStyle w:val="Hipervnculo"/>
            <w:rFonts w:cs="Arial"/>
            <w:noProof/>
          </w:rPr>
          <w:t>Ilustración 8: Metodología de desarrollo</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_Toc465151417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27</w:t>
        </w:r>
        <w:r w:rsidR="00DA1BED" w:rsidRPr="001E3E04">
          <w:rPr>
            <w:rFonts w:cs="Arial"/>
            <w:noProof/>
            <w:webHidden/>
          </w:rPr>
          <w:fldChar w:fldCharType="end"/>
        </w:r>
      </w:hyperlink>
    </w:p>
    <w:p w14:paraId="4800E6D1" w14:textId="1E58FC75" w:rsidR="00C86C5C" w:rsidRPr="001E3E04" w:rsidRDefault="00DA1BED" w:rsidP="00C86C5C">
      <w:pPr>
        <w:rPr>
          <w:rFonts w:cs="Arial"/>
        </w:rPr>
      </w:pPr>
      <w:r w:rsidRPr="001E3E04">
        <w:rPr>
          <w:rFonts w:cs="Arial"/>
        </w:rPr>
        <w:fldChar w:fldCharType="end"/>
      </w:r>
    </w:p>
    <w:p w14:paraId="59F7CA4F" w14:textId="64DDB3DE" w:rsidR="008110FB" w:rsidRPr="001E3E04" w:rsidRDefault="008110FB" w:rsidP="00C86C5C">
      <w:pPr>
        <w:pStyle w:val="Ttulo1"/>
        <w:rPr>
          <w:rFonts w:cs="Arial"/>
        </w:rPr>
      </w:pPr>
      <w:bookmarkStart w:id="6" w:name="_Toc465070654"/>
      <w:r w:rsidRPr="001E3E04">
        <w:rPr>
          <w:rFonts w:cs="Arial"/>
        </w:rPr>
        <w:t>Índice de Tabla</w:t>
      </w:r>
      <w:r w:rsidR="00C86C5C" w:rsidRPr="001E3E04">
        <w:rPr>
          <w:rFonts w:cs="Arial"/>
        </w:rPr>
        <w:t>s</w:t>
      </w:r>
      <w:bookmarkEnd w:id="6"/>
    </w:p>
    <w:p w14:paraId="1D65E8D6" w14:textId="77777777" w:rsidR="00DA1BED" w:rsidRPr="001E3E04" w:rsidRDefault="00DA1BED">
      <w:pPr>
        <w:pStyle w:val="Tabladeilustraciones"/>
        <w:tabs>
          <w:tab w:val="right" w:leader="dot" w:pos="8828"/>
        </w:tabs>
        <w:rPr>
          <w:rFonts w:cs="Arial"/>
          <w:noProof/>
          <w:sz w:val="22"/>
          <w:szCs w:val="22"/>
          <w:lang w:eastAsia="es-CL"/>
        </w:rPr>
      </w:pPr>
      <w:r w:rsidRPr="001E3E04">
        <w:rPr>
          <w:rFonts w:cs="Arial"/>
        </w:rPr>
        <w:fldChar w:fldCharType="begin"/>
      </w:r>
      <w:r w:rsidRPr="001E3E04">
        <w:rPr>
          <w:rFonts w:cs="Arial"/>
        </w:rPr>
        <w:instrText xml:space="preserve"> TOC \h \z \c "Tabla" </w:instrText>
      </w:r>
      <w:r w:rsidRPr="001E3E04">
        <w:rPr>
          <w:rFonts w:cs="Arial"/>
        </w:rPr>
        <w:fldChar w:fldCharType="separate"/>
      </w:r>
      <w:hyperlink w:anchor="_Toc465151398" w:history="1">
        <w:r w:rsidRPr="001E3E04">
          <w:rPr>
            <w:rStyle w:val="Hipervnculo"/>
            <w:rFonts w:cs="Arial"/>
            <w:noProof/>
          </w:rPr>
          <w:t>Tabla 1: Requerimientos No Funcionales</w:t>
        </w:r>
        <w:r w:rsidRPr="001E3E04">
          <w:rPr>
            <w:rFonts w:cs="Arial"/>
            <w:noProof/>
            <w:webHidden/>
          </w:rPr>
          <w:tab/>
        </w:r>
        <w:r w:rsidRPr="001E3E04">
          <w:rPr>
            <w:rFonts w:cs="Arial"/>
            <w:noProof/>
            <w:webHidden/>
          </w:rPr>
          <w:fldChar w:fldCharType="begin"/>
        </w:r>
        <w:r w:rsidRPr="001E3E04">
          <w:rPr>
            <w:rFonts w:cs="Arial"/>
            <w:noProof/>
            <w:webHidden/>
          </w:rPr>
          <w:instrText xml:space="preserve"> PAGEREF _Toc465151398 \h </w:instrText>
        </w:r>
        <w:r w:rsidRPr="001E3E04">
          <w:rPr>
            <w:rFonts w:cs="Arial"/>
            <w:noProof/>
            <w:webHidden/>
          </w:rPr>
        </w:r>
        <w:r w:rsidRPr="001E3E04">
          <w:rPr>
            <w:rFonts w:cs="Arial"/>
            <w:noProof/>
            <w:webHidden/>
          </w:rPr>
          <w:fldChar w:fldCharType="separate"/>
        </w:r>
        <w:r w:rsidRPr="001E3E04">
          <w:rPr>
            <w:rFonts w:cs="Arial"/>
            <w:noProof/>
            <w:webHidden/>
          </w:rPr>
          <w:t>21</w:t>
        </w:r>
        <w:r w:rsidRPr="001E3E04">
          <w:rPr>
            <w:rFonts w:cs="Arial"/>
            <w:noProof/>
            <w:webHidden/>
          </w:rPr>
          <w:fldChar w:fldCharType="end"/>
        </w:r>
      </w:hyperlink>
    </w:p>
    <w:p w14:paraId="69A22318" w14:textId="77777777" w:rsidR="00DA1BED" w:rsidRPr="001E3E04" w:rsidRDefault="008C76F3">
      <w:pPr>
        <w:pStyle w:val="Tabladeilustraciones"/>
        <w:tabs>
          <w:tab w:val="right" w:leader="dot" w:pos="8828"/>
        </w:tabs>
        <w:rPr>
          <w:rFonts w:cs="Arial"/>
          <w:noProof/>
          <w:sz w:val="22"/>
          <w:szCs w:val="22"/>
          <w:lang w:eastAsia="es-CL"/>
        </w:rPr>
      </w:pPr>
      <w:hyperlink w:anchor="_Toc465151399" w:history="1">
        <w:r w:rsidR="00DA1BED" w:rsidRPr="001E3E04">
          <w:rPr>
            <w:rStyle w:val="Hipervnculo"/>
            <w:rFonts w:cs="Arial"/>
            <w:noProof/>
          </w:rPr>
          <w:t>Tabla 2: Comparativa entre Alternativas de Solución</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_Toc465151399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22</w:t>
        </w:r>
        <w:r w:rsidR="00DA1BED" w:rsidRPr="001E3E04">
          <w:rPr>
            <w:rFonts w:cs="Arial"/>
            <w:noProof/>
            <w:webHidden/>
          </w:rPr>
          <w:fldChar w:fldCharType="end"/>
        </w:r>
      </w:hyperlink>
    </w:p>
    <w:p w14:paraId="0C294942" w14:textId="77777777" w:rsidR="00DA1BED" w:rsidRPr="001E3E04" w:rsidRDefault="008C76F3">
      <w:pPr>
        <w:pStyle w:val="Tabladeilustraciones"/>
        <w:tabs>
          <w:tab w:val="right" w:leader="dot" w:pos="8828"/>
        </w:tabs>
        <w:rPr>
          <w:rFonts w:cs="Arial"/>
          <w:noProof/>
          <w:sz w:val="22"/>
          <w:szCs w:val="22"/>
          <w:lang w:eastAsia="es-CL"/>
        </w:rPr>
      </w:pPr>
      <w:hyperlink w:anchor="_Toc465151400" w:history="1">
        <w:r w:rsidR="00DA1BED" w:rsidRPr="001E3E04">
          <w:rPr>
            <w:rStyle w:val="Hipervnculo"/>
            <w:rFonts w:cs="Arial"/>
            <w:noProof/>
          </w:rPr>
          <w:t>Tabla 3: Roles SCRUM</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_Toc465151400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27</w:t>
        </w:r>
        <w:r w:rsidR="00DA1BED" w:rsidRPr="001E3E04">
          <w:rPr>
            <w:rFonts w:cs="Arial"/>
            <w:noProof/>
            <w:webHidden/>
          </w:rPr>
          <w:fldChar w:fldCharType="end"/>
        </w:r>
      </w:hyperlink>
    </w:p>
    <w:p w14:paraId="26EC0DEB" w14:textId="77777777" w:rsidR="00DA1BED" w:rsidRPr="001E3E04" w:rsidRDefault="008C76F3">
      <w:pPr>
        <w:pStyle w:val="Tabladeilustraciones"/>
        <w:tabs>
          <w:tab w:val="right" w:leader="dot" w:pos="8828"/>
        </w:tabs>
        <w:rPr>
          <w:rFonts w:cs="Arial"/>
          <w:noProof/>
          <w:sz w:val="22"/>
          <w:szCs w:val="22"/>
          <w:lang w:eastAsia="es-CL"/>
        </w:rPr>
      </w:pPr>
      <w:hyperlink w:anchor="_Toc465151401" w:history="1">
        <w:r w:rsidR="00DA1BED" w:rsidRPr="001E3E04">
          <w:rPr>
            <w:rStyle w:val="Hipervnculo"/>
            <w:rFonts w:cs="Arial"/>
            <w:noProof/>
          </w:rPr>
          <w:t>Tabla 4: Roles y responsabilidades de metodología</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_Toc465151401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28</w:t>
        </w:r>
        <w:r w:rsidR="00DA1BED" w:rsidRPr="001E3E04">
          <w:rPr>
            <w:rFonts w:cs="Arial"/>
            <w:noProof/>
            <w:webHidden/>
          </w:rPr>
          <w:fldChar w:fldCharType="end"/>
        </w:r>
      </w:hyperlink>
    </w:p>
    <w:p w14:paraId="48DEB8E7" w14:textId="77777777" w:rsidR="00DA1BED" w:rsidRPr="001E3E04" w:rsidRDefault="008C76F3">
      <w:pPr>
        <w:pStyle w:val="Tabladeilustraciones"/>
        <w:tabs>
          <w:tab w:val="right" w:leader="dot" w:pos="8828"/>
        </w:tabs>
        <w:rPr>
          <w:rFonts w:cs="Arial"/>
          <w:noProof/>
          <w:sz w:val="22"/>
          <w:szCs w:val="22"/>
          <w:lang w:eastAsia="es-CL"/>
        </w:rPr>
      </w:pPr>
      <w:hyperlink w:anchor="_Toc465151402" w:history="1">
        <w:r w:rsidR="00DA1BED" w:rsidRPr="001E3E04">
          <w:rPr>
            <w:rStyle w:val="Hipervnculo"/>
            <w:rFonts w:cs="Arial"/>
            <w:noProof/>
          </w:rPr>
          <w:t>Tabla 5: Estructura de control de versiones Git.</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_Toc465151402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28</w:t>
        </w:r>
        <w:r w:rsidR="00DA1BED" w:rsidRPr="001E3E04">
          <w:rPr>
            <w:rFonts w:cs="Arial"/>
            <w:noProof/>
            <w:webHidden/>
          </w:rPr>
          <w:fldChar w:fldCharType="end"/>
        </w:r>
      </w:hyperlink>
    </w:p>
    <w:p w14:paraId="2368492A" w14:textId="77777777" w:rsidR="00DA1BED" w:rsidRPr="001E3E04" w:rsidRDefault="008C76F3">
      <w:pPr>
        <w:pStyle w:val="Tabladeilustraciones"/>
        <w:tabs>
          <w:tab w:val="right" w:leader="dot" w:pos="8828"/>
        </w:tabs>
        <w:rPr>
          <w:rFonts w:cs="Arial"/>
          <w:noProof/>
          <w:sz w:val="22"/>
          <w:szCs w:val="22"/>
          <w:lang w:eastAsia="es-CL"/>
        </w:rPr>
      </w:pPr>
      <w:hyperlink w:anchor="_Toc465151403" w:history="1">
        <w:r w:rsidR="00DA1BED" w:rsidRPr="001E3E04">
          <w:rPr>
            <w:rStyle w:val="Hipervnculo"/>
            <w:rFonts w:cs="Arial"/>
            <w:noProof/>
          </w:rPr>
          <w:t>Tabla 6: Entregables</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_Toc465151403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29</w:t>
        </w:r>
        <w:r w:rsidR="00DA1BED" w:rsidRPr="001E3E04">
          <w:rPr>
            <w:rFonts w:cs="Arial"/>
            <w:noProof/>
            <w:webHidden/>
          </w:rPr>
          <w:fldChar w:fldCharType="end"/>
        </w:r>
      </w:hyperlink>
    </w:p>
    <w:p w14:paraId="72CBA287" w14:textId="77777777" w:rsidR="00DA1BED" w:rsidRPr="001E3E04" w:rsidRDefault="008C76F3">
      <w:pPr>
        <w:pStyle w:val="Tabladeilustraciones"/>
        <w:tabs>
          <w:tab w:val="right" w:leader="dot" w:pos="8828"/>
        </w:tabs>
        <w:rPr>
          <w:rFonts w:cs="Arial"/>
          <w:noProof/>
          <w:sz w:val="22"/>
          <w:szCs w:val="22"/>
          <w:lang w:eastAsia="es-CL"/>
        </w:rPr>
      </w:pPr>
      <w:hyperlink w:anchor="_Toc465151404" w:history="1">
        <w:r w:rsidR="00DA1BED" w:rsidRPr="001E3E04">
          <w:rPr>
            <w:rStyle w:val="Hipervnculo"/>
            <w:rFonts w:cs="Arial"/>
            <w:noProof/>
          </w:rPr>
          <w:t>Tabla 7: Herramientas de desarrollo</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_Toc465151404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29</w:t>
        </w:r>
        <w:r w:rsidR="00DA1BED" w:rsidRPr="001E3E04">
          <w:rPr>
            <w:rFonts w:cs="Arial"/>
            <w:noProof/>
            <w:webHidden/>
          </w:rPr>
          <w:fldChar w:fldCharType="end"/>
        </w:r>
      </w:hyperlink>
    </w:p>
    <w:p w14:paraId="0926FFD2" w14:textId="77777777" w:rsidR="00DA1BED" w:rsidRPr="001E3E04" w:rsidRDefault="008C76F3">
      <w:pPr>
        <w:pStyle w:val="Tabladeilustraciones"/>
        <w:tabs>
          <w:tab w:val="right" w:leader="dot" w:pos="8828"/>
        </w:tabs>
        <w:rPr>
          <w:rFonts w:cs="Arial"/>
          <w:noProof/>
          <w:sz w:val="22"/>
          <w:szCs w:val="22"/>
          <w:lang w:eastAsia="es-CL"/>
        </w:rPr>
      </w:pPr>
      <w:hyperlink w:anchor="_Toc465151405" w:history="1">
        <w:r w:rsidR="00DA1BED" w:rsidRPr="001E3E04">
          <w:rPr>
            <w:rStyle w:val="Hipervnculo"/>
            <w:rFonts w:cs="Arial"/>
            <w:noProof/>
          </w:rPr>
          <w:t>Tabla 8: Tipos de Comunicación</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_Toc465151405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31</w:t>
        </w:r>
        <w:r w:rsidR="00DA1BED" w:rsidRPr="001E3E04">
          <w:rPr>
            <w:rFonts w:cs="Arial"/>
            <w:noProof/>
            <w:webHidden/>
          </w:rPr>
          <w:fldChar w:fldCharType="end"/>
        </w:r>
      </w:hyperlink>
    </w:p>
    <w:p w14:paraId="3830C89F" w14:textId="77777777" w:rsidR="00DA1BED" w:rsidRPr="001E3E04" w:rsidRDefault="008C76F3">
      <w:pPr>
        <w:pStyle w:val="Tabladeilustraciones"/>
        <w:tabs>
          <w:tab w:val="right" w:leader="dot" w:pos="8828"/>
        </w:tabs>
        <w:rPr>
          <w:rFonts w:cs="Arial"/>
          <w:noProof/>
          <w:sz w:val="22"/>
          <w:szCs w:val="22"/>
          <w:lang w:eastAsia="es-CL"/>
        </w:rPr>
      </w:pPr>
      <w:hyperlink w:anchor="_Toc465151406" w:history="1">
        <w:r w:rsidR="00DA1BED" w:rsidRPr="001E3E04">
          <w:rPr>
            <w:rStyle w:val="Hipervnculo"/>
            <w:rFonts w:cs="Arial"/>
            <w:noProof/>
          </w:rPr>
          <w:t>Tabla 9: Resolución de conflictos</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_Toc465151406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32</w:t>
        </w:r>
        <w:r w:rsidR="00DA1BED" w:rsidRPr="001E3E04">
          <w:rPr>
            <w:rFonts w:cs="Arial"/>
            <w:noProof/>
            <w:webHidden/>
          </w:rPr>
          <w:fldChar w:fldCharType="end"/>
        </w:r>
      </w:hyperlink>
    </w:p>
    <w:p w14:paraId="428D517B" w14:textId="77777777" w:rsidR="00DA1BED" w:rsidRPr="001E3E04" w:rsidRDefault="008C76F3">
      <w:pPr>
        <w:pStyle w:val="Tabladeilustraciones"/>
        <w:tabs>
          <w:tab w:val="right" w:leader="dot" w:pos="8828"/>
        </w:tabs>
        <w:rPr>
          <w:rFonts w:cs="Arial"/>
          <w:noProof/>
          <w:sz w:val="22"/>
          <w:szCs w:val="22"/>
          <w:lang w:eastAsia="es-CL"/>
        </w:rPr>
      </w:pPr>
      <w:hyperlink w:anchor="_Toc465151407" w:history="1">
        <w:r w:rsidR="00DA1BED" w:rsidRPr="001E3E04">
          <w:rPr>
            <w:rStyle w:val="Hipervnculo"/>
            <w:rFonts w:cs="Arial"/>
            <w:noProof/>
          </w:rPr>
          <w:t>Tabla 10: Identificación de riesgos.</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_Toc465151407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33</w:t>
        </w:r>
        <w:r w:rsidR="00DA1BED" w:rsidRPr="001E3E04">
          <w:rPr>
            <w:rFonts w:cs="Arial"/>
            <w:noProof/>
            <w:webHidden/>
          </w:rPr>
          <w:fldChar w:fldCharType="end"/>
        </w:r>
      </w:hyperlink>
    </w:p>
    <w:p w14:paraId="427BADBB" w14:textId="77777777" w:rsidR="00DA1BED" w:rsidRPr="001E3E04" w:rsidRDefault="008C76F3">
      <w:pPr>
        <w:pStyle w:val="Tabladeilustraciones"/>
        <w:tabs>
          <w:tab w:val="right" w:leader="dot" w:pos="8828"/>
        </w:tabs>
        <w:rPr>
          <w:rFonts w:cs="Arial"/>
          <w:noProof/>
          <w:sz w:val="22"/>
          <w:szCs w:val="22"/>
          <w:lang w:eastAsia="es-CL"/>
        </w:rPr>
      </w:pPr>
      <w:hyperlink w:anchor="_Toc465151408" w:history="1">
        <w:r w:rsidR="00DA1BED" w:rsidRPr="001E3E04">
          <w:rPr>
            <w:rStyle w:val="Hipervnculo"/>
            <w:rFonts w:cs="Arial"/>
            <w:noProof/>
          </w:rPr>
          <w:t>Tabla 11: Estrategias de Mitigación</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_Toc465151408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34</w:t>
        </w:r>
        <w:r w:rsidR="00DA1BED" w:rsidRPr="001E3E04">
          <w:rPr>
            <w:rFonts w:cs="Arial"/>
            <w:noProof/>
            <w:webHidden/>
          </w:rPr>
          <w:fldChar w:fldCharType="end"/>
        </w:r>
      </w:hyperlink>
    </w:p>
    <w:p w14:paraId="1DC4B4CE" w14:textId="77777777" w:rsidR="00DA1BED" w:rsidRPr="001E3E04" w:rsidRDefault="008C76F3">
      <w:pPr>
        <w:pStyle w:val="Tabladeilustraciones"/>
        <w:tabs>
          <w:tab w:val="right" w:leader="dot" w:pos="8828"/>
        </w:tabs>
        <w:rPr>
          <w:rFonts w:cs="Arial"/>
          <w:noProof/>
          <w:sz w:val="22"/>
          <w:szCs w:val="22"/>
          <w:lang w:eastAsia="es-CL"/>
        </w:rPr>
      </w:pPr>
      <w:hyperlink w:anchor="_Toc465151409" w:history="1">
        <w:r w:rsidR="00DA1BED" w:rsidRPr="001E3E04">
          <w:rPr>
            <w:rStyle w:val="Hipervnculo"/>
            <w:rFonts w:cs="Arial"/>
            <w:noProof/>
          </w:rPr>
          <w:t>Tabla 12: Estrategias de contingencia</w:t>
        </w:r>
        <w:r w:rsidR="00DA1BED" w:rsidRPr="001E3E04">
          <w:rPr>
            <w:rFonts w:cs="Arial"/>
            <w:noProof/>
            <w:webHidden/>
          </w:rPr>
          <w:tab/>
        </w:r>
        <w:r w:rsidR="00DA1BED" w:rsidRPr="001E3E04">
          <w:rPr>
            <w:rFonts w:cs="Arial"/>
            <w:noProof/>
            <w:webHidden/>
          </w:rPr>
          <w:fldChar w:fldCharType="begin"/>
        </w:r>
        <w:r w:rsidR="00DA1BED" w:rsidRPr="001E3E04">
          <w:rPr>
            <w:rFonts w:cs="Arial"/>
            <w:noProof/>
            <w:webHidden/>
          </w:rPr>
          <w:instrText xml:space="preserve"> PAGEREF _Toc465151409 \h </w:instrText>
        </w:r>
        <w:r w:rsidR="00DA1BED" w:rsidRPr="001E3E04">
          <w:rPr>
            <w:rFonts w:cs="Arial"/>
            <w:noProof/>
            <w:webHidden/>
          </w:rPr>
        </w:r>
        <w:r w:rsidR="00DA1BED" w:rsidRPr="001E3E04">
          <w:rPr>
            <w:rFonts w:cs="Arial"/>
            <w:noProof/>
            <w:webHidden/>
          </w:rPr>
          <w:fldChar w:fldCharType="separate"/>
        </w:r>
        <w:r w:rsidR="00DA1BED" w:rsidRPr="001E3E04">
          <w:rPr>
            <w:rFonts w:cs="Arial"/>
            <w:noProof/>
            <w:webHidden/>
          </w:rPr>
          <w:t>35</w:t>
        </w:r>
        <w:r w:rsidR="00DA1BED" w:rsidRPr="001E3E04">
          <w:rPr>
            <w:rFonts w:cs="Arial"/>
            <w:noProof/>
            <w:webHidden/>
          </w:rPr>
          <w:fldChar w:fldCharType="end"/>
        </w:r>
      </w:hyperlink>
    </w:p>
    <w:p w14:paraId="5B4FCA6B" w14:textId="7F49C249" w:rsidR="009E0D58" w:rsidRPr="001E3E04" w:rsidRDefault="00DA1BED" w:rsidP="008110FB">
      <w:pPr>
        <w:rPr>
          <w:rFonts w:cs="Arial"/>
          <w:color w:val="FFFFFF" w:themeColor="background1"/>
          <w:spacing w:val="15"/>
          <w:sz w:val="22"/>
          <w:szCs w:val="22"/>
        </w:rPr>
      </w:pPr>
      <w:r w:rsidRPr="001E3E04">
        <w:rPr>
          <w:rFonts w:cs="Arial"/>
        </w:rPr>
        <w:fldChar w:fldCharType="end"/>
      </w:r>
      <w:r w:rsidR="008110FB" w:rsidRPr="001E3E04">
        <w:rPr>
          <w:rFonts w:cs="Arial"/>
        </w:rPr>
        <w:br w:type="page"/>
      </w:r>
    </w:p>
    <w:p w14:paraId="0F608CA5" w14:textId="77777777" w:rsidR="00A01A75" w:rsidRPr="001E3E04" w:rsidRDefault="00B6630B" w:rsidP="00A01A75">
      <w:pPr>
        <w:pStyle w:val="Ttulo1"/>
        <w:rPr>
          <w:rFonts w:cs="Arial"/>
        </w:rPr>
      </w:pPr>
      <w:bookmarkStart w:id="7" w:name="_Toc464484059"/>
      <w:bookmarkStart w:id="8" w:name="_Toc465070112"/>
      <w:bookmarkStart w:id="9" w:name="_Toc465070655"/>
      <w:r w:rsidRPr="001E3E04">
        <w:rPr>
          <w:rFonts w:cs="Arial"/>
        </w:rPr>
        <w:lastRenderedPageBreak/>
        <w:t>Resumen.</w:t>
      </w:r>
      <w:bookmarkEnd w:id="7"/>
      <w:bookmarkEnd w:id="8"/>
      <w:bookmarkEnd w:id="9"/>
    </w:p>
    <w:p w14:paraId="75A9D040" w14:textId="61209768" w:rsidR="00FA75C3" w:rsidRDefault="00190F98" w:rsidP="00F8309B">
      <w:pPr>
        <w:ind w:firstLine="708"/>
        <w:rPr>
          <w:rFonts w:cs="Arial"/>
        </w:rPr>
      </w:pPr>
      <w:r>
        <w:rPr>
          <w:rFonts w:cs="Arial"/>
        </w:rPr>
        <w:t xml:space="preserve">Una definición acertada del concepto Internet de las Cosas, es: «Internet </w:t>
      </w:r>
      <w:proofErr w:type="spellStart"/>
      <w:r>
        <w:rPr>
          <w:rFonts w:cs="Arial"/>
        </w:rPr>
        <w:t>of</w:t>
      </w:r>
      <w:proofErr w:type="spellEnd"/>
      <w:r>
        <w:rPr>
          <w:rFonts w:cs="Arial"/>
        </w:rPr>
        <w:t xml:space="preserve"> Things</w:t>
      </w:r>
      <w:r w:rsidRPr="00190F98">
        <w:rPr>
          <w:rFonts w:cs="Arial"/>
        </w:rPr>
        <w:t>, o IoT, es lo que obtenemos cuando conectamos Cosas, que no son operadas por humanos, a Internet</w:t>
      </w:r>
      <w:r>
        <w:rPr>
          <w:rFonts w:cs="Arial"/>
        </w:rPr>
        <w:t>»</w:t>
      </w:r>
      <w:r w:rsidR="00F077FA">
        <w:rPr>
          <w:rFonts w:cs="Arial"/>
        </w:rPr>
        <w:t>.</w:t>
      </w:r>
      <w:r>
        <w:rPr>
          <w:rFonts w:cs="Arial"/>
        </w:rPr>
        <w:t xml:space="preserve"> </w:t>
      </w:r>
      <w:r w:rsidR="00AA022C">
        <w:rPr>
          <w:rFonts w:cs="Arial"/>
        </w:rPr>
        <w:t>Estas cosas, pueden ser sensores</w:t>
      </w:r>
      <w:r w:rsidR="002D0018">
        <w:rPr>
          <w:rFonts w:cs="Arial"/>
        </w:rPr>
        <w:t>:</w:t>
      </w:r>
      <w:r w:rsidR="00AA022C">
        <w:rPr>
          <w:rFonts w:cs="Arial"/>
        </w:rPr>
        <w:t xml:space="preserve"> de movimiento, temperatura</w:t>
      </w:r>
      <w:r w:rsidR="002D0018">
        <w:rPr>
          <w:rFonts w:cs="Arial"/>
        </w:rPr>
        <w:t xml:space="preserve">, </w:t>
      </w:r>
      <w:r w:rsidR="00AA022C">
        <w:rPr>
          <w:rFonts w:cs="Arial"/>
        </w:rPr>
        <w:t>humedad</w:t>
      </w:r>
      <w:r w:rsidR="002D0018">
        <w:rPr>
          <w:rFonts w:cs="Arial"/>
        </w:rPr>
        <w:t>, etc</w:t>
      </w:r>
      <w:r w:rsidR="00AA022C">
        <w:rPr>
          <w:rFonts w:cs="Arial"/>
        </w:rPr>
        <w:t>. Actuadores</w:t>
      </w:r>
      <w:r w:rsidR="00AA022C">
        <w:rPr>
          <w:rFonts w:cs="Arial"/>
        </w:rPr>
        <w:softHyphen/>
        <w:t xml:space="preserve">: cercos </w:t>
      </w:r>
      <w:r w:rsidR="00160933">
        <w:rPr>
          <w:rFonts w:cs="Arial"/>
        </w:rPr>
        <w:t>electromecánicos</w:t>
      </w:r>
      <w:r w:rsidR="00AA022C">
        <w:rPr>
          <w:rFonts w:cs="Arial"/>
        </w:rPr>
        <w:t xml:space="preserve">, pantallas de información, equipos de aire acondicionado, etc. </w:t>
      </w:r>
      <w:r>
        <w:rPr>
          <w:rFonts w:cs="Arial"/>
        </w:rPr>
        <w:t xml:space="preserve">En este contexto, existen variados protocolos de comunicaciones, donde cada uno plantea propuestas interesantes, en torno a la definición </w:t>
      </w:r>
      <w:r w:rsidR="00EC00C4">
        <w:rPr>
          <w:rFonts w:cs="Arial"/>
        </w:rPr>
        <w:t xml:space="preserve">mencionada </w:t>
      </w:r>
      <w:r>
        <w:rPr>
          <w:rFonts w:cs="Arial"/>
        </w:rPr>
        <w:t>de IoT.</w:t>
      </w:r>
      <w:r w:rsidR="00EC00C4">
        <w:rPr>
          <w:rFonts w:cs="Arial"/>
        </w:rPr>
        <w:t xml:space="preserve"> </w:t>
      </w:r>
    </w:p>
    <w:p w14:paraId="61B26B83" w14:textId="7293E75D" w:rsidR="00B6630B" w:rsidRPr="001E3E04" w:rsidRDefault="00190F98" w:rsidP="00B602FE">
      <w:pPr>
        <w:ind w:firstLine="708"/>
        <w:rPr>
          <w:rFonts w:cs="Arial"/>
        </w:rPr>
      </w:pPr>
      <w:r>
        <w:rPr>
          <w:rFonts w:cs="Arial"/>
        </w:rPr>
        <w:t xml:space="preserve">El </w:t>
      </w:r>
      <w:r w:rsidRPr="00190F98">
        <w:rPr>
          <w:rFonts w:cs="Arial"/>
        </w:rPr>
        <w:t>Protocolo extensible de mensajería y comunicación de presencia</w:t>
      </w:r>
      <w:r w:rsidR="00EC00C4">
        <w:rPr>
          <w:rFonts w:cs="Arial"/>
        </w:rPr>
        <w:t xml:space="preserve"> (XMPP)</w:t>
      </w:r>
      <w:r>
        <w:rPr>
          <w:rFonts w:cs="Arial"/>
        </w:rPr>
        <w:t>, mejor conocido por XMPP,</w:t>
      </w:r>
      <w:r w:rsidR="00833F33">
        <w:rPr>
          <w:rFonts w:cs="Arial"/>
        </w:rPr>
        <w:t xml:space="preserve"> </w:t>
      </w:r>
      <w:r w:rsidR="00833F33" w:rsidRPr="00833F33">
        <w:rPr>
          <w:rFonts w:cs="Arial"/>
        </w:rPr>
        <w:t xml:space="preserve">es un protocolo abierto y extensible basado en </w:t>
      </w:r>
      <w:r w:rsidR="00EC00C4">
        <w:rPr>
          <w:rFonts w:cs="Arial"/>
        </w:rPr>
        <w:t>Lenguaje de Marcado Extensible (</w:t>
      </w:r>
      <w:r w:rsidR="00833F33" w:rsidRPr="00833F33">
        <w:rPr>
          <w:rFonts w:cs="Arial"/>
        </w:rPr>
        <w:t>XML</w:t>
      </w:r>
      <w:r w:rsidR="00EC00C4">
        <w:rPr>
          <w:rFonts w:cs="Arial"/>
        </w:rPr>
        <w:t>)</w:t>
      </w:r>
      <w:r w:rsidR="00833F33" w:rsidRPr="00833F33">
        <w:rPr>
          <w:rFonts w:cs="Arial"/>
        </w:rPr>
        <w:t>,</w:t>
      </w:r>
      <w:r w:rsidR="00EC00C4">
        <w:rPr>
          <w:rFonts w:cs="Arial"/>
        </w:rPr>
        <w:t xml:space="preserve"> </w:t>
      </w:r>
      <w:r w:rsidR="00EC00C4" w:rsidRPr="00EC00C4">
        <w:rPr>
          <w:rFonts w:cs="Arial"/>
        </w:rPr>
        <w:t>permite el intercambio casi en tiempo real de datos estructurados pero extensibles entre dos o más entidades de red</w:t>
      </w:r>
      <w:r w:rsidR="00EC00C4">
        <w:rPr>
          <w:rFonts w:cs="Arial"/>
        </w:rPr>
        <w:t xml:space="preserve">, debido a esto, </w:t>
      </w:r>
      <w:r w:rsidR="00833F33" w:rsidRPr="00833F33">
        <w:rPr>
          <w:rFonts w:cs="Arial"/>
        </w:rPr>
        <w:t>originalmente ideado para mensajería instantánea</w:t>
      </w:r>
      <w:r w:rsidR="00833F33">
        <w:rPr>
          <w:rFonts w:cs="Arial"/>
        </w:rPr>
        <w:t xml:space="preserve">. Este </w:t>
      </w:r>
      <w:r w:rsidR="00EC00C4">
        <w:rPr>
          <w:rFonts w:cs="Arial"/>
        </w:rPr>
        <w:t xml:space="preserve">protocolo </w:t>
      </w:r>
      <w:r>
        <w:rPr>
          <w:rFonts w:cs="Arial"/>
        </w:rPr>
        <w:t>salió vencedor, luego de ser comparados en características</w:t>
      </w:r>
      <w:r w:rsidR="00EC00C4">
        <w:rPr>
          <w:rFonts w:cs="Arial"/>
        </w:rPr>
        <w:t xml:space="preserve"> útiles para el IoT</w:t>
      </w:r>
      <w:r>
        <w:rPr>
          <w:rFonts w:cs="Arial"/>
        </w:rPr>
        <w:t xml:space="preserve"> con otros </w:t>
      </w:r>
      <w:r w:rsidR="00833F33">
        <w:rPr>
          <w:rFonts w:cs="Arial"/>
        </w:rPr>
        <w:t>protocolos</w:t>
      </w:r>
      <w:r>
        <w:rPr>
          <w:rFonts w:cs="Arial"/>
        </w:rPr>
        <w:t xml:space="preserve"> de comunicación, como lo </w:t>
      </w:r>
      <w:r w:rsidR="00EC00C4">
        <w:rPr>
          <w:rFonts w:cs="Arial"/>
        </w:rPr>
        <w:t xml:space="preserve">son </w:t>
      </w:r>
      <w:proofErr w:type="spellStart"/>
      <w:r>
        <w:rPr>
          <w:rFonts w:cs="Arial"/>
        </w:rPr>
        <w:t>Co</w:t>
      </w:r>
      <w:r w:rsidR="00833F33">
        <w:rPr>
          <w:rFonts w:cs="Arial"/>
        </w:rPr>
        <w:t>AP</w:t>
      </w:r>
      <w:proofErr w:type="spellEnd"/>
      <w:r>
        <w:rPr>
          <w:rFonts w:cs="Arial"/>
        </w:rPr>
        <w:t>, MQTT</w:t>
      </w:r>
      <w:r w:rsidR="00833F33">
        <w:rPr>
          <w:rFonts w:cs="Arial"/>
        </w:rPr>
        <w:t xml:space="preserve"> y HTTP. Sin embargo, al momento de su evaluación aún presentaba vulnerabilidades de </w:t>
      </w:r>
      <w:r w:rsidR="00EC00C4">
        <w:rPr>
          <w:rFonts w:cs="Arial"/>
        </w:rPr>
        <w:t xml:space="preserve">importantes de </w:t>
      </w:r>
      <w:r w:rsidR="00833F33">
        <w:rPr>
          <w:rFonts w:cs="Arial"/>
        </w:rPr>
        <w:t>seguridad en el mecanismo de registro de identidades en-Banda, frente a esta problemática. Lo cual, eventualmente permitiría a hackers registrar identidades indiscriminadamente, de modo que</w:t>
      </w:r>
      <w:r w:rsidR="00EC00C4">
        <w:rPr>
          <w:rFonts w:cs="Arial"/>
        </w:rPr>
        <w:t>,</w:t>
      </w:r>
      <w:r w:rsidR="00833F33">
        <w:rPr>
          <w:rFonts w:cs="Arial"/>
        </w:rPr>
        <w:t xml:space="preserve"> sobrecargaría las bases de datos, </w:t>
      </w:r>
      <w:r w:rsidR="006312C1">
        <w:rPr>
          <w:rFonts w:cs="Arial"/>
        </w:rPr>
        <w:t>bajaría</w:t>
      </w:r>
      <w:r w:rsidR="00833F33">
        <w:rPr>
          <w:rFonts w:cs="Arial"/>
        </w:rPr>
        <w:t xml:space="preserve"> el servidor, y podría interactuar con identidades de la red XMPP</w:t>
      </w:r>
      <w:r w:rsidR="00EC00C4">
        <w:rPr>
          <w:rFonts w:cs="Arial"/>
        </w:rPr>
        <w:t>, como lo son sensores</w:t>
      </w:r>
      <w:r w:rsidR="00AA022C">
        <w:rPr>
          <w:rFonts w:cs="Arial"/>
        </w:rPr>
        <w:t>, actuadores, y controladores</w:t>
      </w:r>
      <w:r w:rsidR="00833F33">
        <w:rPr>
          <w:rFonts w:cs="Arial"/>
        </w:rPr>
        <w:t xml:space="preserve">, </w:t>
      </w:r>
      <w:r w:rsidR="00AA022C">
        <w:rPr>
          <w:rFonts w:cs="Arial"/>
        </w:rPr>
        <w:t xml:space="preserve">todo </w:t>
      </w:r>
      <w:r w:rsidR="00833F33">
        <w:rPr>
          <w:rFonts w:cs="Arial"/>
        </w:rPr>
        <w:t>esto bajo la anonimidad. Est</w:t>
      </w:r>
      <w:r w:rsidR="00AA022C">
        <w:rPr>
          <w:rFonts w:cs="Arial"/>
        </w:rPr>
        <w:t>e problema</w:t>
      </w:r>
      <w:r w:rsidR="00833F33">
        <w:rPr>
          <w:rFonts w:cs="Arial"/>
        </w:rPr>
        <w:t xml:space="preserve"> se dem</w:t>
      </w:r>
      <w:r w:rsidR="003D0810">
        <w:rPr>
          <w:rFonts w:cs="Arial"/>
        </w:rPr>
        <w:t>o</w:t>
      </w:r>
      <w:r w:rsidR="00833F33">
        <w:rPr>
          <w:rFonts w:cs="Arial"/>
        </w:rPr>
        <w:t xml:space="preserve">stró, creando un </w:t>
      </w:r>
      <w:proofErr w:type="spellStart"/>
      <w:r w:rsidR="00833F33">
        <w:rPr>
          <w:rFonts w:cs="Arial"/>
        </w:rPr>
        <w:t>bot</w:t>
      </w:r>
      <w:proofErr w:type="spellEnd"/>
      <w:r w:rsidR="00833F33">
        <w:rPr>
          <w:rFonts w:cs="Arial"/>
        </w:rPr>
        <w:t xml:space="preserve">, el cual crea </w:t>
      </w:r>
      <w:r w:rsidR="003D0810">
        <w:rPr>
          <w:rFonts w:cs="Arial"/>
        </w:rPr>
        <w:t>identidades</w:t>
      </w:r>
      <w:r w:rsidR="00833F33">
        <w:rPr>
          <w:rFonts w:cs="Arial"/>
        </w:rPr>
        <w:t xml:space="preserve"> virtualmente ilimitadas en una red vulnerable con un servidor </w:t>
      </w:r>
      <w:r w:rsidR="003D0810">
        <w:rPr>
          <w:rFonts w:cs="Arial"/>
        </w:rPr>
        <w:t xml:space="preserve">XMPP </w:t>
      </w:r>
      <w:r w:rsidR="00833F33">
        <w:rPr>
          <w:rFonts w:cs="Arial"/>
        </w:rPr>
        <w:t>Openfire</w:t>
      </w:r>
      <w:r w:rsidR="003D0810">
        <w:rPr>
          <w:rFonts w:cs="Arial"/>
        </w:rPr>
        <w:t>.</w:t>
      </w:r>
      <w:r w:rsidR="00160933">
        <w:rPr>
          <w:rFonts w:cs="Arial"/>
        </w:rPr>
        <w:t xml:space="preserve"> </w:t>
      </w:r>
      <w:r w:rsidR="003D0810">
        <w:rPr>
          <w:rFonts w:cs="Arial"/>
        </w:rPr>
        <w:t>Para solucionar la problemática descrita, se</w:t>
      </w:r>
      <w:r w:rsidR="00160933">
        <w:rPr>
          <w:rFonts w:cs="Arial"/>
        </w:rPr>
        <w:t xml:space="preserve"> modificaron y añadieron componentes al </w:t>
      </w:r>
      <w:r w:rsidR="003D0810">
        <w:rPr>
          <w:rFonts w:cs="Arial"/>
        </w:rPr>
        <w:t>servidor</w:t>
      </w:r>
      <w:r w:rsidR="00833F33">
        <w:rPr>
          <w:rFonts w:cs="Arial"/>
        </w:rPr>
        <w:t xml:space="preserve"> </w:t>
      </w:r>
      <w:r w:rsidR="00AA022C">
        <w:rPr>
          <w:rFonts w:cs="Arial"/>
        </w:rPr>
        <w:t xml:space="preserve">XMPP Openfire, y la </w:t>
      </w:r>
      <w:r w:rsidR="00160933">
        <w:rPr>
          <w:rFonts w:cs="Arial"/>
        </w:rPr>
        <w:t>librería</w:t>
      </w:r>
      <w:r w:rsidR="00AA022C">
        <w:rPr>
          <w:rFonts w:cs="Arial"/>
        </w:rPr>
        <w:t xml:space="preserve"> cliente XMPP SMAC</w:t>
      </w:r>
      <w:r w:rsidR="00160933">
        <w:rPr>
          <w:rFonts w:cs="Arial"/>
        </w:rPr>
        <w:t>K</w:t>
      </w:r>
      <w:r w:rsidR="00AA022C">
        <w:rPr>
          <w:rFonts w:cs="Arial"/>
        </w:rPr>
        <w:t xml:space="preserve"> de modo </w:t>
      </w:r>
      <w:r w:rsidR="00160933">
        <w:rPr>
          <w:rFonts w:cs="Arial"/>
        </w:rPr>
        <w:t xml:space="preserve">que, se corrigieron </w:t>
      </w:r>
      <w:r w:rsidR="00AA022C">
        <w:rPr>
          <w:rFonts w:cs="Arial"/>
        </w:rPr>
        <w:t>las vulnerabilidades en el registro en-Banda</w:t>
      </w:r>
      <w:r w:rsidR="00160933">
        <w:rPr>
          <w:rFonts w:cs="Arial"/>
        </w:rPr>
        <w:t xml:space="preserve"> por medio de implementación de un sistema firmado de formularios, mediante el mecanismo OAuth 1.0 modificado. De esta forma, registrar de forma segura identidades – Cosas – en la </w:t>
      </w:r>
      <w:r w:rsidR="00F077FA">
        <w:rPr>
          <w:rFonts w:cs="Arial"/>
        </w:rPr>
        <w:t xml:space="preserve">red </w:t>
      </w:r>
      <w:r w:rsidR="00160933">
        <w:rPr>
          <w:rFonts w:cs="Arial"/>
        </w:rPr>
        <w:t>XMPP-IoT.</w:t>
      </w:r>
      <w:r w:rsidR="00B6630B" w:rsidRPr="001E3E04">
        <w:rPr>
          <w:rFonts w:cs="Arial"/>
        </w:rPr>
        <w:br w:type="page"/>
      </w:r>
    </w:p>
    <w:p w14:paraId="14D3593C" w14:textId="77777777" w:rsidR="00B6630B" w:rsidRPr="001E3E04" w:rsidRDefault="00B6630B" w:rsidP="00B6630B">
      <w:pPr>
        <w:pStyle w:val="Ttulo1"/>
        <w:rPr>
          <w:rFonts w:cs="Arial"/>
          <w:sz w:val="24"/>
        </w:rPr>
      </w:pPr>
      <w:bookmarkStart w:id="10" w:name="_Toc464484060"/>
      <w:bookmarkStart w:id="11" w:name="_Toc465070113"/>
      <w:bookmarkStart w:id="12" w:name="_Toc465070656"/>
      <w:r w:rsidRPr="001E3E04">
        <w:rPr>
          <w:rFonts w:cs="Arial"/>
          <w:sz w:val="24"/>
        </w:rPr>
        <w:lastRenderedPageBreak/>
        <w:t xml:space="preserve">1. </w:t>
      </w:r>
      <w:r w:rsidR="00597D6F" w:rsidRPr="001E3E04">
        <w:rPr>
          <w:rFonts w:cs="Arial"/>
          <w:sz w:val="24"/>
        </w:rPr>
        <w:t>INTRODUCCIÓN</w:t>
      </w:r>
      <w:bookmarkEnd w:id="10"/>
      <w:bookmarkEnd w:id="11"/>
      <w:bookmarkEnd w:id="12"/>
    </w:p>
    <w:p w14:paraId="704D764F" w14:textId="14F25161" w:rsidR="00C467D9" w:rsidRPr="001E3E04" w:rsidRDefault="00597D6F" w:rsidP="002B6A54">
      <w:pPr>
        <w:ind w:firstLine="708"/>
        <w:rPr>
          <w:rFonts w:cs="Arial"/>
        </w:rPr>
      </w:pPr>
      <w:r w:rsidRPr="001E3E04">
        <w:rPr>
          <w:rFonts w:cs="Arial"/>
        </w:rPr>
        <w:t>Desde el mismo origen del internet, lo que se ha buscado es impulsar las comunicaciones o en su defecto el intercambio de información, lo cual ha motivado a diferentes personas o grupos de trabajos, diseñar estándares de comunicación entre dispositivos de cómputo, dicho de otro modo, diseñar protocolos de comunicaciones entre computadores. Ya sea</w:t>
      </w:r>
      <w:r w:rsidR="00771190" w:rsidRPr="001E3E04">
        <w:rPr>
          <w:rFonts w:cs="Arial"/>
        </w:rPr>
        <w:t>n estos</w:t>
      </w:r>
      <w:r w:rsidRPr="001E3E04">
        <w:rPr>
          <w:rFonts w:cs="Arial"/>
        </w:rPr>
        <w:t xml:space="preserve"> como lo son TCP, UDP, SPX, en la capa de transporte, según el modelo OSI. O también, </w:t>
      </w:r>
      <w:proofErr w:type="spellStart"/>
      <w:r w:rsidRPr="001E3E04">
        <w:rPr>
          <w:rFonts w:cs="Arial"/>
        </w:rPr>
        <w:t>NetBios</w:t>
      </w:r>
      <w:proofErr w:type="spellEnd"/>
      <w:r w:rsidRPr="001E3E04">
        <w:rPr>
          <w:rFonts w:cs="Arial"/>
        </w:rPr>
        <w:t xml:space="preserve">, RPC, SSL, en la capa 5 de sesión. De </w:t>
      </w:r>
      <w:r w:rsidR="002B6A54" w:rsidRPr="001E3E04">
        <w:rPr>
          <w:rFonts w:cs="Arial"/>
        </w:rPr>
        <w:t>igual modo, tenemos en la capa siete</w:t>
      </w:r>
      <w:r w:rsidRPr="001E3E04">
        <w:rPr>
          <w:rFonts w:cs="Arial"/>
        </w:rPr>
        <w:t xml:space="preserve"> de aplicación, una serie de protocolos, </w:t>
      </w:r>
      <w:r w:rsidR="003B7B2C" w:rsidRPr="001E3E04">
        <w:rPr>
          <w:rFonts w:cs="Arial"/>
        </w:rPr>
        <w:t>como,</w:t>
      </w:r>
      <w:r w:rsidRPr="001E3E04">
        <w:rPr>
          <w:rFonts w:cs="Arial"/>
        </w:rPr>
        <w:t xml:space="preserve"> por ejemplo, SNMP, SMTP, NNTP, FTP, SSH, HTTP, CIFS. Centrándonos en esta última capa </w:t>
      </w:r>
      <w:r w:rsidR="00771190" w:rsidRPr="001E3E04">
        <w:rPr>
          <w:rFonts w:cs="Arial"/>
        </w:rPr>
        <w:t>también tenemos a</w:t>
      </w:r>
      <w:r w:rsidRPr="001E3E04">
        <w:rPr>
          <w:rFonts w:cs="Arial"/>
        </w:rPr>
        <w:t xml:space="preserve"> XMPP, un protocolo inicialmente desarrollado para IM mensajería instantánea, el cual ha pasado por una serie etapas de adiciones y modificaciones de sus especificaciones.</w:t>
      </w:r>
    </w:p>
    <w:p w14:paraId="316DBBD6" w14:textId="48705D67" w:rsidR="007E5B83" w:rsidRPr="001E3E04" w:rsidRDefault="00933B26" w:rsidP="006312C1">
      <w:pPr>
        <w:ind w:firstLine="708"/>
        <w:rPr>
          <w:rFonts w:cs="Arial"/>
        </w:rPr>
      </w:pPr>
      <w:r w:rsidRPr="001E3E04">
        <w:rPr>
          <w:rFonts w:cs="Arial"/>
        </w:rPr>
        <w:t>XMPP</w:t>
      </w:r>
      <w:r w:rsidR="006312C1">
        <w:rPr>
          <w:rFonts w:cs="Arial"/>
        </w:rPr>
        <w:t xml:space="preserve"> ha estado en contante mejora a lo</w:t>
      </w:r>
      <w:r w:rsidR="00287CF2" w:rsidRPr="001E3E04">
        <w:rPr>
          <w:rFonts w:cs="Arial"/>
        </w:rPr>
        <w:t xml:space="preserve"> largo de los años </w:t>
      </w:r>
      <w:r w:rsidR="006312C1" w:rsidRPr="001E3E04">
        <w:rPr>
          <w:rFonts w:cs="Arial"/>
        </w:rPr>
        <w:t>gracias al aporte</w:t>
      </w:r>
      <w:r w:rsidR="006312C1">
        <w:rPr>
          <w:rFonts w:cs="Arial"/>
        </w:rPr>
        <w:t xml:space="preserve"> constante de la gran comunidad en torno al protocolo y la XMPP Software </w:t>
      </w:r>
      <w:proofErr w:type="spellStart"/>
      <w:r w:rsidR="006312C1">
        <w:rPr>
          <w:rFonts w:cs="Arial"/>
        </w:rPr>
        <w:t>Fundation</w:t>
      </w:r>
      <w:proofErr w:type="spellEnd"/>
      <w:r w:rsidR="006312C1">
        <w:rPr>
          <w:rFonts w:cs="Arial"/>
        </w:rPr>
        <w:t xml:space="preserve">, </w:t>
      </w:r>
      <w:r w:rsidR="00615C9F">
        <w:rPr>
          <w:rFonts w:cs="Arial"/>
        </w:rPr>
        <w:t xml:space="preserve">la </w:t>
      </w:r>
      <w:r w:rsidR="006312C1">
        <w:rPr>
          <w:rFonts w:cs="Arial"/>
        </w:rPr>
        <w:t xml:space="preserve">que se dedica a estandarizar el </w:t>
      </w:r>
      <w:r w:rsidR="00615C9F">
        <w:rPr>
          <w:rFonts w:cs="Arial"/>
        </w:rPr>
        <w:t>protocolo</w:t>
      </w:r>
      <w:r w:rsidR="00C467D9" w:rsidRPr="001E3E04">
        <w:rPr>
          <w:rFonts w:cs="Arial"/>
        </w:rPr>
        <w:t xml:space="preserve">, se ha logrado multiplicar las áreas de uso de este protocolo. Dentro de las cuales está, </w:t>
      </w:r>
      <w:r w:rsidRPr="001E3E04">
        <w:rPr>
          <w:rFonts w:cs="Arial"/>
        </w:rPr>
        <w:t>primeramente,</w:t>
      </w:r>
      <w:r w:rsidR="00C467D9" w:rsidRPr="001E3E04">
        <w:rPr>
          <w:rFonts w:cs="Arial"/>
        </w:rPr>
        <w:t xml:space="preserve"> la mensajería instantánea,</w:t>
      </w:r>
      <w:r w:rsidR="006312C1">
        <w:rPr>
          <w:rFonts w:cs="Arial"/>
        </w:rPr>
        <w:t xml:space="preserve"> para lo cual</w:t>
      </w:r>
      <w:r w:rsidR="00C467D9" w:rsidRPr="001E3E04">
        <w:rPr>
          <w:rFonts w:cs="Arial"/>
        </w:rPr>
        <w:t xml:space="preserve"> este protocolo se pensó </w:t>
      </w:r>
      <w:r w:rsidR="006312C1">
        <w:rPr>
          <w:rFonts w:cs="Arial"/>
        </w:rPr>
        <w:t>originalmente</w:t>
      </w:r>
      <w:r w:rsidRPr="001E3E04">
        <w:rPr>
          <w:rFonts w:cs="Arial"/>
        </w:rPr>
        <w:t>,</w:t>
      </w:r>
      <w:r w:rsidR="006312C1">
        <w:rPr>
          <w:rFonts w:cs="Arial"/>
        </w:rPr>
        <w:t xml:space="preserve"> luego</w:t>
      </w:r>
      <w:r w:rsidRPr="001E3E04">
        <w:rPr>
          <w:rFonts w:cs="Arial"/>
        </w:rPr>
        <w:t xml:space="preserve"> grupos de chat, control de sistemas, VoIP e IoT. Esta última área es la que nos interesa en el marco del presente documento. Ya que XMPP fue pensado inicialmente como un protocolo de comunicaciones tiene vulnerabilidades abiertas cuando hablamos de al</w:t>
      </w:r>
      <w:r w:rsidR="006312C1">
        <w:rPr>
          <w:rFonts w:cs="Arial"/>
        </w:rPr>
        <w:t>gún</w:t>
      </w:r>
      <w:r w:rsidRPr="001E3E04">
        <w:rPr>
          <w:rFonts w:cs="Arial"/>
        </w:rPr>
        <w:t xml:space="preserve"> área que no ha sido originalmente diseñado. </w:t>
      </w:r>
      <w:r w:rsidR="007E5B83" w:rsidRPr="001E3E04">
        <w:rPr>
          <w:rFonts w:cs="Arial"/>
        </w:rPr>
        <w:t xml:space="preserve">El problema en resumidas cuentas radica en que la creación de identidades sólo está regulada por CAPTCHAS en las especificaciones existentes de protocolo, esto evita la creación de identidades por medio de bots maliciosos, sin embargo, no delimita a los usuarios maliciosos que deseen crear identidades. </w:t>
      </w:r>
      <w:r w:rsidRPr="001E3E04">
        <w:rPr>
          <w:rFonts w:cs="Arial"/>
        </w:rPr>
        <w:t xml:space="preserve">Por esta razón </w:t>
      </w:r>
      <w:r w:rsidR="00A24010">
        <w:rPr>
          <w:rFonts w:cs="Arial"/>
        </w:rPr>
        <w:t xml:space="preserve">se </w:t>
      </w:r>
      <w:r w:rsidRPr="001E3E04">
        <w:rPr>
          <w:rFonts w:cs="Arial"/>
        </w:rPr>
        <w:t xml:space="preserve">ha creado especificaciones </w:t>
      </w:r>
      <w:r w:rsidR="00A24010">
        <w:rPr>
          <w:rFonts w:cs="Arial"/>
        </w:rPr>
        <w:t xml:space="preserve">protocolos de extensión </w:t>
      </w:r>
      <w:r w:rsidRPr="001E3E04">
        <w:rPr>
          <w:rFonts w:cs="Arial"/>
        </w:rPr>
        <w:t xml:space="preserve">con él fin de dar una solución adecuada a la problemática de la seguridad en XMPP </w:t>
      </w:r>
      <w:r w:rsidR="00A24010">
        <w:rPr>
          <w:rFonts w:cs="Arial"/>
        </w:rPr>
        <w:t xml:space="preserve">dentro del contexto del </w:t>
      </w:r>
      <w:r w:rsidRPr="001E3E04">
        <w:rPr>
          <w:rFonts w:cs="Arial"/>
        </w:rPr>
        <w:t>I</w:t>
      </w:r>
      <w:r w:rsidR="00A24010">
        <w:rPr>
          <w:rFonts w:cs="Arial"/>
        </w:rPr>
        <w:t>nternet de las Cosas</w:t>
      </w:r>
      <w:r w:rsidRPr="001E3E04">
        <w:rPr>
          <w:rFonts w:cs="Arial"/>
        </w:rPr>
        <w:t>.</w:t>
      </w:r>
    </w:p>
    <w:p w14:paraId="733524FD" w14:textId="25B42B4D" w:rsidR="00597D6F" w:rsidRPr="001E3E04" w:rsidRDefault="00597D6F" w:rsidP="002B6A54">
      <w:pPr>
        <w:ind w:firstLine="708"/>
        <w:rPr>
          <w:rFonts w:cs="Arial"/>
        </w:rPr>
      </w:pPr>
      <w:r w:rsidRPr="001E3E04">
        <w:rPr>
          <w:rFonts w:cs="Arial"/>
        </w:rPr>
        <w:t xml:space="preserve">En el presente documento, se presenta la </w:t>
      </w:r>
      <w:r w:rsidR="00080B88" w:rsidRPr="001E3E04">
        <w:rPr>
          <w:rFonts w:cs="Arial"/>
        </w:rPr>
        <w:t xml:space="preserve">historia de XMPP, </w:t>
      </w:r>
      <w:r w:rsidRPr="001E3E04">
        <w:rPr>
          <w:rFonts w:cs="Arial"/>
        </w:rPr>
        <w:t>como este funciona,</w:t>
      </w:r>
      <w:r w:rsidR="00080B88" w:rsidRPr="001E3E04">
        <w:rPr>
          <w:rFonts w:cs="Arial"/>
        </w:rPr>
        <w:t xml:space="preserve"> la manera que se utiliza en el internet de las cosas</w:t>
      </w:r>
      <w:r w:rsidRPr="001E3E04">
        <w:rPr>
          <w:rFonts w:cs="Arial"/>
        </w:rPr>
        <w:t xml:space="preserve"> y l</w:t>
      </w:r>
      <w:r w:rsidR="00A24010">
        <w:rPr>
          <w:rFonts w:cs="Arial"/>
        </w:rPr>
        <w:t xml:space="preserve">as propuestas </w:t>
      </w:r>
      <w:r w:rsidRPr="001E3E04">
        <w:rPr>
          <w:rFonts w:cs="Arial"/>
        </w:rPr>
        <w:t>para mejo</w:t>
      </w:r>
      <w:r w:rsidR="00287CF2" w:rsidRPr="001E3E04">
        <w:rPr>
          <w:rFonts w:cs="Arial"/>
        </w:rPr>
        <w:t>rar la seguridad del protocolo</w:t>
      </w:r>
      <w:bookmarkStart w:id="13" w:name="_GoBack"/>
      <w:bookmarkEnd w:id="13"/>
      <w:r w:rsidR="00287CF2" w:rsidRPr="001E3E04">
        <w:rPr>
          <w:rFonts w:cs="Arial"/>
        </w:rPr>
        <w:t>.</w:t>
      </w:r>
    </w:p>
    <w:p w14:paraId="77CD6DD8" w14:textId="2C2E18D4" w:rsidR="00C467D9" w:rsidRPr="001E3E04" w:rsidRDefault="00C467D9" w:rsidP="00094EC1">
      <w:pPr>
        <w:rPr>
          <w:rFonts w:cs="Arial"/>
        </w:rPr>
      </w:pPr>
    </w:p>
    <w:p w14:paraId="58D8EC81" w14:textId="77777777" w:rsidR="00597D6F" w:rsidRPr="001E3E04" w:rsidRDefault="00597D6F" w:rsidP="00597D6F">
      <w:pPr>
        <w:rPr>
          <w:rFonts w:cs="Arial"/>
        </w:rPr>
      </w:pPr>
    </w:p>
    <w:p w14:paraId="190622F3" w14:textId="77777777" w:rsidR="00287CF2" w:rsidRPr="001E3E04" w:rsidRDefault="00287CF2">
      <w:pPr>
        <w:rPr>
          <w:rFonts w:cs="Arial"/>
          <w:caps/>
          <w:color w:val="FFFFFF" w:themeColor="background1"/>
          <w:spacing w:val="15"/>
          <w:szCs w:val="22"/>
        </w:rPr>
      </w:pPr>
      <w:bookmarkStart w:id="14" w:name="_Toc464484061"/>
      <w:r w:rsidRPr="001E3E04">
        <w:rPr>
          <w:rFonts w:cs="Arial"/>
        </w:rPr>
        <w:br w:type="page"/>
      </w:r>
    </w:p>
    <w:p w14:paraId="14F5EE9A" w14:textId="7D2F420F" w:rsidR="00B6630B" w:rsidRPr="001E3E04" w:rsidRDefault="00597D6F" w:rsidP="00B6630B">
      <w:pPr>
        <w:pStyle w:val="Ttulo1"/>
        <w:rPr>
          <w:rFonts w:cs="Arial"/>
          <w:sz w:val="24"/>
        </w:rPr>
      </w:pPr>
      <w:bookmarkStart w:id="15" w:name="_Toc465070114"/>
      <w:bookmarkStart w:id="16" w:name="_Toc465070657"/>
      <w:r w:rsidRPr="001E3E04">
        <w:rPr>
          <w:rFonts w:cs="Arial"/>
          <w:sz w:val="24"/>
        </w:rPr>
        <w:lastRenderedPageBreak/>
        <w:t>2. FUNDAMENTACIÓN</w:t>
      </w:r>
      <w:bookmarkEnd w:id="14"/>
      <w:bookmarkEnd w:id="15"/>
      <w:bookmarkEnd w:id="16"/>
    </w:p>
    <w:p w14:paraId="39CF4657" w14:textId="77777777" w:rsidR="00597D6F" w:rsidRPr="001E3E04" w:rsidRDefault="00597D6F" w:rsidP="00597D6F">
      <w:pPr>
        <w:pStyle w:val="Ttulo2"/>
        <w:rPr>
          <w:rFonts w:cs="Arial"/>
        </w:rPr>
      </w:pPr>
      <w:bookmarkStart w:id="17" w:name="_Toc464484062"/>
      <w:bookmarkStart w:id="18" w:name="_Toc465070115"/>
      <w:bookmarkStart w:id="19" w:name="_Toc465070658"/>
      <w:r w:rsidRPr="001E3E04">
        <w:rPr>
          <w:rFonts w:cs="Arial"/>
        </w:rPr>
        <w:t>2.1. Contextualización el proyecto</w:t>
      </w:r>
      <w:bookmarkEnd w:id="17"/>
      <w:bookmarkEnd w:id="18"/>
      <w:bookmarkEnd w:id="19"/>
    </w:p>
    <w:p w14:paraId="5FCA3A84" w14:textId="77777777" w:rsidR="00597D6F" w:rsidRPr="001E3E04" w:rsidRDefault="008273D6" w:rsidP="008273D6">
      <w:pPr>
        <w:pStyle w:val="Ttulo3"/>
        <w:rPr>
          <w:rFonts w:cs="Arial"/>
        </w:rPr>
      </w:pPr>
      <w:bookmarkStart w:id="20" w:name="_Toc464484063"/>
      <w:bookmarkStart w:id="21" w:name="_Toc465070116"/>
      <w:bookmarkStart w:id="22" w:name="_Toc465070659"/>
      <w:r w:rsidRPr="001E3E04">
        <w:rPr>
          <w:rFonts w:cs="Arial"/>
        </w:rPr>
        <w:t>2.1.1. XMPP</w:t>
      </w:r>
      <w:bookmarkEnd w:id="20"/>
      <w:bookmarkEnd w:id="21"/>
      <w:bookmarkEnd w:id="22"/>
    </w:p>
    <w:p w14:paraId="6C33BBA8" w14:textId="77777777" w:rsidR="008273D6" w:rsidRPr="001E3E04" w:rsidRDefault="008273D6" w:rsidP="008273D6">
      <w:pPr>
        <w:pStyle w:val="Ttulo4"/>
        <w:rPr>
          <w:rFonts w:cs="Arial"/>
        </w:rPr>
      </w:pPr>
      <w:bookmarkStart w:id="23" w:name="_Toc464484064"/>
      <w:bookmarkStart w:id="24" w:name="_Toc465070117"/>
      <w:bookmarkStart w:id="25" w:name="_Toc465070660"/>
      <w:r w:rsidRPr="001E3E04">
        <w:rPr>
          <w:rFonts w:cs="Arial"/>
        </w:rPr>
        <w:t>2.1.1.1. Protocolo</w:t>
      </w:r>
      <w:bookmarkEnd w:id="23"/>
      <w:bookmarkEnd w:id="24"/>
      <w:bookmarkEnd w:id="25"/>
    </w:p>
    <w:p w14:paraId="17B316D7" w14:textId="44268B4F" w:rsidR="00692E49" w:rsidRPr="001E3E04" w:rsidRDefault="00692E49" w:rsidP="002B6A54">
      <w:pPr>
        <w:ind w:firstLine="708"/>
        <w:rPr>
          <w:rStyle w:val="st"/>
          <w:rFonts w:cs="Arial"/>
        </w:rPr>
      </w:pPr>
      <w:r w:rsidRPr="001E3E04">
        <w:rPr>
          <w:rFonts w:cs="Arial"/>
        </w:rPr>
        <w:t xml:space="preserve">XMPP es un protocolo </w:t>
      </w:r>
      <w:r w:rsidR="006C6AFA" w:rsidRPr="001E3E04">
        <w:rPr>
          <w:rFonts w:cs="Arial"/>
        </w:rPr>
        <w:t>libre de comunicaciones</w:t>
      </w:r>
      <w:r w:rsidR="003710B1">
        <w:rPr>
          <w:rFonts w:cs="Arial"/>
        </w:rPr>
        <w:t xml:space="preserve">, según </w:t>
      </w:r>
      <w:r w:rsidR="006C6AFA" w:rsidRPr="001E3E04">
        <w:rPr>
          <w:rFonts w:cs="Arial"/>
        </w:rPr>
        <w:t xml:space="preserve">el estándar de software libre. Este </w:t>
      </w:r>
      <w:r w:rsidRPr="001E3E04">
        <w:rPr>
          <w:rFonts w:cs="Arial"/>
        </w:rPr>
        <w:t>funciona sobre la capa</w:t>
      </w:r>
      <w:r w:rsidR="00615C9F">
        <w:rPr>
          <w:rFonts w:cs="Arial"/>
        </w:rPr>
        <w:t xml:space="preserve"> </w:t>
      </w:r>
      <w:r w:rsidR="00615C9F" w:rsidRPr="00615C9F">
        <w:rPr>
          <w:rFonts w:cs="Arial"/>
        </w:rPr>
        <w:t>de aplicación</w:t>
      </w:r>
      <w:r w:rsidR="00615C9F">
        <w:rPr>
          <w:rFonts w:cs="Arial"/>
        </w:rPr>
        <w:t>,</w:t>
      </w:r>
      <w:r w:rsidR="00A9529B">
        <w:rPr>
          <w:rFonts w:cs="Arial"/>
        </w:rPr>
        <w:t xml:space="preserve"> </w:t>
      </w:r>
      <w:proofErr w:type="gramStart"/>
      <w:r w:rsidR="003710B1" w:rsidRPr="001E3E04">
        <w:rPr>
          <w:rFonts w:cs="Arial"/>
        </w:rPr>
        <w:t xml:space="preserve">de acuerdo </w:t>
      </w:r>
      <w:r w:rsidR="00615C9F">
        <w:rPr>
          <w:rFonts w:cs="Arial"/>
        </w:rPr>
        <w:t>a</w:t>
      </w:r>
      <w:r w:rsidR="003710B1" w:rsidRPr="001E3E04">
        <w:rPr>
          <w:rFonts w:cs="Arial"/>
        </w:rPr>
        <w:t>l</w:t>
      </w:r>
      <w:proofErr w:type="gramEnd"/>
      <w:r w:rsidR="006C6AFA" w:rsidRPr="001E3E04">
        <w:rPr>
          <w:rFonts w:cs="Arial"/>
        </w:rPr>
        <w:t xml:space="preserve"> modelo OSI. Este protocolo, fue pensado para ser utilizado en mensajería instantánea (IM por sus siglas en ingles), está</w:t>
      </w:r>
      <w:r w:rsidR="0044446D" w:rsidRPr="001E3E04">
        <w:rPr>
          <w:rFonts w:cs="Arial"/>
        </w:rPr>
        <w:t xml:space="preserve"> basado en el </w:t>
      </w:r>
      <w:r w:rsidR="003710B1" w:rsidRPr="001E3E04">
        <w:rPr>
          <w:rFonts w:cs="Arial"/>
        </w:rPr>
        <w:t>metalenguaje</w:t>
      </w:r>
      <w:r w:rsidR="0044446D" w:rsidRPr="001E3E04">
        <w:rPr>
          <w:rFonts w:cs="Arial"/>
        </w:rPr>
        <w:t xml:space="preserve"> </w:t>
      </w:r>
      <w:r w:rsidR="0044446D" w:rsidRPr="001E3E04">
        <w:rPr>
          <w:rStyle w:val="st"/>
          <w:rFonts w:cs="Arial"/>
        </w:rPr>
        <w:t>XML (</w:t>
      </w:r>
      <w:proofErr w:type="spellStart"/>
      <w:r w:rsidR="0044446D" w:rsidRPr="001E3E04">
        <w:rPr>
          <w:rStyle w:val="st"/>
          <w:rFonts w:cs="Arial"/>
        </w:rPr>
        <w:t>eXtensible</w:t>
      </w:r>
      <w:proofErr w:type="spellEnd"/>
      <w:r w:rsidR="0044446D" w:rsidRPr="001E3E04">
        <w:rPr>
          <w:rStyle w:val="st"/>
          <w:rFonts w:cs="Arial"/>
        </w:rPr>
        <w:t xml:space="preserve"> </w:t>
      </w:r>
      <w:proofErr w:type="spellStart"/>
      <w:r w:rsidR="0044446D" w:rsidRPr="001E3E04">
        <w:rPr>
          <w:rStyle w:val="st"/>
          <w:rFonts w:cs="Arial"/>
        </w:rPr>
        <w:t>Markup</w:t>
      </w:r>
      <w:proofErr w:type="spellEnd"/>
      <w:r w:rsidR="0044446D" w:rsidRPr="001E3E04">
        <w:rPr>
          <w:rStyle w:val="st"/>
          <w:rFonts w:cs="Arial"/>
        </w:rPr>
        <w:t xml:space="preserve"> </w:t>
      </w:r>
      <w:proofErr w:type="spellStart"/>
      <w:r w:rsidR="0044446D" w:rsidRPr="001E3E04">
        <w:rPr>
          <w:rStyle w:val="st"/>
          <w:rFonts w:cs="Arial"/>
        </w:rPr>
        <w:t>Language</w:t>
      </w:r>
      <w:proofErr w:type="spellEnd"/>
      <w:r w:rsidR="0044446D" w:rsidRPr="001E3E04">
        <w:rPr>
          <w:rStyle w:val="st"/>
          <w:rFonts w:cs="Arial"/>
        </w:rPr>
        <w:t>).</w:t>
      </w:r>
    </w:p>
    <w:p w14:paraId="4C8004DB" w14:textId="6D70770A" w:rsidR="00514A5E" w:rsidRPr="001E3E04" w:rsidRDefault="005B18A8" w:rsidP="00094EC1">
      <w:pPr>
        <w:rPr>
          <w:rStyle w:val="st"/>
          <w:rFonts w:cs="Arial"/>
        </w:rPr>
      </w:pPr>
      <w:r w:rsidRPr="001E3E04">
        <w:rPr>
          <w:rStyle w:val="st"/>
          <w:rFonts w:cs="Arial"/>
        </w:rPr>
        <w:t xml:space="preserve">Su nombre es acrónimo </w:t>
      </w:r>
      <w:r w:rsidR="00514A5E" w:rsidRPr="001E3E04">
        <w:rPr>
          <w:rStyle w:val="st"/>
          <w:rFonts w:cs="Arial"/>
        </w:rPr>
        <w:t>sus siglas en inglés:</w:t>
      </w:r>
    </w:p>
    <w:p w14:paraId="73AEBF1B" w14:textId="77777777" w:rsidR="00094EC1" w:rsidRPr="001E3E04" w:rsidRDefault="003B44AB" w:rsidP="00EC0540">
      <w:pPr>
        <w:pStyle w:val="Prrafodelista"/>
        <w:numPr>
          <w:ilvl w:val="0"/>
          <w:numId w:val="3"/>
        </w:numPr>
        <w:rPr>
          <w:rStyle w:val="st"/>
          <w:rFonts w:cs="Arial"/>
        </w:rPr>
      </w:pPr>
      <w:r w:rsidRPr="001E3E04">
        <w:rPr>
          <w:rStyle w:val="st"/>
          <w:rFonts w:cs="Arial"/>
        </w:rPr>
        <w:t>P – Protocolo</w:t>
      </w:r>
    </w:p>
    <w:p w14:paraId="66471BB9" w14:textId="11E659CF" w:rsidR="00E1269F" w:rsidRPr="001E3E04" w:rsidRDefault="003B44AB" w:rsidP="00094EC1">
      <w:pPr>
        <w:pStyle w:val="Prrafodelista"/>
        <w:rPr>
          <w:rStyle w:val="st"/>
          <w:rFonts w:cs="Arial"/>
        </w:rPr>
      </w:pPr>
      <w:r w:rsidRPr="001E3E04">
        <w:rPr>
          <w:rStyle w:val="st"/>
          <w:rFonts w:cs="Arial"/>
        </w:rPr>
        <w:t xml:space="preserve">XMPP es un protocolo; un conjunto de estándares que permiten a los sistemas que se comuniquen entre sí. </w:t>
      </w:r>
    </w:p>
    <w:p w14:paraId="7E1CDE2B"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P – Presencia</w:t>
      </w:r>
    </w:p>
    <w:p w14:paraId="50FF8410" w14:textId="3942876E" w:rsidR="00FE3B6F" w:rsidRPr="001E3E04" w:rsidRDefault="00FE3B6F" w:rsidP="00094EC1">
      <w:pPr>
        <w:pStyle w:val="Prrafodelista"/>
        <w:ind w:left="708"/>
        <w:rPr>
          <w:rStyle w:val="st"/>
          <w:rFonts w:cs="Arial"/>
        </w:rPr>
      </w:pPr>
      <w:r w:rsidRPr="001E3E04">
        <w:rPr>
          <w:rStyle w:val="st"/>
          <w:rFonts w:cs="Arial"/>
        </w:rPr>
        <w:t>El indicador de presenci</w:t>
      </w:r>
      <w:r w:rsidR="006F7A9C" w:rsidRPr="001E3E04">
        <w:rPr>
          <w:rStyle w:val="st"/>
          <w:rFonts w:cs="Arial"/>
        </w:rPr>
        <w:t xml:space="preserve">a </w:t>
      </w:r>
      <w:r w:rsidR="00771190" w:rsidRPr="001E3E04">
        <w:rPr>
          <w:rStyle w:val="st"/>
          <w:rFonts w:cs="Arial"/>
        </w:rPr>
        <w:t>les</w:t>
      </w:r>
      <w:r w:rsidR="006F7A9C" w:rsidRPr="001E3E04">
        <w:rPr>
          <w:rStyle w:val="st"/>
          <w:rFonts w:cs="Arial"/>
        </w:rPr>
        <w:t xml:space="preserve"> dice a los servidores si un cliente está en Online</w:t>
      </w:r>
      <w:r w:rsidR="00AD4374" w:rsidRPr="001E3E04">
        <w:rPr>
          <w:rStyle w:val="Refdenotaalpie"/>
          <w:rFonts w:cs="Arial"/>
        </w:rPr>
        <w:footnoteReference w:id="1"/>
      </w:r>
      <w:r w:rsidR="006F7A9C" w:rsidRPr="001E3E04">
        <w:rPr>
          <w:rStyle w:val="st"/>
          <w:rFonts w:cs="Arial"/>
        </w:rPr>
        <w:t xml:space="preserve"> / Offline</w:t>
      </w:r>
      <w:r w:rsidR="00AD4374" w:rsidRPr="001E3E04">
        <w:rPr>
          <w:rStyle w:val="Refdenotaalpie"/>
          <w:rFonts w:cs="Arial"/>
        </w:rPr>
        <w:footnoteReference w:id="2"/>
      </w:r>
      <w:r w:rsidR="00AD4374" w:rsidRPr="001E3E04">
        <w:rPr>
          <w:rStyle w:val="st"/>
          <w:rFonts w:cs="Arial"/>
        </w:rPr>
        <w:t xml:space="preserve"> / </w:t>
      </w:r>
      <w:proofErr w:type="spellStart"/>
      <w:r w:rsidR="00AD4374" w:rsidRPr="001E3E04">
        <w:rPr>
          <w:rStyle w:val="st"/>
          <w:rFonts w:cs="Arial"/>
        </w:rPr>
        <w:t>Busy</w:t>
      </w:r>
      <w:proofErr w:type="spellEnd"/>
      <w:r w:rsidR="00AD4374" w:rsidRPr="001E3E04">
        <w:rPr>
          <w:rStyle w:val="Refdenotaalpie"/>
          <w:rFonts w:cs="Arial"/>
        </w:rPr>
        <w:footnoteReference w:id="3"/>
      </w:r>
      <w:r w:rsidR="006F7A9C" w:rsidRPr="001E3E04">
        <w:rPr>
          <w:rStyle w:val="st"/>
          <w:rFonts w:cs="Arial"/>
        </w:rPr>
        <w:t>. En términos técnicos, la presencia determina el estado de una entidad XMPP; en términos simples si se está listo para recibir mensajes o no.</w:t>
      </w:r>
    </w:p>
    <w:p w14:paraId="5737D821"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M – Mensajería</w:t>
      </w:r>
    </w:p>
    <w:p w14:paraId="757A3D50" w14:textId="2DE98881" w:rsidR="00905534" w:rsidRPr="001E3E04" w:rsidRDefault="00905534" w:rsidP="00094EC1">
      <w:pPr>
        <w:pStyle w:val="Prrafodelista"/>
        <w:ind w:left="708"/>
        <w:rPr>
          <w:rStyle w:val="st"/>
          <w:rFonts w:cs="Arial"/>
        </w:rPr>
      </w:pPr>
      <w:r w:rsidRPr="001E3E04">
        <w:rPr>
          <w:rStyle w:val="st"/>
          <w:rFonts w:cs="Arial"/>
        </w:rPr>
        <w:t>La parte de “mensajería” de XMPP es la parte que se ve; el mensaje instantá</w:t>
      </w:r>
      <w:r w:rsidR="00E219AB" w:rsidRPr="001E3E04">
        <w:rPr>
          <w:rStyle w:val="st"/>
          <w:rFonts w:cs="Arial"/>
        </w:rPr>
        <w:t>neo (IM) enviado entre clientes.</w:t>
      </w:r>
      <w:r w:rsidRPr="001E3E04">
        <w:rPr>
          <w:rStyle w:val="st"/>
          <w:rFonts w:cs="Arial"/>
        </w:rPr>
        <w:t xml:space="preserve"> XMPP ha sido diseñado para enviar </w:t>
      </w:r>
      <w:r w:rsidR="003B7B2C" w:rsidRPr="001E3E04">
        <w:rPr>
          <w:rStyle w:val="st"/>
          <w:rFonts w:cs="Arial"/>
        </w:rPr>
        <w:t>todos los mensajes</w:t>
      </w:r>
      <w:r w:rsidRPr="001E3E04">
        <w:rPr>
          <w:rStyle w:val="st"/>
          <w:rFonts w:cs="Arial"/>
        </w:rPr>
        <w:t xml:space="preserve"> en tiempo real, </w:t>
      </w:r>
      <w:r w:rsidR="00E219AB" w:rsidRPr="001E3E04">
        <w:rPr>
          <w:rStyle w:val="st"/>
          <w:rFonts w:cs="Arial"/>
        </w:rPr>
        <w:t>utilizando un mecanismo de envío</w:t>
      </w:r>
      <w:r w:rsidRPr="001E3E04">
        <w:rPr>
          <w:rStyle w:val="st"/>
          <w:rFonts w:cs="Arial"/>
        </w:rPr>
        <w:t xml:space="preserve"> muy eficiente; mientras que a menu</w:t>
      </w:r>
      <w:r w:rsidR="00E219AB" w:rsidRPr="001E3E04">
        <w:rPr>
          <w:rStyle w:val="st"/>
          <w:rFonts w:cs="Arial"/>
        </w:rPr>
        <w:t xml:space="preserve">do los mecanismos basados en </w:t>
      </w:r>
      <w:r w:rsidRPr="001E3E04">
        <w:rPr>
          <w:rStyle w:val="st"/>
          <w:rFonts w:cs="Arial"/>
        </w:rPr>
        <w:t>web hacen muchas peticiones innecesarias lo que produce una carga de la red, y por lo tanto no son en tiempo real.</w:t>
      </w:r>
    </w:p>
    <w:p w14:paraId="2A9AEBE5"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 xml:space="preserve">X </w:t>
      </w:r>
      <w:r w:rsidR="00905534" w:rsidRPr="001E3E04">
        <w:rPr>
          <w:rStyle w:val="st"/>
          <w:rFonts w:cs="Arial"/>
        </w:rPr>
        <w:t>–</w:t>
      </w:r>
      <w:r w:rsidRPr="001E3E04">
        <w:rPr>
          <w:rStyle w:val="st"/>
          <w:rFonts w:cs="Arial"/>
        </w:rPr>
        <w:t xml:space="preserve"> </w:t>
      </w:r>
      <w:proofErr w:type="spellStart"/>
      <w:r w:rsidRPr="001E3E04">
        <w:rPr>
          <w:rStyle w:val="st"/>
          <w:rFonts w:cs="Arial"/>
        </w:rPr>
        <w:t>eXtensible</w:t>
      </w:r>
      <w:proofErr w:type="spellEnd"/>
    </w:p>
    <w:p w14:paraId="3B9259D0" w14:textId="79002ED9" w:rsidR="00094EC1" w:rsidRPr="001E3E04" w:rsidRDefault="00E1269F" w:rsidP="00094EC1">
      <w:pPr>
        <w:pStyle w:val="Prrafodelista"/>
        <w:ind w:left="708"/>
        <w:rPr>
          <w:rStyle w:val="st"/>
          <w:rFonts w:cs="Arial"/>
        </w:rPr>
      </w:pPr>
      <w:r w:rsidRPr="001E3E04">
        <w:rPr>
          <w:rStyle w:val="st"/>
          <w:rFonts w:cs="Arial"/>
        </w:rPr>
        <w:t>XMPP está definido en un estándar abierto, usando</w:t>
      </w:r>
      <w:r w:rsidR="00F35C67" w:rsidRPr="001E3E04">
        <w:rPr>
          <w:rStyle w:val="st"/>
          <w:rFonts w:cs="Arial"/>
        </w:rPr>
        <w:t xml:space="preserve"> el mismo</w:t>
      </w:r>
      <w:r w:rsidRPr="001E3E04">
        <w:rPr>
          <w:rStyle w:val="st"/>
          <w:rFonts w:cs="Arial"/>
        </w:rPr>
        <w:t xml:space="preserve"> enfoque </w:t>
      </w:r>
      <w:r w:rsidR="00F35C67" w:rsidRPr="001E3E04">
        <w:rPr>
          <w:rStyle w:val="st"/>
          <w:rFonts w:cs="Arial"/>
        </w:rPr>
        <w:t>para</w:t>
      </w:r>
      <w:r w:rsidRPr="001E3E04">
        <w:rPr>
          <w:rStyle w:val="st"/>
          <w:rFonts w:cs="Arial"/>
        </w:rPr>
        <w:t xml:space="preserve"> </w:t>
      </w:r>
      <w:r w:rsidR="00A9529B" w:rsidRPr="001E3E04">
        <w:rPr>
          <w:rStyle w:val="st"/>
          <w:rFonts w:cs="Arial"/>
        </w:rPr>
        <w:t>sistema para</w:t>
      </w:r>
      <w:r w:rsidR="00E219AB" w:rsidRPr="001E3E04">
        <w:rPr>
          <w:rStyle w:val="st"/>
          <w:rFonts w:cs="Arial"/>
        </w:rPr>
        <w:t xml:space="preserve"> el desarrollo</w:t>
      </w:r>
      <w:r w:rsidRPr="001E3E04">
        <w:rPr>
          <w:rStyle w:val="st"/>
          <w:rFonts w:cs="Arial"/>
        </w:rPr>
        <w:t>. En otra</w:t>
      </w:r>
      <w:r w:rsidR="007F05F8" w:rsidRPr="001E3E04">
        <w:rPr>
          <w:rStyle w:val="st"/>
          <w:rFonts w:cs="Arial"/>
        </w:rPr>
        <w:t>s palabras, se ha diseñado para</w:t>
      </w:r>
      <w:r w:rsidRPr="001E3E04">
        <w:rPr>
          <w:rStyle w:val="st"/>
          <w:rFonts w:cs="Arial"/>
        </w:rPr>
        <w:t xml:space="preserve"> crecer y adaptarse a los cambios</w:t>
      </w:r>
    </w:p>
    <w:p w14:paraId="28FDC1F8" w14:textId="15EA16C1" w:rsidR="00B15F64" w:rsidRPr="001E3E04" w:rsidRDefault="00B15F64" w:rsidP="002B6A54">
      <w:pPr>
        <w:ind w:firstLine="708"/>
        <w:rPr>
          <w:rStyle w:val="st"/>
          <w:rFonts w:cs="Arial"/>
        </w:rPr>
      </w:pPr>
      <w:r w:rsidRPr="001E3E04">
        <w:rPr>
          <w:rStyle w:val="st"/>
          <w:rFonts w:cs="Arial"/>
        </w:rPr>
        <w:lastRenderedPageBreak/>
        <w:t>Entre las definiciones formales están las realizadas por la IETF, que es la RFC</w:t>
      </w:r>
      <w:r w:rsidRPr="001E3E04">
        <w:rPr>
          <w:rFonts w:cs="Arial"/>
        </w:rPr>
        <w:t xml:space="preserve"> </w:t>
      </w:r>
      <w:r w:rsidRPr="001E3E04">
        <w:rPr>
          <w:rStyle w:val="st"/>
          <w:rFonts w:cs="Arial"/>
        </w:rPr>
        <w:t>6120</w:t>
      </w:r>
      <w:r w:rsidR="002A049C" w:rsidRPr="001E3E04">
        <w:rPr>
          <w:rStyle w:val="Refdenotaalpie"/>
          <w:rFonts w:cs="Arial"/>
        </w:rPr>
        <w:footnoteReference w:id="4"/>
      </w:r>
      <w:r w:rsidRPr="001E3E04">
        <w:rPr>
          <w:rStyle w:val="st"/>
          <w:rFonts w:cs="Arial"/>
        </w:rPr>
        <w:t>, la cual describe el núcleo (</w:t>
      </w:r>
      <w:proofErr w:type="spellStart"/>
      <w:r w:rsidRPr="001E3E04">
        <w:rPr>
          <w:rStyle w:val="st"/>
          <w:rFonts w:cs="Arial"/>
        </w:rPr>
        <w:t>core</w:t>
      </w:r>
      <w:proofErr w:type="spellEnd"/>
      <w:r w:rsidRPr="001E3E04">
        <w:rPr>
          <w:rStyle w:val="st"/>
          <w:rFonts w:cs="Arial"/>
        </w:rPr>
        <w:t>) de XMPP, y la RFC6121</w:t>
      </w:r>
      <w:r w:rsidR="002A049C" w:rsidRPr="001E3E04">
        <w:rPr>
          <w:rStyle w:val="Refdenotaalpie"/>
          <w:rFonts w:cs="Arial"/>
        </w:rPr>
        <w:footnoteReference w:id="5"/>
      </w:r>
      <w:r w:rsidRPr="001E3E04">
        <w:rPr>
          <w:rStyle w:val="st"/>
          <w:rFonts w:cs="Arial"/>
        </w:rPr>
        <w:t xml:space="preserve"> describe el comportamiento XMPP en la mensajería instantánea (IM por </w:t>
      </w:r>
      <w:r w:rsidR="003B7B2C" w:rsidRPr="001E3E04">
        <w:rPr>
          <w:rStyle w:val="st"/>
          <w:rFonts w:cs="Arial"/>
        </w:rPr>
        <w:t>sus siglas</w:t>
      </w:r>
      <w:r w:rsidRPr="001E3E04">
        <w:rPr>
          <w:rStyle w:val="st"/>
          <w:rFonts w:cs="Arial"/>
        </w:rPr>
        <w:t xml:space="preserve"> en ingl</w:t>
      </w:r>
      <w:r w:rsidR="00F35C67" w:rsidRPr="001E3E04">
        <w:rPr>
          <w:rStyle w:val="st"/>
          <w:rFonts w:cs="Arial"/>
        </w:rPr>
        <w:t>é</w:t>
      </w:r>
      <w:r w:rsidRPr="001E3E04">
        <w:rPr>
          <w:rStyle w:val="st"/>
          <w:rFonts w:cs="Arial"/>
        </w:rPr>
        <w:t>s).</w:t>
      </w:r>
    </w:p>
    <w:p w14:paraId="2A06FFF7" w14:textId="71B4F4B9" w:rsidR="004D5834" w:rsidRPr="001E3E04" w:rsidRDefault="004D5834">
      <w:pPr>
        <w:rPr>
          <w:rFonts w:cs="Arial"/>
        </w:rPr>
      </w:pPr>
      <w:r w:rsidRPr="001E3E04">
        <w:rPr>
          <w:rFonts w:cs="Arial"/>
        </w:rPr>
        <w:br w:type="page"/>
      </w:r>
    </w:p>
    <w:p w14:paraId="69967B66" w14:textId="3EDBE2DE" w:rsidR="008273D6" w:rsidRPr="001E3E04" w:rsidRDefault="008273D6" w:rsidP="007F05F8">
      <w:pPr>
        <w:pStyle w:val="Ttulo4"/>
        <w:rPr>
          <w:rFonts w:cs="Arial"/>
        </w:rPr>
      </w:pPr>
      <w:bookmarkStart w:id="26" w:name="_Toc464484065"/>
      <w:bookmarkStart w:id="27" w:name="_Toc465070118"/>
      <w:bookmarkStart w:id="28" w:name="_Toc465070661"/>
      <w:r w:rsidRPr="001E3E04">
        <w:rPr>
          <w:rFonts w:cs="Arial"/>
        </w:rPr>
        <w:lastRenderedPageBreak/>
        <w:t>2.1.1.2. Historia</w:t>
      </w:r>
      <w:bookmarkEnd w:id="26"/>
      <w:bookmarkEnd w:id="27"/>
      <w:bookmarkEnd w:id="28"/>
      <w:r w:rsidR="00A9529B">
        <w:rPr>
          <w:rFonts w:cs="Arial"/>
        </w:rPr>
        <w:t xml:space="preserve"> de XMPP</w:t>
      </w:r>
    </w:p>
    <w:p w14:paraId="4D08DBA2" w14:textId="77777777" w:rsidR="00B24517" w:rsidRPr="001E3E04" w:rsidRDefault="007F05F8" w:rsidP="007F05F8">
      <w:pPr>
        <w:rPr>
          <w:rFonts w:cs="Arial"/>
        </w:rPr>
      </w:pPr>
      <w:r w:rsidRPr="001E3E04">
        <w:rPr>
          <w:rFonts w:cs="Arial"/>
          <w:b/>
        </w:rPr>
        <w:t>1998</w:t>
      </w:r>
      <w:r w:rsidRPr="001E3E04">
        <w:rPr>
          <w:rFonts w:cs="Arial"/>
        </w:rPr>
        <w:t xml:space="preserve">: </w:t>
      </w:r>
    </w:p>
    <w:p w14:paraId="67DEBF0C" w14:textId="6A476A0E" w:rsidR="007F05F8" w:rsidRPr="001E3E04" w:rsidRDefault="007F05F8" w:rsidP="00E757A6">
      <w:pPr>
        <w:ind w:left="708"/>
        <w:rPr>
          <w:rFonts w:cs="Arial"/>
        </w:rPr>
      </w:pPr>
      <w:proofErr w:type="spellStart"/>
      <w:r w:rsidRPr="001E3E04">
        <w:rPr>
          <w:rFonts w:cs="Arial"/>
        </w:rPr>
        <w:t>Jeremie</w:t>
      </w:r>
      <w:proofErr w:type="spellEnd"/>
      <w:r w:rsidRPr="001E3E04">
        <w:rPr>
          <w:rFonts w:cs="Arial"/>
        </w:rPr>
        <w:t xml:space="preserve"> Miller anuncia la existencia de Jabber; una tecnología abierta para la mensajería instantánea y presencia. A lo largo del año de desarrollo se mueve rápidamente e</w:t>
      </w:r>
      <w:r w:rsidR="00B24517" w:rsidRPr="001E3E04">
        <w:rPr>
          <w:rFonts w:cs="Arial"/>
        </w:rPr>
        <w:t>n un servidor de código abierto, jabberd</w:t>
      </w:r>
      <w:r w:rsidRPr="001E3E04">
        <w:rPr>
          <w:rFonts w:cs="Arial"/>
        </w:rPr>
        <w:t>, varios clientes de código abierto y bibliotecas de códigos y protocolos</w:t>
      </w:r>
      <w:r w:rsidR="00E219AB" w:rsidRPr="001E3E04">
        <w:rPr>
          <w:rFonts w:cs="Arial"/>
        </w:rPr>
        <w:t xml:space="preserve"> open-</w:t>
      </w:r>
      <w:proofErr w:type="spellStart"/>
      <w:r w:rsidRPr="001E3E04">
        <w:rPr>
          <w:rFonts w:cs="Arial"/>
        </w:rPr>
        <w:t>wire</w:t>
      </w:r>
      <w:proofErr w:type="spellEnd"/>
      <w:r w:rsidRPr="001E3E04">
        <w:rPr>
          <w:rFonts w:cs="Arial"/>
        </w:rPr>
        <w:t xml:space="preserve"> para la transmisión XML en tiempo real; así como extensiones de mensa</w:t>
      </w:r>
      <w:r w:rsidR="00E219AB" w:rsidRPr="001E3E04">
        <w:rPr>
          <w:rFonts w:cs="Arial"/>
        </w:rPr>
        <w:t>jería instantánea</w:t>
      </w:r>
      <w:r w:rsidRPr="001E3E04">
        <w:rPr>
          <w:rFonts w:cs="Arial"/>
        </w:rPr>
        <w:t xml:space="preserve">. Estos mismos protocolos (con varias mejoras y ampliaciones) todavía están en uso hoy en día. </w:t>
      </w:r>
    </w:p>
    <w:p w14:paraId="67543075" w14:textId="77777777" w:rsidR="00B24517" w:rsidRPr="001E3E04" w:rsidRDefault="00B24517" w:rsidP="00B24517">
      <w:pPr>
        <w:rPr>
          <w:rFonts w:cs="Arial"/>
        </w:rPr>
      </w:pPr>
      <w:r w:rsidRPr="001E3E04">
        <w:rPr>
          <w:rFonts w:cs="Arial"/>
          <w:b/>
        </w:rPr>
        <w:t>2000</w:t>
      </w:r>
      <w:r w:rsidRPr="001E3E04">
        <w:rPr>
          <w:rFonts w:cs="Arial"/>
        </w:rPr>
        <w:t>:</w:t>
      </w:r>
    </w:p>
    <w:p w14:paraId="23D3F76F" w14:textId="30C041FB" w:rsidR="00B24517" w:rsidRPr="001E3E04" w:rsidRDefault="00B24517" w:rsidP="00E757A6">
      <w:pPr>
        <w:ind w:left="708"/>
        <w:rPr>
          <w:rFonts w:cs="Arial"/>
        </w:rPr>
      </w:pPr>
      <w:r w:rsidRPr="00A9529B">
        <w:rPr>
          <w:rFonts w:cs="Arial"/>
        </w:rPr>
        <w:t>Febrero:</w:t>
      </w:r>
      <w:r w:rsidR="00F54233" w:rsidRPr="00A9529B">
        <w:rPr>
          <w:rFonts w:cs="Arial"/>
        </w:rPr>
        <w:t xml:space="preserve"> La IETF, publica un modelo y un conjunto de requisitos para los sistemas de mensajería instantánea y la presencia, realizado por el grupo de trabajo de </w:t>
      </w:r>
      <w:proofErr w:type="spellStart"/>
      <w:r w:rsidR="00F54233" w:rsidRPr="00A9529B">
        <w:rPr>
          <w:rFonts w:cs="Arial"/>
        </w:rPr>
        <w:t>Instant</w:t>
      </w:r>
      <w:proofErr w:type="spellEnd"/>
      <w:r w:rsidR="00F54233" w:rsidRPr="00A9529B">
        <w:rPr>
          <w:rFonts w:cs="Arial"/>
        </w:rPr>
        <w:t xml:space="preserve"> </w:t>
      </w:r>
      <w:proofErr w:type="spellStart"/>
      <w:r w:rsidR="00F54233" w:rsidRPr="00A9529B">
        <w:rPr>
          <w:rFonts w:cs="Arial"/>
        </w:rPr>
        <w:t>Messaging</w:t>
      </w:r>
      <w:proofErr w:type="spellEnd"/>
      <w:r w:rsidR="00F54233" w:rsidRPr="00A9529B">
        <w:rPr>
          <w:rFonts w:cs="Arial"/>
        </w:rPr>
        <w:t xml:space="preserve"> and </w:t>
      </w:r>
      <w:proofErr w:type="spellStart"/>
      <w:r w:rsidR="00F54233" w:rsidRPr="00A9529B">
        <w:rPr>
          <w:rFonts w:cs="Arial"/>
        </w:rPr>
        <w:t>Presence</w:t>
      </w:r>
      <w:proofErr w:type="spellEnd"/>
      <w:r w:rsidR="00F54233" w:rsidRPr="00A9529B">
        <w:rPr>
          <w:rFonts w:cs="Arial"/>
        </w:rPr>
        <w:t xml:space="preserve"> </w:t>
      </w:r>
      <w:proofErr w:type="spellStart"/>
      <w:r w:rsidR="00F54233" w:rsidRPr="00A9529B">
        <w:rPr>
          <w:rFonts w:cs="Arial"/>
        </w:rPr>
        <w:t>Protocol</w:t>
      </w:r>
      <w:proofErr w:type="spellEnd"/>
      <w:r w:rsidR="00F54233" w:rsidRPr="00A9529B">
        <w:rPr>
          <w:rFonts w:cs="Arial"/>
        </w:rPr>
        <w:t xml:space="preserve"> (IMPP).</w:t>
      </w:r>
    </w:p>
    <w:p w14:paraId="15C82BA1" w14:textId="77777777" w:rsidR="00B24517" w:rsidRPr="001E3E04" w:rsidRDefault="00B24517" w:rsidP="00E757A6">
      <w:pPr>
        <w:ind w:left="708"/>
        <w:rPr>
          <w:rFonts w:cs="Arial"/>
        </w:rPr>
      </w:pPr>
      <w:r w:rsidRPr="001E3E04">
        <w:rPr>
          <w:rFonts w:cs="Arial"/>
        </w:rPr>
        <w:t>Mayo: La versión 1.0 del servidor jabberd se libera y se estabilizan los protocolos Jabber de base (de transmisión XML, mensajería, presencia, listas de contactos, etc.).</w:t>
      </w:r>
    </w:p>
    <w:p w14:paraId="3B3E6BD9" w14:textId="77777777" w:rsidR="007F05F8" w:rsidRPr="001E3E04" w:rsidRDefault="00B24517" w:rsidP="00E757A6">
      <w:pPr>
        <w:ind w:left="708"/>
        <w:rPr>
          <w:rFonts w:cs="Arial"/>
        </w:rPr>
      </w:pPr>
      <w:r w:rsidRPr="001E3E04">
        <w:rPr>
          <w:rFonts w:cs="Arial"/>
        </w:rPr>
        <w:t>Octubre: jabberd 1.2 se libera y el protocolo de devolución de llamada del servidor introducido para evitar la falsificación de direcciones debido al rápido crecimiento de la red de servidores Jabber</w:t>
      </w:r>
    </w:p>
    <w:p w14:paraId="64BC2BB0" w14:textId="77777777" w:rsidR="00B24517" w:rsidRPr="001E3E04" w:rsidRDefault="00B24517" w:rsidP="00B24517">
      <w:pPr>
        <w:rPr>
          <w:rFonts w:cs="Arial"/>
        </w:rPr>
      </w:pPr>
      <w:r w:rsidRPr="001E3E04">
        <w:rPr>
          <w:rFonts w:cs="Arial"/>
          <w:b/>
        </w:rPr>
        <w:t>2001</w:t>
      </w:r>
      <w:r w:rsidRPr="001E3E04">
        <w:rPr>
          <w:rFonts w:cs="Arial"/>
        </w:rPr>
        <w:t>:</w:t>
      </w:r>
    </w:p>
    <w:p w14:paraId="21E4E032" w14:textId="55693052" w:rsidR="00B24517" w:rsidRPr="001E3E04" w:rsidRDefault="00B24517" w:rsidP="00E757A6">
      <w:pPr>
        <w:ind w:left="708"/>
        <w:rPr>
          <w:rFonts w:cs="Arial"/>
        </w:rPr>
      </w:pPr>
      <w:r w:rsidRPr="001E3E04">
        <w:rPr>
          <w:rFonts w:cs="Arial"/>
        </w:rPr>
        <w:t xml:space="preserve">Agosto: </w:t>
      </w:r>
      <w:r w:rsidR="00237F9C" w:rsidRPr="001E3E04">
        <w:rPr>
          <w:rFonts w:cs="Arial"/>
        </w:rPr>
        <w:t>Comienza la formación de</w:t>
      </w:r>
      <w:r w:rsidRPr="001E3E04">
        <w:rPr>
          <w:rFonts w:cs="Arial"/>
        </w:rPr>
        <w:t xml:space="preserve"> la </w:t>
      </w:r>
      <w:r w:rsidRPr="001E3E04">
        <w:rPr>
          <w:rFonts w:cs="Arial"/>
          <w:color w:val="222222"/>
          <w:shd w:val="clear" w:color="auto" w:fill="FFFFFF"/>
        </w:rPr>
        <w:t xml:space="preserve">Jabber Software </w:t>
      </w:r>
      <w:proofErr w:type="spellStart"/>
      <w:r w:rsidRPr="001E3E04">
        <w:rPr>
          <w:rFonts w:cs="Arial"/>
          <w:color w:val="222222"/>
          <w:shd w:val="clear" w:color="auto" w:fill="FFFFFF"/>
        </w:rPr>
        <w:t>Foundation</w:t>
      </w:r>
      <w:proofErr w:type="spellEnd"/>
      <w:r w:rsidR="00597475" w:rsidRPr="001E3E04">
        <w:rPr>
          <w:rFonts w:cs="Arial"/>
        </w:rPr>
        <w:t xml:space="preserve"> «JSF»</w:t>
      </w:r>
      <w:r w:rsidRPr="001E3E04">
        <w:rPr>
          <w:rFonts w:cs="Arial"/>
        </w:rPr>
        <w:t xml:space="preserve"> </w:t>
      </w:r>
      <w:r w:rsidR="00237F9C" w:rsidRPr="001E3E04">
        <w:rPr>
          <w:rFonts w:cs="Arial"/>
        </w:rPr>
        <w:t xml:space="preserve">la cual, tiene la función de </w:t>
      </w:r>
      <w:r w:rsidRPr="001E3E04">
        <w:rPr>
          <w:rFonts w:cs="Arial"/>
        </w:rPr>
        <w:t>coordinar el creciente número de proyectos de código abierto y las entidades comerciales que construyen y/o usan las tecnologías Jabber. El punto clave de la JSF es la gestión de los protocolos que se utilizan dentro de la comunidad Jabber/XMPP, mediante la documentación de los protocolos existentes y el desarrollo de extensiones de protocolo a través de un proceso de estándares abiertos.</w:t>
      </w:r>
    </w:p>
    <w:p w14:paraId="6479AF29" w14:textId="77777777" w:rsidR="00B24517" w:rsidRPr="001E3E04" w:rsidRDefault="00B24517" w:rsidP="00B24517">
      <w:pPr>
        <w:rPr>
          <w:rFonts w:cs="Arial"/>
        </w:rPr>
      </w:pPr>
      <w:r w:rsidRPr="001E3E04">
        <w:rPr>
          <w:rFonts w:cs="Arial"/>
          <w:b/>
        </w:rPr>
        <w:t>2002</w:t>
      </w:r>
      <w:r w:rsidRPr="001E3E04">
        <w:rPr>
          <w:rFonts w:cs="Arial"/>
        </w:rPr>
        <w:t>:</w:t>
      </w:r>
    </w:p>
    <w:p w14:paraId="2B419F4C" w14:textId="59ADEA26" w:rsidR="00B24517" w:rsidRPr="001E3E04" w:rsidRDefault="00B24517" w:rsidP="00E757A6">
      <w:pPr>
        <w:ind w:left="708"/>
        <w:rPr>
          <w:rFonts w:cs="Arial"/>
        </w:rPr>
      </w:pPr>
      <w:r w:rsidRPr="001E3E04">
        <w:rPr>
          <w:rFonts w:cs="Arial"/>
        </w:rPr>
        <w:t>Octubre: La formación del Grupo de Trabajo XMPP es aprobado por el Grupo de Dirección de Ingeniería de Internet (IESG</w:t>
      </w:r>
      <w:r w:rsidR="00237F9C" w:rsidRPr="001E3E04">
        <w:rPr>
          <w:rFonts w:cs="Arial"/>
        </w:rPr>
        <w:t xml:space="preserve">: </w:t>
      </w:r>
      <w:r w:rsidR="00237F9C" w:rsidRPr="001E3E04">
        <w:rPr>
          <w:rFonts w:cs="Arial"/>
          <w:color w:val="222222"/>
          <w:shd w:val="clear" w:color="auto" w:fill="FFFFFF"/>
        </w:rPr>
        <w:t xml:space="preserve">Internet </w:t>
      </w:r>
      <w:proofErr w:type="spellStart"/>
      <w:r w:rsidR="00237F9C" w:rsidRPr="001E3E04">
        <w:rPr>
          <w:rFonts w:cs="Arial"/>
          <w:color w:val="222222"/>
          <w:shd w:val="clear" w:color="auto" w:fill="FFFFFF"/>
        </w:rPr>
        <w:t>Engineering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Group</w:t>
      </w:r>
      <w:proofErr w:type="spellEnd"/>
      <w:r w:rsidRPr="001E3E04">
        <w:rPr>
          <w:rFonts w:cs="Arial"/>
        </w:rPr>
        <w:t xml:space="preserve">). Como resultado, JSF contribuye formalmente los protocolos Jabber de </w:t>
      </w:r>
      <w:r w:rsidR="00237F9C" w:rsidRPr="001E3E04">
        <w:rPr>
          <w:rFonts w:cs="Arial"/>
        </w:rPr>
        <w:t xml:space="preserve">protocolo </w:t>
      </w:r>
      <w:r w:rsidRPr="001E3E04">
        <w:rPr>
          <w:rFonts w:cs="Arial"/>
        </w:rPr>
        <w:t xml:space="preserve">base </w:t>
      </w:r>
      <w:r w:rsidR="003172BB" w:rsidRPr="001E3E04">
        <w:rPr>
          <w:rFonts w:cs="Arial"/>
        </w:rPr>
        <w:t xml:space="preserve">al </w:t>
      </w:r>
      <w:r w:rsidR="003172BB" w:rsidRPr="001E3E04">
        <w:rPr>
          <w:rStyle w:val="apple-converted-space"/>
          <w:rFonts w:cs="Arial"/>
          <w:color w:val="222222"/>
          <w:shd w:val="clear" w:color="auto" w:fill="FFFFFF"/>
        </w:rPr>
        <w:t>Internet</w:t>
      </w:r>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Standards</w:t>
      </w:r>
      <w:proofErr w:type="spellEnd"/>
      <w:r w:rsidR="00237F9C" w:rsidRPr="001E3E04">
        <w:rPr>
          <w:rFonts w:cs="Arial"/>
          <w:color w:val="222222"/>
          <w:shd w:val="clear" w:color="auto" w:fill="FFFFFF"/>
        </w:rPr>
        <w:t xml:space="preserve"> </w:t>
      </w:r>
      <w:proofErr w:type="spellStart"/>
      <w:r w:rsidR="00A9529B" w:rsidRPr="001E3E04">
        <w:rPr>
          <w:rFonts w:cs="Arial"/>
          <w:color w:val="222222"/>
          <w:shd w:val="clear" w:color="auto" w:fill="FFFFFF"/>
        </w:rPr>
        <w:t>Process</w:t>
      </w:r>
      <w:proofErr w:type="spellEnd"/>
      <w:r w:rsidR="00A9529B" w:rsidRPr="001E3E04">
        <w:rPr>
          <w:rFonts w:cs="Arial"/>
          <w:color w:val="222222"/>
          <w:shd w:val="clear" w:color="auto" w:fill="FFFFFF"/>
        </w:rPr>
        <w:t xml:space="preserve"> </w:t>
      </w:r>
      <w:r w:rsidR="00A9529B" w:rsidRPr="001E3E04">
        <w:rPr>
          <w:rFonts w:cs="Arial"/>
        </w:rPr>
        <w:t>y</w:t>
      </w:r>
      <w:r w:rsidRPr="001E3E04">
        <w:rPr>
          <w:rFonts w:cs="Arial"/>
        </w:rPr>
        <w:t xml:space="preserve"> asigna el control de cambios sobre los protocolos del IETF, bajo el nombre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w:t>
      </w:r>
    </w:p>
    <w:p w14:paraId="0F88F390" w14:textId="77777777" w:rsidR="00B24517" w:rsidRPr="001E3E04" w:rsidRDefault="00B24517" w:rsidP="00E757A6">
      <w:pPr>
        <w:ind w:left="708"/>
        <w:rPr>
          <w:rFonts w:cs="Arial"/>
        </w:rPr>
      </w:pPr>
      <w:r w:rsidRPr="001E3E04">
        <w:rPr>
          <w:rFonts w:cs="Arial"/>
        </w:rPr>
        <w:lastRenderedPageBreak/>
        <w:t xml:space="preserve">Noviembre: Primera reunión del Grupo de Trabajo XMPP se llevó a cabo en IETF 55 e incluye presentaciones de </w:t>
      </w:r>
      <w:proofErr w:type="spellStart"/>
      <w:r w:rsidRPr="001E3E04">
        <w:rPr>
          <w:rFonts w:cs="Arial"/>
        </w:rPr>
        <w:t>Jeremie</w:t>
      </w:r>
      <w:proofErr w:type="spellEnd"/>
      <w:r w:rsidRPr="001E3E04">
        <w:rPr>
          <w:rFonts w:cs="Arial"/>
        </w:rPr>
        <w:t xml:space="preserve"> Miller, Joe Hildebrand, y Peter Saint-</w:t>
      </w:r>
      <w:proofErr w:type="spellStart"/>
      <w:r w:rsidRPr="001E3E04">
        <w:rPr>
          <w:rFonts w:cs="Arial"/>
        </w:rPr>
        <w:t>Andre</w:t>
      </w:r>
      <w:proofErr w:type="spellEnd"/>
      <w:r w:rsidRPr="001E3E04">
        <w:rPr>
          <w:rFonts w:cs="Arial"/>
        </w:rPr>
        <w:t>.</w:t>
      </w:r>
    </w:p>
    <w:p w14:paraId="13F4A3B2" w14:textId="77777777" w:rsidR="00B24517" w:rsidRPr="001E3E04" w:rsidRDefault="00B24517" w:rsidP="00B24517">
      <w:pPr>
        <w:rPr>
          <w:rFonts w:cs="Arial"/>
        </w:rPr>
      </w:pPr>
      <w:r w:rsidRPr="001E3E04">
        <w:rPr>
          <w:rFonts w:cs="Arial"/>
          <w:b/>
        </w:rPr>
        <w:t>2003</w:t>
      </w:r>
      <w:r w:rsidRPr="001E3E04">
        <w:rPr>
          <w:rFonts w:cs="Arial"/>
        </w:rPr>
        <w:t>:</w:t>
      </w:r>
    </w:p>
    <w:p w14:paraId="2B38A8F9" w14:textId="77777777" w:rsidR="00B24517" w:rsidRPr="001E3E04" w:rsidRDefault="00237F9C" w:rsidP="00E757A6">
      <w:pPr>
        <w:ind w:left="708"/>
        <w:rPr>
          <w:rFonts w:cs="Arial"/>
        </w:rPr>
      </w:pPr>
      <w:r w:rsidRPr="001E3E04">
        <w:rPr>
          <w:rFonts w:cs="Arial"/>
        </w:rPr>
        <w:t>Grupo de Trabajo XMPP se dedica a trabajar esencialmente la formalización de la base del protocolo Jabber a fin de lograr su adaptación</w:t>
      </w:r>
      <w:r w:rsidR="00B24517" w:rsidRPr="001E3E04">
        <w:rPr>
          <w:rFonts w:cs="Arial"/>
        </w:rPr>
        <w:t xml:space="preserve">, como los protocolos de mensajería instantánea y presencia aprobados por la IETF; revisiones posteriores </w:t>
      </w:r>
      <w:r w:rsidR="00B8089D" w:rsidRPr="001E3E04">
        <w:rPr>
          <w:rFonts w:cs="Arial"/>
        </w:rPr>
        <w:t>realizadas</w:t>
      </w:r>
      <w:r w:rsidR="00B24517" w:rsidRPr="001E3E04">
        <w:rPr>
          <w:rFonts w:cs="Arial"/>
        </w:rPr>
        <w:t xml:space="preserve"> en los protocolos básicos se centran en la mejora de la seguridad y la internacionalización.</w:t>
      </w:r>
    </w:p>
    <w:p w14:paraId="37B732F9" w14:textId="77777777" w:rsidR="00B24517" w:rsidRPr="001E3E04" w:rsidRDefault="00B24517" w:rsidP="00E757A6">
      <w:pPr>
        <w:ind w:left="708"/>
        <w:rPr>
          <w:rFonts w:cs="Arial"/>
        </w:rPr>
      </w:pPr>
      <w:r w:rsidRPr="001E3E04">
        <w:rPr>
          <w:rFonts w:cs="Arial"/>
        </w:rPr>
        <w:t>Jabber Inc. presenta un Aviso de derechos de propiedad intelectual a la IETF en relación con la marca comercial Jabber.</w:t>
      </w:r>
    </w:p>
    <w:p w14:paraId="0A2B3E1F" w14:textId="77777777" w:rsidR="00B24517" w:rsidRPr="001E3E04" w:rsidRDefault="00B24517" w:rsidP="00B24517">
      <w:pPr>
        <w:rPr>
          <w:rFonts w:cs="Arial"/>
        </w:rPr>
      </w:pPr>
      <w:r w:rsidRPr="001E3E04">
        <w:rPr>
          <w:rFonts w:cs="Arial"/>
          <w:b/>
        </w:rPr>
        <w:t>2004</w:t>
      </w:r>
      <w:r w:rsidRPr="001E3E04">
        <w:rPr>
          <w:rFonts w:cs="Arial"/>
        </w:rPr>
        <w:t>:</w:t>
      </w:r>
    </w:p>
    <w:p w14:paraId="37FADF90" w14:textId="1BF3BD7B" w:rsidR="00B24517" w:rsidRPr="001E3E04" w:rsidRDefault="00B24517" w:rsidP="00E757A6">
      <w:pPr>
        <w:ind w:left="708"/>
        <w:rPr>
          <w:rFonts w:cs="Arial"/>
        </w:rPr>
      </w:pPr>
      <w:r w:rsidRPr="001E3E04">
        <w:rPr>
          <w:rFonts w:cs="Arial"/>
        </w:rPr>
        <w:t>Octub</w:t>
      </w:r>
      <w:r w:rsidR="002A049C" w:rsidRPr="001E3E04">
        <w:rPr>
          <w:rFonts w:cs="Arial"/>
        </w:rPr>
        <w:t>re: El IETF publica el RFC 3920</w:t>
      </w:r>
      <w:r w:rsidR="002A049C" w:rsidRPr="001E3E04">
        <w:rPr>
          <w:rStyle w:val="Refdenotaalpie"/>
          <w:rFonts w:cs="Arial"/>
        </w:rPr>
        <w:footnoteReference w:id="6"/>
      </w:r>
      <w:r w:rsidR="002A049C" w:rsidRPr="001E3E04">
        <w:rPr>
          <w:rFonts w:cs="Arial"/>
        </w:rPr>
        <w:t xml:space="preserve"> y RFC 3921</w:t>
      </w:r>
      <w:r w:rsidR="002A049C" w:rsidRPr="001E3E04">
        <w:rPr>
          <w:rStyle w:val="Refdenotaalpie"/>
          <w:rFonts w:cs="Arial"/>
        </w:rPr>
        <w:footnoteReference w:id="7"/>
      </w:r>
      <w:r w:rsidR="002A049C" w:rsidRPr="001E3E04">
        <w:rPr>
          <w:rFonts w:cs="Arial"/>
        </w:rPr>
        <w:t xml:space="preserve"> </w:t>
      </w:r>
      <w:r w:rsidRPr="001E3E04">
        <w:rPr>
          <w:rFonts w:cs="Arial"/>
        </w:rPr>
        <w:t xml:space="preserve">que define la funcionalidad básica de XMPP como </w:t>
      </w:r>
      <w:r w:rsidR="00D56304" w:rsidRPr="001E3E04">
        <w:rPr>
          <w:rFonts w:cs="Arial"/>
        </w:rPr>
        <w:t>estándares propuestos</w:t>
      </w:r>
      <w:r w:rsidRPr="001E3E04">
        <w:rPr>
          <w:rFonts w:cs="Arial"/>
        </w:rPr>
        <w:t>.</w:t>
      </w:r>
    </w:p>
    <w:p w14:paraId="2E5F68E9" w14:textId="5B69344A" w:rsidR="00B24517" w:rsidRPr="001E3E04" w:rsidRDefault="00B24517" w:rsidP="00E757A6">
      <w:pPr>
        <w:ind w:left="708"/>
        <w:rPr>
          <w:rFonts w:cs="Arial"/>
        </w:rPr>
      </w:pPr>
      <w:r w:rsidRPr="001E3E04">
        <w:rPr>
          <w:rFonts w:cs="Arial"/>
        </w:rPr>
        <w:t>Tras la publicación de los documentos RFC XMPP, el IETF anuncia la conclusión del Grupo de Trabajo XMPP. Sin embargo, el desarrollo de nuevas e</w:t>
      </w:r>
      <w:r w:rsidR="00C3097A" w:rsidRPr="001E3E04">
        <w:rPr>
          <w:rFonts w:cs="Arial"/>
        </w:rPr>
        <w:t>xtensiones XMPP continúa en la J</w:t>
      </w:r>
      <w:r w:rsidRPr="001E3E04">
        <w:rPr>
          <w:rFonts w:cs="Arial"/>
        </w:rPr>
        <w:t>SF.</w:t>
      </w:r>
    </w:p>
    <w:p w14:paraId="1D488511" w14:textId="77777777" w:rsidR="00B24517" w:rsidRPr="001E3E04" w:rsidRDefault="00B24517" w:rsidP="00B8089D">
      <w:pPr>
        <w:rPr>
          <w:rFonts w:cs="Arial"/>
        </w:rPr>
      </w:pPr>
      <w:r w:rsidRPr="001E3E04">
        <w:rPr>
          <w:rFonts w:cs="Arial"/>
          <w:b/>
        </w:rPr>
        <w:t>2005</w:t>
      </w:r>
      <w:r w:rsidR="00B8089D" w:rsidRPr="001E3E04">
        <w:rPr>
          <w:rFonts w:cs="Arial"/>
        </w:rPr>
        <w:t>:</w:t>
      </w:r>
    </w:p>
    <w:p w14:paraId="0225AF87" w14:textId="77777777" w:rsidR="00B24517" w:rsidRPr="001E3E04" w:rsidRDefault="00B24517" w:rsidP="00E757A6">
      <w:pPr>
        <w:ind w:left="708"/>
        <w:rPr>
          <w:rFonts w:cs="Arial"/>
        </w:rPr>
      </w:pPr>
      <w:r w:rsidRPr="001E3E04">
        <w:rPr>
          <w:rFonts w:cs="Arial"/>
        </w:rPr>
        <w:t xml:space="preserve">Agosto: Implementación y despliegue de servicios basados ​​en XMPP a gran escala continúa, destacan por el lanzamiento de Google </w:t>
      </w:r>
      <w:proofErr w:type="spellStart"/>
      <w:r w:rsidRPr="001E3E04">
        <w:rPr>
          <w:rFonts w:cs="Arial"/>
        </w:rPr>
        <w:t>Talk</w:t>
      </w:r>
      <w:proofErr w:type="spellEnd"/>
      <w:r w:rsidRPr="001E3E04">
        <w:rPr>
          <w:rFonts w:cs="Arial"/>
        </w:rPr>
        <w:t>.</w:t>
      </w:r>
    </w:p>
    <w:p w14:paraId="7ACB730E" w14:textId="77777777" w:rsidR="00B24517" w:rsidRPr="001E3E04" w:rsidRDefault="00B24517" w:rsidP="00B24517">
      <w:pPr>
        <w:rPr>
          <w:rFonts w:cs="Arial"/>
        </w:rPr>
      </w:pPr>
      <w:r w:rsidRPr="001E3E04">
        <w:rPr>
          <w:rFonts w:cs="Arial"/>
          <w:b/>
        </w:rPr>
        <w:t>2006</w:t>
      </w:r>
      <w:r w:rsidRPr="001E3E04">
        <w:rPr>
          <w:rFonts w:cs="Arial"/>
        </w:rPr>
        <w:t>:</w:t>
      </w:r>
    </w:p>
    <w:p w14:paraId="6A09D5F3" w14:textId="77777777" w:rsidR="00B24517" w:rsidRPr="001E3E04" w:rsidRDefault="00B24517" w:rsidP="00E757A6">
      <w:pPr>
        <w:ind w:left="708"/>
        <w:rPr>
          <w:rFonts w:cs="Arial"/>
        </w:rPr>
      </w:pPr>
      <w:r w:rsidRPr="001E3E04">
        <w:rPr>
          <w:rFonts w:cs="Arial"/>
        </w:rPr>
        <w:t xml:space="preserve">Junio-Agosto: El JSF participa en el Google Summer </w:t>
      </w:r>
      <w:proofErr w:type="spellStart"/>
      <w:r w:rsidRPr="001E3E04">
        <w:rPr>
          <w:rFonts w:cs="Arial"/>
        </w:rPr>
        <w:t>of</w:t>
      </w:r>
      <w:proofErr w:type="spellEnd"/>
      <w:r w:rsidRPr="001E3E04">
        <w:rPr>
          <w:rFonts w:cs="Arial"/>
        </w:rPr>
        <w:t xml:space="preserve"> </w:t>
      </w:r>
      <w:proofErr w:type="spellStart"/>
      <w:r w:rsidRPr="001E3E04">
        <w:rPr>
          <w:rFonts w:cs="Arial"/>
        </w:rPr>
        <w:t>Code</w:t>
      </w:r>
      <w:proofErr w:type="spellEnd"/>
      <w:r w:rsidRPr="001E3E04">
        <w:rPr>
          <w:rFonts w:cs="Arial"/>
        </w:rPr>
        <w:t>.</w:t>
      </w:r>
    </w:p>
    <w:p w14:paraId="1661B168" w14:textId="26CFEF0B" w:rsidR="00B24517" w:rsidRPr="001E3E04" w:rsidRDefault="00C3097A" w:rsidP="00E757A6">
      <w:pPr>
        <w:ind w:left="708"/>
        <w:rPr>
          <w:rFonts w:cs="Arial"/>
        </w:rPr>
      </w:pPr>
      <w:r w:rsidRPr="001E3E04">
        <w:rPr>
          <w:rFonts w:cs="Arial"/>
        </w:rPr>
        <w:t>Octubre: La</w:t>
      </w:r>
      <w:r w:rsidR="00B24517" w:rsidRPr="001E3E04">
        <w:rPr>
          <w:rFonts w:cs="Arial"/>
        </w:rPr>
        <w:t xml:space="preserve"> JSF cambia el nombre de "</w:t>
      </w:r>
      <w:r w:rsidR="00472D69" w:rsidRPr="001E3E04">
        <w:rPr>
          <w:rFonts w:cs="Arial"/>
        </w:rPr>
        <w:t xml:space="preserve">Jabber </w:t>
      </w:r>
      <w:proofErr w:type="spellStart"/>
      <w:r w:rsidR="00472D69" w:rsidRPr="001E3E04">
        <w:rPr>
          <w:rFonts w:cs="Arial"/>
        </w:rPr>
        <w:t>Enhancement</w:t>
      </w:r>
      <w:proofErr w:type="spellEnd"/>
      <w:r w:rsidR="00472D69" w:rsidRPr="001E3E04">
        <w:rPr>
          <w:rFonts w:cs="Arial"/>
        </w:rPr>
        <w:t xml:space="preserve"> </w:t>
      </w:r>
      <w:proofErr w:type="spellStart"/>
      <w:r w:rsidR="00472D69" w:rsidRPr="001E3E04">
        <w:rPr>
          <w:rFonts w:cs="Arial"/>
        </w:rPr>
        <w:t>Proposals</w:t>
      </w:r>
      <w:proofErr w:type="spellEnd"/>
      <w:r w:rsidR="00DD7BEC" w:rsidRPr="001E3E04">
        <w:rPr>
          <w:rFonts w:cs="Arial"/>
        </w:rPr>
        <w:t>" (</w:t>
      </w:r>
      <w:proofErr w:type="spellStart"/>
      <w:r w:rsidR="00DD7BEC" w:rsidRPr="001E3E04">
        <w:rPr>
          <w:rFonts w:cs="Arial"/>
        </w:rPr>
        <w:t>JEPs</w:t>
      </w:r>
      <w:proofErr w:type="spellEnd"/>
      <w:r w:rsidR="00B24517" w:rsidRPr="001E3E04">
        <w:rPr>
          <w:rFonts w:cs="Arial"/>
        </w:rPr>
        <w:t>) a los "</w:t>
      </w:r>
      <w:r w:rsidR="00DD7BEC" w:rsidRPr="001E3E04">
        <w:rPr>
          <w:rFonts w:cs="Arial"/>
        </w:rPr>
        <w:t xml:space="preserve"> XMPP Extension Protocols</w:t>
      </w:r>
      <w:r w:rsidR="00E219AB" w:rsidRPr="001E3E04">
        <w:rPr>
          <w:rFonts w:cs="Arial"/>
        </w:rPr>
        <w:t xml:space="preserve">" (XEPs) y los mueve al sitio </w:t>
      </w:r>
      <w:r w:rsidR="00B24517" w:rsidRPr="001E3E04">
        <w:rPr>
          <w:rFonts w:cs="Arial"/>
        </w:rPr>
        <w:t>xmpp.org.</w:t>
      </w:r>
    </w:p>
    <w:p w14:paraId="3CDFAC5D" w14:textId="77777777" w:rsidR="00B24517" w:rsidRPr="001E3E04" w:rsidRDefault="00B24517" w:rsidP="00E757A6">
      <w:pPr>
        <w:ind w:left="708"/>
        <w:rPr>
          <w:rFonts w:cs="Arial"/>
        </w:rPr>
      </w:pPr>
      <w:r w:rsidRPr="001E3E04">
        <w:rPr>
          <w:rFonts w:cs="Arial"/>
        </w:rPr>
        <w:t xml:space="preserve">Diciembre: El JSF entra en una asociación con </w:t>
      </w:r>
      <w:proofErr w:type="spellStart"/>
      <w:r w:rsidRPr="001E3E04">
        <w:rPr>
          <w:rFonts w:cs="Arial"/>
        </w:rPr>
        <w:t>StartCom</w:t>
      </w:r>
      <w:proofErr w:type="spellEnd"/>
      <w:r w:rsidRPr="001E3E04">
        <w:rPr>
          <w:rFonts w:cs="Arial"/>
        </w:rPr>
        <w:t>, para ofrecer certificados digitales gratis a los administradores de servidores Jabber / XMPP a través de la Autoridad de Certificación Intermedio XMPP.</w:t>
      </w:r>
    </w:p>
    <w:p w14:paraId="6BE42D7F" w14:textId="77777777" w:rsidR="00B24517" w:rsidRPr="001E3E04" w:rsidRDefault="00B24517" w:rsidP="00B24517">
      <w:pPr>
        <w:rPr>
          <w:rFonts w:cs="Arial"/>
        </w:rPr>
      </w:pPr>
      <w:r w:rsidRPr="001E3E04">
        <w:rPr>
          <w:rFonts w:cs="Arial"/>
          <w:b/>
        </w:rPr>
        <w:lastRenderedPageBreak/>
        <w:t>2007</w:t>
      </w:r>
      <w:r w:rsidRPr="001E3E04">
        <w:rPr>
          <w:rFonts w:cs="Arial"/>
        </w:rPr>
        <w:t>:</w:t>
      </w:r>
    </w:p>
    <w:p w14:paraId="2BB24671" w14:textId="7D7D5912" w:rsidR="00B8089D" w:rsidRPr="001E3E04" w:rsidRDefault="00B24517" w:rsidP="00E757A6">
      <w:pPr>
        <w:ind w:left="708"/>
        <w:rPr>
          <w:rFonts w:cs="Arial"/>
        </w:rPr>
      </w:pPr>
      <w:r w:rsidRPr="001E3E04">
        <w:rPr>
          <w:rFonts w:cs="Arial"/>
        </w:rPr>
        <w:t xml:space="preserve">Enero: </w:t>
      </w:r>
      <w:r w:rsidR="00C3097A" w:rsidRPr="001E3E04">
        <w:rPr>
          <w:rFonts w:cs="Arial"/>
        </w:rPr>
        <w:t>La «</w:t>
      </w:r>
      <w:r w:rsidRPr="001E3E04">
        <w:rPr>
          <w:rFonts w:cs="Arial"/>
        </w:rPr>
        <w:t xml:space="preserve">Jabber Software </w:t>
      </w:r>
      <w:proofErr w:type="spellStart"/>
      <w:r w:rsidRPr="001E3E04">
        <w:rPr>
          <w:rFonts w:cs="Arial"/>
        </w:rPr>
        <w:t>Foundation</w:t>
      </w:r>
      <w:proofErr w:type="spellEnd"/>
      <w:r w:rsidR="00C3097A" w:rsidRPr="001E3E04">
        <w:rPr>
          <w:rFonts w:cs="Arial"/>
        </w:rPr>
        <w:t>»</w:t>
      </w:r>
      <w:r w:rsidR="00D51A27" w:rsidRPr="001E3E04">
        <w:rPr>
          <w:rFonts w:cs="Arial"/>
        </w:rPr>
        <w:t xml:space="preserve"> (J</w:t>
      </w:r>
      <w:r w:rsidR="00B15F64" w:rsidRPr="001E3E04">
        <w:rPr>
          <w:rFonts w:cs="Arial"/>
        </w:rPr>
        <w:t xml:space="preserve">SF) </w:t>
      </w:r>
      <w:r w:rsidRPr="001E3E04">
        <w:rPr>
          <w:rFonts w:cs="Arial"/>
        </w:rPr>
        <w:t xml:space="preserve">se renombra a </w:t>
      </w:r>
      <w:r w:rsidR="00C3097A" w:rsidRPr="001E3E04">
        <w:rPr>
          <w:rFonts w:cs="Arial"/>
        </w:rPr>
        <w:t>«</w:t>
      </w:r>
      <w:r w:rsidR="00B8089D" w:rsidRPr="001E3E04">
        <w:rPr>
          <w:rFonts w:cs="Arial"/>
          <w:color w:val="222222"/>
          <w:shd w:val="clear" w:color="auto" w:fill="FFFFFF"/>
        </w:rPr>
        <w:t xml:space="preserve">XMPP </w:t>
      </w:r>
      <w:proofErr w:type="spellStart"/>
      <w:r w:rsidR="00B8089D" w:rsidRPr="001E3E04">
        <w:rPr>
          <w:rFonts w:cs="Arial"/>
          <w:color w:val="222222"/>
          <w:shd w:val="clear" w:color="auto" w:fill="FFFFFF"/>
        </w:rPr>
        <w:t>Standards</w:t>
      </w:r>
      <w:proofErr w:type="spellEnd"/>
      <w:r w:rsidR="00B8089D" w:rsidRPr="001E3E04">
        <w:rPr>
          <w:rFonts w:cs="Arial"/>
          <w:color w:val="222222"/>
          <w:shd w:val="clear" w:color="auto" w:fill="FFFFFF"/>
        </w:rPr>
        <w:t xml:space="preserve"> </w:t>
      </w:r>
      <w:proofErr w:type="spellStart"/>
      <w:r w:rsidR="00B8089D" w:rsidRPr="001E3E04">
        <w:rPr>
          <w:rFonts w:cs="Arial"/>
          <w:color w:val="222222"/>
          <w:shd w:val="clear" w:color="auto" w:fill="FFFFFF"/>
        </w:rPr>
        <w:t>Foundation</w:t>
      </w:r>
      <w:proofErr w:type="spellEnd"/>
      <w:r w:rsidR="00C3097A" w:rsidRPr="001E3E04">
        <w:rPr>
          <w:rFonts w:cs="Arial"/>
          <w:color w:val="222222"/>
          <w:shd w:val="clear" w:color="auto" w:fill="FFFFFF"/>
        </w:rPr>
        <w:t>»</w:t>
      </w:r>
      <w:r w:rsidR="00D51A27" w:rsidRPr="001E3E04">
        <w:rPr>
          <w:rFonts w:cs="Arial"/>
          <w:color w:val="222222"/>
          <w:shd w:val="clear" w:color="auto" w:fill="FFFFFF"/>
        </w:rPr>
        <w:t xml:space="preserve"> (XSF)</w:t>
      </w:r>
      <w:r w:rsidR="00B8089D" w:rsidRPr="001E3E04">
        <w:rPr>
          <w:rFonts w:cs="Arial"/>
        </w:rPr>
        <w:t xml:space="preserve"> </w:t>
      </w:r>
      <w:r w:rsidRPr="001E3E04">
        <w:rPr>
          <w:rFonts w:cs="Arial"/>
        </w:rPr>
        <w:t>para describir con mayor precisión su enfoque en el desarrollo de extensiones de protocolo abierto XMPP con las especificaciones de la base de la IETF, de software de código abierto.</w:t>
      </w:r>
    </w:p>
    <w:p w14:paraId="714526B4" w14:textId="3F53E5A3" w:rsidR="00B24517" w:rsidRPr="001E3E04" w:rsidRDefault="00B24517" w:rsidP="00B24517">
      <w:pPr>
        <w:rPr>
          <w:rFonts w:cs="Arial"/>
        </w:rPr>
      </w:pPr>
      <w:r w:rsidRPr="001E3E04">
        <w:rPr>
          <w:rFonts w:cs="Arial"/>
          <w:b/>
        </w:rPr>
        <w:t>2011</w:t>
      </w:r>
      <w:r w:rsidRPr="001E3E04">
        <w:rPr>
          <w:rFonts w:cs="Arial"/>
        </w:rPr>
        <w:t>:</w:t>
      </w:r>
    </w:p>
    <w:p w14:paraId="04EAB670" w14:textId="77777777" w:rsidR="00B24517" w:rsidRPr="001E3E04" w:rsidRDefault="00B24517" w:rsidP="00E757A6">
      <w:pPr>
        <w:ind w:left="708"/>
        <w:rPr>
          <w:rFonts w:cs="Arial"/>
        </w:rPr>
      </w:pPr>
      <w:r w:rsidRPr="001E3E04">
        <w:rPr>
          <w:rFonts w:cs="Arial"/>
        </w:rPr>
        <w:t>Febrero: El XSF mantiene la décima Cumbre XMPP en Bruselas, que comparte el edificio con una reunión intermedia del Grupo de Trabajo de la IETF XMPP, con un enfoque especial en la internacionalización.</w:t>
      </w:r>
    </w:p>
    <w:p w14:paraId="3B65A1A8" w14:textId="2636035B" w:rsidR="00B8089D" w:rsidRPr="001E3E04" w:rsidRDefault="00B24517" w:rsidP="00E757A6">
      <w:pPr>
        <w:ind w:left="708"/>
        <w:rPr>
          <w:rFonts w:cs="Arial"/>
        </w:rPr>
      </w:pPr>
      <w:r w:rsidRPr="001E3E04">
        <w:rPr>
          <w:rFonts w:cs="Arial"/>
        </w:rPr>
        <w:t>Marzo: El IETF publica</w:t>
      </w:r>
      <w:r w:rsidR="00C3097A" w:rsidRPr="001E3E04">
        <w:rPr>
          <w:rFonts w:cs="Arial"/>
        </w:rPr>
        <w:t xml:space="preserve"> actualizaciones a</w:t>
      </w:r>
      <w:r w:rsidRPr="001E3E04">
        <w:rPr>
          <w:rFonts w:cs="Arial"/>
        </w:rPr>
        <w:t xml:space="preserve"> el RFC 6120</w:t>
      </w:r>
      <w:r w:rsidR="002A049C" w:rsidRPr="001E3E04">
        <w:rPr>
          <w:rStyle w:val="Refdenotaalpie"/>
          <w:rFonts w:cs="Arial"/>
        </w:rPr>
        <w:footnoteReference w:id="8"/>
      </w:r>
      <w:r w:rsidRPr="001E3E04">
        <w:rPr>
          <w:rFonts w:cs="Arial"/>
        </w:rPr>
        <w:t xml:space="preserve"> y RFC 6121</w:t>
      </w:r>
      <w:r w:rsidR="002A049C" w:rsidRPr="001E3E04">
        <w:rPr>
          <w:rStyle w:val="Refdenotaalpie"/>
          <w:rFonts w:cs="Arial"/>
        </w:rPr>
        <w:footnoteReference w:id="9"/>
      </w:r>
      <w:r w:rsidR="00C3097A" w:rsidRPr="001E3E04">
        <w:rPr>
          <w:rFonts w:cs="Arial"/>
        </w:rPr>
        <w:t xml:space="preserve"> </w:t>
      </w:r>
      <w:r w:rsidRPr="001E3E04">
        <w:rPr>
          <w:rFonts w:cs="Arial"/>
        </w:rPr>
        <w:t xml:space="preserve">la a de la definición </w:t>
      </w:r>
      <w:r w:rsidR="00B8089D" w:rsidRPr="001E3E04">
        <w:rPr>
          <w:rFonts w:cs="Arial"/>
        </w:rPr>
        <w:t>del núcleo de XMPP.</w:t>
      </w:r>
    </w:p>
    <w:p w14:paraId="22457195" w14:textId="77777777" w:rsidR="00654278" w:rsidRPr="001E3E04" w:rsidRDefault="00B24517" w:rsidP="00654278">
      <w:pPr>
        <w:rPr>
          <w:rFonts w:cs="Arial"/>
        </w:rPr>
      </w:pPr>
      <w:r w:rsidRPr="001E3E04">
        <w:rPr>
          <w:rFonts w:cs="Arial"/>
          <w:b/>
        </w:rPr>
        <w:t>2012</w:t>
      </w:r>
      <w:r w:rsidRPr="001E3E04">
        <w:rPr>
          <w:rFonts w:cs="Arial"/>
        </w:rPr>
        <w:t>:</w:t>
      </w:r>
    </w:p>
    <w:p w14:paraId="6642F6EA" w14:textId="4A57B848" w:rsidR="00B8089D" w:rsidRPr="001E3E04" w:rsidRDefault="00B24517" w:rsidP="00654278">
      <w:pPr>
        <w:rPr>
          <w:rFonts w:cs="Arial"/>
        </w:rPr>
      </w:pPr>
      <w:r w:rsidRPr="001E3E04">
        <w:rPr>
          <w:rFonts w:cs="Arial"/>
        </w:rPr>
        <w:t>Febrero: El XSF completa revisiones significativas de la multi-usuario de la e</w:t>
      </w:r>
      <w:r w:rsidR="00771190" w:rsidRPr="001E3E04">
        <w:rPr>
          <w:rFonts w:cs="Arial"/>
        </w:rPr>
        <w:t>xtensión de chat XMPP XEP-0045</w:t>
      </w:r>
      <w:r w:rsidR="00771190" w:rsidRPr="001E3E04">
        <w:rPr>
          <w:rStyle w:val="Refdenotaalpie"/>
          <w:rFonts w:cs="Arial"/>
        </w:rPr>
        <w:footnoteReference w:id="10"/>
      </w:r>
      <w:r w:rsidRPr="001E3E04">
        <w:rPr>
          <w:rFonts w:cs="Arial"/>
        </w:rPr>
        <w:t>.</w:t>
      </w:r>
    </w:p>
    <w:p w14:paraId="320762B3" w14:textId="77777777" w:rsidR="00237F9C" w:rsidRPr="001E3E04" w:rsidRDefault="00B24517" w:rsidP="00B8089D">
      <w:pPr>
        <w:rPr>
          <w:rFonts w:cs="Arial"/>
        </w:rPr>
      </w:pPr>
      <w:r w:rsidRPr="001E3E04">
        <w:rPr>
          <w:rFonts w:cs="Arial"/>
          <w:b/>
        </w:rPr>
        <w:t>2014</w:t>
      </w:r>
      <w:r w:rsidR="00237F9C" w:rsidRPr="001E3E04">
        <w:rPr>
          <w:rFonts w:cs="Arial"/>
        </w:rPr>
        <w:t>:</w:t>
      </w:r>
    </w:p>
    <w:p w14:paraId="606231E3" w14:textId="77777777" w:rsidR="00B24517" w:rsidRPr="001E3E04" w:rsidRDefault="00B24517" w:rsidP="00E757A6">
      <w:pPr>
        <w:ind w:left="708"/>
        <w:rPr>
          <w:rFonts w:cs="Arial"/>
        </w:rPr>
      </w:pPr>
      <w:r w:rsidRPr="001E3E04">
        <w:rPr>
          <w:rFonts w:cs="Arial"/>
        </w:rPr>
        <w:t>Enero: El XSF tiene la decimoquinta Cumbre XMPP en Bruselas, Bélgica.</w:t>
      </w:r>
    </w:p>
    <w:p w14:paraId="3220A888" w14:textId="74D6A694" w:rsidR="00B24517" w:rsidRPr="001E3E04" w:rsidRDefault="00C3097A" w:rsidP="00E757A6">
      <w:pPr>
        <w:ind w:left="708"/>
        <w:rPr>
          <w:rFonts w:cs="Arial"/>
        </w:rPr>
      </w:pPr>
      <w:r w:rsidRPr="001E3E04">
        <w:rPr>
          <w:rFonts w:cs="Arial"/>
        </w:rPr>
        <w:t>Mayo</w:t>
      </w:r>
      <w:r w:rsidR="00B24517" w:rsidRPr="001E3E04">
        <w:rPr>
          <w:rFonts w:cs="Arial"/>
        </w:rPr>
        <w:t>: Los operadores de los servidores de la red XMPP pública</w:t>
      </w:r>
      <w:r w:rsidR="00472D69" w:rsidRPr="001E3E04">
        <w:rPr>
          <w:rFonts w:cs="Arial"/>
        </w:rPr>
        <w:t xml:space="preserve">, comienzan a actualizar </w:t>
      </w:r>
      <w:r w:rsidR="00B24517" w:rsidRPr="001E3E04">
        <w:rPr>
          <w:rFonts w:cs="Arial"/>
        </w:rPr>
        <w:t xml:space="preserve">de forma permanente </w:t>
      </w:r>
      <w:r w:rsidR="00472D69" w:rsidRPr="001E3E04">
        <w:rPr>
          <w:rFonts w:cs="Arial"/>
        </w:rPr>
        <w:t xml:space="preserve">el cifrado de </w:t>
      </w:r>
      <w:r w:rsidR="00B24517" w:rsidRPr="001E3E04">
        <w:rPr>
          <w:rFonts w:cs="Arial"/>
        </w:rPr>
        <w:t>las comunicaciones.</w:t>
      </w:r>
    </w:p>
    <w:p w14:paraId="29EE45CB" w14:textId="77777777" w:rsidR="00B24517" w:rsidRPr="001E3E04" w:rsidRDefault="00B24517" w:rsidP="00E757A6">
      <w:pPr>
        <w:ind w:left="708"/>
        <w:rPr>
          <w:rFonts w:cs="Arial"/>
        </w:rPr>
      </w:pPr>
      <w:r w:rsidRPr="001E3E04">
        <w:rPr>
          <w:rFonts w:cs="Arial"/>
        </w:rPr>
        <w:t>Septiembre: El XSF tiene la decimosexta Cumbre XMPP en Berlín, Alemania.</w:t>
      </w:r>
    </w:p>
    <w:p w14:paraId="34F8552A" w14:textId="008ECC98" w:rsidR="00B24517" w:rsidRPr="001E3E04" w:rsidRDefault="00B24517" w:rsidP="00E757A6">
      <w:pPr>
        <w:ind w:left="708"/>
        <w:rPr>
          <w:rFonts w:cs="Arial"/>
        </w:rPr>
      </w:pPr>
      <w:r w:rsidRPr="001E3E04">
        <w:rPr>
          <w:rFonts w:cs="Arial"/>
        </w:rPr>
        <w:t>Octub</w:t>
      </w:r>
      <w:r w:rsidR="00771190" w:rsidRPr="001E3E04">
        <w:rPr>
          <w:rFonts w:cs="Arial"/>
        </w:rPr>
        <w:t>re: El IETF publica el RFC 7395</w:t>
      </w:r>
      <w:r w:rsidR="00771190" w:rsidRPr="001E3E04">
        <w:rPr>
          <w:rStyle w:val="Refdenotaalpie"/>
          <w:rFonts w:cs="Arial"/>
        </w:rPr>
        <w:footnoteReference w:id="11"/>
      </w:r>
      <w:r w:rsidR="00771190" w:rsidRPr="001E3E04">
        <w:rPr>
          <w:rFonts w:cs="Arial"/>
        </w:rPr>
        <w:t xml:space="preserve"> </w:t>
      </w:r>
      <w:r w:rsidRPr="001E3E04">
        <w:rPr>
          <w:rFonts w:cs="Arial"/>
        </w:rPr>
        <w:t xml:space="preserve">que define XMPP sobre </w:t>
      </w:r>
      <w:proofErr w:type="spellStart"/>
      <w:r w:rsidRPr="001E3E04">
        <w:rPr>
          <w:rFonts w:cs="Arial"/>
        </w:rPr>
        <w:t>WebSocket</w:t>
      </w:r>
      <w:proofErr w:type="spellEnd"/>
      <w:r w:rsidRPr="001E3E04">
        <w:rPr>
          <w:rFonts w:cs="Arial"/>
        </w:rPr>
        <w:t>.</w:t>
      </w:r>
    </w:p>
    <w:p w14:paraId="35E7EC9F" w14:textId="77777777" w:rsidR="00237F9C" w:rsidRPr="001E3E04" w:rsidRDefault="00B24517" w:rsidP="00E757A6">
      <w:pPr>
        <w:rPr>
          <w:rFonts w:cs="Arial"/>
        </w:rPr>
      </w:pPr>
      <w:r w:rsidRPr="001E3E04">
        <w:rPr>
          <w:rFonts w:cs="Arial"/>
          <w:b/>
        </w:rPr>
        <w:t>2015</w:t>
      </w:r>
      <w:r w:rsidR="00237F9C" w:rsidRPr="001E3E04">
        <w:rPr>
          <w:rFonts w:cs="Arial"/>
        </w:rPr>
        <w:t>:</w:t>
      </w:r>
    </w:p>
    <w:p w14:paraId="1D6D6ABA" w14:textId="77777777" w:rsidR="00B24517" w:rsidRPr="001E3E04" w:rsidRDefault="00B24517" w:rsidP="00E757A6">
      <w:pPr>
        <w:ind w:left="708"/>
        <w:rPr>
          <w:rFonts w:cs="Arial"/>
        </w:rPr>
      </w:pPr>
      <w:r w:rsidRPr="001E3E04">
        <w:rPr>
          <w:rFonts w:cs="Arial"/>
        </w:rPr>
        <w:t>Febrero: El XSF mantiene la XVII Cumbre XMPP en Bruselas, Bélgica.</w:t>
      </w:r>
    </w:p>
    <w:p w14:paraId="09A428AE" w14:textId="6899D84D" w:rsidR="00B24517" w:rsidRPr="001E3E04" w:rsidRDefault="00B24517" w:rsidP="00E757A6">
      <w:pPr>
        <w:ind w:left="708"/>
        <w:rPr>
          <w:rFonts w:cs="Arial"/>
        </w:rPr>
      </w:pPr>
      <w:r w:rsidRPr="001E3E04">
        <w:rPr>
          <w:rFonts w:cs="Arial"/>
        </w:rPr>
        <w:lastRenderedPageBreak/>
        <w:t>Junio: El IETF publica RFC 7590</w:t>
      </w:r>
      <w:r w:rsidR="00771190" w:rsidRPr="001E3E04">
        <w:rPr>
          <w:rStyle w:val="Refdenotaalpie"/>
          <w:rFonts w:cs="Arial"/>
        </w:rPr>
        <w:footnoteReference w:id="12"/>
      </w:r>
      <w:r w:rsidRPr="001E3E04">
        <w:rPr>
          <w:rFonts w:cs="Arial"/>
        </w:rPr>
        <w:t xml:space="preserve"> la actualización del uso de </w:t>
      </w:r>
      <w:proofErr w:type="spellStart"/>
      <w:r w:rsidRPr="001E3E04">
        <w:rPr>
          <w:rFonts w:cs="Arial"/>
        </w:rPr>
        <w:t>Transport</w:t>
      </w:r>
      <w:proofErr w:type="spellEnd"/>
      <w:r w:rsidRPr="001E3E04">
        <w:rPr>
          <w:rFonts w:cs="Arial"/>
        </w:rPr>
        <w:t xml:space="preserve"> </w:t>
      </w:r>
      <w:proofErr w:type="spellStart"/>
      <w:r w:rsidRPr="001E3E04">
        <w:rPr>
          <w:rFonts w:cs="Arial"/>
        </w:rPr>
        <w:t>Layer</w:t>
      </w:r>
      <w:proofErr w:type="spellEnd"/>
      <w:r w:rsidRPr="001E3E04">
        <w:rPr>
          <w:rFonts w:cs="Arial"/>
        </w:rPr>
        <w:t xml:space="preserve"> Security (TLS) en XMPP.</w:t>
      </w:r>
    </w:p>
    <w:p w14:paraId="79B95D25" w14:textId="503DBC84" w:rsidR="00B24517" w:rsidRPr="001E3E04" w:rsidRDefault="00B24517" w:rsidP="00E757A6">
      <w:pPr>
        <w:ind w:left="708"/>
        <w:rPr>
          <w:rFonts w:cs="Arial"/>
        </w:rPr>
      </w:pPr>
      <w:r w:rsidRPr="001E3E04">
        <w:rPr>
          <w:rFonts w:cs="Arial"/>
        </w:rPr>
        <w:t>Septi</w:t>
      </w:r>
      <w:r w:rsidR="00771190" w:rsidRPr="001E3E04">
        <w:rPr>
          <w:rFonts w:cs="Arial"/>
        </w:rPr>
        <w:t>embre: El IETF publica RFC 7622</w:t>
      </w:r>
      <w:r w:rsidR="00771190" w:rsidRPr="001E3E04">
        <w:rPr>
          <w:rStyle w:val="Refdenotaalpie"/>
          <w:rFonts w:cs="Arial"/>
        </w:rPr>
        <w:footnoteReference w:id="13"/>
      </w:r>
      <w:r w:rsidR="00771190" w:rsidRPr="001E3E04">
        <w:rPr>
          <w:rFonts w:cs="Arial"/>
        </w:rPr>
        <w:t xml:space="preserve"> </w:t>
      </w:r>
      <w:r w:rsidRPr="001E3E04">
        <w:rPr>
          <w:rFonts w:cs="Arial"/>
        </w:rPr>
        <w:t xml:space="preserve">la modernización de la </w:t>
      </w:r>
      <w:r w:rsidR="00B8089D" w:rsidRPr="001E3E04">
        <w:rPr>
          <w:rFonts w:cs="Arial"/>
        </w:rPr>
        <w:t>definición de direcciones XMPP.</w:t>
      </w:r>
    </w:p>
    <w:p w14:paraId="57374EA6" w14:textId="77777777" w:rsidR="008273D6" w:rsidRPr="001E3E04" w:rsidRDefault="008273D6" w:rsidP="008273D6">
      <w:pPr>
        <w:pStyle w:val="Ttulo4"/>
        <w:rPr>
          <w:rFonts w:cs="Arial"/>
        </w:rPr>
      </w:pPr>
      <w:bookmarkStart w:id="29" w:name="_Toc464484066"/>
      <w:bookmarkStart w:id="30" w:name="_Toc465070119"/>
      <w:bookmarkStart w:id="31" w:name="_Toc465070662"/>
      <w:r w:rsidRPr="001E3E04">
        <w:rPr>
          <w:rFonts w:cs="Arial"/>
        </w:rPr>
        <w:t>2.1.1.3. XSF</w:t>
      </w:r>
      <w:bookmarkEnd w:id="29"/>
      <w:bookmarkEnd w:id="30"/>
      <w:bookmarkEnd w:id="31"/>
    </w:p>
    <w:p w14:paraId="7FD11A08" w14:textId="3F73D821" w:rsidR="008273D6" w:rsidRPr="001E3E04" w:rsidRDefault="008C37A5" w:rsidP="002B6A54">
      <w:pPr>
        <w:ind w:firstLine="708"/>
        <w:rPr>
          <w:rFonts w:cs="Arial"/>
        </w:rPr>
      </w:pPr>
      <w:r w:rsidRPr="00A9529B">
        <w:rPr>
          <w:rFonts w:cs="Arial"/>
        </w:rPr>
        <w:t>La Fundación de Estándares XMPP</w:t>
      </w:r>
      <w:r w:rsidR="00A9529B" w:rsidRPr="00A9529B">
        <w:rPr>
          <w:rFonts w:cs="Arial"/>
        </w:rPr>
        <w:t xml:space="preserve">, </w:t>
      </w:r>
      <w:r w:rsidRPr="00A9529B">
        <w:rPr>
          <w:rFonts w:cs="Arial"/>
        </w:rPr>
        <w:t xml:space="preserve">también conocida como la XSF por sus siglas en </w:t>
      </w:r>
      <w:r w:rsidR="00791F35" w:rsidRPr="00A9529B">
        <w:rPr>
          <w:rFonts w:cs="Arial"/>
        </w:rPr>
        <w:t>inglés</w:t>
      </w:r>
      <w:r w:rsidR="00A9529B" w:rsidRPr="00A9529B">
        <w:rPr>
          <w:rFonts w:cs="Arial"/>
        </w:rPr>
        <w:t xml:space="preserve"> y</w:t>
      </w:r>
      <w:r w:rsidRPr="00A9529B">
        <w:rPr>
          <w:rFonts w:cs="Arial"/>
        </w:rPr>
        <w:t xml:space="preserve"> anteriormente</w:t>
      </w:r>
      <w:r w:rsidR="00A9529B" w:rsidRPr="00A9529B">
        <w:rPr>
          <w:rFonts w:cs="Arial"/>
        </w:rPr>
        <w:t xml:space="preserve"> fue conocida por el nombre de</w:t>
      </w:r>
      <w:r w:rsidRPr="00A9529B">
        <w:rPr>
          <w:rFonts w:cs="Arial"/>
        </w:rPr>
        <w:t xml:space="preserve"> Fundación de Software Jabber </w:t>
      </w:r>
      <w:r w:rsidR="00A9529B" w:rsidRPr="00A9529B">
        <w:rPr>
          <w:rFonts w:cs="Arial"/>
        </w:rPr>
        <w:t xml:space="preserve">JSF, en la actualidad </w:t>
      </w:r>
      <w:r w:rsidRPr="00A9529B">
        <w:rPr>
          <w:rFonts w:cs="Arial"/>
        </w:rPr>
        <w:t xml:space="preserve">es </w:t>
      </w:r>
      <w:r w:rsidR="003B7B2C" w:rsidRPr="00A9529B">
        <w:rPr>
          <w:rFonts w:cs="Arial"/>
        </w:rPr>
        <w:t>una organización independiente</w:t>
      </w:r>
      <w:r w:rsidR="00472D69" w:rsidRPr="00A9529B">
        <w:rPr>
          <w:rFonts w:cs="Arial"/>
        </w:rPr>
        <w:t xml:space="preserve"> </w:t>
      </w:r>
      <w:r w:rsidR="00A9529B" w:rsidRPr="00A9529B">
        <w:rPr>
          <w:rFonts w:cs="Arial"/>
        </w:rPr>
        <w:t xml:space="preserve">de desarrollo </w:t>
      </w:r>
      <w:r w:rsidR="00472D69" w:rsidRPr="00A9529B">
        <w:rPr>
          <w:rFonts w:cs="Arial"/>
        </w:rPr>
        <w:t>sin fines de lucro</w:t>
      </w:r>
      <w:r w:rsidRPr="00A9529B">
        <w:rPr>
          <w:rFonts w:cs="Arial"/>
        </w:rPr>
        <w:t xml:space="preserve">, cuya misión principal es la de definir protocolos </w:t>
      </w:r>
      <w:r w:rsidR="00A9529B" w:rsidRPr="00A9529B">
        <w:rPr>
          <w:rFonts w:cs="Arial"/>
        </w:rPr>
        <w:t>de extensión de XMPP, esto,</w:t>
      </w:r>
      <w:r w:rsidR="00791F35" w:rsidRPr="00A9529B">
        <w:rPr>
          <w:rFonts w:cs="Arial"/>
        </w:rPr>
        <w:t xml:space="preserve"> en colaboración con</w:t>
      </w:r>
      <w:r w:rsidRPr="00A9529B">
        <w:rPr>
          <w:rFonts w:cs="Arial"/>
        </w:rPr>
        <w:t xml:space="preserve"> IETF.</w:t>
      </w:r>
    </w:p>
    <w:p w14:paraId="13E09C0C" w14:textId="368848C2" w:rsidR="00791F35" w:rsidRPr="001E3E04" w:rsidRDefault="00791F35" w:rsidP="002B6A54">
      <w:pPr>
        <w:ind w:firstLine="708"/>
        <w:rPr>
          <w:rFonts w:cs="Arial"/>
        </w:rPr>
      </w:pPr>
      <w:r w:rsidRPr="001E3E04">
        <w:rPr>
          <w:rFonts w:cs="Arial"/>
        </w:rPr>
        <w:t>La XSF también proporciona información e infraestructura para la comunidad mundial de desarrolladores de Jabber / XMPP, proveedores de servicios y usuarios finales. Además, la XSF administra el programa de licencia de marca Jabber.</w:t>
      </w:r>
    </w:p>
    <w:p w14:paraId="2ACF24A5" w14:textId="2521010A" w:rsidR="00791F35" w:rsidRPr="001E3E04" w:rsidRDefault="00791F35" w:rsidP="002B6A54">
      <w:pPr>
        <w:ind w:firstLine="708"/>
        <w:rPr>
          <w:rFonts w:cs="Arial"/>
        </w:rPr>
      </w:pPr>
      <w:r w:rsidRPr="001E3E04">
        <w:rPr>
          <w:rFonts w:cs="Arial"/>
        </w:rPr>
        <w:t>El núcleo de la XSF está compuesto por miembros electos</w:t>
      </w:r>
      <w:r w:rsidR="00A9529B">
        <w:rPr>
          <w:rFonts w:cs="Arial"/>
        </w:rPr>
        <w:t>.</w:t>
      </w:r>
      <w:r w:rsidRPr="001E3E04">
        <w:rPr>
          <w:rFonts w:cs="Arial"/>
        </w:rPr>
        <w:t xml:space="preserve"> </w:t>
      </w:r>
      <w:r w:rsidR="00A9529B">
        <w:rPr>
          <w:rFonts w:cs="Arial"/>
        </w:rPr>
        <w:t>Q</w:t>
      </w:r>
      <w:r w:rsidR="00A9529B" w:rsidRPr="001E3E04">
        <w:rPr>
          <w:rFonts w:cs="Arial"/>
        </w:rPr>
        <w:t>ue,</w:t>
      </w:r>
      <w:r w:rsidRPr="001E3E04">
        <w:rPr>
          <w:rFonts w:cs="Arial"/>
        </w:rPr>
        <w:t xml:space="preserve"> a su vez, eligen un Consejo (la dirección técnica)</w:t>
      </w:r>
      <w:r w:rsidR="00EE4A18" w:rsidRPr="001E3E04">
        <w:rPr>
          <w:rFonts w:cs="Arial"/>
        </w:rPr>
        <w:t xml:space="preserve"> y la Junta (Dirección de empresarial</w:t>
      </w:r>
      <w:r w:rsidRPr="001E3E04">
        <w:rPr>
          <w:rFonts w:cs="Arial"/>
        </w:rPr>
        <w:t>). El Consejo también nombra a varios equipos de trabaj</w:t>
      </w:r>
      <w:r w:rsidR="00E422BE">
        <w:rPr>
          <w:rFonts w:cs="Arial"/>
        </w:rPr>
        <w:t xml:space="preserve">o, </w:t>
      </w:r>
      <w:r w:rsidRPr="001E3E04">
        <w:rPr>
          <w:rFonts w:cs="Arial"/>
        </w:rPr>
        <w:t xml:space="preserve">por ejemplo, el equipo redactor y el equipo de infraestructura, así como el </w:t>
      </w:r>
      <w:r w:rsidR="00E422BE">
        <w:rPr>
          <w:rFonts w:cs="Arial"/>
        </w:rPr>
        <w:t>d</w:t>
      </w:r>
      <w:r w:rsidRPr="001E3E04">
        <w:rPr>
          <w:rFonts w:cs="Arial"/>
        </w:rPr>
        <w:t xml:space="preserve">irector </w:t>
      </w:r>
      <w:r w:rsidR="00E422BE">
        <w:rPr>
          <w:rFonts w:cs="Arial"/>
        </w:rPr>
        <w:t>e</w:t>
      </w:r>
      <w:r w:rsidRPr="001E3E04">
        <w:rPr>
          <w:rFonts w:cs="Arial"/>
        </w:rPr>
        <w:t xml:space="preserve">jecutivo, </w:t>
      </w:r>
      <w:r w:rsidR="00E422BE">
        <w:rPr>
          <w:rFonts w:cs="Arial"/>
        </w:rPr>
        <w:t>t</w:t>
      </w:r>
      <w:r w:rsidRPr="001E3E04">
        <w:rPr>
          <w:rFonts w:cs="Arial"/>
        </w:rPr>
        <w:t xml:space="preserve">esorero y </w:t>
      </w:r>
      <w:r w:rsidR="00E422BE">
        <w:rPr>
          <w:rFonts w:cs="Arial"/>
        </w:rPr>
        <w:t>s</w:t>
      </w:r>
      <w:r w:rsidRPr="001E3E04">
        <w:rPr>
          <w:rFonts w:cs="Arial"/>
        </w:rPr>
        <w:t>ecretario.</w:t>
      </w:r>
    </w:p>
    <w:p w14:paraId="67BD8ED4" w14:textId="5C311C29" w:rsidR="00791F35" w:rsidRPr="001E3E04" w:rsidRDefault="00791F35" w:rsidP="002B6A54">
      <w:pPr>
        <w:ind w:firstLine="708"/>
        <w:rPr>
          <w:rFonts w:cs="Arial"/>
        </w:rPr>
      </w:pPr>
      <w:r w:rsidRPr="001E3E04">
        <w:rPr>
          <w:rFonts w:cs="Arial"/>
        </w:rPr>
        <w:t xml:space="preserve">Dentro de las bondades que </w:t>
      </w:r>
      <w:r w:rsidR="00E422BE">
        <w:rPr>
          <w:rFonts w:cs="Arial"/>
        </w:rPr>
        <w:t>ofrece</w:t>
      </w:r>
      <w:r w:rsidRPr="001E3E04">
        <w:rPr>
          <w:rFonts w:cs="Arial"/>
        </w:rPr>
        <w:t xml:space="preserve"> la XFS, es que cualquier persona que tenga interés en XMPP y sus protocolos, puede ser parte</w:t>
      </w:r>
      <w:r w:rsidR="00472D69" w:rsidRPr="001E3E04">
        <w:rPr>
          <w:rFonts w:cs="Arial"/>
        </w:rPr>
        <w:t xml:space="preserve"> de la comunidad XMPP, y eventualmente postular para ser miembro de la XSF.</w:t>
      </w:r>
    </w:p>
    <w:p w14:paraId="6E1D4064" w14:textId="3CB4BC26" w:rsidR="00D05879" w:rsidRPr="001E3E04" w:rsidRDefault="00472D69" w:rsidP="002B6A54">
      <w:pPr>
        <w:ind w:firstLine="708"/>
        <w:rPr>
          <w:rFonts w:cs="Arial"/>
        </w:rPr>
      </w:pPr>
      <w:r w:rsidRPr="001E3E04">
        <w:rPr>
          <w:rFonts w:cs="Arial"/>
        </w:rPr>
        <w:t>De manera resumida</w:t>
      </w:r>
      <w:r w:rsidR="00D05879" w:rsidRPr="001E3E04">
        <w:rPr>
          <w:rFonts w:cs="Arial"/>
        </w:rPr>
        <w:t xml:space="preserve">, la Fundación de Estándares XMPP, tiene </w:t>
      </w:r>
      <w:r w:rsidRPr="001E3E04">
        <w:rPr>
          <w:rFonts w:cs="Arial"/>
        </w:rPr>
        <w:t xml:space="preserve">como función esencial </w:t>
      </w:r>
      <w:r w:rsidR="00D05879" w:rsidRPr="001E3E04">
        <w:rPr>
          <w:rFonts w:cs="Arial"/>
        </w:rPr>
        <w:t>la mantención y actualización del mismo protocolo, ya que crea las instancias en la qu</w:t>
      </w:r>
      <w:r w:rsidR="009E0D58" w:rsidRPr="001E3E04">
        <w:rPr>
          <w:rFonts w:cs="Arial"/>
        </w:rPr>
        <w:t>e los interesados en corregir o</w:t>
      </w:r>
      <w:r w:rsidR="00D05879" w:rsidRPr="001E3E04">
        <w:rPr>
          <w:rFonts w:cs="Arial"/>
        </w:rPr>
        <w:t xml:space="preserve"> crear nuevas funcionali</w:t>
      </w:r>
      <w:r w:rsidRPr="001E3E04">
        <w:rPr>
          <w:rFonts w:cs="Arial"/>
        </w:rPr>
        <w:t xml:space="preserve">dades en XMPP, puedan </w:t>
      </w:r>
      <w:r w:rsidRPr="00E422BE">
        <w:rPr>
          <w:rFonts w:cs="Arial"/>
        </w:rPr>
        <w:t xml:space="preserve">hacerlo. </w:t>
      </w:r>
      <w:r w:rsidR="00E422BE" w:rsidRPr="00E422BE">
        <w:rPr>
          <w:rFonts w:cs="Arial"/>
        </w:rPr>
        <w:t xml:space="preserve">Generando cambios o nuevos XEPs, los cuales una vez siendo publicados, sean utilizados </w:t>
      </w:r>
      <w:r w:rsidR="00D05879" w:rsidRPr="00E422BE">
        <w:rPr>
          <w:rFonts w:cs="Arial"/>
        </w:rPr>
        <w:t xml:space="preserve">por la comunidad de administradores de servidores </w:t>
      </w:r>
      <w:r w:rsidR="009E0D58" w:rsidRPr="00E422BE">
        <w:rPr>
          <w:rFonts w:cs="Arial"/>
        </w:rPr>
        <w:t>de XMPP</w:t>
      </w:r>
      <w:r w:rsidR="00E422BE" w:rsidRPr="00E422BE">
        <w:rPr>
          <w:rFonts w:cs="Arial"/>
        </w:rPr>
        <w:t xml:space="preserve"> en el mundo</w:t>
      </w:r>
      <w:r w:rsidR="009E0D58" w:rsidRPr="00E422BE">
        <w:rPr>
          <w:rFonts w:cs="Arial"/>
        </w:rPr>
        <w:t>. De este modo,</w:t>
      </w:r>
      <w:r w:rsidR="009E0D58" w:rsidRPr="001E3E04">
        <w:rPr>
          <w:rFonts w:cs="Arial"/>
        </w:rPr>
        <w:t xml:space="preserve"> los clientes </w:t>
      </w:r>
      <w:r w:rsidR="00E422BE">
        <w:rPr>
          <w:rFonts w:cs="Arial"/>
        </w:rPr>
        <w:t xml:space="preserve">XMPP </w:t>
      </w:r>
      <w:r w:rsidR="009E0D58" w:rsidRPr="001E3E04">
        <w:rPr>
          <w:rFonts w:cs="Arial"/>
        </w:rPr>
        <w:t>sean actualizados</w:t>
      </w:r>
      <w:r w:rsidR="00D05879" w:rsidRPr="001E3E04">
        <w:rPr>
          <w:rFonts w:cs="Arial"/>
        </w:rPr>
        <w:t xml:space="preserve"> para incorporar dichas mejoras o nuevas funcionalidades. Estas especificaciones de funcionalidades son conocidas por el </w:t>
      </w:r>
      <w:r w:rsidR="00D05879" w:rsidRPr="001E3E04">
        <w:rPr>
          <w:rFonts w:cs="Arial"/>
        </w:rPr>
        <w:lastRenderedPageBreak/>
        <w:t>nombre de XEPs</w:t>
      </w:r>
      <w:r w:rsidR="009E0D58" w:rsidRPr="001E3E04">
        <w:rPr>
          <w:rFonts w:cs="Arial"/>
        </w:rPr>
        <w:t xml:space="preserve">, </w:t>
      </w:r>
      <w:r w:rsidR="00183408" w:rsidRPr="001E3E04">
        <w:rPr>
          <w:rFonts w:cs="Arial"/>
        </w:rPr>
        <w:t>Protocolos de exten</w:t>
      </w:r>
      <w:r w:rsidR="009E0D58" w:rsidRPr="001E3E04">
        <w:rPr>
          <w:rFonts w:cs="Arial"/>
        </w:rPr>
        <w:t>sión de XMPP</w:t>
      </w:r>
      <w:r w:rsidR="00D05879" w:rsidRPr="001E3E04">
        <w:rPr>
          <w:rFonts w:cs="Arial"/>
        </w:rPr>
        <w:t>, que son descritas en la sección que está a continuación.</w:t>
      </w:r>
    </w:p>
    <w:p w14:paraId="733C3350" w14:textId="77777777" w:rsidR="00AF4DE7" w:rsidRPr="001E3E04" w:rsidRDefault="008273D6" w:rsidP="00AF4DE7">
      <w:pPr>
        <w:pStyle w:val="Ttulo4"/>
        <w:rPr>
          <w:rFonts w:cs="Arial"/>
        </w:rPr>
      </w:pPr>
      <w:bookmarkStart w:id="32" w:name="_Toc464484067"/>
      <w:bookmarkStart w:id="33" w:name="_Toc465070120"/>
      <w:bookmarkStart w:id="34" w:name="_Toc465070663"/>
      <w:r w:rsidRPr="001E3E04">
        <w:rPr>
          <w:rFonts w:cs="Arial"/>
        </w:rPr>
        <w:t>2.1.1.4. XEPs</w:t>
      </w:r>
      <w:bookmarkEnd w:id="32"/>
      <w:bookmarkEnd w:id="33"/>
      <w:bookmarkEnd w:id="34"/>
    </w:p>
    <w:p w14:paraId="67896EFC" w14:textId="496CC605" w:rsidR="008273D6" w:rsidRPr="001E3E04" w:rsidRDefault="00094714" w:rsidP="002B6A54">
      <w:pPr>
        <w:ind w:firstLine="708"/>
        <w:rPr>
          <w:rFonts w:cs="Arial"/>
        </w:rPr>
      </w:pPr>
      <w:r w:rsidRPr="001E3E04">
        <w:rPr>
          <w:rFonts w:cs="Arial"/>
        </w:rPr>
        <w:t xml:space="preserve">La palabra </w:t>
      </w:r>
      <w:r w:rsidR="00AF4DE7" w:rsidRPr="001E3E04">
        <w:rPr>
          <w:rFonts w:cs="Arial"/>
        </w:rPr>
        <w:t xml:space="preserve">XEP </w:t>
      </w:r>
      <w:r w:rsidRPr="001E3E04">
        <w:rPr>
          <w:rFonts w:cs="Arial"/>
        </w:rPr>
        <w:t xml:space="preserve">es un </w:t>
      </w:r>
      <w:r w:rsidR="00DC277C" w:rsidRPr="001E3E04">
        <w:rPr>
          <w:rFonts w:cs="Arial"/>
        </w:rPr>
        <w:t>acrónimo</w:t>
      </w:r>
      <w:r w:rsidRPr="001E3E04">
        <w:rPr>
          <w:rFonts w:cs="Arial"/>
        </w:rPr>
        <w:t xml:space="preserve"> que </w:t>
      </w:r>
      <w:r w:rsidR="00AF4DE7" w:rsidRPr="001E3E04">
        <w:rPr>
          <w:rFonts w:cs="Arial"/>
        </w:rPr>
        <w:t>hace referencia a</w:t>
      </w:r>
      <w:r w:rsidR="009E0D58" w:rsidRPr="001E3E04">
        <w:rPr>
          <w:rFonts w:cs="Arial"/>
        </w:rPr>
        <w:t xml:space="preserve"> «</w:t>
      </w:r>
      <w:r w:rsidRPr="001E3E04">
        <w:rPr>
          <w:rFonts w:cs="Arial"/>
        </w:rPr>
        <w:t>XMPP Extension Protocols</w:t>
      </w:r>
      <w:r w:rsidR="009E0D58" w:rsidRPr="001E3E04">
        <w:rPr>
          <w:rFonts w:cs="Arial"/>
        </w:rPr>
        <w:t>»</w:t>
      </w:r>
      <w:r w:rsidRPr="001E3E04">
        <w:rPr>
          <w:rFonts w:cs="Arial"/>
        </w:rPr>
        <w:t>, cuyo significado en castellano es «P</w:t>
      </w:r>
      <w:r w:rsidR="00DC277C" w:rsidRPr="001E3E04">
        <w:rPr>
          <w:rFonts w:cs="Arial"/>
        </w:rPr>
        <w:t>rotocolos de Extensión de XMPP». E</w:t>
      </w:r>
      <w:r w:rsidRPr="001E3E04">
        <w:rPr>
          <w:rFonts w:cs="Arial"/>
        </w:rPr>
        <w:t>n definitiva, las XEP son especificaciones de protocolos de extensión de</w:t>
      </w:r>
      <w:r w:rsidR="00765E3F" w:rsidRPr="001E3E04">
        <w:rPr>
          <w:rFonts w:cs="Arial"/>
        </w:rPr>
        <w:t xml:space="preserve"> XMPP, los cuales contienen una detallada descripción de cómo implementar una funcionalidad particular</w:t>
      </w:r>
      <w:r w:rsidR="00BC1124" w:rsidRPr="001E3E04">
        <w:rPr>
          <w:rFonts w:cs="Arial"/>
        </w:rPr>
        <w:t>.</w:t>
      </w:r>
      <w:r w:rsidR="009E0D58" w:rsidRPr="001E3E04">
        <w:rPr>
          <w:rFonts w:cs="Arial"/>
        </w:rPr>
        <w:t xml:space="preserve"> Más</w:t>
      </w:r>
      <w:r w:rsidR="00DC277C" w:rsidRPr="001E3E04">
        <w:rPr>
          <w:rFonts w:cs="Arial"/>
        </w:rPr>
        <w:t>,</w:t>
      </w:r>
      <w:r w:rsidR="009E0D58" w:rsidRPr="001E3E04">
        <w:rPr>
          <w:rFonts w:cs="Arial"/>
        </w:rPr>
        <w:t xml:space="preserve"> </w:t>
      </w:r>
      <w:r w:rsidR="009E0D58" w:rsidRPr="001E3E04">
        <w:rPr>
          <w:rFonts w:cs="Arial"/>
          <w:b/>
        </w:rPr>
        <w:t>no</w:t>
      </w:r>
      <w:r w:rsidR="00DC277C" w:rsidRPr="001E3E04">
        <w:rPr>
          <w:rFonts w:cs="Arial"/>
        </w:rPr>
        <w:t xml:space="preserve"> son </w:t>
      </w:r>
      <w:r w:rsidR="00E422BE">
        <w:rPr>
          <w:rFonts w:cs="Arial"/>
        </w:rPr>
        <w:t>implementaciones</w:t>
      </w:r>
      <w:r w:rsidR="00DC277C" w:rsidRPr="001E3E04">
        <w:rPr>
          <w:rFonts w:cs="Arial"/>
        </w:rPr>
        <w:t>, sino só</w:t>
      </w:r>
      <w:r w:rsidR="009E0D58" w:rsidRPr="001E3E04">
        <w:rPr>
          <w:rFonts w:cs="Arial"/>
        </w:rPr>
        <w:t>lo la especificación del protocolo de extensión.</w:t>
      </w:r>
    </w:p>
    <w:p w14:paraId="2012BFBD" w14:textId="6FF21D81" w:rsidR="0040412C" w:rsidRPr="001E3E04" w:rsidRDefault="0040412C" w:rsidP="002B6A54">
      <w:pPr>
        <w:ind w:firstLine="360"/>
        <w:rPr>
          <w:rFonts w:cs="Arial"/>
        </w:rPr>
      </w:pPr>
      <w:r w:rsidRPr="001E3E04">
        <w:rPr>
          <w:rFonts w:cs="Arial"/>
        </w:rPr>
        <w:t>Los procesos que describen el ciclo de vida de los XEPs y como la XSF incide en ellos, están descritos en el XEP-0001</w:t>
      </w:r>
      <w:r w:rsidR="00AD4374" w:rsidRPr="001E3E04">
        <w:rPr>
          <w:rStyle w:val="Refdenotaalpie"/>
          <w:rFonts w:cs="Arial"/>
        </w:rPr>
        <w:footnoteReference w:id="14"/>
      </w:r>
      <w:r w:rsidRPr="001E3E04">
        <w:rPr>
          <w:rFonts w:cs="Arial"/>
        </w:rPr>
        <w:t>.</w:t>
      </w:r>
    </w:p>
    <w:p w14:paraId="0ACAEA1A" w14:textId="29BAA9CD" w:rsidR="0040412C" w:rsidRPr="001E3E04" w:rsidRDefault="001B7A6D" w:rsidP="002B6A54">
      <w:pPr>
        <w:ind w:firstLine="360"/>
        <w:rPr>
          <w:rFonts w:cs="Arial"/>
          <w:lang w:val="es-ES"/>
        </w:rPr>
      </w:pPr>
      <w:r w:rsidRPr="001E3E04">
        <w:rPr>
          <w:rFonts w:cs="Arial"/>
          <w:lang w:val="es-ES"/>
        </w:rPr>
        <w:t>El a</w:t>
      </w:r>
      <w:r w:rsidR="0040412C" w:rsidRPr="001E3E04">
        <w:rPr>
          <w:rFonts w:cs="Arial"/>
          <w:lang w:val="es-ES"/>
        </w:rPr>
        <w:t>vance de un XEP través del proceso de estandarización de la XSF depende de tres factores:</w:t>
      </w:r>
    </w:p>
    <w:p w14:paraId="3DD956CD" w14:textId="0A2187FC" w:rsidR="0040412C" w:rsidRPr="001E3E04" w:rsidRDefault="0040412C" w:rsidP="007A10DD">
      <w:pPr>
        <w:pStyle w:val="Prrafodelista"/>
        <w:numPr>
          <w:ilvl w:val="0"/>
          <w:numId w:val="17"/>
        </w:numPr>
        <w:rPr>
          <w:rFonts w:cs="Arial"/>
        </w:rPr>
      </w:pPr>
      <w:r w:rsidRPr="001E3E04">
        <w:rPr>
          <w:rFonts w:cs="Arial"/>
          <w:lang w:val="es-ES"/>
        </w:rPr>
        <w:t>Cierto consenso en las listas de discusión pública de la XSF.</w:t>
      </w:r>
    </w:p>
    <w:p w14:paraId="4375FEDA" w14:textId="77777777" w:rsidR="0040412C" w:rsidRPr="001E3E04" w:rsidRDefault="0040412C" w:rsidP="007A10DD">
      <w:pPr>
        <w:pStyle w:val="Prrafodelista"/>
        <w:numPr>
          <w:ilvl w:val="0"/>
          <w:numId w:val="17"/>
        </w:numPr>
        <w:rPr>
          <w:rFonts w:cs="Arial"/>
        </w:rPr>
      </w:pPr>
      <w:r w:rsidRPr="001E3E04">
        <w:rPr>
          <w:rFonts w:cs="Arial"/>
          <w:lang w:val="es-ES"/>
        </w:rPr>
        <w:t>Ejecución de código en los clientes XMPP, servidores y bibliotecas.</w:t>
      </w:r>
    </w:p>
    <w:p w14:paraId="7FC5D624" w14:textId="43E1D186" w:rsidR="0040412C" w:rsidRPr="001E3E04" w:rsidRDefault="0040412C" w:rsidP="007A10DD">
      <w:pPr>
        <w:pStyle w:val="Prrafodelista"/>
        <w:numPr>
          <w:ilvl w:val="0"/>
          <w:numId w:val="17"/>
        </w:numPr>
        <w:rPr>
          <w:rFonts w:cs="Arial"/>
        </w:rPr>
      </w:pPr>
      <w:r w:rsidRPr="001E3E04">
        <w:rPr>
          <w:rFonts w:cs="Arial"/>
          <w:lang w:val="es-ES"/>
        </w:rPr>
        <w:t>La aprobación formal por el Consejo XMPP.</w:t>
      </w:r>
    </w:p>
    <w:p w14:paraId="736CAA2C" w14:textId="6FD9CD89" w:rsidR="00252928" w:rsidRPr="001E3E04" w:rsidRDefault="00BC1124" w:rsidP="002B6A54">
      <w:pPr>
        <w:ind w:firstLine="360"/>
        <w:rPr>
          <w:rFonts w:cs="Arial"/>
        </w:rPr>
      </w:pPr>
      <w:r w:rsidRPr="001E3E04">
        <w:rPr>
          <w:rFonts w:cs="Arial"/>
        </w:rPr>
        <w:t xml:space="preserve">La creación y posterior solicitud de publicación de una XEP, la puede hacer cualquier persona que haya creado un Protocolo de Extension para XMPP. </w:t>
      </w:r>
      <w:r w:rsidR="00252928" w:rsidRPr="001E3E04">
        <w:rPr>
          <w:rFonts w:cs="Arial"/>
        </w:rPr>
        <w:t>Para realizar esta solicitud primero hay que realizar lo siguiente:</w:t>
      </w:r>
    </w:p>
    <w:p w14:paraId="2DB69CA7" w14:textId="4E63A1AF" w:rsidR="00252928" w:rsidRPr="001E3E04" w:rsidRDefault="00252928" w:rsidP="007A10DD">
      <w:pPr>
        <w:pStyle w:val="Prrafodelista"/>
        <w:numPr>
          <w:ilvl w:val="0"/>
          <w:numId w:val="16"/>
        </w:numPr>
        <w:rPr>
          <w:rFonts w:cs="Arial"/>
        </w:rPr>
      </w:pPr>
      <w:r w:rsidRPr="001E3E04">
        <w:rPr>
          <w:rFonts w:cs="Arial"/>
          <w:lang w:val="es-ES"/>
        </w:rPr>
        <w:t>Escribir la propuesta en formato XML siguiendo las directrices que se describen en el XEP-0143</w:t>
      </w:r>
      <w:r w:rsidR="00771190" w:rsidRPr="001E3E04">
        <w:rPr>
          <w:rStyle w:val="Refdenotaalpie"/>
          <w:rFonts w:cs="Arial"/>
          <w:lang w:val="es-ES"/>
        </w:rPr>
        <w:footnoteReference w:id="15"/>
      </w:r>
      <w:r w:rsidRPr="001E3E04">
        <w:rPr>
          <w:rFonts w:cs="Arial"/>
          <w:lang w:val="es-ES"/>
        </w:rPr>
        <w:t>: Directrices para los autores de protocolos de extensión XMPP.</w:t>
      </w:r>
    </w:p>
    <w:p w14:paraId="49A36FCB" w14:textId="2C52E4AC" w:rsidR="00252928" w:rsidRPr="001E3E04" w:rsidRDefault="00252928" w:rsidP="007A10DD">
      <w:pPr>
        <w:pStyle w:val="Prrafodelista"/>
        <w:numPr>
          <w:ilvl w:val="0"/>
          <w:numId w:val="16"/>
        </w:numPr>
        <w:rPr>
          <w:rFonts w:cs="Arial"/>
        </w:rPr>
      </w:pPr>
      <w:r w:rsidRPr="001E3E04">
        <w:rPr>
          <w:rFonts w:cs="Arial"/>
          <w:lang w:val="es-ES"/>
        </w:rPr>
        <w:t>Antes de presentar su idea, leer y entender la política de derechos de propiedad intelectual de la XSF.</w:t>
      </w:r>
    </w:p>
    <w:p w14:paraId="4FC839B4" w14:textId="5CC55EDE" w:rsidR="005630CB" w:rsidRPr="001E3E04" w:rsidRDefault="00252928" w:rsidP="007A10DD">
      <w:pPr>
        <w:pStyle w:val="Prrafodelista"/>
        <w:numPr>
          <w:ilvl w:val="0"/>
          <w:numId w:val="16"/>
        </w:numPr>
        <w:rPr>
          <w:rFonts w:cs="Arial"/>
        </w:rPr>
      </w:pPr>
      <w:r w:rsidRPr="001E3E04">
        <w:rPr>
          <w:rFonts w:cs="Arial"/>
          <w:lang w:val="es-ES"/>
        </w:rPr>
        <w:t xml:space="preserve">Enviar un email con el archivo XML (o una URL para el archivo) al «Equipo Editor» (Editor </w:t>
      </w:r>
      <w:proofErr w:type="spellStart"/>
      <w:r w:rsidRPr="001E3E04">
        <w:rPr>
          <w:rFonts w:cs="Arial"/>
          <w:lang w:val="es-ES"/>
        </w:rPr>
        <w:t>Team</w:t>
      </w:r>
      <w:proofErr w:type="spellEnd"/>
      <w:r w:rsidRPr="001E3E04">
        <w:rPr>
          <w:rFonts w:cs="Arial"/>
          <w:lang w:val="es-ES"/>
        </w:rPr>
        <w:t>) con una línea de asunto de "ProtoXEP: [Titulo del XEP]".</w:t>
      </w:r>
    </w:p>
    <w:p w14:paraId="74EA63C9" w14:textId="561DE4BE" w:rsidR="00EE4A18" w:rsidRPr="001E3E04" w:rsidRDefault="009D0BB7" w:rsidP="00E757A6">
      <w:pPr>
        <w:rPr>
          <w:rFonts w:cs="Arial"/>
        </w:rPr>
      </w:pPr>
      <w:r w:rsidRPr="001E3E04">
        <w:rPr>
          <w:rFonts w:cs="Arial"/>
        </w:rPr>
        <w:t xml:space="preserve">Luego de esto, el ProtoXEP entra al proceso, </w:t>
      </w:r>
      <w:r w:rsidR="006B6CCF" w:rsidRPr="001E3E04">
        <w:rPr>
          <w:rFonts w:cs="Arial"/>
        </w:rPr>
        <w:t xml:space="preserve">este es </w:t>
      </w:r>
      <w:r w:rsidR="003B7B2C" w:rsidRPr="001E3E04">
        <w:rPr>
          <w:rFonts w:cs="Arial"/>
        </w:rPr>
        <w:t>mostrado en la</w:t>
      </w:r>
      <w:r w:rsidR="006B6CCF" w:rsidRPr="001E3E04">
        <w:rPr>
          <w:rFonts w:cs="Arial"/>
        </w:rPr>
        <w:t xml:space="preserve"> </w:t>
      </w:r>
      <w:r w:rsidR="00E95CF3">
        <w:rPr>
          <w:rFonts w:cs="Arial"/>
        </w:rPr>
        <w:fldChar w:fldCharType="begin"/>
      </w:r>
      <w:r w:rsidR="00E95CF3">
        <w:rPr>
          <w:rFonts w:cs="Arial"/>
        </w:rPr>
        <w:instrText xml:space="preserve"> REF _Ref524308159 \h </w:instrText>
      </w:r>
      <w:r w:rsidR="00E95CF3">
        <w:rPr>
          <w:rFonts w:cs="Arial"/>
        </w:rPr>
      </w:r>
      <w:r w:rsidR="00E95CF3">
        <w:rPr>
          <w:rFonts w:cs="Arial"/>
        </w:rPr>
        <w:fldChar w:fldCharType="separate"/>
      </w:r>
      <w:r w:rsidR="00E95CF3">
        <w:t xml:space="preserve">Figura </w:t>
      </w:r>
      <w:r w:rsidR="00E95CF3">
        <w:rPr>
          <w:noProof/>
        </w:rPr>
        <w:t>1</w:t>
      </w:r>
      <w:r w:rsidR="00E95CF3">
        <w:rPr>
          <w:rFonts w:cs="Arial"/>
        </w:rPr>
        <w:fldChar w:fldCharType="end"/>
      </w:r>
      <w:r w:rsidR="00E95CF3">
        <w:rPr>
          <w:rFonts w:cs="Arial"/>
        </w:rPr>
        <w:t>.</w:t>
      </w:r>
    </w:p>
    <w:p w14:paraId="29E9B274" w14:textId="77777777" w:rsidR="00EE4A18" w:rsidRPr="001E3E04" w:rsidRDefault="00EE4A18">
      <w:pPr>
        <w:rPr>
          <w:rFonts w:cs="Arial"/>
        </w:rPr>
      </w:pPr>
      <w:r w:rsidRPr="001E3E04">
        <w:rPr>
          <w:rFonts w:cs="Arial"/>
        </w:rPr>
        <w:br w:type="page"/>
      </w:r>
    </w:p>
    <w:p w14:paraId="428F6B7F" w14:textId="46D73C1E" w:rsidR="009D0BB7" w:rsidRPr="001E3E04" w:rsidRDefault="00E95CF3" w:rsidP="00326177">
      <w:pPr>
        <w:pStyle w:val="Descripcin"/>
        <w:jc w:val="left"/>
        <w:rPr>
          <w:rFonts w:cs="Arial"/>
        </w:rPr>
      </w:pPr>
      <w:bookmarkStart w:id="35" w:name="_Ref524308159"/>
      <w:r>
        <w:lastRenderedPageBreak/>
        <w:t xml:space="preserve">Figura </w:t>
      </w:r>
      <w:fldSimple w:instr=" SEQ Figura \* ARABIC ">
        <w:r w:rsidR="00ED2F1C">
          <w:rPr>
            <w:noProof/>
          </w:rPr>
          <w:t>1</w:t>
        </w:r>
      </w:fldSimple>
      <w:bookmarkEnd w:id="35"/>
      <w:r>
        <w:t>: Ciclo de vida de un XEP</w:t>
      </w:r>
    </w:p>
    <w:p w14:paraId="0C22B67B" w14:textId="37D77D96" w:rsidR="006B6CCF" w:rsidRPr="001E3E04" w:rsidRDefault="008C76F3" w:rsidP="006B6CCF">
      <w:pPr>
        <w:keepNext/>
        <w:rPr>
          <w:rFonts w:cs="Arial"/>
        </w:rPr>
      </w:pPr>
      <w:r>
        <w:rPr>
          <w:rFonts w:cs="Arial"/>
        </w:rPr>
        <w:pict w14:anchorId="15C6D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pt;height:179.05pt" o:bordertopcolor="this" o:borderleftcolor="this" o:borderbottomcolor="this" o:borderrightcolor="this">
            <v:imagedata r:id="rId9" o:title="Estados XEPs"/>
            <w10:bordertop type="single" width="4"/>
            <w10:borderleft type="single" width="4"/>
            <w10:borderbottom type="single" width="4"/>
            <w10:borderright type="single" width="4"/>
          </v:shape>
        </w:pict>
      </w:r>
    </w:p>
    <w:p w14:paraId="1F58D5A5" w14:textId="0AF834D8" w:rsidR="009D0BB7" w:rsidRPr="001E3E04" w:rsidRDefault="0032172E" w:rsidP="00EE4A18">
      <w:pPr>
        <w:rPr>
          <w:rFonts w:cs="Arial"/>
        </w:rPr>
      </w:pPr>
      <w:r w:rsidRPr="001E3E04">
        <w:rPr>
          <w:rFonts w:cs="Arial"/>
        </w:rPr>
        <w:t xml:space="preserve">Los posibles estados para un XEP están </w:t>
      </w:r>
      <w:r w:rsidR="00E43BF2" w:rsidRPr="001E3E04">
        <w:rPr>
          <w:rFonts w:cs="Arial"/>
        </w:rPr>
        <w:t>descritos</w:t>
      </w:r>
      <w:r w:rsidRPr="001E3E04">
        <w:rPr>
          <w:rFonts w:cs="Arial"/>
        </w:rPr>
        <w:t xml:space="preserve"> a continuación:</w:t>
      </w:r>
    </w:p>
    <w:p w14:paraId="2F2E099F" w14:textId="6A9C473A" w:rsidR="00022525" w:rsidRPr="001E3E04" w:rsidRDefault="0032172E" w:rsidP="007A10DD">
      <w:pPr>
        <w:pStyle w:val="Prrafodelista"/>
        <w:numPr>
          <w:ilvl w:val="0"/>
          <w:numId w:val="27"/>
        </w:numPr>
        <w:rPr>
          <w:rFonts w:cs="Arial"/>
        </w:rPr>
      </w:pPr>
      <w:bookmarkStart w:id="36" w:name="states-Experimental"/>
      <w:r w:rsidRPr="001E3E04">
        <w:rPr>
          <w:rFonts w:cs="Arial"/>
          <w:b/>
        </w:rPr>
        <w:t>Experimental</w:t>
      </w:r>
      <w:bookmarkEnd w:id="36"/>
      <w:r w:rsidR="00E757A6" w:rsidRPr="001E3E04">
        <w:rPr>
          <w:rFonts w:cs="Arial"/>
        </w:rPr>
        <w:br/>
      </w:r>
      <w:r w:rsidRPr="001E3E04">
        <w:rPr>
          <w:rFonts w:cs="Arial"/>
        </w:rPr>
        <w:t xml:space="preserve">Un XEP de cualquier tipo </w:t>
      </w:r>
      <w:r w:rsidR="00022525" w:rsidRPr="001E3E04">
        <w:rPr>
          <w:rFonts w:cs="Arial"/>
        </w:rPr>
        <w:t>está</w:t>
      </w:r>
      <w:r w:rsidRPr="001E3E04">
        <w:rPr>
          <w:rFonts w:cs="Arial"/>
        </w:rPr>
        <w:t xml:space="preserve"> en el estado «Experimental» después de que ha sido aceptado por el </w:t>
      </w:r>
      <w:r w:rsidR="00B8418C" w:rsidRPr="001E3E04">
        <w:rPr>
          <w:rFonts w:cs="Arial"/>
        </w:rPr>
        <w:t>«Consejo</w:t>
      </w:r>
      <w:r w:rsidRPr="001E3E04">
        <w:rPr>
          <w:rFonts w:cs="Arial"/>
        </w:rPr>
        <w:t xml:space="preserve"> XMPP</w:t>
      </w:r>
      <w:r w:rsidR="00B8418C" w:rsidRPr="001E3E04">
        <w:rPr>
          <w:rFonts w:cs="Arial"/>
        </w:rPr>
        <w:t>»</w:t>
      </w:r>
      <w:r w:rsidRPr="001E3E04">
        <w:rPr>
          <w:rFonts w:cs="Arial"/>
        </w:rPr>
        <w:t xml:space="preserve"> y publicado por la Fundación de Estándares XMPP (XSF)</w:t>
      </w:r>
      <w:r w:rsidR="00022525" w:rsidRPr="001E3E04">
        <w:rPr>
          <w:rFonts w:cs="Arial"/>
        </w:rPr>
        <w:t xml:space="preserve"> pero antes de que haya avanzado por el proceso a un estado de «Active» o «Draft»</w:t>
      </w:r>
    </w:p>
    <w:p w14:paraId="286D49EE" w14:textId="001DD7EA" w:rsidR="0032172E" w:rsidRPr="001E3E04" w:rsidRDefault="0032172E" w:rsidP="007A10DD">
      <w:pPr>
        <w:pStyle w:val="Prrafodelista"/>
        <w:numPr>
          <w:ilvl w:val="0"/>
          <w:numId w:val="26"/>
        </w:numPr>
        <w:rPr>
          <w:rFonts w:cs="Arial"/>
        </w:rPr>
      </w:pPr>
      <w:bookmarkStart w:id="37" w:name="states-Proposed"/>
      <w:proofErr w:type="spellStart"/>
      <w:r w:rsidRPr="001E3E04">
        <w:rPr>
          <w:rFonts w:cs="Arial"/>
          <w:b/>
        </w:rPr>
        <w:t>Proposed</w:t>
      </w:r>
      <w:bookmarkEnd w:id="37"/>
      <w:proofErr w:type="spellEnd"/>
      <w:r w:rsidR="00E757A6" w:rsidRPr="001E3E04">
        <w:rPr>
          <w:rFonts w:cs="Arial"/>
        </w:rPr>
        <w:br/>
      </w:r>
      <w:r w:rsidR="00F85CB4" w:rsidRPr="001E3E04">
        <w:rPr>
          <w:rFonts w:cs="Arial"/>
        </w:rPr>
        <w:t>Un XEP de cualquier tipo está en el estado de «</w:t>
      </w:r>
      <w:proofErr w:type="spellStart"/>
      <w:r w:rsidR="00F85CB4" w:rsidRPr="001E3E04">
        <w:rPr>
          <w:rFonts w:cs="Arial"/>
        </w:rPr>
        <w:t>Proposed</w:t>
      </w:r>
      <w:proofErr w:type="spellEnd"/>
      <w:r w:rsidR="00F85CB4" w:rsidRPr="001E3E04">
        <w:rPr>
          <w:rFonts w:cs="Arial"/>
        </w:rPr>
        <w:t>», en castellano propuesto, mientras está en última convocatoria o en estudio por el Consejo de XMPP para el avance desde «Experimental» a «Draft» o «Active».</w:t>
      </w:r>
    </w:p>
    <w:p w14:paraId="0EC51188" w14:textId="04229585" w:rsidR="00F85CB4" w:rsidRPr="001E3E04" w:rsidRDefault="0032172E" w:rsidP="007A10DD">
      <w:pPr>
        <w:pStyle w:val="Prrafodelista"/>
        <w:numPr>
          <w:ilvl w:val="0"/>
          <w:numId w:val="25"/>
        </w:numPr>
        <w:rPr>
          <w:rFonts w:cs="Arial"/>
        </w:rPr>
      </w:pPr>
      <w:bookmarkStart w:id="38" w:name="states-Draft"/>
      <w:r w:rsidRPr="001E3E04">
        <w:rPr>
          <w:rFonts w:cs="Arial"/>
          <w:b/>
        </w:rPr>
        <w:t>Draft</w:t>
      </w:r>
      <w:bookmarkEnd w:id="38"/>
      <w:r w:rsidR="00E757A6" w:rsidRPr="001E3E04">
        <w:rPr>
          <w:rFonts w:cs="Arial"/>
        </w:rPr>
        <w:br/>
      </w:r>
      <w:r w:rsidR="00201BB5" w:rsidRPr="001E3E04">
        <w:rPr>
          <w:rFonts w:cs="Arial"/>
        </w:rPr>
        <w:t xml:space="preserve">Un </w:t>
      </w:r>
      <w:r w:rsidR="00F85CB4" w:rsidRPr="001E3E04">
        <w:rPr>
          <w:rFonts w:cs="Arial"/>
        </w:rPr>
        <w:t>XE</w:t>
      </w:r>
      <w:r w:rsidR="00201BB5" w:rsidRPr="001E3E04">
        <w:rPr>
          <w:rFonts w:cs="Arial"/>
        </w:rPr>
        <w:t xml:space="preserve">P está en el estado de «Draft» </w:t>
      </w:r>
      <w:r w:rsidR="00F85CB4" w:rsidRPr="001E3E04">
        <w:rPr>
          <w:rFonts w:cs="Arial"/>
        </w:rPr>
        <w:t xml:space="preserve">después de que ha sido objeto de amplia discusión y revisión técnica en la lista estándares y ha sido votado </w:t>
      </w:r>
      <w:r w:rsidR="00201BB5" w:rsidRPr="001E3E04">
        <w:rPr>
          <w:rFonts w:cs="Arial"/>
        </w:rPr>
        <w:t>positivamente para seguir su</w:t>
      </w:r>
      <w:r w:rsidR="00F85CB4" w:rsidRPr="001E3E04">
        <w:rPr>
          <w:rFonts w:cs="Arial"/>
        </w:rPr>
        <w:t xml:space="preserve"> camino hacia la estandarización por el Consejo XMPP.</w:t>
      </w:r>
    </w:p>
    <w:p w14:paraId="4395E015" w14:textId="7FB8D08B" w:rsidR="005630CB" w:rsidRPr="001E3E04" w:rsidRDefault="0032172E" w:rsidP="007A10DD">
      <w:pPr>
        <w:pStyle w:val="Prrafodelista"/>
        <w:numPr>
          <w:ilvl w:val="0"/>
          <w:numId w:val="24"/>
        </w:numPr>
        <w:rPr>
          <w:rStyle w:val="em"/>
          <w:rFonts w:cs="Arial"/>
        </w:rPr>
      </w:pPr>
      <w:bookmarkStart w:id="39" w:name="states-Final"/>
      <w:r w:rsidRPr="001E3E04">
        <w:rPr>
          <w:rFonts w:cs="Arial"/>
          <w:b/>
        </w:rPr>
        <w:t>Fina</w:t>
      </w:r>
      <w:bookmarkEnd w:id="39"/>
      <w:r w:rsidR="00E757A6" w:rsidRPr="001E3E04">
        <w:rPr>
          <w:rFonts w:cs="Arial"/>
          <w:b/>
        </w:rPr>
        <w:t>l</w:t>
      </w:r>
      <w:r w:rsidR="00E757A6" w:rsidRPr="001E3E04">
        <w:rPr>
          <w:rFonts w:cs="Arial"/>
        </w:rPr>
        <w:br/>
      </w:r>
      <w:r w:rsidR="00195259" w:rsidRPr="001E3E04">
        <w:rPr>
          <w:rFonts w:cs="Arial"/>
        </w:rPr>
        <w:t xml:space="preserve">Un XEP alcanza el estado de «Final» después de que ha pasado por lo menos seis meses en estado </w:t>
      </w:r>
      <w:r w:rsidR="00E757A6" w:rsidRPr="001E3E04">
        <w:rPr>
          <w:rFonts w:cs="Arial"/>
        </w:rPr>
        <w:t>de «</w:t>
      </w:r>
      <w:r w:rsidR="00195259" w:rsidRPr="001E3E04">
        <w:rPr>
          <w:rFonts w:cs="Arial"/>
        </w:rPr>
        <w:t>Draft», además se ha implementado en al menos dos bases de código independientes,  ha sido votado positivamente para su avance por el Consejo XMPP.</w:t>
      </w:r>
      <w:bookmarkStart w:id="40" w:name="states-Active"/>
      <w:r w:rsidR="00E757A6" w:rsidRPr="001E3E04">
        <w:rPr>
          <w:rFonts w:cs="Arial"/>
        </w:rPr>
        <w:br/>
      </w:r>
      <w:r w:rsidR="00DC277C" w:rsidRPr="001E3E04">
        <w:rPr>
          <w:rStyle w:val="em"/>
          <w:rFonts w:cs="Arial"/>
        </w:rPr>
        <w:t>Una vez que un</w:t>
      </w:r>
      <w:r w:rsidR="00195259" w:rsidRPr="001E3E04">
        <w:rPr>
          <w:rStyle w:val="em"/>
          <w:rFonts w:cs="Arial"/>
          <w:caps/>
        </w:rPr>
        <w:t xml:space="preserve"> XEP</w:t>
      </w:r>
      <w:r w:rsidR="00195259" w:rsidRPr="001E3E04">
        <w:rPr>
          <w:rStyle w:val="em"/>
          <w:rFonts w:cs="Arial"/>
        </w:rPr>
        <w:t xml:space="preserve"> ha avanzado a un estado de </w:t>
      </w:r>
      <w:r w:rsidR="00195259" w:rsidRPr="001E3E04">
        <w:rPr>
          <w:rStyle w:val="em"/>
          <w:rFonts w:cs="Arial"/>
          <w:caps/>
        </w:rPr>
        <w:t>«F</w:t>
      </w:r>
      <w:r w:rsidR="00195259" w:rsidRPr="001E3E04">
        <w:rPr>
          <w:rStyle w:val="em"/>
          <w:rFonts w:cs="Arial"/>
        </w:rPr>
        <w:t>inal</w:t>
      </w:r>
      <w:r w:rsidR="00195259" w:rsidRPr="001E3E04">
        <w:rPr>
          <w:rStyle w:val="em"/>
          <w:rFonts w:cs="Arial"/>
          <w:caps/>
        </w:rPr>
        <w:t>»</w:t>
      </w:r>
      <w:r w:rsidR="00195259" w:rsidRPr="001E3E04">
        <w:rPr>
          <w:rStyle w:val="em"/>
          <w:rFonts w:cs="Arial"/>
        </w:rPr>
        <w:t>, se hará todo lo posible para limita</w:t>
      </w:r>
      <w:r w:rsidR="00B8418C" w:rsidRPr="001E3E04">
        <w:rPr>
          <w:rStyle w:val="em"/>
          <w:rFonts w:cs="Arial"/>
        </w:rPr>
        <w:t>r</w:t>
      </w:r>
      <w:r w:rsidR="00195259" w:rsidRPr="001E3E04">
        <w:rPr>
          <w:rStyle w:val="em"/>
          <w:rFonts w:cs="Arial"/>
        </w:rPr>
        <w:t xml:space="preserve"> el alcance de las modificaciones; en part</w:t>
      </w:r>
      <w:r w:rsidR="0027428D" w:rsidRPr="001E3E04">
        <w:rPr>
          <w:rStyle w:val="em"/>
          <w:rFonts w:cs="Arial"/>
        </w:rPr>
        <w:t xml:space="preserve">icular, no se harán cambios </w:t>
      </w:r>
      <w:r w:rsidR="00195259" w:rsidRPr="001E3E04">
        <w:rPr>
          <w:rStyle w:val="em"/>
          <w:rFonts w:cs="Arial"/>
        </w:rPr>
        <w:t xml:space="preserve">incompatibles. Sin embargo, las modificaciones limitadas se </w:t>
      </w:r>
      <w:r w:rsidR="00C91E01" w:rsidRPr="001E3E04">
        <w:rPr>
          <w:rStyle w:val="em"/>
          <w:rFonts w:cs="Arial"/>
        </w:rPr>
        <w:t>pueden realizar, siempre y cuando sean opcionales las modificaciones en los servidores y/o clientes que usan dicha XEP</w:t>
      </w:r>
      <w:r w:rsidR="00C91E01" w:rsidRPr="001E3E04">
        <w:rPr>
          <w:rStyle w:val="em"/>
          <w:rFonts w:cs="Arial"/>
          <w:caps/>
        </w:rPr>
        <w:t>.</w:t>
      </w:r>
      <w:r w:rsidR="00C91E01" w:rsidRPr="001E3E04">
        <w:rPr>
          <w:rStyle w:val="em"/>
          <w:rFonts w:cs="Arial"/>
          <w:caps/>
        </w:rPr>
        <w:br/>
      </w:r>
      <w:r w:rsidR="00195259" w:rsidRPr="001E3E04">
        <w:rPr>
          <w:rStyle w:val="em"/>
          <w:rFonts w:cs="Arial"/>
        </w:rPr>
        <w:lastRenderedPageBreak/>
        <w:t xml:space="preserve">Por lo tanto, un protocolo </w:t>
      </w:r>
      <w:r w:rsidR="00C91E01" w:rsidRPr="001E3E04">
        <w:rPr>
          <w:rStyle w:val="em"/>
          <w:rFonts w:cs="Arial"/>
          <w:caps/>
        </w:rPr>
        <w:t>«F</w:t>
      </w:r>
      <w:r w:rsidR="00195259" w:rsidRPr="001E3E04">
        <w:rPr>
          <w:rStyle w:val="em"/>
          <w:rFonts w:cs="Arial"/>
        </w:rPr>
        <w:t>inal</w:t>
      </w:r>
      <w:r w:rsidR="00C91E01" w:rsidRPr="001E3E04">
        <w:rPr>
          <w:rStyle w:val="em"/>
          <w:rFonts w:cs="Arial"/>
          <w:caps/>
        </w:rPr>
        <w:t>»</w:t>
      </w:r>
      <w:r w:rsidR="00195259" w:rsidRPr="001E3E04">
        <w:rPr>
          <w:rStyle w:val="em"/>
          <w:rFonts w:cs="Arial"/>
        </w:rPr>
        <w:t xml:space="preserve"> es seguro para el despliegue</w:t>
      </w:r>
      <w:r w:rsidR="00C91E01" w:rsidRPr="001E3E04">
        <w:rPr>
          <w:rStyle w:val="em"/>
          <w:rFonts w:cs="Arial"/>
        </w:rPr>
        <w:t xml:space="preserve"> de aplicaciones.</w:t>
      </w:r>
    </w:p>
    <w:p w14:paraId="06C78242" w14:textId="24E29FB0" w:rsidR="005630CB" w:rsidRPr="001E3E04" w:rsidRDefault="0032172E" w:rsidP="007A10DD">
      <w:pPr>
        <w:pStyle w:val="Prrafodelista"/>
        <w:numPr>
          <w:ilvl w:val="0"/>
          <w:numId w:val="23"/>
        </w:numPr>
        <w:rPr>
          <w:rFonts w:cs="Arial"/>
        </w:rPr>
      </w:pPr>
      <w:r w:rsidRPr="001E3E04">
        <w:rPr>
          <w:rFonts w:cs="Arial"/>
          <w:b/>
        </w:rPr>
        <w:t>Active</w:t>
      </w:r>
      <w:bookmarkEnd w:id="40"/>
      <w:r w:rsidR="00E757A6" w:rsidRPr="001E3E04">
        <w:rPr>
          <w:rFonts w:cs="Arial"/>
        </w:rPr>
        <w:br/>
      </w:r>
      <w:r w:rsidR="00A5090A" w:rsidRPr="001E3E04">
        <w:rPr>
          <w:rFonts w:cs="Arial"/>
        </w:rPr>
        <w:t>Un XEP</w:t>
      </w:r>
      <w:r w:rsidR="005630CB" w:rsidRPr="001E3E04">
        <w:rPr>
          <w:rFonts w:cs="Arial"/>
        </w:rPr>
        <w:t xml:space="preserve"> que está en el proceso de estandarización se hace avanzar a un estado de «Active» después de que ha sido elegido para avanzar en el proceso de estandarización por el Consejo XMPP.</w:t>
      </w:r>
    </w:p>
    <w:p w14:paraId="537D4645" w14:textId="37CDA192" w:rsidR="0032172E" w:rsidRPr="001E3E04" w:rsidRDefault="0032172E" w:rsidP="007A10DD">
      <w:pPr>
        <w:pStyle w:val="Prrafodelista"/>
        <w:numPr>
          <w:ilvl w:val="0"/>
          <w:numId w:val="22"/>
        </w:numPr>
        <w:rPr>
          <w:rFonts w:cs="Arial"/>
        </w:rPr>
      </w:pPr>
      <w:bookmarkStart w:id="41" w:name="states-Deferred"/>
      <w:proofErr w:type="spellStart"/>
      <w:r w:rsidRPr="001E3E04">
        <w:rPr>
          <w:rFonts w:cs="Arial"/>
          <w:b/>
        </w:rPr>
        <w:t>Deferred</w:t>
      </w:r>
      <w:bookmarkEnd w:id="41"/>
      <w:proofErr w:type="spellEnd"/>
      <w:r w:rsidR="00E757A6" w:rsidRPr="001E3E04">
        <w:rPr>
          <w:rFonts w:cs="Arial"/>
        </w:rPr>
        <w:br/>
      </w:r>
      <w:r w:rsidR="00981C1A" w:rsidRPr="001E3E04">
        <w:rPr>
          <w:rFonts w:cs="Arial"/>
          <w:lang w:val="es-ES"/>
        </w:rPr>
        <w:t>Un XEP Experimental de cualquier tipo se cambia al estado «</w:t>
      </w:r>
      <w:proofErr w:type="spellStart"/>
      <w:r w:rsidR="00981C1A" w:rsidRPr="001E3E04">
        <w:rPr>
          <w:rFonts w:cs="Arial"/>
          <w:lang w:val="es-ES"/>
        </w:rPr>
        <w:t>Deferred</w:t>
      </w:r>
      <w:proofErr w:type="spellEnd"/>
      <w:r w:rsidR="00981C1A" w:rsidRPr="001E3E04">
        <w:rPr>
          <w:rFonts w:cs="Arial"/>
          <w:lang w:val="es-ES"/>
        </w:rPr>
        <w:t xml:space="preserve">» si no se ha actualizado en </w:t>
      </w:r>
      <w:r w:rsidR="00E757A6" w:rsidRPr="001E3E04">
        <w:rPr>
          <w:rFonts w:cs="Arial"/>
          <w:lang w:val="es-ES"/>
        </w:rPr>
        <w:t>doce meses</w:t>
      </w:r>
      <w:r w:rsidR="00981C1A" w:rsidRPr="001E3E04">
        <w:rPr>
          <w:rFonts w:cs="Arial"/>
          <w:lang w:val="es-ES"/>
        </w:rPr>
        <w:t>.</w:t>
      </w:r>
    </w:p>
    <w:p w14:paraId="7A965336" w14:textId="3CEFC402" w:rsidR="00E757A6" w:rsidRPr="001E3E04" w:rsidRDefault="0032172E" w:rsidP="007A10DD">
      <w:pPr>
        <w:pStyle w:val="Prrafodelista"/>
        <w:numPr>
          <w:ilvl w:val="0"/>
          <w:numId w:val="21"/>
        </w:numPr>
        <w:rPr>
          <w:rFonts w:cs="Arial"/>
        </w:rPr>
      </w:pPr>
      <w:bookmarkStart w:id="42" w:name="states-Retracted"/>
      <w:proofErr w:type="spellStart"/>
      <w:r w:rsidRPr="001E3E04">
        <w:rPr>
          <w:rFonts w:cs="Arial"/>
          <w:b/>
        </w:rPr>
        <w:t>Retracted</w:t>
      </w:r>
      <w:bookmarkEnd w:id="42"/>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Retracted</w:t>
      </w:r>
      <w:proofErr w:type="spellEnd"/>
      <w:r w:rsidR="00981C1A" w:rsidRPr="001E3E04">
        <w:rPr>
          <w:rFonts w:cs="Arial"/>
          <w:lang w:val="es-ES"/>
        </w:rPr>
        <w:t>» si el autor ha pedido al Editor de extensiones XMPP eliminar el XEP del proceso de estandarización de la XSF</w:t>
      </w:r>
      <w:r w:rsidRPr="001E3E04">
        <w:rPr>
          <w:rFonts w:cs="Arial"/>
        </w:rPr>
        <w:t>.</w:t>
      </w:r>
      <w:bookmarkStart w:id="43" w:name="states-Rejected"/>
    </w:p>
    <w:p w14:paraId="28DF8867" w14:textId="4711DEF6" w:rsidR="0032172E" w:rsidRPr="001E3E04" w:rsidRDefault="0032172E" w:rsidP="007A10DD">
      <w:pPr>
        <w:pStyle w:val="Prrafodelista"/>
        <w:numPr>
          <w:ilvl w:val="0"/>
          <w:numId w:val="20"/>
        </w:numPr>
        <w:rPr>
          <w:rFonts w:cs="Arial"/>
        </w:rPr>
      </w:pPr>
      <w:proofErr w:type="spellStart"/>
      <w:r w:rsidRPr="001E3E04">
        <w:rPr>
          <w:rFonts w:cs="Arial"/>
          <w:b/>
        </w:rPr>
        <w:t>Rejected</w:t>
      </w:r>
      <w:bookmarkEnd w:id="43"/>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Rejected</w:t>
      </w:r>
      <w:proofErr w:type="spellEnd"/>
      <w:r w:rsidR="00981C1A" w:rsidRPr="001E3E04">
        <w:rPr>
          <w:rFonts w:cs="Arial"/>
          <w:lang w:val="es-ES"/>
        </w:rPr>
        <w:t xml:space="preserve">» si el Consejo XMPP </w:t>
      </w:r>
      <w:r w:rsidR="00981C1A" w:rsidRPr="001E3E04">
        <w:rPr>
          <w:rStyle w:val="alt-edited"/>
          <w:rFonts w:cs="Arial"/>
          <w:lang w:val="es-ES"/>
        </w:rPr>
        <w:t>ha lo ha estimado</w:t>
      </w:r>
      <w:r w:rsidR="00981C1A" w:rsidRPr="001E3E04">
        <w:rPr>
          <w:rFonts w:cs="Arial"/>
          <w:lang w:val="es-ES"/>
        </w:rPr>
        <w:t xml:space="preserve"> inaceptable y ha votado para no moverlo hacia adelante en el </w:t>
      </w:r>
      <w:r w:rsidR="00981C1A" w:rsidRPr="001E3E04">
        <w:rPr>
          <w:rStyle w:val="alt-edited"/>
          <w:rFonts w:cs="Arial"/>
          <w:lang w:val="es-ES"/>
        </w:rPr>
        <w:t>proceso de estandarización</w:t>
      </w:r>
      <w:r w:rsidR="00981C1A" w:rsidRPr="001E3E04">
        <w:rPr>
          <w:rFonts w:cs="Arial"/>
          <w:lang w:val="es-ES"/>
        </w:rPr>
        <w:t>.</w:t>
      </w:r>
    </w:p>
    <w:p w14:paraId="390C9CFA" w14:textId="0365765F" w:rsidR="0032172E" w:rsidRPr="001E3E04" w:rsidRDefault="0032172E" w:rsidP="007A10DD">
      <w:pPr>
        <w:pStyle w:val="Prrafodelista"/>
        <w:numPr>
          <w:ilvl w:val="0"/>
          <w:numId w:val="19"/>
        </w:numPr>
        <w:rPr>
          <w:rFonts w:cs="Arial"/>
        </w:rPr>
      </w:pPr>
      <w:bookmarkStart w:id="44" w:name="states-Deprecated"/>
      <w:proofErr w:type="spellStart"/>
      <w:r w:rsidRPr="001E3E04">
        <w:rPr>
          <w:rFonts w:cs="Arial"/>
          <w:b/>
        </w:rPr>
        <w:t>Deprecated</w:t>
      </w:r>
      <w:bookmarkEnd w:id="44"/>
      <w:proofErr w:type="spellEnd"/>
      <w:r w:rsidR="00E757A6" w:rsidRPr="001E3E04">
        <w:rPr>
          <w:rFonts w:cs="Arial"/>
        </w:rPr>
        <w:br/>
      </w:r>
      <w:r w:rsidR="00981C1A" w:rsidRPr="001E3E04">
        <w:rPr>
          <w:rFonts w:cs="Arial"/>
        </w:rPr>
        <w:t xml:space="preserve">Un XEP está en el estado en </w:t>
      </w:r>
      <w:r w:rsidR="008B5F0E" w:rsidRPr="001E3E04">
        <w:rPr>
          <w:rFonts w:cs="Arial"/>
        </w:rPr>
        <w:t>«</w:t>
      </w:r>
      <w:proofErr w:type="spellStart"/>
      <w:r w:rsidR="008B5F0E" w:rsidRPr="001E3E04">
        <w:rPr>
          <w:rFonts w:cs="Arial"/>
        </w:rPr>
        <w:t>Depreated</w:t>
      </w:r>
      <w:proofErr w:type="spellEnd"/>
      <w:r w:rsidR="008B5F0E" w:rsidRPr="001E3E04">
        <w:rPr>
          <w:rFonts w:cs="Arial"/>
        </w:rPr>
        <w:t>»</w:t>
      </w:r>
      <w:r w:rsidR="00981C1A" w:rsidRPr="001E3E04">
        <w:rPr>
          <w:rFonts w:cs="Arial"/>
        </w:rPr>
        <w:t xml:space="preserve"> si el Consejo XMPP ha determinado que el protocolo definido en él no está actualizado y que las nuevas imp</w:t>
      </w:r>
      <w:r w:rsidR="008B5F0E" w:rsidRPr="001E3E04">
        <w:rPr>
          <w:rFonts w:cs="Arial"/>
        </w:rPr>
        <w:t>lementaciones ya no se le utiliza</w:t>
      </w:r>
      <w:r w:rsidR="00981C1A" w:rsidRPr="001E3E04">
        <w:rPr>
          <w:rFonts w:cs="Arial"/>
        </w:rPr>
        <w:t xml:space="preserve"> (por ejemplo, porque ha sido reemplazado por un protocolo más moderno).</w:t>
      </w:r>
    </w:p>
    <w:p w14:paraId="6F20F670" w14:textId="3A22D0C3" w:rsidR="002A5616" w:rsidRPr="001E3E04" w:rsidRDefault="0032172E" w:rsidP="007A10DD">
      <w:pPr>
        <w:pStyle w:val="Prrafodelista"/>
        <w:numPr>
          <w:ilvl w:val="0"/>
          <w:numId w:val="18"/>
        </w:numPr>
        <w:rPr>
          <w:rFonts w:cs="Arial"/>
          <w:lang w:val="es-ES"/>
        </w:rPr>
      </w:pPr>
      <w:bookmarkStart w:id="45" w:name="states-Obsolete"/>
      <w:proofErr w:type="spellStart"/>
      <w:r w:rsidRPr="001E3E04">
        <w:rPr>
          <w:rFonts w:cs="Arial"/>
          <w:b/>
        </w:rPr>
        <w:t>Obsolete</w:t>
      </w:r>
      <w:bookmarkEnd w:id="45"/>
      <w:proofErr w:type="spellEnd"/>
      <w:r w:rsidR="00E757A6" w:rsidRPr="001E3E04">
        <w:rPr>
          <w:rFonts w:cs="Arial"/>
        </w:rPr>
        <w:br/>
      </w:r>
      <w:r w:rsidR="008B5F0E" w:rsidRPr="001E3E04">
        <w:rPr>
          <w:rFonts w:cs="Arial"/>
          <w:lang w:val="es-ES"/>
        </w:rPr>
        <w:t xml:space="preserve">Un XEP cambia de </w:t>
      </w:r>
      <w:r w:rsidR="008B5F0E" w:rsidRPr="001E3E04">
        <w:rPr>
          <w:rFonts w:cs="Arial"/>
        </w:rPr>
        <w:t>«</w:t>
      </w:r>
      <w:proofErr w:type="spellStart"/>
      <w:r w:rsidR="008B5F0E" w:rsidRPr="001E3E04">
        <w:rPr>
          <w:rFonts w:cs="Arial"/>
        </w:rPr>
        <w:t>Depreated</w:t>
      </w:r>
      <w:proofErr w:type="spellEnd"/>
      <w:r w:rsidR="008B5F0E" w:rsidRPr="001E3E04">
        <w:rPr>
          <w:rFonts w:cs="Arial"/>
        </w:rPr>
        <w:t xml:space="preserve">» </w:t>
      </w:r>
      <w:r w:rsidR="008B5F0E" w:rsidRPr="001E3E04">
        <w:rPr>
          <w:rFonts w:cs="Arial"/>
          <w:lang w:val="es-ES"/>
        </w:rPr>
        <w:t>a «</w:t>
      </w:r>
      <w:proofErr w:type="spellStart"/>
      <w:r w:rsidR="008B5F0E" w:rsidRPr="001E3E04">
        <w:rPr>
          <w:rFonts w:cs="Arial"/>
          <w:lang w:val="es-ES"/>
        </w:rPr>
        <w:t>Obsolete</w:t>
      </w:r>
      <w:proofErr w:type="spellEnd"/>
      <w:r w:rsidR="008B5F0E" w:rsidRPr="001E3E04">
        <w:rPr>
          <w:rFonts w:cs="Arial"/>
          <w:lang w:val="es-ES"/>
        </w:rPr>
        <w:t>» si el Consejo XMPP ha determinado que el protocolo definido en este documento ya no se ejecutará o no será desplegado.</w:t>
      </w:r>
    </w:p>
    <w:p w14:paraId="3180ED78" w14:textId="1D13E84C" w:rsidR="0032172E" w:rsidRPr="001E3E04" w:rsidRDefault="002A5616" w:rsidP="002A5616">
      <w:pPr>
        <w:rPr>
          <w:rFonts w:cs="Arial"/>
          <w:lang w:val="es-ES"/>
        </w:rPr>
      </w:pPr>
      <w:r w:rsidRPr="001E3E04">
        <w:rPr>
          <w:rFonts w:cs="Arial"/>
          <w:lang w:val="es-ES"/>
        </w:rPr>
        <w:br w:type="page"/>
      </w:r>
    </w:p>
    <w:p w14:paraId="5E9B2829" w14:textId="77777777" w:rsidR="008273D6" w:rsidRPr="001E3E04" w:rsidRDefault="008273D6" w:rsidP="008273D6">
      <w:pPr>
        <w:pStyle w:val="Ttulo4"/>
        <w:rPr>
          <w:rFonts w:cs="Arial"/>
        </w:rPr>
      </w:pPr>
      <w:bookmarkStart w:id="46" w:name="_Toc464484068"/>
      <w:bookmarkStart w:id="47" w:name="_Toc465070121"/>
      <w:bookmarkStart w:id="48" w:name="_Toc465070664"/>
      <w:r w:rsidRPr="001E3E04">
        <w:rPr>
          <w:rFonts w:cs="Arial"/>
        </w:rPr>
        <w:lastRenderedPageBreak/>
        <w:t>2.1.1.5. Funcionamiento</w:t>
      </w:r>
      <w:bookmarkEnd w:id="46"/>
      <w:bookmarkEnd w:id="47"/>
      <w:bookmarkEnd w:id="48"/>
    </w:p>
    <w:p w14:paraId="0160A84E" w14:textId="19E062B2" w:rsidR="003B44AB" w:rsidRPr="001E3E04" w:rsidRDefault="003B44AB" w:rsidP="002B6A54">
      <w:pPr>
        <w:ind w:firstLine="708"/>
        <w:rPr>
          <w:rFonts w:cs="Arial"/>
        </w:rPr>
      </w:pPr>
      <w:r w:rsidRPr="001E3E04">
        <w:rPr>
          <w:rFonts w:cs="Arial"/>
        </w:rPr>
        <w:t xml:space="preserve">El RFC 3920,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 </w:t>
      </w:r>
      <w:proofErr w:type="spellStart"/>
      <w:r w:rsidRPr="001E3E04">
        <w:rPr>
          <w:rFonts w:cs="Arial"/>
        </w:rPr>
        <w:t>core</w:t>
      </w:r>
      <w:proofErr w:type="spellEnd"/>
      <w:r w:rsidRPr="001E3E04">
        <w:rPr>
          <w:rFonts w:cs="Arial"/>
        </w:rPr>
        <w:t>: Describe la mensajería Cliente</w:t>
      </w:r>
      <w:r w:rsidR="00A26A72" w:rsidRPr="001E3E04">
        <w:rPr>
          <w:rFonts w:cs="Arial"/>
        </w:rPr>
        <w:t>-servidor mediante el uso de</w:t>
      </w:r>
      <w:r w:rsidRPr="001E3E04">
        <w:rPr>
          <w:rFonts w:cs="Arial"/>
        </w:rPr>
        <w:t xml:space="preserve"> flujos XML. </w:t>
      </w:r>
    </w:p>
    <w:p w14:paraId="74257207" w14:textId="637CCEE0" w:rsidR="003B44AB" w:rsidRPr="001E3E04" w:rsidRDefault="003B44AB" w:rsidP="00E757A6">
      <w:pPr>
        <w:rPr>
          <w:rFonts w:cs="Arial"/>
        </w:rPr>
      </w:pPr>
      <w:r w:rsidRPr="001E3E04">
        <w:rPr>
          <w:rFonts w:cs="Arial"/>
        </w:rPr>
        <w:t>Los flujos</w:t>
      </w:r>
      <w:r w:rsidR="00463F13" w:rsidRPr="001E3E04">
        <w:rPr>
          <w:rFonts w:cs="Arial"/>
        </w:rPr>
        <w:t xml:space="preserve"> de datos</w:t>
      </w:r>
      <w:r w:rsidRPr="001E3E04">
        <w:rPr>
          <w:rFonts w:cs="Arial"/>
        </w:rPr>
        <w:t xml:space="preserve"> XML</w:t>
      </w:r>
      <w:r w:rsidR="00463F13" w:rsidRPr="001E3E04">
        <w:rPr>
          <w:rFonts w:cs="Arial"/>
        </w:rPr>
        <w:t xml:space="preserve"> que utiliza XMPP para diversos fines son los listados a continuación:</w:t>
      </w:r>
    </w:p>
    <w:p w14:paraId="6C866077" w14:textId="0F56F845" w:rsidR="00463F13" w:rsidRPr="001E3E04" w:rsidRDefault="005B3A0A" w:rsidP="00EC0540">
      <w:pPr>
        <w:pStyle w:val="Prrafodelista"/>
        <w:numPr>
          <w:ilvl w:val="0"/>
          <w:numId w:val="2"/>
        </w:numPr>
        <w:rPr>
          <w:rFonts w:cs="Arial"/>
        </w:rPr>
      </w:pPr>
      <w:proofErr w:type="spellStart"/>
      <w:r w:rsidRPr="001E3E04">
        <w:rPr>
          <w:rFonts w:cs="Arial"/>
        </w:rPr>
        <w:t>P</w:t>
      </w:r>
      <w:r w:rsidR="008B60F5" w:rsidRPr="001E3E04">
        <w:rPr>
          <w:rFonts w:cs="Arial"/>
        </w:rPr>
        <w:t>resence</w:t>
      </w:r>
      <w:proofErr w:type="spellEnd"/>
      <w:r w:rsidRPr="001E3E04">
        <w:rPr>
          <w:rFonts w:cs="Arial"/>
        </w:rPr>
        <w:t xml:space="preserve">: Se encarga de suscribirse y </w:t>
      </w:r>
      <w:proofErr w:type="spellStart"/>
      <w:r w:rsidRPr="001E3E04">
        <w:rPr>
          <w:rFonts w:cs="Arial"/>
        </w:rPr>
        <w:t>desuscribirse</w:t>
      </w:r>
      <w:proofErr w:type="spellEnd"/>
      <w:r w:rsidRPr="001E3E04">
        <w:rPr>
          <w:rFonts w:cs="Arial"/>
        </w:rPr>
        <w:t xml:space="preserve"> a las «presencias» de otras entidades.</w:t>
      </w:r>
    </w:p>
    <w:p w14:paraId="32218636" w14:textId="16D58056" w:rsidR="00463F13" w:rsidRPr="001E3E04" w:rsidRDefault="00463F13" w:rsidP="00EC0540">
      <w:pPr>
        <w:pStyle w:val="Prrafodelista"/>
        <w:numPr>
          <w:ilvl w:val="1"/>
          <w:numId w:val="2"/>
        </w:numPr>
        <w:rPr>
          <w:rFonts w:cs="Arial"/>
        </w:rPr>
      </w:pPr>
      <w:r w:rsidRPr="001E3E04">
        <w:rPr>
          <w:rFonts w:cs="Arial"/>
        </w:rPr>
        <w:t>Envía constantemente la «presencia» de la entidad, para informar de esta y mantener la conexión persistente.</w:t>
      </w:r>
    </w:p>
    <w:p w14:paraId="17A933A5" w14:textId="0E2B3B2F" w:rsidR="00463F13" w:rsidRPr="001E3E04" w:rsidRDefault="00463F13" w:rsidP="00EC0540">
      <w:pPr>
        <w:pStyle w:val="Prrafodelista"/>
        <w:numPr>
          <w:ilvl w:val="1"/>
          <w:numId w:val="2"/>
        </w:numPr>
        <w:rPr>
          <w:rFonts w:cs="Arial"/>
        </w:rPr>
      </w:pPr>
      <w:r w:rsidRPr="001E3E04">
        <w:rPr>
          <w:rFonts w:cs="Arial"/>
        </w:rPr>
        <w:t>Se puede establecer un estado personalizado de las «presencia».</w:t>
      </w:r>
    </w:p>
    <w:p w14:paraId="68D323B9" w14:textId="565F6B8F" w:rsidR="003B44AB" w:rsidRPr="001E3E04" w:rsidRDefault="008B60F5" w:rsidP="00EC0540">
      <w:pPr>
        <w:pStyle w:val="Prrafodelista"/>
        <w:numPr>
          <w:ilvl w:val="0"/>
          <w:numId w:val="2"/>
        </w:numPr>
        <w:rPr>
          <w:rFonts w:cs="Arial"/>
        </w:rPr>
      </w:pPr>
      <w:proofErr w:type="spellStart"/>
      <w:r w:rsidRPr="001E3E04">
        <w:rPr>
          <w:rFonts w:cs="Arial"/>
        </w:rPr>
        <w:t>message</w:t>
      </w:r>
      <w:proofErr w:type="spellEnd"/>
    </w:p>
    <w:p w14:paraId="6DEB7870" w14:textId="42B23037" w:rsidR="00463F13" w:rsidRPr="001E3E04" w:rsidRDefault="00463F13" w:rsidP="00EC0540">
      <w:pPr>
        <w:pStyle w:val="Prrafodelista"/>
        <w:numPr>
          <w:ilvl w:val="1"/>
          <w:numId w:val="2"/>
        </w:numPr>
        <w:rPr>
          <w:rFonts w:cs="Arial"/>
        </w:rPr>
      </w:pPr>
      <w:r w:rsidRPr="001E3E04">
        <w:rPr>
          <w:rFonts w:cs="Arial"/>
        </w:rPr>
        <w:t>Tipos:</w:t>
      </w:r>
    </w:p>
    <w:p w14:paraId="48F07E9A" w14:textId="0EA66553" w:rsidR="00463F13" w:rsidRPr="001E3E04" w:rsidRDefault="00463F13" w:rsidP="00EC0540">
      <w:pPr>
        <w:pStyle w:val="Prrafodelista"/>
        <w:numPr>
          <w:ilvl w:val="2"/>
          <w:numId w:val="2"/>
        </w:numPr>
        <w:rPr>
          <w:rFonts w:cs="Arial"/>
        </w:rPr>
      </w:pPr>
      <w:r w:rsidRPr="001E3E04">
        <w:rPr>
          <w:rFonts w:cs="Arial"/>
        </w:rPr>
        <w:t xml:space="preserve">Chat: </w:t>
      </w:r>
      <w:r w:rsidR="008C4C1D" w:rsidRPr="001E3E04">
        <w:rPr>
          <w:rFonts w:cs="Arial"/>
        </w:rPr>
        <w:t>mensaje en el contexto de un</w:t>
      </w:r>
      <w:r w:rsidR="00592023" w:rsidRPr="001E3E04">
        <w:rPr>
          <w:rFonts w:cs="Arial"/>
        </w:rPr>
        <w:t>a</w:t>
      </w:r>
      <w:r w:rsidR="008C4C1D" w:rsidRPr="001E3E04">
        <w:rPr>
          <w:rFonts w:cs="Arial"/>
        </w:rPr>
        <w:t xml:space="preserve"> conversación</w:t>
      </w:r>
      <w:r w:rsidRPr="001E3E04">
        <w:rPr>
          <w:rFonts w:cs="Arial"/>
        </w:rPr>
        <w:t xml:space="preserve"> uno-a-uno</w:t>
      </w:r>
      <w:r w:rsidR="008C4C1D" w:rsidRPr="001E3E04">
        <w:rPr>
          <w:rFonts w:cs="Arial"/>
        </w:rPr>
        <w:t xml:space="preserve"> con historial de conversación.</w:t>
      </w:r>
    </w:p>
    <w:p w14:paraId="7381FC1A" w14:textId="274D9539" w:rsidR="00463F13" w:rsidRPr="001E3E04" w:rsidRDefault="00463F13" w:rsidP="00EC0540">
      <w:pPr>
        <w:pStyle w:val="Prrafodelista"/>
        <w:numPr>
          <w:ilvl w:val="2"/>
          <w:numId w:val="2"/>
        </w:numPr>
        <w:rPr>
          <w:rFonts w:cs="Arial"/>
        </w:rPr>
      </w:pPr>
      <w:r w:rsidRPr="001E3E04">
        <w:rPr>
          <w:rFonts w:cs="Arial"/>
        </w:rPr>
        <w:t xml:space="preserve">Error: </w:t>
      </w:r>
      <w:r w:rsidR="008C4C1D" w:rsidRPr="001E3E04">
        <w:rPr>
          <w:rFonts w:cs="Arial"/>
        </w:rPr>
        <w:t>Ha producido un error relacionado con un mensaje previo enviado por el remitente.</w:t>
      </w:r>
    </w:p>
    <w:p w14:paraId="458D5B45" w14:textId="032A5AC7" w:rsidR="00463F13" w:rsidRPr="001E3E04" w:rsidRDefault="00463F13" w:rsidP="00EC0540">
      <w:pPr>
        <w:pStyle w:val="Prrafodelista"/>
        <w:numPr>
          <w:ilvl w:val="2"/>
          <w:numId w:val="2"/>
        </w:numPr>
        <w:rPr>
          <w:rFonts w:cs="Arial"/>
        </w:rPr>
      </w:pPr>
      <w:proofErr w:type="spellStart"/>
      <w:r w:rsidRPr="001E3E04">
        <w:rPr>
          <w:rFonts w:cs="Arial"/>
        </w:rPr>
        <w:t>Groupchat</w:t>
      </w:r>
      <w:proofErr w:type="spellEnd"/>
      <w:r w:rsidRPr="001E3E04">
        <w:rPr>
          <w:rFonts w:cs="Arial"/>
        </w:rPr>
        <w:t>: El mensaje se envía en un contexto chat multiusuario. Es decir, a varios usuarios al mismo tiempo.</w:t>
      </w:r>
    </w:p>
    <w:p w14:paraId="0AE923C4" w14:textId="2DA742F5" w:rsidR="00463F13" w:rsidRPr="001E3E04" w:rsidRDefault="00463F13" w:rsidP="00EC0540">
      <w:pPr>
        <w:pStyle w:val="Prrafodelista"/>
        <w:numPr>
          <w:ilvl w:val="2"/>
          <w:numId w:val="2"/>
        </w:numPr>
        <w:rPr>
          <w:rFonts w:cs="Arial"/>
        </w:rPr>
      </w:pPr>
      <w:proofErr w:type="spellStart"/>
      <w:r w:rsidRPr="001E3E04">
        <w:rPr>
          <w:rFonts w:cs="Arial"/>
        </w:rPr>
        <w:t>Headline</w:t>
      </w:r>
      <w:proofErr w:type="spellEnd"/>
      <w:r w:rsidR="008B60F5" w:rsidRPr="001E3E04">
        <w:rPr>
          <w:rFonts w:cs="Arial"/>
        </w:rPr>
        <w:t>: Mensaje</w:t>
      </w:r>
      <w:r w:rsidR="008C4C1D" w:rsidRPr="001E3E04">
        <w:rPr>
          <w:rFonts w:cs="Arial"/>
        </w:rPr>
        <w:t xml:space="preserve"> </w:t>
      </w:r>
      <w:r w:rsidR="00A26A72" w:rsidRPr="001E3E04">
        <w:rPr>
          <w:rFonts w:cs="Arial"/>
        </w:rPr>
        <w:t>probablemente</w:t>
      </w:r>
      <w:r w:rsidR="008B60F5" w:rsidRPr="001E3E04">
        <w:rPr>
          <w:rFonts w:cs="Arial"/>
        </w:rPr>
        <w:t xml:space="preserve"> autogenerado, es decir, puede ser noticias, información del mercado, RSS </w:t>
      </w:r>
      <w:proofErr w:type="spellStart"/>
      <w:r w:rsidR="008B60F5" w:rsidRPr="001E3E04">
        <w:rPr>
          <w:rFonts w:cs="Arial"/>
        </w:rPr>
        <w:t>Feed</w:t>
      </w:r>
      <w:proofErr w:type="spellEnd"/>
      <w:r w:rsidR="008B60F5" w:rsidRPr="001E3E04">
        <w:rPr>
          <w:rFonts w:cs="Arial"/>
        </w:rPr>
        <w:t>, etc. A este mensaje no se espera respuesta.}</w:t>
      </w:r>
    </w:p>
    <w:p w14:paraId="67281D36" w14:textId="43ADA0AE" w:rsidR="008B60F5" w:rsidRPr="001E3E04" w:rsidRDefault="008B60F5" w:rsidP="00EC0540">
      <w:pPr>
        <w:pStyle w:val="Prrafodelista"/>
        <w:numPr>
          <w:ilvl w:val="2"/>
          <w:numId w:val="2"/>
        </w:numPr>
        <w:rPr>
          <w:rFonts w:cs="Arial"/>
        </w:rPr>
      </w:pPr>
      <w:r w:rsidRPr="001E3E04">
        <w:rPr>
          <w:rFonts w:cs="Arial"/>
        </w:rPr>
        <w:t xml:space="preserve">Normal: </w:t>
      </w:r>
      <w:r w:rsidR="008C4C1D" w:rsidRPr="001E3E04">
        <w:rPr>
          <w:rFonts w:cs="Arial"/>
        </w:rPr>
        <w:t>Es un mensaje fuera de contexto de una conversación uno-a-uno o de un grupo de chat, a la que se espera que el receptor responda.</w:t>
      </w:r>
    </w:p>
    <w:p w14:paraId="76FA13A4" w14:textId="7F8B2EC4" w:rsidR="008C4C1D" w:rsidRPr="001E3E04" w:rsidRDefault="008C4C1D" w:rsidP="00EC0540">
      <w:pPr>
        <w:pStyle w:val="Prrafodelista"/>
        <w:numPr>
          <w:ilvl w:val="1"/>
          <w:numId w:val="2"/>
        </w:numPr>
        <w:rPr>
          <w:rFonts w:cs="Arial"/>
        </w:rPr>
      </w:pPr>
      <w:r w:rsidRPr="001E3E04">
        <w:rPr>
          <w:rFonts w:cs="Arial"/>
        </w:rPr>
        <w:t>Elementos hijos:</w:t>
      </w:r>
    </w:p>
    <w:p w14:paraId="198E0260" w14:textId="6AB2833D" w:rsidR="008C4C1D" w:rsidRPr="001E3E04" w:rsidRDefault="008C4C1D" w:rsidP="00EC0540">
      <w:pPr>
        <w:pStyle w:val="Prrafodelista"/>
        <w:numPr>
          <w:ilvl w:val="2"/>
          <w:numId w:val="2"/>
        </w:numPr>
        <w:rPr>
          <w:rFonts w:cs="Arial"/>
        </w:rPr>
      </w:pPr>
      <w:proofErr w:type="spellStart"/>
      <w:r w:rsidRPr="001E3E04">
        <w:rPr>
          <w:rFonts w:cs="Arial"/>
        </w:rPr>
        <w:t>Subject</w:t>
      </w:r>
      <w:proofErr w:type="spellEnd"/>
      <w:r w:rsidRPr="001E3E04">
        <w:rPr>
          <w:rFonts w:cs="Arial"/>
        </w:rPr>
        <w:t>: Contiene datos de carácter XML legible que especifica el tema del mensaje.</w:t>
      </w:r>
    </w:p>
    <w:p w14:paraId="0E837E7B" w14:textId="6CF1F700" w:rsidR="008C4C1D" w:rsidRPr="001E3E04" w:rsidRDefault="008C4C1D" w:rsidP="00EC0540">
      <w:pPr>
        <w:pStyle w:val="Prrafodelista"/>
        <w:numPr>
          <w:ilvl w:val="2"/>
          <w:numId w:val="2"/>
        </w:numPr>
        <w:rPr>
          <w:rFonts w:cs="Arial"/>
        </w:rPr>
      </w:pPr>
      <w:proofErr w:type="spellStart"/>
      <w:r w:rsidRPr="001E3E04">
        <w:rPr>
          <w:rFonts w:cs="Arial"/>
        </w:rPr>
        <w:t>Body</w:t>
      </w:r>
      <w:proofErr w:type="spellEnd"/>
      <w:r w:rsidRPr="001E3E04">
        <w:rPr>
          <w:rFonts w:cs="Arial"/>
        </w:rPr>
        <w:t>: Contiene datos de carácter XML legible por humanos que especifica el contenido textual del mensaje; este elemento hijo se incluye normalmente, pero es opcional.</w:t>
      </w:r>
    </w:p>
    <w:p w14:paraId="688627AA" w14:textId="2A1DD2D8" w:rsidR="008C4C1D" w:rsidRPr="001E3E04" w:rsidRDefault="008C4C1D" w:rsidP="00EC0540">
      <w:pPr>
        <w:pStyle w:val="Prrafodelista"/>
        <w:numPr>
          <w:ilvl w:val="2"/>
          <w:numId w:val="2"/>
        </w:numPr>
        <w:rPr>
          <w:rFonts w:cs="Arial"/>
        </w:rPr>
      </w:pPr>
      <w:proofErr w:type="spellStart"/>
      <w:r w:rsidRPr="001E3E04">
        <w:rPr>
          <w:rFonts w:cs="Arial"/>
        </w:rPr>
        <w:t>Thread</w:t>
      </w:r>
      <w:proofErr w:type="spellEnd"/>
      <w:r w:rsidRPr="001E3E04">
        <w:rPr>
          <w:rFonts w:cs="Arial"/>
        </w:rPr>
        <w:t>: Contiene datos de caracteres XML no legibles especificando un identificador que se utiliza para el seguimiento de un hilo de conversación (a veces conocido como un "sesión de mensajería instantánea") entre dos entidades. El valor del elemento &lt;</w:t>
      </w:r>
      <w:proofErr w:type="spellStart"/>
      <w:r w:rsidRPr="001E3E04">
        <w:rPr>
          <w:rFonts w:cs="Arial"/>
        </w:rPr>
        <w:t>thread</w:t>
      </w:r>
      <w:proofErr w:type="spellEnd"/>
      <w:r w:rsidRPr="001E3E04">
        <w:rPr>
          <w:rFonts w:cs="Arial"/>
        </w:rPr>
        <w:t>/&gt; es generada por el emisor y deberá ser copiada de nuevo en todas las respuestas.</w:t>
      </w:r>
    </w:p>
    <w:p w14:paraId="070E6373" w14:textId="26DF93E6" w:rsidR="003B44AB" w:rsidRPr="001E3E04" w:rsidRDefault="005B3A0A" w:rsidP="00EC0540">
      <w:pPr>
        <w:pStyle w:val="Prrafodelista"/>
        <w:numPr>
          <w:ilvl w:val="0"/>
          <w:numId w:val="2"/>
        </w:numPr>
        <w:rPr>
          <w:rFonts w:cs="Arial"/>
        </w:rPr>
      </w:pPr>
      <w:proofErr w:type="spellStart"/>
      <w:r w:rsidRPr="001E3E04">
        <w:rPr>
          <w:rFonts w:cs="Arial"/>
        </w:rPr>
        <w:t>i</w:t>
      </w:r>
      <w:r w:rsidR="008B60F5" w:rsidRPr="001E3E04">
        <w:rPr>
          <w:rFonts w:cs="Arial"/>
        </w:rPr>
        <w:t>q</w:t>
      </w:r>
      <w:proofErr w:type="spellEnd"/>
      <w:r w:rsidRPr="001E3E04">
        <w:rPr>
          <w:rFonts w:cs="Arial"/>
        </w:rPr>
        <w:t xml:space="preserve">: </w:t>
      </w:r>
      <w:proofErr w:type="spellStart"/>
      <w:r w:rsidRPr="001E3E04">
        <w:rPr>
          <w:rFonts w:cs="Arial"/>
        </w:rPr>
        <w:t>Info</w:t>
      </w:r>
      <w:proofErr w:type="spellEnd"/>
      <w:r w:rsidRPr="001E3E04">
        <w:rPr>
          <w:rFonts w:cs="Arial"/>
        </w:rPr>
        <w:t xml:space="preserve"> and </w:t>
      </w:r>
      <w:proofErr w:type="spellStart"/>
      <w:r w:rsidRPr="001E3E04">
        <w:rPr>
          <w:rFonts w:cs="Arial"/>
        </w:rPr>
        <w:t>Query</w:t>
      </w:r>
      <w:proofErr w:type="spellEnd"/>
      <w:r w:rsidRPr="001E3E04">
        <w:rPr>
          <w:rFonts w:cs="Arial"/>
        </w:rPr>
        <w:t>, en español es, Información y Consulta</w:t>
      </w:r>
    </w:p>
    <w:p w14:paraId="70B6E8C4" w14:textId="7CC09B4B" w:rsidR="00463F13" w:rsidRPr="001E3E04" w:rsidRDefault="00592023" w:rsidP="00EC0540">
      <w:pPr>
        <w:pStyle w:val="Prrafodelista"/>
        <w:numPr>
          <w:ilvl w:val="1"/>
          <w:numId w:val="2"/>
        </w:numPr>
        <w:rPr>
          <w:rFonts w:cs="Arial"/>
        </w:rPr>
      </w:pPr>
      <w:r w:rsidRPr="001E3E04">
        <w:rPr>
          <w:rFonts w:cs="Arial"/>
        </w:rPr>
        <w:lastRenderedPageBreak/>
        <w:t>estrofas IQ proporcionan un mecanismo de petición-respuesta estructurada. La semántica básica de este mecanismo, por ejemplo, que el atributo 'id' es requerido, se definen en XMPP-CORE, mientras que la semántica específicos necesarios para completar los casos de uso particulares se definen en todos los casos por un espacio de nombres extendida (tenga en cuenta que la 'Jabber: cliente' y 'Jabber: servidor' espacios de nombres no definen ningún hijo de IQ estrofas que no sea el común &lt;error /&gt;).</w:t>
      </w:r>
    </w:p>
    <w:p w14:paraId="716D59C4" w14:textId="02790E90" w:rsidR="00BA21AC" w:rsidRPr="001E3E04" w:rsidRDefault="004677B4" w:rsidP="00BA21AC">
      <w:pPr>
        <w:ind w:firstLine="708"/>
        <w:rPr>
          <w:rFonts w:cs="Arial"/>
        </w:rPr>
      </w:pPr>
      <w:r w:rsidRPr="001E3E04">
        <w:rPr>
          <w:rFonts w:cs="Arial"/>
        </w:rPr>
        <w:t xml:space="preserve">Una conexión </w:t>
      </w:r>
      <w:r w:rsidR="00B2563E" w:rsidRPr="001E3E04">
        <w:rPr>
          <w:rFonts w:cs="Arial"/>
        </w:rPr>
        <w:t xml:space="preserve">XMPP </w:t>
      </w:r>
      <w:r w:rsidRPr="001E3E04">
        <w:rPr>
          <w:rFonts w:cs="Arial"/>
        </w:rPr>
        <w:t>puede ser</w:t>
      </w:r>
      <w:r w:rsidR="003B44AB" w:rsidRPr="001E3E04">
        <w:rPr>
          <w:rFonts w:cs="Arial"/>
        </w:rPr>
        <w:t xml:space="preserve"> autentificada mediante SASL</w:t>
      </w:r>
      <w:r w:rsidR="007F5F5D" w:rsidRPr="001E3E04">
        <w:rPr>
          <w:rStyle w:val="Refdenotaalpie"/>
          <w:rFonts w:cs="Arial"/>
        </w:rPr>
        <w:footnoteReference w:id="16"/>
      </w:r>
      <w:r w:rsidR="008D3F67" w:rsidRPr="001E3E04">
        <w:rPr>
          <w:rFonts w:cs="Arial"/>
        </w:rPr>
        <w:t xml:space="preserve"> </w:t>
      </w:r>
      <w:r w:rsidR="008D4CE5" w:rsidRPr="001E3E04">
        <w:rPr>
          <w:rFonts w:cs="Arial"/>
        </w:rPr>
        <w:t>(Opcional)</w:t>
      </w:r>
      <w:r w:rsidR="003B44AB" w:rsidRPr="001E3E04">
        <w:rPr>
          <w:rFonts w:cs="Arial"/>
        </w:rPr>
        <w:t xml:space="preserve"> y </w:t>
      </w:r>
      <w:r w:rsidR="00905534" w:rsidRPr="001E3E04">
        <w:rPr>
          <w:rFonts w:cs="Arial"/>
        </w:rPr>
        <w:t>cifrada</w:t>
      </w:r>
      <w:r w:rsidR="008D4CE5" w:rsidRPr="001E3E04">
        <w:rPr>
          <w:rFonts w:cs="Arial"/>
        </w:rPr>
        <w:t xml:space="preserve"> mediante </w:t>
      </w:r>
      <w:r w:rsidR="0043059F">
        <w:rPr>
          <w:rFonts w:cs="Arial"/>
        </w:rPr>
        <w:t>SSL/</w:t>
      </w:r>
      <w:r w:rsidR="008D4CE5" w:rsidRPr="001E3E04">
        <w:rPr>
          <w:rFonts w:cs="Arial"/>
        </w:rPr>
        <w:t>TLS</w:t>
      </w:r>
      <w:r w:rsidR="008D3F67" w:rsidRPr="001E3E04">
        <w:rPr>
          <w:rStyle w:val="Refdenotaalpie"/>
          <w:rFonts w:cs="Arial"/>
        </w:rPr>
        <w:footnoteReference w:id="17"/>
      </w:r>
      <w:r w:rsidR="008D4CE5" w:rsidRPr="001E3E04">
        <w:rPr>
          <w:rFonts w:cs="Arial"/>
        </w:rPr>
        <w:t>.</w:t>
      </w:r>
      <w:r w:rsidR="008D3F67" w:rsidRPr="001E3E04">
        <w:rPr>
          <w:rFonts w:cs="Arial"/>
        </w:rPr>
        <w:br/>
      </w:r>
      <w:r w:rsidR="005B1114" w:rsidRPr="001E3E04">
        <w:rPr>
          <w:rFonts w:cs="Arial"/>
        </w:rPr>
        <w:t xml:space="preserve">A grosso modo, SASL </w:t>
      </w:r>
      <w:r w:rsidR="008D3F67" w:rsidRPr="001E3E04">
        <w:rPr>
          <w:rFonts w:cs="Arial"/>
        </w:rPr>
        <w:t>es un F</w:t>
      </w:r>
      <w:r w:rsidR="00694EFC" w:rsidRPr="001E3E04">
        <w:rPr>
          <w:rFonts w:cs="Arial"/>
        </w:rPr>
        <w:t>ramework para autenticación y autorización en inter</w:t>
      </w:r>
      <w:r w:rsidR="008D3F67" w:rsidRPr="001E3E04">
        <w:rPr>
          <w:rFonts w:cs="Arial"/>
        </w:rPr>
        <w:t>net. Sin embargo, este F</w:t>
      </w:r>
      <w:r w:rsidR="009406A3" w:rsidRPr="001E3E04">
        <w:rPr>
          <w:rFonts w:cs="Arial"/>
        </w:rPr>
        <w:t>ramewo</w:t>
      </w:r>
      <w:r w:rsidR="003B7B2C" w:rsidRPr="001E3E04">
        <w:rPr>
          <w:rFonts w:cs="Arial"/>
        </w:rPr>
        <w:t>r</w:t>
      </w:r>
      <w:r w:rsidR="009406A3" w:rsidRPr="001E3E04">
        <w:rPr>
          <w:rFonts w:cs="Arial"/>
        </w:rPr>
        <w:t>k</w:t>
      </w:r>
      <w:r w:rsidR="00694EFC" w:rsidRPr="001E3E04">
        <w:rPr>
          <w:rFonts w:cs="Arial"/>
        </w:rPr>
        <w:t xml:space="preserve"> no </w:t>
      </w:r>
      <w:r w:rsidR="009406A3" w:rsidRPr="001E3E04">
        <w:rPr>
          <w:rFonts w:cs="Arial"/>
        </w:rPr>
        <w:t>está</w:t>
      </w:r>
      <w:r w:rsidR="00694EFC" w:rsidRPr="001E3E04">
        <w:rPr>
          <w:rFonts w:cs="Arial"/>
        </w:rPr>
        <w:t xml:space="preserve"> cifrado</w:t>
      </w:r>
      <w:r w:rsidR="009406A3" w:rsidRPr="001E3E04">
        <w:rPr>
          <w:rFonts w:cs="Arial"/>
        </w:rPr>
        <w:t xml:space="preserve">, por </w:t>
      </w:r>
      <w:r w:rsidR="003B7B2C" w:rsidRPr="001E3E04">
        <w:rPr>
          <w:rFonts w:cs="Arial"/>
        </w:rPr>
        <w:t>ende,</w:t>
      </w:r>
      <w:r w:rsidR="00B2563E" w:rsidRPr="001E3E04">
        <w:rPr>
          <w:rFonts w:cs="Arial"/>
        </w:rPr>
        <w:t xml:space="preserve"> para cifrar los datos s</w:t>
      </w:r>
      <w:r w:rsidR="009406A3" w:rsidRPr="001E3E04">
        <w:rPr>
          <w:rFonts w:cs="Arial"/>
        </w:rPr>
        <w:t>e puede ayudar de SSL</w:t>
      </w:r>
      <w:r w:rsidR="007F5F5D" w:rsidRPr="001E3E04">
        <w:rPr>
          <w:rStyle w:val="Refdenotaalpie"/>
          <w:rFonts w:cs="Arial"/>
        </w:rPr>
        <w:footnoteReference w:id="18"/>
      </w:r>
      <w:r w:rsidR="009406A3" w:rsidRPr="001E3E04">
        <w:rPr>
          <w:rFonts w:cs="Arial"/>
        </w:rPr>
        <w:t xml:space="preserve"> o en su defecto TLS. Para ver </w:t>
      </w:r>
      <w:r w:rsidR="00E422BE" w:rsidRPr="001E3E04">
        <w:rPr>
          <w:rFonts w:cs="Arial"/>
        </w:rPr>
        <w:t>más información</w:t>
      </w:r>
      <w:r w:rsidR="007F5F5D" w:rsidRPr="001E3E04">
        <w:rPr>
          <w:rFonts w:cs="Arial"/>
        </w:rPr>
        <w:t xml:space="preserve"> sobre SASL, se puede revisar el</w:t>
      </w:r>
      <w:r w:rsidR="009406A3" w:rsidRPr="001E3E04">
        <w:rPr>
          <w:rFonts w:cs="Arial"/>
        </w:rPr>
        <w:t xml:space="preserve"> RFC4422</w:t>
      </w:r>
      <w:r w:rsidR="005B1114" w:rsidRPr="001E3E04">
        <w:rPr>
          <w:rStyle w:val="Refdenotaalpie"/>
          <w:rFonts w:cs="Arial"/>
        </w:rPr>
        <w:footnoteReference w:id="19"/>
      </w:r>
      <w:r w:rsidR="008C7E63" w:rsidRPr="001E3E04">
        <w:rPr>
          <w:rFonts w:cs="Arial"/>
        </w:rPr>
        <w:t xml:space="preserve"> y</w:t>
      </w:r>
      <w:r w:rsidR="007F5F5D" w:rsidRPr="001E3E04">
        <w:rPr>
          <w:rFonts w:cs="Arial"/>
        </w:rPr>
        <w:t xml:space="preserve"> para RLS el</w:t>
      </w:r>
      <w:r w:rsidR="008C7E63" w:rsidRPr="001E3E04">
        <w:rPr>
          <w:rFonts w:cs="Arial"/>
        </w:rPr>
        <w:t xml:space="preserve"> RFC5246</w:t>
      </w:r>
      <w:r w:rsidR="007F5F5D" w:rsidRPr="001E3E04">
        <w:rPr>
          <w:rStyle w:val="Refdenotaalpie"/>
          <w:rFonts w:cs="Arial"/>
        </w:rPr>
        <w:footnoteReference w:id="20"/>
      </w:r>
      <w:r w:rsidR="003B7B2C" w:rsidRPr="001E3E04">
        <w:rPr>
          <w:rFonts w:cs="Arial"/>
        </w:rPr>
        <w:t>.</w:t>
      </w:r>
    </w:p>
    <w:p w14:paraId="4B7F991B" w14:textId="71D0FE6C" w:rsidR="008F277F" w:rsidRPr="001E3E04" w:rsidRDefault="008F277F" w:rsidP="008F277F">
      <w:pPr>
        <w:pStyle w:val="Ttulo5"/>
        <w:rPr>
          <w:rFonts w:cs="Arial"/>
        </w:rPr>
      </w:pPr>
      <w:bookmarkStart w:id="49" w:name="_Toc465070122"/>
      <w:bookmarkStart w:id="50" w:name="_Toc465070665"/>
      <w:r w:rsidRPr="001E3E04">
        <w:rPr>
          <w:rFonts w:cs="Arial"/>
        </w:rPr>
        <w:t>Direccionamiento</w:t>
      </w:r>
      <w:bookmarkEnd w:id="49"/>
      <w:bookmarkEnd w:id="50"/>
    </w:p>
    <w:p w14:paraId="1BC8FB5A" w14:textId="7C099668" w:rsidR="00E95CF3" w:rsidRDefault="00BA21AC" w:rsidP="00E95CF3">
      <w:pPr>
        <w:ind w:firstLine="708"/>
        <w:rPr>
          <w:rFonts w:cs="Arial"/>
        </w:rPr>
      </w:pPr>
      <w:r w:rsidRPr="001E3E04">
        <w:rPr>
          <w:rFonts w:cs="Arial"/>
        </w:rPr>
        <w:t xml:space="preserve">Para </w:t>
      </w:r>
      <w:r w:rsidR="008F277F" w:rsidRPr="001E3E04">
        <w:rPr>
          <w:rFonts w:cs="Arial"/>
        </w:rPr>
        <w:t>localizar</w:t>
      </w:r>
      <w:r w:rsidRPr="001E3E04">
        <w:rPr>
          <w:rFonts w:cs="Arial"/>
        </w:rPr>
        <w:t xml:space="preserve"> una identidad en XMPP </w:t>
      </w:r>
      <w:r w:rsidR="008F277F" w:rsidRPr="001E3E04">
        <w:rPr>
          <w:rFonts w:cs="Arial"/>
        </w:rPr>
        <w:t>debemos</w:t>
      </w:r>
      <w:r w:rsidRPr="001E3E04">
        <w:rPr>
          <w:rFonts w:cs="Arial"/>
        </w:rPr>
        <w:t xml:space="preserve"> utilizar</w:t>
      </w:r>
      <w:r w:rsidR="008F277F" w:rsidRPr="001E3E04">
        <w:rPr>
          <w:rFonts w:cs="Arial"/>
        </w:rPr>
        <w:t xml:space="preserve"> direccionamiento en el caso de este protocolo tiene el nombre de</w:t>
      </w:r>
      <w:r w:rsidRPr="001E3E04">
        <w:rPr>
          <w:rFonts w:cs="Arial"/>
        </w:rPr>
        <w:t xml:space="preserve"> </w:t>
      </w:r>
      <w:r w:rsidR="008F277F" w:rsidRPr="001E3E04">
        <w:rPr>
          <w:rFonts w:cs="Arial"/>
        </w:rPr>
        <w:t>«</w:t>
      </w:r>
      <w:r w:rsidRPr="001E3E04">
        <w:rPr>
          <w:rFonts w:cs="Arial"/>
        </w:rPr>
        <w:t>Jabber ID (JID)</w:t>
      </w:r>
      <w:r w:rsidR="008F277F" w:rsidRPr="001E3E04">
        <w:rPr>
          <w:rFonts w:cs="Arial"/>
        </w:rPr>
        <w:t>»</w:t>
      </w:r>
      <w:r w:rsidRPr="001E3E04">
        <w:rPr>
          <w:rFonts w:cs="Arial"/>
        </w:rPr>
        <w:t xml:space="preserve">, el cual </w:t>
      </w:r>
      <w:r w:rsidR="008F277F" w:rsidRPr="001E3E04">
        <w:rPr>
          <w:rFonts w:cs="Arial"/>
        </w:rPr>
        <w:t>está</w:t>
      </w:r>
      <w:r w:rsidRPr="001E3E04">
        <w:rPr>
          <w:rFonts w:cs="Arial"/>
        </w:rPr>
        <w:t xml:space="preserve"> compuesto p</w:t>
      </w:r>
      <w:r w:rsidR="008F277F" w:rsidRPr="001E3E04">
        <w:rPr>
          <w:rFonts w:cs="Arial"/>
        </w:rPr>
        <w:t>or «nombre de usuario», «dominio</w:t>
      </w:r>
      <w:r w:rsidR="009E64C4" w:rsidRPr="001E3E04">
        <w:rPr>
          <w:rFonts w:cs="Arial"/>
        </w:rPr>
        <w:t>» y un «recurso». En la</w:t>
      </w:r>
      <w:r w:rsidR="00E95CF3">
        <w:rPr>
          <w:rFonts w:cs="Arial"/>
        </w:rPr>
        <w:t xml:space="preserve"> </w:t>
      </w:r>
      <w:r w:rsidR="00E95CF3">
        <w:rPr>
          <w:rFonts w:cs="Arial"/>
        </w:rPr>
        <w:fldChar w:fldCharType="begin"/>
      </w:r>
      <w:r w:rsidR="00E95CF3">
        <w:rPr>
          <w:rFonts w:cs="Arial"/>
        </w:rPr>
        <w:instrText xml:space="preserve"> REF _Ref524308263 \h </w:instrText>
      </w:r>
      <w:r w:rsidR="00E95CF3">
        <w:rPr>
          <w:rFonts w:cs="Arial"/>
        </w:rPr>
      </w:r>
      <w:r w:rsidR="00E95CF3">
        <w:rPr>
          <w:rFonts w:cs="Arial"/>
        </w:rPr>
        <w:fldChar w:fldCharType="separate"/>
      </w:r>
      <w:r w:rsidR="00E95CF3">
        <w:t xml:space="preserve">Figura </w:t>
      </w:r>
      <w:r w:rsidR="00E95CF3">
        <w:rPr>
          <w:noProof/>
        </w:rPr>
        <w:t>2</w:t>
      </w:r>
      <w:r w:rsidR="00E95CF3">
        <w:rPr>
          <w:rFonts w:cs="Arial"/>
        </w:rPr>
        <w:fldChar w:fldCharType="end"/>
      </w:r>
      <w:r w:rsidR="008F277F" w:rsidRPr="001E3E04">
        <w:rPr>
          <w:rFonts w:cs="Arial"/>
        </w:rPr>
        <w:t>, podremos ver gráficamente como es un JID.</w:t>
      </w:r>
    </w:p>
    <w:p w14:paraId="1FD2649B" w14:textId="5C9BB2D4" w:rsidR="00E95CF3" w:rsidRPr="001E3E04" w:rsidRDefault="00E95CF3" w:rsidP="00326177">
      <w:pPr>
        <w:pStyle w:val="Descripcin"/>
        <w:jc w:val="left"/>
        <w:rPr>
          <w:rFonts w:cs="Arial"/>
        </w:rPr>
      </w:pPr>
      <w:bookmarkStart w:id="51" w:name="_Ref524308263"/>
      <w:r>
        <w:t xml:space="preserve">Figura </w:t>
      </w:r>
      <w:fldSimple w:instr=" SEQ Figura \* ARABIC ">
        <w:r w:rsidR="00ED2F1C">
          <w:rPr>
            <w:noProof/>
          </w:rPr>
          <w:t>2</w:t>
        </w:r>
      </w:fldSimple>
      <w:bookmarkEnd w:id="51"/>
      <w:r>
        <w:t>: Direccionamiento en XMPP.</w:t>
      </w:r>
    </w:p>
    <w:p w14:paraId="79B81D9E" w14:textId="77777777" w:rsidR="009E64C4" w:rsidRPr="001E3E04" w:rsidRDefault="008C76F3" w:rsidP="009E64C4">
      <w:pPr>
        <w:keepNext/>
        <w:jc w:val="center"/>
        <w:rPr>
          <w:rFonts w:cs="Arial"/>
        </w:rPr>
      </w:pPr>
      <w:r>
        <w:rPr>
          <w:rFonts w:cs="Arial"/>
        </w:rPr>
        <w:pict w14:anchorId="540C86BD">
          <v:shape id="_x0000_i1026" type="#_x0000_t75" style="width:249.8pt;height:102.05pt" o:bordertopcolor="this" o:borderleftcolor="this" o:borderbottomcolor="this" o:borderrightcolor="this">
            <v:imagedata r:id="rId10" o:title="JID"/>
            <w10:bordertop type="single" width="4"/>
            <w10:borderleft type="single" width="4"/>
            <w10:borderbottom type="single" width="4"/>
            <w10:borderright type="single" width="4"/>
          </v:shape>
        </w:pict>
      </w:r>
      <w:bookmarkStart w:id="52" w:name="_Toc464484069"/>
    </w:p>
    <w:p w14:paraId="2C635489" w14:textId="79AED160" w:rsidR="001757AE" w:rsidRPr="001E3E04" w:rsidRDefault="001757AE" w:rsidP="001757AE">
      <w:pPr>
        <w:pStyle w:val="Ttulo5"/>
        <w:rPr>
          <w:rFonts w:cs="Arial"/>
        </w:rPr>
      </w:pPr>
      <w:r w:rsidRPr="001E3E04">
        <w:rPr>
          <w:rFonts w:cs="Arial"/>
        </w:rPr>
        <w:t>Stanzas</w:t>
      </w:r>
    </w:p>
    <w:p w14:paraId="466EA4CA" w14:textId="11645940" w:rsidR="001757AE" w:rsidRPr="001E3E04" w:rsidRDefault="001757AE" w:rsidP="00F25141">
      <w:pPr>
        <w:rPr>
          <w:rFonts w:cs="Arial"/>
        </w:rPr>
      </w:pPr>
      <w:r w:rsidRPr="001E3E04">
        <w:rPr>
          <w:rFonts w:cs="Arial"/>
        </w:rPr>
        <w:t>Las «</w:t>
      </w:r>
      <w:proofErr w:type="spellStart"/>
      <w:r w:rsidRPr="001E3E04">
        <w:rPr>
          <w:rFonts w:cs="Arial"/>
        </w:rPr>
        <w:t>Stanzas</w:t>
      </w:r>
      <w:proofErr w:type="spellEnd"/>
      <w:r w:rsidRPr="001E3E04">
        <w:rPr>
          <w:rFonts w:cs="Arial"/>
        </w:rPr>
        <w:t xml:space="preserve">» son flujos XML, los cuales viajan por medio </w:t>
      </w:r>
      <w:r w:rsidR="0043059F">
        <w:rPr>
          <w:rFonts w:cs="Arial"/>
        </w:rPr>
        <w:t>HTTP/S</w:t>
      </w:r>
      <w:r w:rsidR="00857B13">
        <w:rPr>
          <w:rFonts w:cs="Arial"/>
        </w:rPr>
        <w:t xml:space="preserve"> o</w:t>
      </w:r>
      <w:r w:rsidR="0043059F">
        <w:rPr>
          <w:rFonts w:cs="Arial"/>
        </w:rPr>
        <w:t xml:space="preserve"> SOCKETS</w:t>
      </w:r>
      <w:r w:rsidRPr="001E3E04">
        <w:rPr>
          <w:rFonts w:cs="Arial"/>
        </w:rPr>
        <w:t xml:space="preserve"> interconectados </w:t>
      </w:r>
      <w:r w:rsidR="00F25141">
        <w:rPr>
          <w:rFonts w:cs="Arial"/>
        </w:rPr>
        <w:t xml:space="preserve">obedeciendo a patrón </w:t>
      </w:r>
      <w:r w:rsidRPr="001E3E04">
        <w:rPr>
          <w:rFonts w:cs="Arial"/>
        </w:rPr>
        <w:t>cliente-servidor.</w:t>
      </w:r>
    </w:p>
    <w:p w14:paraId="2D9DB5A4" w14:textId="0D48670D" w:rsidR="00F25141" w:rsidRDefault="001757AE" w:rsidP="00F25141">
      <w:pPr>
        <w:rPr>
          <w:rFonts w:cs="Arial"/>
        </w:rPr>
      </w:pPr>
      <w:r w:rsidRPr="001E3E04">
        <w:rPr>
          <w:rFonts w:cs="Arial"/>
        </w:rPr>
        <w:t>En la</w:t>
      </w:r>
      <w:r w:rsidR="00E95CF3">
        <w:rPr>
          <w:rFonts w:cs="Arial"/>
        </w:rPr>
        <w:t xml:space="preserve"> </w:t>
      </w:r>
      <w:r w:rsidR="00E95CF3">
        <w:rPr>
          <w:rFonts w:cs="Arial"/>
        </w:rPr>
        <w:fldChar w:fldCharType="begin"/>
      </w:r>
      <w:r w:rsidR="00E95CF3">
        <w:rPr>
          <w:rFonts w:cs="Arial"/>
        </w:rPr>
        <w:instrText xml:space="preserve"> REF _Ref524308336 \h </w:instrText>
      </w:r>
      <w:r w:rsidR="00E95CF3">
        <w:rPr>
          <w:rFonts w:cs="Arial"/>
        </w:rPr>
      </w:r>
      <w:r w:rsidR="00E95CF3">
        <w:rPr>
          <w:rFonts w:cs="Arial"/>
        </w:rPr>
        <w:fldChar w:fldCharType="separate"/>
      </w:r>
      <w:r w:rsidR="00E95CF3">
        <w:t xml:space="preserve">Figura </w:t>
      </w:r>
      <w:r w:rsidR="00E95CF3">
        <w:rPr>
          <w:noProof/>
        </w:rPr>
        <w:t>3</w:t>
      </w:r>
      <w:r w:rsidR="00E95CF3">
        <w:rPr>
          <w:rFonts w:cs="Arial"/>
        </w:rPr>
        <w:fldChar w:fldCharType="end"/>
      </w:r>
      <w:r w:rsidRPr="001E3E04">
        <w:rPr>
          <w:rFonts w:cs="Arial"/>
        </w:rPr>
        <w:t xml:space="preserve">, podemos visualizar las </w:t>
      </w:r>
      <w:proofErr w:type="spellStart"/>
      <w:r w:rsidRPr="001E3E04">
        <w:rPr>
          <w:rFonts w:cs="Arial"/>
        </w:rPr>
        <w:t>stanzas</w:t>
      </w:r>
      <w:proofErr w:type="spellEnd"/>
      <w:r w:rsidRPr="001E3E04">
        <w:rPr>
          <w:rFonts w:cs="Arial"/>
        </w:rPr>
        <w:t xml:space="preserve"> básicas.</w:t>
      </w:r>
    </w:p>
    <w:p w14:paraId="18A5037F" w14:textId="412C3BEA" w:rsidR="00E95CF3" w:rsidRDefault="00E95CF3" w:rsidP="00326177">
      <w:pPr>
        <w:pStyle w:val="Descripcin"/>
        <w:jc w:val="left"/>
        <w:rPr>
          <w:rFonts w:cs="Arial"/>
        </w:rPr>
      </w:pPr>
      <w:bookmarkStart w:id="53" w:name="_Ref524308336"/>
      <w:r>
        <w:lastRenderedPageBreak/>
        <w:t xml:space="preserve">Figura </w:t>
      </w:r>
      <w:fldSimple w:instr=" SEQ Figura \* ARABIC ">
        <w:r w:rsidR="00ED2F1C">
          <w:rPr>
            <w:noProof/>
          </w:rPr>
          <w:t>3</w:t>
        </w:r>
      </w:fldSimple>
      <w:bookmarkEnd w:id="53"/>
      <w:r>
        <w:t xml:space="preserve">: </w:t>
      </w:r>
      <w:proofErr w:type="spellStart"/>
      <w:r>
        <w:t>Stanzas</w:t>
      </w:r>
      <w:proofErr w:type="spellEnd"/>
      <w:r>
        <w:t xml:space="preserve"> fundamentales en XMPP.</w:t>
      </w:r>
    </w:p>
    <w:p w14:paraId="472CE21A" w14:textId="3A75D96E" w:rsidR="001757AE" w:rsidRPr="00E95CF3" w:rsidRDefault="001757AE" w:rsidP="00E95CF3">
      <w:pPr>
        <w:jc w:val="center"/>
        <w:rPr>
          <w:rFonts w:cs="Arial"/>
        </w:rPr>
      </w:pPr>
      <w:r w:rsidRPr="001E3E04">
        <w:rPr>
          <w:rFonts w:cs="Arial"/>
          <w:noProof/>
          <w:lang w:eastAsia="es-CL"/>
        </w:rPr>
        <w:drawing>
          <wp:inline distT="0" distB="0" distL="0" distR="0" wp14:anchorId="42EE4C5D" wp14:editId="4B481A0C">
            <wp:extent cx="2943225" cy="3041650"/>
            <wp:effectExtent l="19050" t="19050" r="28575" b="25400"/>
            <wp:docPr id="36" name="Marcador de contenido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Marcador de contenido 19"/>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43225" cy="3041650"/>
                    </a:xfrm>
                    <a:prstGeom prst="rect">
                      <a:avLst/>
                    </a:prstGeom>
                    <a:ln>
                      <a:solidFill>
                        <a:schemeClr val="bg1">
                          <a:lumMod val="50000"/>
                        </a:schemeClr>
                      </a:solidFill>
                    </a:ln>
                  </pic:spPr>
                </pic:pic>
              </a:graphicData>
            </a:graphic>
          </wp:inline>
        </w:drawing>
      </w:r>
    </w:p>
    <w:p w14:paraId="08963DE4" w14:textId="77777777" w:rsidR="001757AE" w:rsidRPr="001E3E04" w:rsidRDefault="001757AE" w:rsidP="007A10DD">
      <w:pPr>
        <w:pStyle w:val="Prrafodelista"/>
        <w:numPr>
          <w:ilvl w:val="0"/>
          <w:numId w:val="38"/>
        </w:numPr>
        <w:spacing w:before="0" w:after="0" w:line="216" w:lineRule="auto"/>
        <w:rPr>
          <w:rFonts w:eastAsia="Times New Roman" w:cs="Arial"/>
          <w:color w:val="E48312"/>
          <w:lang w:eastAsia="es-CL"/>
        </w:rPr>
      </w:pPr>
      <w:r w:rsidRPr="001E3E04">
        <w:rPr>
          <w:rFonts w:cs="Arial"/>
        </w:rPr>
        <w:t>En las «</w:t>
      </w:r>
      <w:proofErr w:type="spellStart"/>
      <w:r w:rsidRPr="001E3E04">
        <w:rPr>
          <w:rFonts w:cs="Arial"/>
        </w:rPr>
        <w:t>Stanzas</w:t>
      </w:r>
      <w:proofErr w:type="spellEnd"/>
      <w:r w:rsidRPr="001E3E04">
        <w:rPr>
          <w:rFonts w:cs="Arial"/>
        </w:rPr>
        <w:t xml:space="preserve">» </w:t>
      </w:r>
      <w:r w:rsidRPr="001E3E04">
        <w:rPr>
          <w:rFonts w:eastAsia="+mn-ea" w:cs="Arial"/>
          <w:noProof/>
          <w:color w:val="404040"/>
          <w:kern w:val="24"/>
          <w:lang w:eastAsia="es-CL"/>
        </w:rPr>
        <w:t xml:space="preserve">Todas tienen direcciones </w:t>
      </w:r>
      <w:r w:rsidRPr="001E3E04">
        <w:rPr>
          <w:rFonts w:eastAsia="+mn-ea" w:cs="Arial"/>
          <w:noProof/>
          <w:color w:val="3A772C"/>
          <w:kern w:val="24"/>
          <w:lang w:eastAsia="es-CL"/>
        </w:rPr>
        <w:t>to</w:t>
      </w:r>
      <w:r w:rsidRPr="001E3E04">
        <w:rPr>
          <w:rFonts w:eastAsia="+mn-ea" w:cs="Arial"/>
          <w:noProof/>
          <w:color w:val="393D79"/>
          <w:kern w:val="24"/>
          <w:lang w:eastAsia="es-CL"/>
        </w:rPr>
        <w:t>=</w:t>
      </w:r>
      <w:r w:rsidRPr="001E3E04">
        <w:rPr>
          <w:rFonts w:eastAsia="+mn-ea" w:cs="Arial"/>
          <w:noProof/>
          <w:color w:val="9194C7"/>
          <w:kern w:val="24"/>
          <w:lang w:eastAsia="es-CL"/>
        </w:rPr>
        <w:t>'JID'</w:t>
      </w:r>
      <w:r w:rsidRPr="001E3E04">
        <w:rPr>
          <w:rFonts w:eastAsia="+mn-ea" w:cs="Arial"/>
          <w:noProof/>
          <w:color w:val="404040"/>
          <w:kern w:val="24"/>
          <w:lang w:eastAsia="es-CL"/>
        </w:rPr>
        <w:t xml:space="preserve"> and </w:t>
      </w:r>
      <w:r w:rsidRPr="001E3E04">
        <w:rPr>
          <w:rFonts w:eastAsia="+mn-ea" w:cs="Arial"/>
          <w:noProof/>
          <w:color w:val="3A772C"/>
          <w:kern w:val="24"/>
          <w:lang w:eastAsia="es-CL"/>
        </w:rPr>
        <w:t>from</w:t>
      </w:r>
      <w:r w:rsidRPr="001E3E04">
        <w:rPr>
          <w:rFonts w:eastAsia="+mn-ea" w:cs="Arial"/>
          <w:noProof/>
          <w:color w:val="393D79"/>
          <w:kern w:val="24"/>
          <w:lang w:eastAsia="es-CL"/>
        </w:rPr>
        <w:t>=</w:t>
      </w:r>
      <w:r w:rsidRPr="001E3E04">
        <w:rPr>
          <w:rFonts w:eastAsia="+mn-ea" w:cs="Arial"/>
          <w:noProof/>
          <w:color w:val="9194C7"/>
          <w:kern w:val="24"/>
          <w:lang w:eastAsia="es-CL"/>
        </w:rPr>
        <w:t>'JID‘</w:t>
      </w:r>
    </w:p>
    <w:p w14:paraId="06D10D60"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«To» da el destino</w:t>
      </w:r>
    </w:p>
    <w:p w14:paraId="1CFAE289"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 xml:space="preserve">«From» es </w:t>
      </w:r>
      <w:r w:rsidRPr="001E3E04">
        <w:rPr>
          <w:rFonts w:eastAsia="+mn-ea" w:cs="Arial"/>
          <w:color w:val="404040"/>
          <w:kern w:val="24"/>
          <w:lang w:val="es-ES" w:eastAsia="es-CL"/>
        </w:rPr>
        <w:t>agregado por servidor local.</w:t>
      </w:r>
    </w:p>
    <w:p w14:paraId="5FD16042" w14:textId="7917CC50"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color w:val="404040"/>
          <w:kern w:val="24"/>
          <w:lang w:val="es-ES" w:eastAsia="es-CL"/>
        </w:rPr>
        <w:t>Cada «</w:t>
      </w:r>
      <w:proofErr w:type="spellStart"/>
      <w:r w:rsidRPr="001E3E04">
        <w:rPr>
          <w:rFonts w:eastAsia="+mn-ea" w:cs="Arial"/>
          <w:color w:val="404040"/>
          <w:kern w:val="24"/>
          <w:lang w:val="es-ES" w:eastAsia="es-CL"/>
        </w:rPr>
        <w:t>stanza</w:t>
      </w:r>
      <w:proofErr w:type="spellEnd"/>
      <w:r w:rsidRPr="001E3E04">
        <w:rPr>
          <w:rFonts w:eastAsia="+mn-ea" w:cs="Arial"/>
          <w:color w:val="404040"/>
          <w:kern w:val="24"/>
          <w:lang w:val="es-ES" w:eastAsia="es-CL"/>
        </w:rPr>
        <w:t xml:space="preserve">» se </w:t>
      </w:r>
      <w:proofErr w:type="spellStart"/>
      <w:r w:rsidR="009B6E54" w:rsidRPr="001E3E04">
        <w:rPr>
          <w:rFonts w:eastAsia="+mn-ea" w:cs="Arial"/>
          <w:color w:val="404040"/>
          <w:kern w:val="24"/>
          <w:lang w:val="es-ES" w:eastAsia="es-CL"/>
        </w:rPr>
        <w:t>rutea</w:t>
      </w:r>
      <w:proofErr w:type="spellEnd"/>
      <w:r w:rsidRPr="001E3E04">
        <w:rPr>
          <w:rFonts w:eastAsia="+mn-ea" w:cs="Arial"/>
          <w:color w:val="404040"/>
          <w:kern w:val="24"/>
          <w:lang w:val="es-ES" w:eastAsia="es-CL"/>
        </w:rPr>
        <w:t xml:space="preserve"> por separado</w:t>
      </w:r>
    </w:p>
    <w:p w14:paraId="7E66B08B"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Todo el contenido de la «stanza» es entregado.</w:t>
      </w:r>
    </w:p>
    <w:p w14:paraId="448FCC44"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Different types for delivery semantics</w:t>
      </w:r>
    </w:p>
    <w:p w14:paraId="5B9C2BA3"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message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una dirección, </w:t>
      </w:r>
      <w:r w:rsidRPr="001E3E04">
        <w:rPr>
          <w:rFonts w:eastAsia="+mn-ea" w:cs="Arial"/>
          <w:color w:val="404040"/>
          <w:kern w:val="24"/>
          <w:lang w:val="es-ES" w:eastAsia="es-CL"/>
        </w:rPr>
        <w:t>un destinatario</w:t>
      </w:r>
    </w:p>
    <w:p w14:paraId="1142EB60"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presence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w:t>
      </w:r>
      <w:r w:rsidRPr="001E3E04">
        <w:rPr>
          <w:rFonts w:eastAsia="+mn-ea" w:cs="Arial"/>
          <w:color w:val="404040"/>
          <w:kern w:val="24"/>
          <w:lang w:val="es-ES" w:eastAsia="es-CL"/>
        </w:rPr>
        <w:t>una dirección, publica a muchos</w:t>
      </w:r>
    </w:p>
    <w:p w14:paraId="033234F2" w14:textId="464C71E5"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iq</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«info/query» , request/response</w:t>
      </w:r>
    </w:p>
    <w:p w14:paraId="7DBA4956" w14:textId="77777777" w:rsidR="00121A76" w:rsidRPr="001E3E04" w:rsidRDefault="00121A76" w:rsidP="00121A76">
      <w:pPr>
        <w:spacing w:before="40" w:after="80" w:line="216" w:lineRule="auto"/>
        <w:rPr>
          <w:rFonts w:eastAsia="Times New Roman" w:cs="Arial"/>
          <w:color w:val="E48312"/>
          <w:lang w:eastAsia="es-CL"/>
        </w:rPr>
      </w:pPr>
    </w:p>
    <w:p w14:paraId="3F8F6269"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r w:rsidRPr="001E3E04">
        <w:rPr>
          <w:rFonts w:eastAsia="Times New Roman" w:cs="Arial"/>
          <w:lang w:eastAsia="es-CL"/>
        </w:rPr>
        <w:t xml:space="preserve"> </w:t>
      </w:r>
      <w:proofErr w:type="spellStart"/>
      <w:r w:rsidRPr="001E3E04">
        <w:rPr>
          <w:rFonts w:eastAsia="Times New Roman" w:cs="Arial"/>
          <w:b/>
          <w:lang w:eastAsia="es-CL"/>
        </w:rPr>
        <w:t>Stream:stream</w:t>
      </w:r>
      <w:proofErr w:type="spellEnd"/>
      <w:r w:rsidRPr="001E3E04">
        <w:rPr>
          <w:rFonts w:eastAsia="Times New Roman" w:cs="Arial"/>
          <w:b/>
          <w:lang w:eastAsia="es-CL"/>
        </w:rPr>
        <w:t>:</w:t>
      </w:r>
      <w:r w:rsidRPr="001E3E04">
        <w:rPr>
          <w:rFonts w:eastAsia="Times New Roman" w:cs="Arial"/>
          <w:lang w:eastAsia="es-CL"/>
        </w:rPr>
        <w:t xml:space="preserve"> Es utilizado para iniciar la conexión al servidor por TCP Socket.</w:t>
      </w:r>
    </w:p>
    <w:p w14:paraId="41B4272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 xml:space="preserve">El cliente envía el </w:t>
      </w:r>
      <w:proofErr w:type="spellStart"/>
      <w:r w:rsidRPr="001E3E04">
        <w:rPr>
          <w:rFonts w:cs="Arial"/>
          <w:color w:val="404040" w:themeColor="text1" w:themeTint="BF"/>
          <w:kern w:val="24"/>
          <w:lang w:eastAsia="es-CL"/>
        </w:rPr>
        <w:t>stream</w:t>
      </w:r>
      <w:proofErr w:type="spellEnd"/>
      <w:r w:rsidRPr="001E3E04">
        <w:rPr>
          <w:rFonts w:cs="Arial"/>
          <w:color w:val="404040" w:themeColor="text1" w:themeTint="BF"/>
          <w:kern w:val="24"/>
          <w:lang w:eastAsia="es-CL"/>
        </w:rPr>
        <w:t xml:space="preserve"> tag de inicio.</w:t>
      </w:r>
    </w:p>
    <w:p w14:paraId="44117F8D"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&lt;</w:t>
      </w:r>
      <w:r w:rsidRPr="001E3E04">
        <w:rPr>
          <w:rFonts w:cs="Arial"/>
          <w:color w:val="3A772C"/>
          <w:kern w:val="24"/>
          <w:lang w:val="en-US" w:eastAsia="es-CL"/>
        </w:rPr>
        <w:t>?xml</w:t>
      </w:r>
      <w:r w:rsidRPr="001E3E04">
        <w:rPr>
          <w:rFonts w:cs="Arial"/>
          <w:color w:val="9B099E"/>
          <w:kern w:val="24"/>
          <w:lang w:val="en-US" w:eastAsia="es-CL"/>
        </w:rPr>
        <w:t xml:space="preserve"> </w:t>
      </w:r>
      <w:r w:rsidRPr="001E3E04">
        <w:rPr>
          <w:rFonts w:cs="Arial"/>
          <w:color w:val="404040" w:themeColor="text1" w:themeTint="BF"/>
          <w:kern w:val="24"/>
          <w:lang w:val="en-US" w:eastAsia="es-CL"/>
        </w:rPr>
        <w:t>version='1.0'?&gt;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9B099E"/>
          <w:kern w:val="24"/>
          <w:lang w:val="en-US" w:eastAsia="es-CL"/>
        </w:rPr>
        <w:t xml:space="preserve"> </w:t>
      </w:r>
      <w:proofErr w:type="spellStart"/>
      <w:r w:rsidRPr="001E3E04">
        <w:rPr>
          <w:rFonts w:cs="Arial"/>
          <w:color w:val="9B099E"/>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w:t>
      </w:r>
      <w:r w:rsidRPr="001E3E04">
        <w:rPr>
          <w:rFonts w:cs="Arial"/>
          <w:color w:val="404040" w:themeColor="text1" w:themeTint="BF"/>
          <w:kern w:val="24"/>
          <w:lang w:val="en-US" w:eastAsia="es-CL"/>
        </w:rPr>
        <w:br/>
        <w:t>to="binarylamp.cl" version="1.0“</w:t>
      </w:r>
      <w:r w:rsidRPr="001E3E04">
        <w:rPr>
          <w:rFonts w:cs="Arial"/>
          <w:color w:val="404040" w:themeColor="text1" w:themeTint="BF"/>
          <w:kern w:val="24"/>
          <w:lang w:val="en-US" w:eastAsia="es-CL"/>
        </w:rPr>
        <w:br/>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&gt;</w:t>
      </w:r>
    </w:p>
    <w:p w14:paraId="23BAA242"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El servidor responde</w:t>
      </w:r>
    </w:p>
    <w:p w14:paraId="136D90DE"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3A772C"/>
          <w:kern w:val="24"/>
          <w:lang w:val="en-US" w:eastAsia="es-CL"/>
        </w:rPr>
        <w:t>&lt;?xml</w:t>
      </w:r>
      <w:r w:rsidRPr="001E3E04">
        <w:rPr>
          <w:rFonts w:cs="Arial"/>
          <w:color w:val="404040" w:themeColor="text1" w:themeTint="BF"/>
          <w:kern w:val="24"/>
          <w:lang w:val="en-US" w:eastAsia="es-CL"/>
        </w:rPr>
        <w:t xml:space="preserve"> version='1.0' encoding='UTF-8'?&gt;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from="binarylamp.cl" id="7whd1lwsxk"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version="1.0"&gt;</w:t>
      </w:r>
    </w:p>
    <w:p w14:paraId="3CA5D3E7"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stream:features</w:t>
      </w:r>
      <w:proofErr w:type="spellEnd"/>
      <w:r w:rsidRPr="001E3E04">
        <w:rPr>
          <w:rFonts w:cs="Arial"/>
          <w:color w:val="404040" w:themeColor="text1" w:themeTint="BF"/>
          <w:kern w:val="24"/>
          <w:lang w:eastAsia="es-CL"/>
        </w:rPr>
        <w:t>: Es enviado por el servidor, con el fin para informar con que características cuenta este.</w:t>
      </w:r>
    </w:p>
    <w:p w14:paraId="700C8FC4"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proofErr w:type="spellStart"/>
      <w:proofErr w:type="gramStart"/>
      <w:r w:rsidRPr="001E3E04">
        <w:rPr>
          <w:rFonts w:cs="Arial"/>
          <w:color w:val="3A772C"/>
          <w:kern w:val="24"/>
          <w:lang w:val="en-US" w:eastAsia="es-CL"/>
        </w:rPr>
        <w:t>stream:features</w:t>
      </w:r>
      <w:proofErr w:type="spellEnd"/>
      <w:proofErr w:type="gramEnd"/>
      <w:r w:rsidRPr="001E3E04">
        <w:rPr>
          <w:rFonts w:cs="Arial"/>
          <w:color w:val="9194C7"/>
          <w:kern w:val="24"/>
          <w:lang w:val="en-US" w:eastAsia="es-CL"/>
        </w:rPr>
        <w:t>&gt;</w:t>
      </w:r>
      <w:r w:rsidRPr="001E3E04">
        <w:rPr>
          <w:rFonts w:cs="Arial"/>
          <w:color w:val="9194C7"/>
          <w:kern w:val="24"/>
          <w:lang w:val="en-US" w:eastAsia="es-CL"/>
        </w:rPr>
        <w:br/>
        <w:t xml:space="preserve">  &lt;</w:t>
      </w:r>
      <w:proofErr w:type="spellStart"/>
      <w:r w:rsidRPr="001E3E04">
        <w:rPr>
          <w:rFonts w:cs="Arial"/>
          <w:color w:val="3A772C"/>
          <w:kern w:val="24"/>
          <w:lang w:val="en-US" w:eastAsia="es-CL"/>
        </w:rPr>
        <w:t>starttls</w:t>
      </w:r>
      <w:proofErr w:type="spellEnd"/>
      <w:r w:rsidRPr="001E3E04">
        <w:rPr>
          <w:rFonts w:cs="Arial"/>
          <w:color w:val="3A772C"/>
          <w:kern w:val="24"/>
          <w:lang w:val="en-US" w:eastAsia="es-CL"/>
        </w:rPr>
        <w:t xml:space="preserve">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urn:ietf:params:xml:ns:xmpp-tls</w:t>
      </w:r>
      <w:proofErr w:type="spellEnd"/>
      <w:r w:rsidRPr="001E3E04">
        <w:rPr>
          <w:rFonts w:cs="Arial"/>
          <w:color w:val="9194C7"/>
          <w:kern w:val="24"/>
          <w:lang w:val="en-US" w:eastAsia="es-CL"/>
        </w:rPr>
        <w:t>'/&gt;</w:t>
      </w:r>
      <w:r w:rsidRPr="001E3E04">
        <w:rPr>
          <w:rFonts w:cs="Arial"/>
          <w:color w:val="9194C7"/>
          <w:kern w:val="24"/>
          <w:lang w:val="en-US" w:eastAsia="es-CL"/>
        </w:rPr>
        <w:br/>
      </w:r>
      <w:r w:rsidRPr="001E3E04">
        <w:rPr>
          <w:rFonts w:cs="Arial"/>
          <w:color w:val="9194C7"/>
          <w:kern w:val="24"/>
          <w:lang w:val="en-US" w:eastAsia="es-CL"/>
        </w:rPr>
        <w:lastRenderedPageBreak/>
        <w:t xml:space="preserve">  &lt;</w:t>
      </w:r>
      <w:r w:rsidRPr="001E3E04">
        <w:rPr>
          <w:rFonts w:cs="Arial"/>
          <w:color w:val="3A772C"/>
          <w:kern w:val="24"/>
          <w:lang w:val="en-US" w:eastAsia="es-CL"/>
        </w:rPr>
        <w:t xml:space="preserve">mechanisms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urn:ietf:params:xml:ns:xmpp-sasl</w:t>
      </w:r>
      <w:proofErr w:type="spellEnd"/>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w:t>
      </w:r>
      <w:r w:rsidRPr="001E3E04">
        <w:rPr>
          <w:rFonts w:cs="Arial"/>
          <w:color w:val="9194C7"/>
          <w:kern w:val="24"/>
          <w:lang w:val="en-US" w:eastAsia="es-CL"/>
        </w:rPr>
        <w:t>&gt;DIGEST-MD5&lt;</w:t>
      </w:r>
      <w:r w:rsidRPr="001E3E04">
        <w:rPr>
          <w:rFonts w:cs="Arial"/>
          <w:color w:val="3A772C"/>
          <w:kern w:val="24"/>
          <w:lang w:val="en-US" w:eastAsia="es-CL"/>
        </w:rPr>
        <w:t>/mechanism</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 xml:space="preserve">compression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'http://jabber.org/features/compress'&gt;</w:t>
      </w:r>
      <w:r w:rsidRPr="001E3E04">
        <w:rPr>
          <w:rFonts w:cs="Arial"/>
          <w:color w:val="9194C7"/>
          <w:kern w:val="24"/>
          <w:lang w:val="en-US" w:eastAsia="es-CL"/>
        </w:rPr>
        <w:br/>
        <w:t xml:space="preserve">    &lt;</w:t>
      </w:r>
      <w:r w:rsidRPr="001E3E04">
        <w:rPr>
          <w:rFonts w:cs="Arial"/>
          <w:color w:val="3A772C"/>
          <w:kern w:val="24"/>
          <w:lang w:val="en-US" w:eastAsia="es-CL"/>
        </w:rPr>
        <w:t>method</w:t>
      </w:r>
      <w:r w:rsidRPr="001E3E04">
        <w:rPr>
          <w:rFonts w:cs="Arial"/>
          <w:color w:val="9194C7"/>
          <w:kern w:val="24"/>
          <w:lang w:val="en-US" w:eastAsia="es-CL"/>
        </w:rPr>
        <w:t>&gt;</w:t>
      </w:r>
      <w:proofErr w:type="spellStart"/>
      <w:r w:rsidRPr="001E3E04">
        <w:rPr>
          <w:rFonts w:cs="Arial"/>
          <w:color w:val="9194C7"/>
          <w:kern w:val="24"/>
          <w:lang w:val="en-US" w:eastAsia="es-CL"/>
        </w:rPr>
        <w:t>zlib</w:t>
      </w:r>
      <w:proofErr w:type="spellEnd"/>
      <w:r w:rsidRPr="001E3E04">
        <w:rPr>
          <w:rFonts w:cs="Arial"/>
          <w:color w:val="9194C7"/>
          <w:kern w:val="24"/>
          <w:lang w:val="en-US" w:eastAsia="es-CL"/>
        </w:rPr>
        <w:t>&lt;</w:t>
      </w:r>
      <w:r w:rsidRPr="001E3E04">
        <w:rPr>
          <w:rFonts w:cs="Arial"/>
          <w:color w:val="3A772C"/>
          <w:kern w:val="24"/>
          <w:lang w:val="en-US" w:eastAsia="es-CL"/>
        </w:rPr>
        <w:t>/method</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/compression</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3A772C"/>
          <w:kern w:val="24"/>
          <w:lang w:val="en-US" w:eastAsia="es-CL"/>
        </w:rPr>
        <w:t>/</w:t>
      </w:r>
      <w:proofErr w:type="spellStart"/>
      <w:r w:rsidRPr="001E3E04">
        <w:rPr>
          <w:rFonts w:cs="Arial"/>
          <w:color w:val="3A772C"/>
          <w:kern w:val="24"/>
          <w:lang w:val="en-US" w:eastAsia="es-CL"/>
        </w:rPr>
        <w:t>stream:features</w:t>
      </w:r>
      <w:proofErr w:type="spellEnd"/>
      <w:r w:rsidRPr="001E3E04">
        <w:rPr>
          <w:rFonts w:cs="Arial"/>
          <w:color w:val="9194C7"/>
          <w:kern w:val="24"/>
          <w:lang w:val="en-US" w:eastAsia="es-CL"/>
        </w:rPr>
        <w:t>&gt;</w:t>
      </w:r>
    </w:p>
    <w:p w14:paraId="0B619E95"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presence</w:t>
      </w:r>
      <w:proofErr w:type="spellEnd"/>
      <w:r w:rsidRPr="001E3E04">
        <w:rPr>
          <w:rFonts w:cs="Arial"/>
          <w:color w:val="404040" w:themeColor="text1" w:themeTint="BF"/>
          <w:kern w:val="24"/>
          <w:lang w:eastAsia="es-CL"/>
        </w:rPr>
        <w:t>: Tiene la función de informar el estado de la identidad.</w:t>
      </w:r>
    </w:p>
    <w:p w14:paraId="1552D021"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r w:rsidRPr="001E3E04">
        <w:rPr>
          <w:rFonts w:cs="Arial"/>
          <w:color w:val="FF0000"/>
          <w:kern w:val="24"/>
          <w:lang w:val="en-US" w:eastAsia="es-CL"/>
        </w:rPr>
        <w:t>presence</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show</w:t>
      </w:r>
      <w:r w:rsidRPr="001E3E04">
        <w:rPr>
          <w:rFonts w:cs="Arial"/>
          <w:color w:val="9194C7"/>
          <w:kern w:val="24"/>
          <w:lang w:val="en-US" w:eastAsia="es-CL"/>
        </w:rPr>
        <w:t>&gt;</w:t>
      </w:r>
      <w:proofErr w:type="spellStart"/>
      <w:r w:rsidRPr="001E3E04">
        <w:rPr>
          <w:rFonts w:cs="Arial"/>
          <w:color w:val="9194C7"/>
          <w:kern w:val="24"/>
          <w:lang w:val="en-US" w:eastAsia="es-CL"/>
        </w:rPr>
        <w:t>dnd</w:t>
      </w:r>
      <w:proofErr w:type="spellEnd"/>
      <w:r w:rsidRPr="001E3E04">
        <w:rPr>
          <w:rFonts w:cs="Arial"/>
          <w:color w:val="9194C7"/>
          <w:kern w:val="24"/>
          <w:lang w:val="en-US" w:eastAsia="es-CL"/>
        </w:rPr>
        <w:t>&lt;</w:t>
      </w:r>
      <w:r w:rsidRPr="001E3E04">
        <w:rPr>
          <w:rFonts w:cs="Arial"/>
          <w:color w:val="3A772C"/>
          <w:kern w:val="24"/>
          <w:lang w:val="en-US" w:eastAsia="es-CL"/>
        </w:rPr>
        <w:t>/show</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status</w:t>
      </w:r>
      <w:r w:rsidRPr="001E3E04">
        <w:rPr>
          <w:rFonts w:cs="Arial"/>
          <w:color w:val="9194C7"/>
          <w:kern w:val="24"/>
          <w:lang w:val="en-US" w:eastAsia="es-CL"/>
        </w:rPr>
        <w:t>&gt;Meeting&lt;</w:t>
      </w:r>
      <w:r w:rsidRPr="001E3E04">
        <w:rPr>
          <w:rFonts w:cs="Arial"/>
          <w:color w:val="3A772C"/>
          <w:kern w:val="24"/>
          <w:lang w:val="en-US" w:eastAsia="es-CL"/>
        </w:rPr>
        <w:t>/status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priority</w:t>
      </w:r>
      <w:r w:rsidRPr="001E3E04">
        <w:rPr>
          <w:rFonts w:cs="Arial"/>
          <w:color w:val="9194C7"/>
          <w:kern w:val="24"/>
          <w:lang w:val="en-US" w:eastAsia="es-CL"/>
        </w:rPr>
        <w:t>&gt;1&lt;</w:t>
      </w:r>
      <w:r w:rsidRPr="001E3E04">
        <w:rPr>
          <w:rFonts w:cs="Arial"/>
          <w:color w:val="3A772C"/>
          <w:kern w:val="24"/>
          <w:lang w:val="en-US" w:eastAsia="es-CL"/>
        </w:rPr>
        <w:t>/priority</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FF0000"/>
          <w:kern w:val="24"/>
          <w:lang w:val="en-US" w:eastAsia="es-CL"/>
        </w:rPr>
        <w:t>/presence</w:t>
      </w:r>
      <w:r w:rsidRPr="001E3E04">
        <w:rPr>
          <w:rFonts w:cs="Arial"/>
          <w:color w:val="9194C7"/>
          <w:kern w:val="24"/>
          <w:lang w:val="en-US" w:eastAsia="es-CL"/>
        </w:rPr>
        <w:t>&gt;</w:t>
      </w:r>
    </w:p>
    <w:p w14:paraId="4E4D943E"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 xml:space="preserve">Show: chat, available, away, </w:t>
      </w:r>
      <w:proofErr w:type="spellStart"/>
      <w:r w:rsidRPr="001E3E04">
        <w:rPr>
          <w:rFonts w:cs="Arial"/>
          <w:color w:val="404040" w:themeColor="text1" w:themeTint="BF"/>
          <w:kern w:val="24"/>
          <w:lang w:val="en-US" w:eastAsia="es-CL"/>
        </w:rPr>
        <w:t>xa</w:t>
      </w:r>
      <w:proofErr w:type="spell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dnd</w:t>
      </w:r>
      <w:proofErr w:type="spellEnd"/>
    </w:p>
    <w:p w14:paraId="6267A29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gramStart"/>
      <w:r w:rsidRPr="001E3E04">
        <w:rPr>
          <w:rFonts w:cs="Arial"/>
          <w:color w:val="404040" w:themeColor="text1" w:themeTint="BF"/>
          <w:kern w:val="24"/>
          <w:lang w:eastAsia="es-CL"/>
        </w:rPr>
        <w:t>Status</w:t>
      </w:r>
      <w:proofErr w:type="gramEnd"/>
      <w:r w:rsidRPr="001E3E04">
        <w:rPr>
          <w:rFonts w:cs="Arial"/>
          <w:color w:val="404040" w:themeColor="text1" w:themeTint="BF"/>
          <w:kern w:val="24"/>
          <w:lang w:eastAsia="es-CL"/>
        </w:rPr>
        <w:t>: Texto leíble por humanos.</w:t>
      </w:r>
    </w:p>
    <w:p w14:paraId="65378312" w14:textId="444CD783"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spellStart"/>
      <w:r w:rsidRPr="001E3E04">
        <w:rPr>
          <w:rFonts w:cs="Arial"/>
          <w:color w:val="404040" w:themeColor="text1" w:themeTint="BF"/>
          <w:kern w:val="24"/>
          <w:lang w:eastAsia="es-CL"/>
        </w:rPr>
        <w:t>Priority</w:t>
      </w:r>
      <w:proofErr w:type="spellEnd"/>
      <w:r w:rsidRPr="001E3E04">
        <w:rPr>
          <w:rFonts w:cs="Arial"/>
          <w:color w:val="404040" w:themeColor="text1" w:themeTint="BF"/>
          <w:kern w:val="24"/>
          <w:lang w:eastAsia="es-CL"/>
        </w:rPr>
        <w:t>: ¿</w:t>
      </w:r>
      <w:r w:rsidR="003248EF" w:rsidRPr="001E3E04">
        <w:rPr>
          <w:rFonts w:cs="Arial"/>
          <w:color w:val="404040" w:themeColor="text1" w:themeTint="BF"/>
          <w:kern w:val="24"/>
          <w:lang w:eastAsia="es-CL"/>
        </w:rPr>
        <w:t>Cuáles</w:t>
      </w:r>
      <w:r w:rsidRPr="001E3E04">
        <w:rPr>
          <w:rFonts w:cs="Arial"/>
          <w:color w:val="404040" w:themeColor="text1" w:themeTint="BF"/>
          <w:kern w:val="24"/>
          <w:lang w:eastAsia="es-CL"/>
        </w:rPr>
        <w:t xml:space="preserve"> recursos requieren «mayor disponibilidad»?</w:t>
      </w:r>
    </w:p>
    <w:p w14:paraId="7EA44ECD" w14:textId="77777777" w:rsidR="00121A76" w:rsidRPr="001E3E04" w:rsidRDefault="00121A76" w:rsidP="00121A76">
      <w:pPr>
        <w:pStyle w:val="Prrafodelista"/>
        <w:spacing w:before="40" w:after="80" w:line="216" w:lineRule="auto"/>
        <w:ind w:left="360"/>
        <w:rPr>
          <w:rFonts w:eastAsia="Times New Roman" w:cs="Arial"/>
          <w:lang w:eastAsia="es-CL"/>
        </w:rPr>
      </w:pPr>
    </w:p>
    <w:p w14:paraId="4BC83078" w14:textId="1606B322" w:rsidR="003B44AB" w:rsidRPr="001E3E04" w:rsidRDefault="008D4CE5" w:rsidP="008D4CE5">
      <w:pPr>
        <w:pStyle w:val="Ttulo5"/>
        <w:rPr>
          <w:rFonts w:cs="Arial"/>
        </w:rPr>
      </w:pPr>
      <w:bookmarkStart w:id="54" w:name="_Toc465070123"/>
      <w:bookmarkStart w:id="55" w:name="_Toc465070666"/>
      <w:r w:rsidRPr="001E3E04">
        <w:rPr>
          <w:rFonts w:cs="Arial"/>
        </w:rPr>
        <w:t>2.1.1.1.5. D</w:t>
      </w:r>
      <w:r w:rsidR="004677B4" w:rsidRPr="001E3E04">
        <w:rPr>
          <w:rFonts w:cs="Arial"/>
        </w:rPr>
        <w:t>esentralizado</w:t>
      </w:r>
      <w:bookmarkEnd w:id="52"/>
      <w:bookmarkEnd w:id="54"/>
      <w:bookmarkEnd w:id="55"/>
    </w:p>
    <w:p w14:paraId="2F48D010" w14:textId="09B7D103" w:rsidR="00402E87" w:rsidRPr="001E3E04" w:rsidRDefault="008D4CE5" w:rsidP="003C63DF">
      <w:pPr>
        <w:ind w:firstLine="708"/>
        <w:rPr>
          <w:rFonts w:cs="Arial"/>
        </w:rPr>
      </w:pPr>
      <w:r w:rsidRPr="00F25141">
        <w:rPr>
          <w:rFonts w:cs="Arial"/>
        </w:rPr>
        <w:t xml:space="preserve">Como se ha mencionado el protocolo XMPP tiene </w:t>
      </w:r>
      <w:r w:rsidR="00F25141" w:rsidRPr="00F25141">
        <w:rPr>
          <w:rFonts w:cs="Arial"/>
        </w:rPr>
        <w:t>la facultad de permitir</w:t>
      </w:r>
      <w:r w:rsidRPr="00F25141">
        <w:rPr>
          <w:rFonts w:cs="Arial"/>
        </w:rPr>
        <w:t xml:space="preserve"> la mensajería instantánea (IM) entre los usuarios de manera accesible y menos compleja p</w:t>
      </w:r>
      <w:r w:rsidR="00EA422F" w:rsidRPr="00F25141">
        <w:rPr>
          <w:rFonts w:cs="Arial"/>
        </w:rPr>
        <w:t>osible para ellos. De este modo,</w:t>
      </w:r>
      <w:r w:rsidRPr="00F25141">
        <w:rPr>
          <w:rFonts w:cs="Arial"/>
        </w:rPr>
        <w:t xml:space="preserve"> posee una arquitectura Cliente-Servidor descentralizada, es decir, la comunicación entre clientes no hay necesidad que pase por un </w:t>
      </w:r>
      <w:r w:rsidR="00F25141" w:rsidRPr="00F25141">
        <w:rPr>
          <w:rFonts w:cs="Arial"/>
        </w:rPr>
        <w:t xml:space="preserve">único </w:t>
      </w:r>
      <w:r w:rsidRPr="00F25141">
        <w:rPr>
          <w:rFonts w:cs="Arial"/>
        </w:rPr>
        <w:t xml:space="preserve">servidor central, sino que cualquier </w:t>
      </w:r>
      <w:r w:rsidR="00F25141" w:rsidRPr="00F25141">
        <w:rPr>
          <w:rFonts w:cs="Arial"/>
        </w:rPr>
        <w:t>usuario</w:t>
      </w:r>
      <w:r w:rsidRPr="00F25141">
        <w:rPr>
          <w:rFonts w:cs="Arial"/>
        </w:rPr>
        <w:t xml:space="preserve"> tiene la  capacidad de crear su  propio servidor XMPP y adherirse a la red,</w:t>
      </w:r>
      <w:r w:rsidR="00F25141" w:rsidRPr="00F25141">
        <w:rPr>
          <w:rFonts w:cs="Arial"/>
        </w:rPr>
        <w:t xml:space="preserve"> teniendo un mínimo de seguridad,</w:t>
      </w:r>
      <w:r w:rsidRPr="00F25141">
        <w:rPr>
          <w:rFonts w:cs="Arial"/>
        </w:rPr>
        <w:t xml:space="preserve"> esto ayuda a que no exista una sobrecarga de la conexión (pensando en que XMPP está pensado para una gran cantidad de usuarios que requieren de la conexión sea rápida y confiable, como debe ser la</w:t>
      </w:r>
      <w:r w:rsidR="0059214A" w:rsidRPr="00F25141">
        <w:rPr>
          <w:rFonts w:cs="Arial"/>
        </w:rPr>
        <w:t xml:space="preserve"> IM</w:t>
      </w:r>
      <w:r w:rsidRPr="00F25141">
        <w:rPr>
          <w:rFonts w:cs="Arial"/>
        </w:rPr>
        <w:t xml:space="preserve">), por otro lado, esto </w:t>
      </w:r>
      <w:r w:rsidR="00F25141" w:rsidRPr="00F25141">
        <w:rPr>
          <w:rFonts w:cs="Arial"/>
        </w:rPr>
        <w:t xml:space="preserve">también </w:t>
      </w:r>
      <w:r w:rsidRPr="00F25141">
        <w:rPr>
          <w:rFonts w:cs="Arial"/>
        </w:rPr>
        <w:t>puede significar una desventaja, ya que provoca que no exista un único punto de falla.</w:t>
      </w:r>
    </w:p>
    <w:p w14:paraId="04C4A5EE" w14:textId="77777777" w:rsidR="008D4CE5" w:rsidRPr="001E3E04" w:rsidRDefault="008D4CE5" w:rsidP="002B6A54">
      <w:pPr>
        <w:ind w:firstLine="708"/>
        <w:rPr>
          <w:rFonts w:cs="Arial"/>
        </w:rPr>
      </w:pPr>
    </w:p>
    <w:p w14:paraId="05B41FD7" w14:textId="0D540FDC" w:rsidR="00F25141" w:rsidRDefault="00592023" w:rsidP="004E6AB8">
      <w:pPr>
        <w:rPr>
          <w:rFonts w:cs="Arial"/>
        </w:rPr>
      </w:pPr>
      <w:r w:rsidRPr="001E3E04">
        <w:rPr>
          <w:rFonts w:cs="Arial"/>
        </w:rPr>
        <w:t>Como ayuda tenemos la</w:t>
      </w:r>
      <w:r w:rsidR="008D4CE5" w:rsidRPr="001E3E04">
        <w:rPr>
          <w:rFonts w:cs="Arial"/>
        </w:rPr>
        <w:t xml:space="preserve"> </w:t>
      </w:r>
      <w:r w:rsidRPr="001E3E04">
        <w:rPr>
          <w:rFonts w:cs="Arial"/>
        </w:rPr>
        <w:t>gráfica</w:t>
      </w:r>
      <w:r w:rsidR="008D4CE5" w:rsidRPr="001E3E04">
        <w:rPr>
          <w:rFonts w:cs="Arial"/>
        </w:rPr>
        <w:t xml:space="preserve"> </w:t>
      </w:r>
      <w:r w:rsidRPr="001E3E04">
        <w:rPr>
          <w:rFonts w:cs="Arial"/>
        </w:rPr>
        <w:t xml:space="preserve">de </w:t>
      </w:r>
      <w:r w:rsidR="003C63DF" w:rsidRPr="001E3E04">
        <w:rPr>
          <w:rFonts w:cs="Arial"/>
        </w:rPr>
        <w:t>la</w:t>
      </w:r>
      <w:r w:rsidR="00E95CF3">
        <w:rPr>
          <w:rFonts w:cs="Arial"/>
        </w:rPr>
        <w:t xml:space="preserve"> </w:t>
      </w:r>
      <w:r w:rsidR="00E95CF3">
        <w:rPr>
          <w:rFonts w:cs="Arial"/>
        </w:rPr>
        <w:fldChar w:fldCharType="begin"/>
      </w:r>
      <w:r w:rsidR="00E95CF3">
        <w:rPr>
          <w:rFonts w:cs="Arial"/>
        </w:rPr>
        <w:instrText xml:space="preserve"> REF _Ref524308452 \h </w:instrText>
      </w:r>
      <w:r w:rsidR="00E95CF3">
        <w:rPr>
          <w:rFonts w:cs="Arial"/>
        </w:rPr>
      </w:r>
      <w:r w:rsidR="00E95CF3">
        <w:rPr>
          <w:rFonts w:cs="Arial"/>
        </w:rPr>
        <w:fldChar w:fldCharType="separate"/>
      </w:r>
      <w:r w:rsidR="00E95CF3">
        <w:t xml:space="preserve">Figura </w:t>
      </w:r>
      <w:r w:rsidR="00E95CF3">
        <w:rPr>
          <w:noProof/>
        </w:rPr>
        <w:t>4</w:t>
      </w:r>
      <w:r w:rsidR="00E95CF3">
        <w:rPr>
          <w:rFonts w:cs="Arial"/>
        </w:rPr>
        <w:fldChar w:fldCharType="end"/>
      </w:r>
      <w:r w:rsidR="008D4CE5" w:rsidRPr="001E3E04">
        <w:rPr>
          <w:rFonts w:cs="Arial"/>
        </w:rPr>
        <w:t>.</w:t>
      </w:r>
    </w:p>
    <w:p w14:paraId="55D4EFDF" w14:textId="77777777" w:rsidR="00E95CF3" w:rsidRDefault="00E95CF3" w:rsidP="004E6AB8">
      <w:pPr>
        <w:rPr>
          <w:rFonts w:cs="Arial"/>
        </w:rPr>
      </w:pPr>
    </w:p>
    <w:p w14:paraId="45ADB5BA" w14:textId="77777777" w:rsidR="00E95CF3" w:rsidRDefault="00F25141" w:rsidP="008D4CE5">
      <w:pPr>
        <w:rPr>
          <w:rFonts w:cs="Arial"/>
        </w:rPr>
      </w:pPr>
      <w:r>
        <w:rPr>
          <w:rFonts w:cs="Arial"/>
        </w:rPr>
        <w:br w:type="page"/>
      </w:r>
    </w:p>
    <w:p w14:paraId="013FB864" w14:textId="4C300A89" w:rsidR="00E95CF3" w:rsidRDefault="00E95CF3" w:rsidP="00326177">
      <w:pPr>
        <w:pStyle w:val="Descripcin"/>
        <w:jc w:val="left"/>
        <w:rPr>
          <w:rFonts w:cs="Arial"/>
        </w:rPr>
      </w:pPr>
      <w:bookmarkStart w:id="56" w:name="_Ref524308452"/>
      <w:r>
        <w:lastRenderedPageBreak/>
        <w:t xml:space="preserve">Figura </w:t>
      </w:r>
      <w:fldSimple w:instr=" SEQ Figura \* ARABIC ">
        <w:r w:rsidR="00ED2F1C">
          <w:rPr>
            <w:noProof/>
          </w:rPr>
          <w:t>4</w:t>
        </w:r>
      </w:fldSimple>
      <w:bookmarkEnd w:id="56"/>
      <w:r>
        <w:t>: Federalización - descentralización - en XMPP.</w:t>
      </w:r>
    </w:p>
    <w:p w14:paraId="39951F86" w14:textId="34216C2D" w:rsidR="008D4CE5" w:rsidRPr="001E3E04" w:rsidRDefault="009E1741" w:rsidP="008D4CE5">
      <w:pPr>
        <w:rPr>
          <w:rFonts w:cs="Arial"/>
        </w:rPr>
      </w:pPr>
      <w:r>
        <w:rPr>
          <w:noProof/>
        </w:rPr>
        <w:drawing>
          <wp:inline distT="0" distB="0" distL="0" distR="0" wp14:anchorId="15CD6FF7" wp14:editId="7141EBA1">
            <wp:extent cx="5289343" cy="2499360"/>
            <wp:effectExtent l="19050" t="19050" r="2603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2086" cy="2500656"/>
                    </a:xfrm>
                    <a:prstGeom prst="rect">
                      <a:avLst/>
                    </a:prstGeom>
                    <a:ln>
                      <a:solidFill>
                        <a:schemeClr val="bg1">
                          <a:lumMod val="50000"/>
                        </a:schemeClr>
                      </a:solidFill>
                    </a:ln>
                  </pic:spPr>
                </pic:pic>
              </a:graphicData>
            </a:graphic>
          </wp:inline>
        </w:drawing>
      </w:r>
    </w:p>
    <w:p w14:paraId="5146C8A9" w14:textId="639D2328" w:rsidR="008273D6" w:rsidRPr="001E3E04" w:rsidRDefault="008273D6" w:rsidP="008273D6">
      <w:pPr>
        <w:pStyle w:val="Ttulo4"/>
        <w:rPr>
          <w:rFonts w:cs="Arial"/>
        </w:rPr>
      </w:pPr>
      <w:bookmarkStart w:id="57" w:name="_Toc464484070"/>
      <w:bookmarkStart w:id="58" w:name="_Toc465070124"/>
      <w:bookmarkStart w:id="59" w:name="_Toc465070667"/>
      <w:r w:rsidRPr="001E3E04">
        <w:rPr>
          <w:rFonts w:cs="Arial"/>
        </w:rPr>
        <w:t>2.1.1.6. Usos</w:t>
      </w:r>
      <w:bookmarkEnd w:id="57"/>
      <w:bookmarkEnd w:id="58"/>
      <w:bookmarkEnd w:id="59"/>
    </w:p>
    <w:p w14:paraId="6B5EE1AB" w14:textId="7579FE2D" w:rsidR="00FD3FB5" w:rsidRPr="001E3E04" w:rsidRDefault="00FD3FB5" w:rsidP="001B7A6D">
      <w:pPr>
        <w:ind w:firstLine="708"/>
        <w:rPr>
          <w:rFonts w:cs="Arial"/>
        </w:rPr>
      </w:pPr>
      <w:r w:rsidRPr="001E3E04">
        <w:rPr>
          <w:rFonts w:cs="Arial"/>
        </w:rPr>
        <w:t xml:space="preserve">XMPP no solo se usa para mensajería instantánea, </w:t>
      </w:r>
      <w:r w:rsidR="004F7B52" w:rsidRPr="001E3E04">
        <w:rPr>
          <w:rFonts w:cs="Arial"/>
        </w:rPr>
        <w:t xml:space="preserve">sino también para grupos de chat, </w:t>
      </w:r>
      <w:proofErr w:type="spellStart"/>
      <w:r w:rsidR="004F7B52" w:rsidRPr="001E3E04">
        <w:rPr>
          <w:rFonts w:cs="Arial"/>
        </w:rPr>
        <w:t>Gamming</w:t>
      </w:r>
      <w:proofErr w:type="spellEnd"/>
      <w:r w:rsidR="004F7B52" w:rsidRPr="001E3E04">
        <w:rPr>
          <w:rFonts w:cs="Arial"/>
        </w:rPr>
        <w:t>, Control de Sistemas, Middleware, Cloud Computing, Data Sindicación, Voz sobre IP (VoIP),</w:t>
      </w:r>
      <w:r w:rsidR="00F25141">
        <w:rPr>
          <w:rFonts w:cs="Arial"/>
        </w:rPr>
        <w:t xml:space="preserve"> </w:t>
      </w:r>
      <w:r w:rsidR="004C4F5B">
        <w:rPr>
          <w:rFonts w:cs="Arial"/>
        </w:rPr>
        <w:t>videoconferencias</w:t>
      </w:r>
      <w:r w:rsidR="00003231">
        <w:rPr>
          <w:rFonts w:cs="Arial"/>
        </w:rPr>
        <w:t>,</w:t>
      </w:r>
      <w:r w:rsidR="004F7B52" w:rsidRPr="001E3E04">
        <w:rPr>
          <w:rFonts w:cs="Arial"/>
        </w:rPr>
        <w:t xml:space="preserve"> </w:t>
      </w:r>
      <w:proofErr w:type="spellStart"/>
      <w:r w:rsidR="004F7B52" w:rsidRPr="001E3E04">
        <w:rPr>
          <w:rFonts w:cs="Arial"/>
        </w:rPr>
        <w:t>Identity</w:t>
      </w:r>
      <w:proofErr w:type="spellEnd"/>
      <w:r w:rsidR="004F7B52" w:rsidRPr="001E3E04">
        <w:rPr>
          <w:rFonts w:cs="Arial"/>
        </w:rPr>
        <w:t xml:space="preserve"> </w:t>
      </w:r>
      <w:proofErr w:type="spellStart"/>
      <w:r w:rsidR="004F7B52" w:rsidRPr="001E3E04">
        <w:rPr>
          <w:rFonts w:cs="Arial"/>
        </w:rPr>
        <w:t>services</w:t>
      </w:r>
      <w:proofErr w:type="spellEnd"/>
      <w:r w:rsidR="004F7B52" w:rsidRPr="001E3E04">
        <w:rPr>
          <w:rFonts w:cs="Arial"/>
        </w:rPr>
        <w:t xml:space="preserve"> y IoT</w:t>
      </w:r>
      <w:r w:rsidR="003B7B2C" w:rsidRPr="001E3E04">
        <w:rPr>
          <w:rFonts w:cs="Arial"/>
        </w:rPr>
        <w:t>,</w:t>
      </w:r>
      <w:r w:rsidR="0027428D" w:rsidRPr="001E3E04">
        <w:rPr>
          <w:rFonts w:cs="Arial"/>
        </w:rPr>
        <w:t xml:space="preserve"> </w:t>
      </w:r>
      <w:r w:rsidR="00A50EEC" w:rsidRPr="001E3E04">
        <w:rPr>
          <w:rFonts w:cs="Arial"/>
        </w:rPr>
        <w:t xml:space="preserve">este </w:t>
      </w:r>
      <w:r w:rsidR="003B7B2C" w:rsidRPr="001E3E04">
        <w:rPr>
          <w:rFonts w:cs="Arial"/>
        </w:rPr>
        <w:t>último es en el ámbito que nos incumbe respecto al</w:t>
      </w:r>
      <w:r w:rsidR="005F75EB" w:rsidRPr="001E3E04">
        <w:rPr>
          <w:rFonts w:cs="Arial"/>
        </w:rPr>
        <w:t xml:space="preserve"> documento y proyecto.</w:t>
      </w:r>
    </w:p>
    <w:p w14:paraId="32044187" w14:textId="7FF24B1C" w:rsidR="005F75EB" w:rsidRPr="001E3E04" w:rsidRDefault="00AF6CAD" w:rsidP="00F25141">
      <w:pPr>
        <w:rPr>
          <w:rFonts w:cs="Arial"/>
        </w:rPr>
      </w:pPr>
      <w:r w:rsidRPr="001E3E04">
        <w:rPr>
          <w:rFonts w:cs="Arial"/>
        </w:rPr>
        <w:t>Existen XEPs diseñado</w:t>
      </w:r>
      <w:r w:rsidR="005F75EB" w:rsidRPr="001E3E04">
        <w:rPr>
          <w:rFonts w:cs="Arial"/>
        </w:rPr>
        <w:t>s especialmente para este fi</w:t>
      </w:r>
      <w:r w:rsidRPr="001E3E04">
        <w:rPr>
          <w:rFonts w:cs="Arial"/>
        </w:rPr>
        <w:t>n, dentro de las cuales están lo</w:t>
      </w:r>
      <w:r w:rsidR="005F75EB" w:rsidRPr="001E3E04">
        <w:rPr>
          <w:rFonts w:cs="Arial"/>
        </w:rPr>
        <w:t>s siguientes:</w:t>
      </w:r>
    </w:p>
    <w:p w14:paraId="68529ACD" w14:textId="5603505E" w:rsidR="00382171" w:rsidRPr="001E3E04" w:rsidRDefault="00382171" w:rsidP="007A10DD">
      <w:pPr>
        <w:pStyle w:val="Prrafodelista"/>
        <w:numPr>
          <w:ilvl w:val="0"/>
          <w:numId w:val="15"/>
        </w:numPr>
        <w:rPr>
          <w:rFonts w:cs="Arial"/>
          <w:lang w:val="en-US"/>
        </w:rPr>
      </w:pPr>
      <w:r w:rsidRPr="001E3E04">
        <w:rPr>
          <w:rFonts w:cs="Arial"/>
          <w:lang w:val="en-US"/>
        </w:rPr>
        <w:t>XEP-0322</w:t>
      </w:r>
      <w:r w:rsidR="00AB3E46" w:rsidRPr="001E3E04">
        <w:rPr>
          <w:rStyle w:val="Refdenotaalpie"/>
          <w:rFonts w:cs="Arial"/>
        </w:rPr>
        <w:footnoteReference w:id="21"/>
      </w:r>
      <w:r w:rsidRPr="001E3E04">
        <w:rPr>
          <w:rFonts w:cs="Arial"/>
          <w:lang w:val="en-US"/>
        </w:rPr>
        <w:t>: Efficient XML Interchange (EXI) Format</w:t>
      </w:r>
    </w:p>
    <w:p w14:paraId="4409A49B" w14:textId="5ADEC06F" w:rsidR="005F75EB" w:rsidRPr="001E3E04" w:rsidRDefault="005F75EB" w:rsidP="007A10DD">
      <w:pPr>
        <w:pStyle w:val="Prrafodelista"/>
        <w:numPr>
          <w:ilvl w:val="0"/>
          <w:numId w:val="15"/>
        </w:numPr>
        <w:rPr>
          <w:rFonts w:cs="Arial"/>
          <w:lang w:val="en-US"/>
        </w:rPr>
      </w:pPr>
      <w:r w:rsidRPr="001E3E04">
        <w:rPr>
          <w:rFonts w:cs="Arial"/>
          <w:lang w:val="en-US"/>
        </w:rPr>
        <w:t>XEP-0323</w:t>
      </w:r>
      <w:r w:rsidR="00AB3E46" w:rsidRPr="001E3E04">
        <w:rPr>
          <w:rStyle w:val="Refdenotaalpie"/>
          <w:rFonts w:cs="Arial"/>
        </w:rPr>
        <w:footnoteReference w:id="22"/>
      </w:r>
      <w:r w:rsidR="00382171" w:rsidRPr="001E3E04">
        <w:rPr>
          <w:rFonts w:cs="Arial"/>
          <w:lang w:val="en-US"/>
        </w:rPr>
        <w:t xml:space="preserve">: </w:t>
      </w:r>
      <w:r w:rsidR="00CF53DA" w:rsidRPr="001E3E04">
        <w:rPr>
          <w:rFonts w:cs="Arial"/>
          <w:lang w:val="en-US"/>
        </w:rPr>
        <w:t>Internet of Things –</w:t>
      </w:r>
      <w:r w:rsidR="00382171" w:rsidRPr="001E3E04">
        <w:rPr>
          <w:rFonts w:cs="Arial"/>
          <w:lang w:val="en-US"/>
        </w:rPr>
        <w:t xml:space="preserve"> Sensor Data</w:t>
      </w:r>
    </w:p>
    <w:p w14:paraId="40FCAAFF" w14:textId="40BD89E4" w:rsidR="005F75EB" w:rsidRPr="001E3E04" w:rsidRDefault="005F75EB" w:rsidP="007A10DD">
      <w:pPr>
        <w:pStyle w:val="Prrafodelista"/>
        <w:numPr>
          <w:ilvl w:val="0"/>
          <w:numId w:val="15"/>
        </w:numPr>
        <w:rPr>
          <w:rFonts w:cs="Arial"/>
        </w:rPr>
      </w:pPr>
      <w:r w:rsidRPr="001E3E04">
        <w:rPr>
          <w:rFonts w:cs="Arial"/>
        </w:rPr>
        <w:t>XEP-0324</w:t>
      </w:r>
      <w:r w:rsidR="00CF53DA" w:rsidRPr="001E3E04">
        <w:rPr>
          <w:rStyle w:val="Refdenotaalpie"/>
          <w:rFonts w:cs="Arial"/>
        </w:rPr>
        <w:footnoteReference w:id="23"/>
      </w:r>
      <w:r w:rsidR="00382171" w:rsidRPr="001E3E04">
        <w:rPr>
          <w:rFonts w:cs="Arial"/>
        </w:rPr>
        <w:t xml:space="preserve">: </w:t>
      </w:r>
      <w:r w:rsidR="00CF53DA" w:rsidRPr="001E3E04">
        <w:rPr>
          <w:rFonts w:cs="Arial"/>
        </w:rPr>
        <w:t xml:space="preserve">Internet </w:t>
      </w:r>
      <w:proofErr w:type="spellStart"/>
      <w:r w:rsidR="00CF53DA" w:rsidRPr="001E3E04">
        <w:rPr>
          <w:rFonts w:cs="Arial"/>
        </w:rPr>
        <w:t>of</w:t>
      </w:r>
      <w:proofErr w:type="spellEnd"/>
      <w:r w:rsidR="00CF53DA" w:rsidRPr="001E3E04">
        <w:rPr>
          <w:rFonts w:cs="Arial"/>
        </w:rPr>
        <w:t xml:space="preserve"> Things –</w:t>
      </w:r>
      <w:r w:rsidR="00382171" w:rsidRPr="001E3E04">
        <w:rPr>
          <w:rFonts w:cs="Arial"/>
        </w:rPr>
        <w:t xml:space="preserve"> </w:t>
      </w:r>
      <w:proofErr w:type="spellStart"/>
      <w:r w:rsidR="00382171" w:rsidRPr="001E3E04">
        <w:rPr>
          <w:rFonts w:cs="Arial"/>
        </w:rPr>
        <w:t>Provisioning</w:t>
      </w:r>
      <w:proofErr w:type="spellEnd"/>
    </w:p>
    <w:p w14:paraId="3838C690" w14:textId="25755A73" w:rsidR="00382171" w:rsidRPr="001E3E04" w:rsidRDefault="005F75EB" w:rsidP="007A10DD">
      <w:pPr>
        <w:pStyle w:val="Prrafodelista"/>
        <w:numPr>
          <w:ilvl w:val="0"/>
          <w:numId w:val="15"/>
        </w:numPr>
        <w:rPr>
          <w:rFonts w:cs="Arial"/>
        </w:rPr>
      </w:pPr>
      <w:r w:rsidRPr="001E3E04">
        <w:rPr>
          <w:rFonts w:cs="Arial"/>
        </w:rPr>
        <w:t>XEP-0325</w:t>
      </w:r>
      <w:r w:rsidR="00CF53DA" w:rsidRPr="001E3E04">
        <w:rPr>
          <w:rStyle w:val="Refdenotaalpie"/>
          <w:rFonts w:cs="Arial"/>
        </w:rPr>
        <w:footnoteReference w:id="24"/>
      </w:r>
      <w:r w:rsidR="00CF53DA" w:rsidRPr="001E3E04">
        <w:rPr>
          <w:rFonts w:cs="Arial"/>
        </w:rPr>
        <w:t xml:space="preserve">: </w:t>
      </w:r>
      <w:r w:rsidR="00382171" w:rsidRPr="001E3E04">
        <w:rPr>
          <w:rFonts w:cs="Arial"/>
        </w:rPr>
        <w:t xml:space="preserve">Internet </w:t>
      </w:r>
      <w:proofErr w:type="spellStart"/>
      <w:r w:rsidR="00382171" w:rsidRPr="001E3E04">
        <w:rPr>
          <w:rFonts w:cs="Arial"/>
        </w:rPr>
        <w:t>of</w:t>
      </w:r>
      <w:proofErr w:type="spellEnd"/>
      <w:r w:rsidR="00382171" w:rsidRPr="001E3E04">
        <w:rPr>
          <w:rFonts w:cs="Arial"/>
        </w:rPr>
        <w:t xml:space="preserve"> Things – Control</w:t>
      </w:r>
    </w:p>
    <w:p w14:paraId="7526588D" w14:textId="635BB69E" w:rsidR="00FD3FB5" w:rsidRPr="001E3E04" w:rsidRDefault="005F75EB" w:rsidP="007A10DD">
      <w:pPr>
        <w:pStyle w:val="Prrafodelista"/>
        <w:numPr>
          <w:ilvl w:val="0"/>
          <w:numId w:val="15"/>
        </w:numPr>
        <w:rPr>
          <w:rFonts w:cs="Arial"/>
        </w:rPr>
      </w:pPr>
      <w:r w:rsidRPr="001E3E04">
        <w:rPr>
          <w:rFonts w:cs="Arial"/>
        </w:rPr>
        <w:t>XEP-0326</w:t>
      </w:r>
      <w:r w:rsidR="00CF53DA" w:rsidRPr="001E3E04">
        <w:rPr>
          <w:rStyle w:val="Refdenotaalpie"/>
          <w:rFonts w:cs="Arial"/>
        </w:rPr>
        <w:footnoteReference w:id="25"/>
      </w:r>
      <w:r w:rsidR="00382171" w:rsidRPr="001E3E04">
        <w:rPr>
          <w:rFonts w:cs="Arial"/>
        </w:rPr>
        <w:t xml:space="preserve">: Internet </w:t>
      </w:r>
      <w:proofErr w:type="spellStart"/>
      <w:r w:rsidR="00382171" w:rsidRPr="001E3E04">
        <w:rPr>
          <w:rFonts w:cs="Arial"/>
        </w:rPr>
        <w:t>of</w:t>
      </w:r>
      <w:proofErr w:type="spellEnd"/>
      <w:r w:rsidR="00382171" w:rsidRPr="001E3E04">
        <w:rPr>
          <w:rFonts w:cs="Arial"/>
        </w:rPr>
        <w:t xml:space="preserve"> Things </w:t>
      </w:r>
      <w:r w:rsidR="00EA422F" w:rsidRPr="001E3E04">
        <w:rPr>
          <w:rFonts w:cs="Arial"/>
        </w:rPr>
        <w:t>–</w:t>
      </w:r>
      <w:r w:rsidR="00382171" w:rsidRPr="001E3E04">
        <w:rPr>
          <w:rFonts w:cs="Arial"/>
        </w:rPr>
        <w:t xml:space="preserve"> </w:t>
      </w:r>
      <w:proofErr w:type="spellStart"/>
      <w:r w:rsidR="00382171" w:rsidRPr="001E3E04">
        <w:rPr>
          <w:rFonts w:cs="Arial"/>
        </w:rPr>
        <w:t>Concentrators</w:t>
      </w:r>
      <w:proofErr w:type="spellEnd"/>
    </w:p>
    <w:p w14:paraId="5B201C0C" w14:textId="3B3E1775" w:rsidR="00FD3FB5" w:rsidRPr="001E3E04" w:rsidRDefault="00F55AA5" w:rsidP="001B7A6D">
      <w:pPr>
        <w:ind w:firstLine="360"/>
        <w:rPr>
          <w:rFonts w:cs="Arial"/>
        </w:rPr>
      </w:pPr>
      <w:r w:rsidRPr="001E3E04">
        <w:rPr>
          <w:rFonts w:cs="Arial"/>
        </w:rPr>
        <w:t xml:space="preserve">Cuando mencionamos XMPP IoT queremos decir que un JID es asignado a una «Things» o a una </w:t>
      </w:r>
      <w:r w:rsidR="004212A8" w:rsidRPr="001E3E04">
        <w:rPr>
          <w:rFonts w:cs="Arial"/>
        </w:rPr>
        <w:t>«</w:t>
      </w:r>
      <w:r w:rsidRPr="001E3E04">
        <w:rPr>
          <w:rFonts w:cs="Arial"/>
        </w:rPr>
        <w:t>estación d</w:t>
      </w:r>
      <w:r w:rsidR="00CC4ACC" w:rsidRPr="001E3E04">
        <w:rPr>
          <w:rFonts w:cs="Arial"/>
        </w:rPr>
        <w:t xml:space="preserve">e Things». Por ende, se tiene la </w:t>
      </w:r>
      <w:r w:rsidR="00003231">
        <w:rPr>
          <w:rFonts w:cs="Arial"/>
        </w:rPr>
        <w:t>opción</w:t>
      </w:r>
      <w:r w:rsidR="00CC4ACC" w:rsidRPr="001E3E04">
        <w:rPr>
          <w:rFonts w:cs="Arial"/>
        </w:rPr>
        <w:t xml:space="preserve"> de</w:t>
      </w:r>
      <w:r w:rsidRPr="001E3E04">
        <w:rPr>
          <w:rFonts w:cs="Arial"/>
        </w:rPr>
        <w:t xml:space="preserve"> </w:t>
      </w:r>
      <w:r w:rsidR="00CC4ACC" w:rsidRPr="001E3E04">
        <w:rPr>
          <w:rFonts w:cs="Arial"/>
        </w:rPr>
        <w:t>consultar datos</w:t>
      </w:r>
      <w:r w:rsidRPr="001E3E04">
        <w:rPr>
          <w:rFonts w:cs="Arial"/>
        </w:rPr>
        <w:t>, tal como si fuese un cliente más XMPP, por ende, el estará escuchan</w:t>
      </w:r>
      <w:r w:rsidR="00FA100B" w:rsidRPr="001E3E04">
        <w:rPr>
          <w:rFonts w:cs="Arial"/>
        </w:rPr>
        <w:t>do con el</w:t>
      </w:r>
      <w:r w:rsidRPr="001E3E04">
        <w:rPr>
          <w:rFonts w:cs="Arial"/>
        </w:rPr>
        <w:t xml:space="preserve"> socket abierto, de modo, que pueda responder solicitudes que se vayan a realizar a este.</w:t>
      </w:r>
    </w:p>
    <w:p w14:paraId="79E0D7E4" w14:textId="77777777" w:rsidR="008273D6" w:rsidRPr="001E3E04" w:rsidRDefault="008273D6" w:rsidP="008273D6">
      <w:pPr>
        <w:pStyle w:val="Ttulo4"/>
        <w:rPr>
          <w:rFonts w:cs="Arial"/>
        </w:rPr>
      </w:pPr>
      <w:bookmarkStart w:id="60" w:name="_Toc464484071"/>
      <w:bookmarkStart w:id="61" w:name="_Toc465070125"/>
      <w:bookmarkStart w:id="62" w:name="_Toc465070668"/>
      <w:r w:rsidRPr="001E3E04">
        <w:rPr>
          <w:rFonts w:cs="Arial"/>
        </w:rPr>
        <w:lastRenderedPageBreak/>
        <w:t>2.1.1.7. Seguridad</w:t>
      </w:r>
      <w:bookmarkEnd w:id="60"/>
      <w:bookmarkEnd w:id="61"/>
      <w:bookmarkEnd w:id="62"/>
    </w:p>
    <w:p w14:paraId="41C7365F" w14:textId="76819CCE" w:rsidR="008273D6" w:rsidRDefault="00B2563E" w:rsidP="002B6A54">
      <w:pPr>
        <w:ind w:firstLine="708"/>
        <w:rPr>
          <w:rFonts w:cs="Arial"/>
        </w:rPr>
      </w:pPr>
      <w:r w:rsidRPr="001E3E04">
        <w:rPr>
          <w:rFonts w:cs="Arial"/>
        </w:rPr>
        <w:t xml:space="preserve">El principal problema de XMPP cuando </w:t>
      </w:r>
      <w:r w:rsidR="00E33AAF" w:rsidRPr="001E3E04">
        <w:rPr>
          <w:rFonts w:cs="Arial"/>
        </w:rPr>
        <w:t xml:space="preserve">nos referimos </w:t>
      </w:r>
      <w:r w:rsidR="00003231">
        <w:rPr>
          <w:rFonts w:cs="Arial"/>
        </w:rPr>
        <w:t xml:space="preserve">en el contexto </w:t>
      </w:r>
      <w:r w:rsidRPr="001E3E04">
        <w:rPr>
          <w:rFonts w:cs="Arial"/>
        </w:rPr>
        <w:t>de</w:t>
      </w:r>
      <w:r w:rsidR="00003231">
        <w:rPr>
          <w:rFonts w:cs="Arial"/>
        </w:rPr>
        <w:t>l</w:t>
      </w:r>
      <w:r w:rsidRPr="001E3E04">
        <w:rPr>
          <w:rFonts w:cs="Arial"/>
        </w:rPr>
        <w:t xml:space="preserve"> Internet de las Cosas, es</w:t>
      </w:r>
      <w:r w:rsidR="00E33AAF" w:rsidRPr="001E3E04">
        <w:rPr>
          <w:rFonts w:cs="Arial"/>
        </w:rPr>
        <w:t xml:space="preserve"> el siguiente: </w:t>
      </w:r>
      <w:r w:rsidRPr="001E3E04">
        <w:rPr>
          <w:rFonts w:cs="Arial"/>
        </w:rPr>
        <w:t xml:space="preserve"> debido a que </w:t>
      </w:r>
      <w:r w:rsidR="00661AEC" w:rsidRPr="001E3E04">
        <w:rPr>
          <w:rFonts w:cs="Arial"/>
        </w:rPr>
        <w:t xml:space="preserve">este protocolo </w:t>
      </w:r>
      <w:r w:rsidRPr="001E3E04">
        <w:rPr>
          <w:rFonts w:cs="Arial"/>
        </w:rPr>
        <w:t xml:space="preserve">fue concebido pensando originalmente en Mensajería Instantánea, el XEP que se encarga de la creación </w:t>
      </w:r>
      <w:r w:rsidR="00661AEC" w:rsidRPr="001E3E04">
        <w:rPr>
          <w:rFonts w:cs="Arial"/>
        </w:rPr>
        <w:t xml:space="preserve">automática </w:t>
      </w:r>
      <w:r w:rsidRPr="001E3E04">
        <w:rPr>
          <w:rFonts w:cs="Arial"/>
        </w:rPr>
        <w:t xml:space="preserve">de identidades, es decir, el XEP-0077: In-Band </w:t>
      </w:r>
      <w:proofErr w:type="spellStart"/>
      <w:r w:rsidRPr="001E3E04">
        <w:rPr>
          <w:rFonts w:cs="Arial"/>
        </w:rPr>
        <w:t>Registration</w:t>
      </w:r>
      <w:proofErr w:type="spellEnd"/>
      <w:r w:rsidRPr="001E3E04">
        <w:rPr>
          <w:rFonts w:cs="Arial"/>
        </w:rPr>
        <w:t>, el único filtro para la creación de cuenta</w:t>
      </w:r>
      <w:r w:rsidR="004E1503">
        <w:rPr>
          <w:rFonts w:cs="Arial"/>
        </w:rPr>
        <w:t>s</w:t>
      </w:r>
      <w:r w:rsidRPr="001E3E04">
        <w:rPr>
          <w:rFonts w:cs="Arial"/>
        </w:rPr>
        <w:t xml:space="preserve"> son los </w:t>
      </w:r>
      <w:proofErr w:type="spellStart"/>
      <w:r w:rsidRPr="001E3E04">
        <w:rPr>
          <w:rFonts w:cs="Arial"/>
        </w:rPr>
        <w:t>CAPTCHAs</w:t>
      </w:r>
      <w:proofErr w:type="spellEnd"/>
      <w:r w:rsidRPr="001E3E04">
        <w:rPr>
          <w:rFonts w:cs="Arial"/>
        </w:rPr>
        <w:t xml:space="preserve">, los cuales se especifican en </w:t>
      </w:r>
      <w:r w:rsidR="004E1503">
        <w:rPr>
          <w:rFonts w:cs="Arial"/>
        </w:rPr>
        <w:t>el</w:t>
      </w:r>
      <w:r w:rsidRPr="001E3E04">
        <w:rPr>
          <w:rFonts w:cs="Arial"/>
        </w:rPr>
        <w:t xml:space="preserve"> XEP-0158: CAPTCHA </w:t>
      </w:r>
      <w:proofErr w:type="spellStart"/>
      <w:r w:rsidRPr="001E3E04">
        <w:rPr>
          <w:rFonts w:cs="Arial"/>
        </w:rPr>
        <w:t>Forms</w:t>
      </w:r>
      <w:proofErr w:type="spellEnd"/>
      <w:r w:rsidRPr="001E3E04">
        <w:rPr>
          <w:rFonts w:cs="Arial"/>
        </w:rPr>
        <w:t xml:space="preserve">. </w:t>
      </w:r>
      <w:r w:rsidR="00E33AAF" w:rsidRPr="001E3E04">
        <w:rPr>
          <w:rFonts w:cs="Arial"/>
        </w:rPr>
        <w:t>Sin embargo, esta</w:t>
      </w:r>
      <w:r w:rsidR="00F61EBF" w:rsidRPr="001E3E04">
        <w:rPr>
          <w:rFonts w:cs="Arial"/>
        </w:rPr>
        <w:t xml:space="preserve"> XEP </w:t>
      </w:r>
      <w:r w:rsidR="007C02B8" w:rsidRPr="001E3E04">
        <w:rPr>
          <w:rFonts w:cs="Arial"/>
        </w:rPr>
        <w:t>está</w:t>
      </w:r>
      <w:r w:rsidR="00F61EBF" w:rsidRPr="001E3E04">
        <w:rPr>
          <w:rFonts w:cs="Arial"/>
        </w:rPr>
        <w:t xml:space="preserve"> pensado para velar contra</w:t>
      </w:r>
      <w:r w:rsidR="007C02B8" w:rsidRPr="001E3E04">
        <w:rPr>
          <w:rFonts w:cs="Arial"/>
        </w:rPr>
        <w:t xml:space="preserve"> bots maliciosos, no pensado en usuarios maliciosos los cuales para burlar el </w:t>
      </w:r>
      <w:proofErr w:type="spellStart"/>
      <w:r w:rsidR="007C02B8" w:rsidRPr="001E3E04">
        <w:rPr>
          <w:rFonts w:cs="Arial"/>
        </w:rPr>
        <w:t>bot</w:t>
      </w:r>
      <w:proofErr w:type="spellEnd"/>
      <w:r w:rsidR="007C02B8" w:rsidRPr="001E3E04">
        <w:rPr>
          <w:rFonts w:cs="Arial"/>
        </w:rPr>
        <w:t xml:space="preserve"> escribiendo el código de verificación del CAPTCHA. Por ende, creando la identidad de un algún «Thing» y así burlar la seguridad del sistema.</w:t>
      </w:r>
      <w:r w:rsidR="004E1503">
        <w:rPr>
          <w:rFonts w:cs="Arial"/>
        </w:rPr>
        <w:t xml:space="preserve"> </w:t>
      </w:r>
    </w:p>
    <w:p w14:paraId="65697502" w14:textId="679ADBE2" w:rsidR="004E1503" w:rsidRPr="001E3E04" w:rsidRDefault="004E1503" w:rsidP="002B6A54">
      <w:pPr>
        <w:ind w:firstLine="708"/>
        <w:rPr>
          <w:rFonts w:cs="Arial"/>
        </w:rPr>
      </w:pPr>
      <w:r>
        <w:rPr>
          <w:rFonts w:cs="Arial"/>
        </w:rPr>
        <w:t xml:space="preserve">Con la información que contamos en la actualidad, sabemos que los mecanismos </w:t>
      </w:r>
      <w:proofErr w:type="spellStart"/>
      <w:r>
        <w:rPr>
          <w:rFonts w:cs="Arial"/>
        </w:rPr>
        <w:t>antibots</w:t>
      </w:r>
      <w:proofErr w:type="spellEnd"/>
      <w:r>
        <w:rPr>
          <w:rFonts w:cs="Arial"/>
        </w:rPr>
        <w:t xml:space="preserve"> que usan </w:t>
      </w:r>
      <w:proofErr w:type="spellStart"/>
      <w:r>
        <w:rPr>
          <w:rFonts w:cs="Arial"/>
        </w:rPr>
        <w:t>CAPTCHAs</w:t>
      </w:r>
      <w:proofErr w:type="spellEnd"/>
      <w:r>
        <w:rPr>
          <w:rFonts w:cs="Arial"/>
        </w:rPr>
        <w:t xml:space="preserve"> pueden se vulnerados, mediante visión computacional. </w:t>
      </w:r>
      <w:r w:rsidRPr="004E1503">
        <w:rPr>
          <w:rFonts w:cs="Arial"/>
          <w:highlight w:val="yellow"/>
        </w:rPr>
        <w:t>[falta referencia]</w:t>
      </w:r>
    </w:p>
    <w:p w14:paraId="1E2228C9" w14:textId="21DD8AF3" w:rsidR="007C02B8" w:rsidRPr="001E3E04" w:rsidRDefault="007C02B8" w:rsidP="002B6A54">
      <w:pPr>
        <w:ind w:firstLine="708"/>
        <w:rPr>
          <w:rFonts w:cs="Arial"/>
        </w:rPr>
      </w:pPr>
      <w:r w:rsidRPr="001E3E04">
        <w:rPr>
          <w:rFonts w:cs="Arial"/>
        </w:rPr>
        <w:t xml:space="preserve">Para solucionar este problema uno de los </w:t>
      </w:r>
      <w:proofErr w:type="spellStart"/>
      <w:r w:rsidRPr="001E3E04">
        <w:rPr>
          <w:rFonts w:cs="Arial"/>
        </w:rPr>
        <w:t>Stakeholders</w:t>
      </w:r>
      <w:proofErr w:type="spellEnd"/>
      <w:r w:rsidRPr="001E3E04">
        <w:rPr>
          <w:rFonts w:cs="Arial"/>
        </w:rPr>
        <w:t xml:space="preserve"> involucrados en este proyecto, P</w:t>
      </w:r>
      <w:r w:rsidR="00F20233" w:rsidRPr="001E3E04">
        <w:rPr>
          <w:rFonts w:cs="Arial"/>
        </w:rPr>
        <w:t>eter Waher, creó el</w:t>
      </w:r>
      <w:r w:rsidRPr="001E3E04">
        <w:rPr>
          <w:rFonts w:cs="Arial"/>
        </w:rPr>
        <w:t xml:space="preserve"> </w:t>
      </w:r>
      <w:r w:rsidR="00F20233" w:rsidRPr="001E3E04">
        <w:rPr>
          <w:rFonts w:cs="Arial"/>
        </w:rPr>
        <w:t>«</w:t>
      </w:r>
      <w:r w:rsidRPr="001E3E04">
        <w:rPr>
          <w:rFonts w:cs="Arial"/>
        </w:rPr>
        <w:t>XEP</w:t>
      </w:r>
      <w:r w:rsidR="00F20233" w:rsidRPr="001E3E04">
        <w:rPr>
          <w:rFonts w:cs="Arial"/>
        </w:rPr>
        <w:t xml:space="preserve">-0348: </w:t>
      </w:r>
      <w:proofErr w:type="spellStart"/>
      <w:r w:rsidR="00F20233" w:rsidRPr="001E3E04">
        <w:rPr>
          <w:rFonts w:cs="Arial"/>
        </w:rPr>
        <w:t>Signing</w:t>
      </w:r>
      <w:proofErr w:type="spellEnd"/>
      <w:r w:rsidR="00F20233" w:rsidRPr="001E3E04">
        <w:rPr>
          <w:rFonts w:cs="Arial"/>
        </w:rPr>
        <w:t xml:space="preserve"> </w:t>
      </w:r>
      <w:proofErr w:type="spellStart"/>
      <w:r w:rsidR="00F20233" w:rsidRPr="001E3E04">
        <w:rPr>
          <w:rFonts w:cs="Arial"/>
        </w:rPr>
        <w:t>Forms</w:t>
      </w:r>
      <w:proofErr w:type="spellEnd"/>
      <w:r w:rsidR="00F20233" w:rsidRPr="001E3E04">
        <w:rPr>
          <w:rFonts w:cs="Arial"/>
        </w:rPr>
        <w:t>»,</w:t>
      </w:r>
      <w:r w:rsidRPr="001E3E04">
        <w:rPr>
          <w:rFonts w:cs="Arial"/>
        </w:rPr>
        <w:t xml:space="preserve"> es decir, la especificación</w:t>
      </w:r>
      <w:r w:rsidR="00F20233" w:rsidRPr="001E3E04">
        <w:rPr>
          <w:rFonts w:cs="Arial"/>
        </w:rPr>
        <w:t xml:space="preserve"> del protocolo</w:t>
      </w:r>
      <w:r w:rsidR="004E1503">
        <w:rPr>
          <w:rFonts w:cs="Arial"/>
        </w:rPr>
        <w:t xml:space="preserve"> de extensión,</w:t>
      </w:r>
      <w:r w:rsidR="00F20233" w:rsidRPr="001E3E04">
        <w:rPr>
          <w:rFonts w:cs="Arial"/>
        </w:rPr>
        <w:t xml:space="preserve"> </w:t>
      </w:r>
      <w:r w:rsidR="004E1503">
        <w:rPr>
          <w:rFonts w:cs="Arial"/>
        </w:rPr>
        <w:t>e</w:t>
      </w:r>
      <w:r w:rsidR="00F20233" w:rsidRPr="001E3E04">
        <w:rPr>
          <w:rFonts w:cs="Arial"/>
        </w:rPr>
        <w:t>l cual</w:t>
      </w:r>
      <w:r w:rsidR="004E1503">
        <w:rPr>
          <w:rFonts w:cs="Arial"/>
        </w:rPr>
        <w:t>,</w:t>
      </w:r>
      <w:r w:rsidR="00F20233" w:rsidRPr="001E3E04">
        <w:rPr>
          <w:rFonts w:cs="Arial"/>
        </w:rPr>
        <w:t xml:space="preserve"> utiliza «OAuth</w:t>
      </w:r>
      <w:r w:rsidR="00E33AAF" w:rsidRPr="001E3E04">
        <w:rPr>
          <w:rFonts w:cs="Arial"/>
        </w:rPr>
        <w:t xml:space="preserve"> 1.0</w:t>
      </w:r>
      <w:r w:rsidR="00F20233" w:rsidRPr="001E3E04">
        <w:rPr>
          <w:rFonts w:cs="Arial"/>
        </w:rPr>
        <w:t>»</w:t>
      </w:r>
      <w:r w:rsidR="0027071C" w:rsidRPr="001E3E04">
        <w:rPr>
          <w:rStyle w:val="Refdenotaalpie"/>
          <w:rFonts w:cs="Arial"/>
        </w:rPr>
        <w:footnoteReference w:id="26"/>
      </w:r>
      <w:r w:rsidR="00F20233" w:rsidRPr="001E3E04">
        <w:rPr>
          <w:rFonts w:cs="Arial"/>
        </w:rPr>
        <w:t>, para validad que lo agentes creadores de cuentas, sean robots o humanos, tengan autorización para crear identidades en el servidor XMPP.</w:t>
      </w:r>
    </w:p>
    <w:p w14:paraId="678B3B8B" w14:textId="6FED7A37" w:rsidR="00F20233" w:rsidRPr="001E3E04" w:rsidRDefault="00F20233" w:rsidP="00F20233">
      <w:pPr>
        <w:rPr>
          <w:rFonts w:cs="Arial"/>
        </w:rPr>
      </w:pPr>
      <w:r w:rsidRPr="001E3E04">
        <w:rPr>
          <w:rFonts w:cs="Arial"/>
        </w:rPr>
        <w:t xml:space="preserve">El funcionamiento de OAuth </w:t>
      </w:r>
      <w:r w:rsidR="00565B5B">
        <w:rPr>
          <w:rFonts w:cs="Arial"/>
        </w:rPr>
        <w:t xml:space="preserve">1.0 </w:t>
      </w:r>
      <w:r w:rsidRPr="001E3E04">
        <w:rPr>
          <w:rFonts w:cs="Arial"/>
        </w:rPr>
        <w:t xml:space="preserve">es explicado mediante </w:t>
      </w:r>
      <w:r w:rsidR="00E95CF3">
        <w:rPr>
          <w:rFonts w:cs="Arial"/>
        </w:rPr>
        <w:t xml:space="preserve">la </w:t>
      </w:r>
      <w:r w:rsidR="00E95CF3">
        <w:rPr>
          <w:rFonts w:cs="Arial"/>
        </w:rPr>
        <w:fldChar w:fldCharType="begin"/>
      </w:r>
      <w:r w:rsidR="00E95CF3">
        <w:rPr>
          <w:rFonts w:cs="Arial"/>
        </w:rPr>
        <w:instrText xml:space="preserve"> REF _Ref524308654 \h </w:instrText>
      </w:r>
      <w:r w:rsidR="00E95CF3">
        <w:rPr>
          <w:rFonts w:cs="Arial"/>
        </w:rPr>
      </w:r>
      <w:r w:rsidR="00E95CF3">
        <w:rPr>
          <w:rFonts w:cs="Arial"/>
        </w:rPr>
        <w:fldChar w:fldCharType="separate"/>
      </w:r>
      <w:r w:rsidR="00E95CF3">
        <w:t xml:space="preserve">Figura </w:t>
      </w:r>
      <w:r w:rsidR="00E95CF3">
        <w:rPr>
          <w:noProof/>
        </w:rPr>
        <w:t>5</w:t>
      </w:r>
      <w:r w:rsidR="00E95CF3">
        <w:rPr>
          <w:rFonts w:cs="Arial"/>
        </w:rPr>
        <w:fldChar w:fldCharType="end"/>
      </w:r>
      <w:r w:rsidR="00E95CF3">
        <w:rPr>
          <w:rFonts w:cs="Arial"/>
        </w:rPr>
        <w:t>.</w:t>
      </w:r>
    </w:p>
    <w:p w14:paraId="47DDB58A" w14:textId="77777777" w:rsidR="00E95CF3" w:rsidRDefault="00E95CF3" w:rsidP="003C63DF">
      <w:pPr>
        <w:pStyle w:val="Descripcin"/>
        <w:jc w:val="center"/>
        <w:rPr>
          <w:rFonts w:cs="Arial"/>
        </w:rPr>
      </w:pPr>
      <w:bookmarkStart w:id="63" w:name="_Toc465151414"/>
    </w:p>
    <w:p w14:paraId="17468852" w14:textId="77777777" w:rsidR="00E95CF3" w:rsidRDefault="00E95CF3" w:rsidP="003C63DF">
      <w:pPr>
        <w:pStyle w:val="Descripcin"/>
        <w:jc w:val="center"/>
        <w:rPr>
          <w:rFonts w:cs="Arial"/>
        </w:rPr>
      </w:pPr>
    </w:p>
    <w:p w14:paraId="7C4A934C" w14:textId="77777777" w:rsidR="00E95CF3" w:rsidRDefault="00E95CF3" w:rsidP="003C63DF">
      <w:pPr>
        <w:pStyle w:val="Descripcin"/>
        <w:jc w:val="center"/>
        <w:rPr>
          <w:rFonts w:cs="Arial"/>
        </w:rPr>
      </w:pPr>
    </w:p>
    <w:p w14:paraId="3589DCF1" w14:textId="77777777" w:rsidR="00E95CF3" w:rsidRDefault="00E95CF3" w:rsidP="00E95CF3">
      <w:pPr>
        <w:pStyle w:val="Descripcin"/>
        <w:jc w:val="center"/>
      </w:pPr>
    </w:p>
    <w:p w14:paraId="35C61EAA" w14:textId="77777777" w:rsidR="00E95CF3" w:rsidRDefault="00E95CF3" w:rsidP="00E95CF3">
      <w:pPr>
        <w:pStyle w:val="Descripcin"/>
        <w:jc w:val="center"/>
      </w:pPr>
    </w:p>
    <w:p w14:paraId="2051686C" w14:textId="3CFDC9FB" w:rsidR="00E95CF3" w:rsidRDefault="00E95CF3" w:rsidP="00326177">
      <w:pPr>
        <w:pStyle w:val="Descripcin"/>
        <w:keepNext/>
        <w:jc w:val="left"/>
      </w:pPr>
      <w:bookmarkStart w:id="64" w:name="_Ref524308654"/>
      <w:r>
        <w:lastRenderedPageBreak/>
        <w:t xml:space="preserve">Figura </w:t>
      </w:r>
      <w:fldSimple w:instr=" SEQ Figura \* ARABIC ">
        <w:r w:rsidR="00ED2F1C">
          <w:rPr>
            <w:noProof/>
          </w:rPr>
          <w:t>5</w:t>
        </w:r>
      </w:fldSimple>
      <w:bookmarkEnd w:id="64"/>
      <w:r>
        <w:t>: Diagrama de secuencia de OAuth 1.0.</w:t>
      </w:r>
    </w:p>
    <w:p w14:paraId="6420543A" w14:textId="04EDE711" w:rsidR="00F20233" w:rsidRPr="001E3E04" w:rsidRDefault="008C76F3" w:rsidP="00E95CF3">
      <w:pPr>
        <w:pStyle w:val="Descripcin"/>
        <w:jc w:val="center"/>
        <w:rPr>
          <w:rFonts w:cs="Arial"/>
        </w:rPr>
      </w:pPr>
      <w:r>
        <w:pict w14:anchorId="5377011B">
          <v:shape id="_x0000_i1027" type="#_x0000_t75" style="width:385.05pt;height:372.5pt" o:bordertopcolor="this" o:borderleftcolor="this" o:borderbottomcolor="this" o:borderrightcolor="this">
            <v:imagedata r:id="rId13" o:title="Uso de Oauth" chromakey="#fdfdfe"/>
            <w10:bordertop type="single" width="6"/>
            <w10:borderleft type="single" width="6"/>
            <w10:borderbottom type="single" width="6"/>
            <w10:borderright type="single" width="6"/>
          </v:shape>
        </w:pict>
      </w:r>
      <w:bookmarkEnd w:id="63"/>
    </w:p>
    <w:p w14:paraId="4CD92753" w14:textId="1BA6A716" w:rsidR="00F20233" w:rsidRPr="001E3E04" w:rsidRDefault="009905A6" w:rsidP="002B6A54">
      <w:pPr>
        <w:ind w:firstLine="708"/>
        <w:rPr>
          <w:rFonts w:cs="Arial"/>
        </w:rPr>
      </w:pPr>
      <w:r w:rsidRPr="001E3E04">
        <w:rPr>
          <w:rFonts w:cs="Arial"/>
        </w:rPr>
        <w:t>De este modo, con la «XEP-0348</w:t>
      </w:r>
      <w:r w:rsidR="00CF53DA" w:rsidRPr="001E3E04">
        <w:rPr>
          <w:rStyle w:val="Refdenotaalpie"/>
          <w:rFonts w:cs="Arial"/>
        </w:rPr>
        <w:footnoteReference w:id="27"/>
      </w:r>
      <w:r w:rsidRPr="001E3E04">
        <w:rPr>
          <w:rFonts w:cs="Arial"/>
        </w:rPr>
        <w:t xml:space="preserve">: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xml:space="preserve">» podemos solucionar la vulnerabilidad existente en el </w:t>
      </w:r>
      <w:r w:rsidR="004E1503">
        <w:rPr>
          <w:rFonts w:cs="Arial"/>
        </w:rPr>
        <w:t>contexto</w:t>
      </w:r>
      <w:r w:rsidRPr="001E3E04">
        <w:rPr>
          <w:rFonts w:cs="Arial"/>
        </w:rPr>
        <w:t xml:space="preserve"> de IoT de la </w:t>
      </w:r>
      <w:r w:rsidR="00CD78FA" w:rsidRPr="001E3E04">
        <w:rPr>
          <w:rFonts w:cs="Arial"/>
        </w:rPr>
        <w:t>«</w:t>
      </w:r>
      <w:r w:rsidRPr="001E3E04">
        <w:rPr>
          <w:rFonts w:cs="Arial"/>
        </w:rPr>
        <w:t>XEP-0077</w:t>
      </w:r>
      <w:r w:rsidR="00CF53DA" w:rsidRPr="001E3E04">
        <w:rPr>
          <w:rStyle w:val="Refdenotaalpie"/>
          <w:rFonts w:cs="Arial"/>
        </w:rPr>
        <w:footnoteReference w:id="28"/>
      </w:r>
      <w:r w:rsidR="00CD78FA" w:rsidRPr="001E3E04">
        <w:rPr>
          <w:rFonts w:cs="Arial"/>
        </w:rPr>
        <w:t xml:space="preserve">: In-Band </w:t>
      </w:r>
      <w:proofErr w:type="spellStart"/>
      <w:r w:rsidR="00CD78FA" w:rsidRPr="001E3E04">
        <w:rPr>
          <w:rFonts w:cs="Arial"/>
        </w:rPr>
        <w:t>Registration</w:t>
      </w:r>
      <w:proofErr w:type="spellEnd"/>
      <w:r w:rsidR="00CD78FA" w:rsidRPr="001E3E04">
        <w:rPr>
          <w:rFonts w:cs="Arial"/>
        </w:rPr>
        <w:t>».</w:t>
      </w:r>
    </w:p>
    <w:p w14:paraId="127DADC3" w14:textId="77777777" w:rsidR="00597D6F" w:rsidRPr="001E3E04" w:rsidRDefault="00597D6F" w:rsidP="00597D6F">
      <w:pPr>
        <w:pStyle w:val="Ttulo2"/>
        <w:rPr>
          <w:rFonts w:cs="Arial"/>
        </w:rPr>
      </w:pPr>
      <w:bookmarkStart w:id="65" w:name="_Toc464484072"/>
      <w:bookmarkStart w:id="66" w:name="_Toc465070126"/>
      <w:bookmarkStart w:id="67" w:name="_Toc465070669"/>
      <w:r w:rsidRPr="001E3E04">
        <w:rPr>
          <w:rFonts w:cs="Arial"/>
        </w:rPr>
        <w:t>2.2. Problema</w:t>
      </w:r>
      <w:bookmarkEnd w:id="65"/>
      <w:bookmarkEnd w:id="66"/>
      <w:bookmarkEnd w:id="67"/>
    </w:p>
    <w:p w14:paraId="7C03ADFA" w14:textId="47D2B5C6" w:rsidR="008223BB" w:rsidRDefault="00A87FA7" w:rsidP="007A10DD">
      <w:pPr>
        <w:numPr>
          <w:ilvl w:val="0"/>
          <w:numId w:val="36"/>
        </w:numPr>
        <w:rPr>
          <w:rFonts w:cs="Arial"/>
        </w:rPr>
      </w:pPr>
      <w:r>
        <w:rPr>
          <w:rFonts w:cs="Arial"/>
        </w:rPr>
        <w:t>El</w:t>
      </w:r>
      <w:r w:rsidR="004E1503">
        <w:rPr>
          <w:rFonts w:cs="Arial"/>
        </w:rPr>
        <w:t xml:space="preserve"> </w:t>
      </w:r>
      <w:r w:rsidR="00EC0540" w:rsidRPr="001E3E04">
        <w:rPr>
          <w:rFonts w:cs="Arial"/>
        </w:rPr>
        <w:t xml:space="preserve">XEP-0077: In-Band </w:t>
      </w:r>
      <w:proofErr w:type="spellStart"/>
      <w:r w:rsidR="00EC0540" w:rsidRPr="001E3E04">
        <w:rPr>
          <w:rFonts w:cs="Arial"/>
        </w:rPr>
        <w:t>Registration</w:t>
      </w:r>
      <w:proofErr w:type="spellEnd"/>
      <w:r w:rsidR="00EC0540" w:rsidRPr="001E3E04">
        <w:rPr>
          <w:rFonts w:cs="Arial"/>
        </w:rPr>
        <w:t xml:space="preserve"> </w:t>
      </w:r>
      <w:r w:rsidR="008223BB">
        <w:rPr>
          <w:rFonts w:cs="Arial"/>
        </w:rPr>
        <w:t>abre una brecha de seguridad, al permitir que ninguno o todos los clientes creen identidades en la red XMPP-IoT.</w:t>
      </w:r>
    </w:p>
    <w:p w14:paraId="7994415F" w14:textId="71172001" w:rsidR="008223BB" w:rsidRPr="008223BB" w:rsidRDefault="000650A0" w:rsidP="007A10DD">
      <w:pPr>
        <w:numPr>
          <w:ilvl w:val="0"/>
          <w:numId w:val="36"/>
        </w:numPr>
        <w:rPr>
          <w:rFonts w:cs="Arial"/>
        </w:rPr>
      </w:pPr>
      <w:r>
        <w:rPr>
          <w:rFonts w:cs="Arial"/>
        </w:rPr>
        <w:t>En la actualidad, s</w:t>
      </w:r>
      <w:r w:rsidR="008223BB">
        <w:rPr>
          <w:rFonts w:cs="Arial"/>
        </w:rPr>
        <w:t>i se activa el mecanismo de In</w:t>
      </w:r>
      <w:r>
        <w:rPr>
          <w:rFonts w:cs="Arial"/>
        </w:rPr>
        <w:t xml:space="preserve">-Band </w:t>
      </w:r>
      <w:proofErr w:type="spellStart"/>
      <w:r>
        <w:rPr>
          <w:rFonts w:cs="Arial"/>
        </w:rPr>
        <w:t>Registration</w:t>
      </w:r>
      <w:proofErr w:type="spellEnd"/>
      <w:r>
        <w:rPr>
          <w:rFonts w:cs="Arial"/>
        </w:rPr>
        <w:t xml:space="preserve"> en conjunto con el </w:t>
      </w:r>
      <w:r w:rsidRPr="001E3E04">
        <w:rPr>
          <w:rFonts w:cs="Arial"/>
        </w:rPr>
        <w:t xml:space="preserve">XEP-0158: CAPTCHA </w:t>
      </w:r>
      <w:proofErr w:type="spellStart"/>
      <w:r w:rsidRPr="001E3E04">
        <w:rPr>
          <w:rFonts w:cs="Arial"/>
        </w:rPr>
        <w:t>Forms</w:t>
      </w:r>
      <w:proofErr w:type="spellEnd"/>
      <w:r>
        <w:rPr>
          <w:rFonts w:cs="Arial"/>
        </w:rPr>
        <w:t xml:space="preserve">, no se cierra la brecha de </w:t>
      </w:r>
      <w:r>
        <w:rPr>
          <w:rFonts w:cs="Arial"/>
        </w:rPr>
        <w:lastRenderedPageBreak/>
        <w:t>seguridad, ya que hoy mediante visión computacional, se pueden resolver los CAPTCHAS.</w:t>
      </w:r>
    </w:p>
    <w:p w14:paraId="4DCF1AFC" w14:textId="2F012041" w:rsidR="003E0ED1" w:rsidRPr="001E3E04" w:rsidRDefault="00EC0540" w:rsidP="007A10DD">
      <w:pPr>
        <w:numPr>
          <w:ilvl w:val="0"/>
          <w:numId w:val="36"/>
        </w:numPr>
        <w:rPr>
          <w:rFonts w:cs="Arial"/>
        </w:rPr>
      </w:pPr>
      <w:r w:rsidRPr="001E3E04">
        <w:rPr>
          <w:rFonts w:cs="Arial"/>
        </w:rPr>
        <w:t xml:space="preserve">Un usuario </w:t>
      </w:r>
      <w:r w:rsidR="000650A0">
        <w:rPr>
          <w:rFonts w:cs="Arial"/>
        </w:rPr>
        <w:t xml:space="preserve">o </w:t>
      </w:r>
      <w:proofErr w:type="spellStart"/>
      <w:r w:rsidR="000650A0">
        <w:rPr>
          <w:rFonts w:cs="Arial"/>
        </w:rPr>
        <w:t>bot</w:t>
      </w:r>
      <w:proofErr w:type="spellEnd"/>
      <w:r w:rsidR="000650A0">
        <w:rPr>
          <w:rFonts w:cs="Arial"/>
        </w:rPr>
        <w:t xml:space="preserve"> malicioso</w:t>
      </w:r>
      <w:r w:rsidRPr="001E3E04">
        <w:rPr>
          <w:rFonts w:cs="Arial"/>
        </w:rPr>
        <w:t xml:space="preserve">, fácilmente podría crear </w:t>
      </w:r>
      <w:r w:rsidR="000650A0">
        <w:rPr>
          <w:rFonts w:cs="Arial"/>
        </w:rPr>
        <w:t xml:space="preserve">cantidad virtualmente ilimitadas </w:t>
      </w:r>
      <w:r w:rsidRPr="001E3E04">
        <w:rPr>
          <w:rFonts w:cs="Arial"/>
        </w:rPr>
        <w:t>en un servidor XMPP orientado al IoT</w:t>
      </w:r>
      <w:r w:rsidR="000650A0">
        <w:rPr>
          <w:rFonts w:cs="Arial"/>
        </w:rPr>
        <w:t>. Vulnerando así la seguridad de toda la red XMPP-IoT.</w:t>
      </w:r>
    </w:p>
    <w:p w14:paraId="360CE877" w14:textId="77777777" w:rsidR="00011E92" w:rsidRPr="001E3E04" w:rsidRDefault="00011E92" w:rsidP="002B6A54">
      <w:pPr>
        <w:ind w:firstLine="708"/>
        <w:rPr>
          <w:rFonts w:cs="Arial"/>
        </w:rPr>
      </w:pPr>
    </w:p>
    <w:p w14:paraId="119F332A" w14:textId="77777777" w:rsidR="00597D6F" w:rsidRPr="001E3E04" w:rsidRDefault="00597D6F" w:rsidP="00850975">
      <w:pPr>
        <w:pStyle w:val="Ttulo3"/>
        <w:rPr>
          <w:rFonts w:cs="Arial"/>
        </w:rPr>
      </w:pPr>
      <w:bookmarkStart w:id="68" w:name="_Toc464484073"/>
      <w:bookmarkStart w:id="69" w:name="_Toc465070127"/>
      <w:bookmarkStart w:id="70" w:name="_Toc465070670"/>
      <w:r w:rsidRPr="001E3E04">
        <w:rPr>
          <w:rFonts w:cs="Arial"/>
        </w:rPr>
        <w:t>2.2.1. Objetivo General</w:t>
      </w:r>
      <w:bookmarkEnd w:id="68"/>
      <w:bookmarkEnd w:id="69"/>
      <w:bookmarkEnd w:id="70"/>
    </w:p>
    <w:p w14:paraId="237A7F97" w14:textId="6FF0E4FE" w:rsidR="00597D6F" w:rsidRPr="001E3E04" w:rsidRDefault="00E77736" w:rsidP="00EC0540">
      <w:pPr>
        <w:pStyle w:val="Prrafodelista"/>
        <w:numPr>
          <w:ilvl w:val="0"/>
          <w:numId w:val="5"/>
        </w:numPr>
        <w:rPr>
          <w:rFonts w:cs="Arial"/>
        </w:rPr>
      </w:pPr>
      <w:r w:rsidRPr="001E3E04">
        <w:rPr>
          <w:rFonts w:cs="Arial"/>
          <w:b/>
        </w:rPr>
        <w:t>OG</w:t>
      </w:r>
      <w:r w:rsidRPr="001E3E04">
        <w:rPr>
          <w:rFonts w:cs="Arial"/>
        </w:rPr>
        <w:t xml:space="preserve">: </w:t>
      </w:r>
      <w:r w:rsidR="001070A7" w:rsidRPr="001E3E04">
        <w:rPr>
          <w:rFonts w:cs="Arial"/>
        </w:rPr>
        <w:t>Solucionar vulnerabilidad de seguridad existente en la XEP-0077</w:t>
      </w:r>
      <w:r w:rsidR="000650A0">
        <w:rPr>
          <w:rFonts w:cs="Arial"/>
        </w:rPr>
        <w:t xml:space="preserve"> </w:t>
      </w:r>
      <w:r w:rsidR="00D022A6">
        <w:rPr>
          <w:rFonts w:cs="Arial"/>
        </w:rPr>
        <w:t>dentro</w:t>
      </w:r>
      <w:r w:rsidR="000650A0">
        <w:rPr>
          <w:rFonts w:cs="Arial"/>
        </w:rPr>
        <w:t xml:space="preserve"> </w:t>
      </w:r>
      <w:r w:rsidR="00565B5B">
        <w:rPr>
          <w:rFonts w:cs="Arial"/>
        </w:rPr>
        <w:t>d</w:t>
      </w:r>
      <w:r w:rsidR="000650A0">
        <w:rPr>
          <w:rFonts w:cs="Arial"/>
        </w:rPr>
        <w:t>el contexto XMPP-IoT</w:t>
      </w:r>
      <w:r w:rsidR="001070A7" w:rsidRPr="001E3E04">
        <w:rPr>
          <w:rFonts w:cs="Arial"/>
        </w:rPr>
        <w:t>.</w:t>
      </w:r>
    </w:p>
    <w:p w14:paraId="2D7D9993" w14:textId="77777777" w:rsidR="00597D6F" w:rsidRPr="001E3E04" w:rsidRDefault="00597D6F" w:rsidP="00850975">
      <w:pPr>
        <w:pStyle w:val="Ttulo3"/>
        <w:rPr>
          <w:rFonts w:cs="Arial"/>
        </w:rPr>
      </w:pPr>
      <w:bookmarkStart w:id="71" w:name="_Toc464484074"/>
      <w:bookmarkStart w:id="72" w:name="_Toc465070128"/>
      <w:bookmarkStart w:id="73" w:name="_Toc465070671"/>
      <w:r w:rsidRPr="001E3E04">
        <w:rPr>
          <w:rFonts w:cs="Arial"/>
        </w:rPr>
        <w:t>2.2.2. Objetivos Específicos</w:t>
      </w:r>
      <w:bookmarkEnd w:id="71"/>
      <w:bookmarkEnd w:id="72"/>
      <w:bookmarkEnd w:id="73"/>
    </w:p>
    <w:p w14:paraId="653AAD50" w14:textId="77777777" w:rsidR="007A4020" w:rsidRPr="001E3E04" w:rsidRDefault="007A4020" w:rsidP="00EC0540">
      <w:pPr>
        <w:pStyle w:val="Prrafodelista"/>
        <w:numPr>
          <w:ilvl w:val="0"/>
          <w:numId w:val="4"/>
        </w:numPr>
        <w:rPr>
          <w:rFonts w:cs="Arial"/>
        </w:rPr>
      </w:pPr>
      <w:r w:rsidRPr="00C0218E">
        <w:rPr>
          <w:rFonts w:cs="Arial"/>
          <w:b/>
        </w:rPr>
        <w:t>OE-01</w:t>
      </w:r>
      <w:r w:rsidRPr="001E3E04">
        <w:rPr>
          <w:rFonts w:cs="Arial"/>
        </w:rPr>
        <w:t>: Reducir a cero los intentos de penetración exitosos de usuarios maliciosos a la red XMPP, que utilizan la vulnerabilidad de la XEP-0077.</w:t>
      </w:r>
    </w:p>
    <w:p w14:paraId="0338A791" w14:textId="05478B07" w:rsidR="007A4020" w:rsidRDefault="007A4020" w:rsidP="00EC0540">
      <w:pPr>
        <w:pStyle w:val="Prrafodelista"/>
        <w:numPr>
          <w:ilvl w:val="0"/>
          <w:numId w:val="4"/>
        </w:numPr>
        <w:rPr>
          <w:rFonts w:cs="Arial"/>
        </w:rPr>
      </w:pPr>
      <w:r w:rsidRPr="00C0218E">
        <w:rPr>
          <w:rFonts w:cs="Arial"/>
          <w:b/>
        </w:rPr>
        <w:t>OE-02</w:t>
      </w:r>
      <w:r w:rsidRPr="001E3E04">
        <w:rPr>
          <w:rFonts w:cs="Arial"/>
        </w:rPr>
        <w:t xml:space="preserve">: Reducir </w:t>
      </w:r>
      <w:r w:rsidR="00565B5B">
        <w:rPr>
          <w:rFonts w:cs="Arial"/>
        </w:rPr>
        <w:t>a 0%</w:t>
      </w:r>
      <w:r w:rsidRPr="001E3E04">
        <w:rPr>
          <w:rFonts w:cs="Arial"/>
        </w:rPr>
        <w:t xml:space="preserve"> la </w:t>
      </w:r>
      <w:r w:rsidR="008223BB">
        <w:rPr>
          <w:rFonts w:cs="Arial"/>
        </w:rPr>
        <w:t>creación de identidades en un servidor XMPP-IoT</w:t>
      </w:r>
      <w:r w:rsidRPr="001E3E04">
        <w:rPr>
          <w:rFonts w:cs="Arial"/>
        </w:rPr>
        <w:t xml:space="preserve"> </w:t>
      </w:r>
      <w:r w:rsidR="008223BB">
        <w:rPr>
          <w:rFonts w:cs="Arial"/>
        </w:rPr>
        <w:t xml:space="preserve">por parte </w:t>
      </w:r>
      <w:r w:rsidR="000650A0">
        <w:rPr>
          <w:rFonts w:cs="Arial"/>
        </w:rPr>
        <w:t xml:space="preserve">de </w:t>
      </w:r>
      <w:r w:rsidR="00C0218E">
        <w:rPr>
          <w:rFonts w:cs="Arial"/>
        </w:rPr>
        <w:t xml:space="preserve">usuarios, </w:t>
      </w:r>
      <w:r w:rsidR="000650A0" w:rsidRPr="001E3E04">
        <w:rPr>
          <w:rFonts w:cs="Arial"/>
        </w:rPr>
        <w:t>dispositivos</w:t>
      </w:r>
      <w:r w:rsidRPr="001E3E04">
        <w:rPr>
          <w:rFonts w:cs="Arial"/>
        </w:rPr>
        <w:t xml:space="preserve"> o bots no autorizados</w:t>
      </w:r>
      <w:r w:rsidR="00C0218E">
        <w:rPr>
          <w:rFonts w:cs="Arial"/>
        </w:rPr>
        <w:t>, por medio de la vulnerabilidad en el registro en banda</w:t>
      </w:r>
      <w:r w:rsidRPr="001E3E04">
        <w:rPr>
          <w:rFonts w:cs="Arial"/>
        </w:rPr>
        <w:t>.</w:t>
      </w:r>
    </w:p>
    <w:p w14:paraId="656BFCF3" w14:textId="45400FF6" w:rsidR="00565B5B" w:rsidRPr="001E3E04" w:rsidRDefault="00565B5B" w:rsidP="00EC0540">
      <w:pPr>
        <w:pStyle w:val="Prrafodelista"/>
        <w:numPr>
          <w:ilvl w:val="0"/>
          <w:numId w:val="4"/>
        </w:numPr>
        <w:rPr>
          <w:rFonts w:cs="Arial"/>
        </w:rPr>
      </w:pPr>
      <w:r w:rsidRPr="00C0218E">
        <w:rPr>
          <w:rFonts w:cs="Arial"/>
          <w:b/>
        </w:rPr>
        <w:t>OE-03</w:t>
      </w:r>
      <w:r w:rsidRPr="001E3E04">
        <w:rPr>
          <w:rFonts w:cs="Arial"/>
        </w:rPr>
        <w:t>:</w:t>
      </w:r>
      <w:r w:rsidR="00C0218E">
        <w:rPr>
          <w:rFonts w:cs="Arial"/>
        </w:rPr>
        <w:t xml:space="preserve"> </w:t>
      </w:r>
      <w:r>
        <w:rPr>
          <w:rFonts w:cs="Arial"/>
        </w:rPr>
        <w:t>Permitir el registro de nuevas identidades sólo a los clientes autorizados.</w:t>
      </w:r>
    </w:p>
    <w:p w14:paraId="210665BA" w14:textId="713DEE8B" w:rsidR="00850975" w:rsidRPr="001E3E04" w:rsidRDefault="00850975" w:rsidP="00850975">
      <w:pPr>
        <w:pStyle w:val="Ttulo3"/>
        <w:rPr>
          <w:rFonts w:cs="Arial"/>
        </w:rPr>
      </w:pPr>
      <w:bookmarkStart w:id="74" w:name="_Toc464484075"/>
      <w:bookmarkStart w:id="75" w:name="_Toc465070129"/>
      <w:bookmarkStart w:id="76" w:name="_Toc465070672"/>
      <w:r w:rsidRPr="001E3E04">
        <w:rPr>
          <w:rFonts w:cs="Arial"/>
        </w:rPr>
        <w:t>2.2.3. Restricciones</w:t>
      </w:r>
      <w:bookmarkEnd w:id="74"/>
      <w:bookmarkEnd w:id="75"/>
      <w:bookmarkEnd w:id="76"/>
    </w:p>
    <w:p w14:paraId="0D794AF1" w14:textId="5CC9BD4C" w:rsidR="00850975" w:rsidRPr="001E3E04" w:rsidRDefault="00973A1A" w:rsidP="00EC0540">
      <w:pPr>
        <w:pStyle w:val="Prrafodelista"/>
        <w:numPr>
          <w:ilvl w:val="0"/>
          <w:numId w:val="6"/>
        </w:numPr>
        <w:rPr>
          <w:rFonts w:cs="Arial"/>
        </w:rPr>
      </w:pPr>
      <w:r w:rsidRPr="001E3E04">
        <w:rPr>
          <w:rFonts w:cs="Arial"/>
        </w:rPr>
        <w:t xml:space="preserve">Documentación del código debe ser en </w:t>
      </w:r>
      <w:r w:rsidR="00AC275A" w:rsidRPr="001E3E04">
        <w:rPr>
          <w:rFonts w:cs="Arial"/>
        </w:rPr>
        <w:t>inglés</w:t>
      </w:r>
      <w:r w:rsidRPr="001E3E04">
        <w:rPr>
          <w:rFonts w:cs="Arial"/>
        </w:rPr>
        <w:t>.</w:t>
      </w:r>
    </w:p>
    <w:p w14:paraId="67E2BE51" w14:textId="77777777" w:rsidR="001F604F" w:rsidRPr="001E3E04" w:rsidRDefault="00973A1A" w:rsidP="00EC0540">
      <w:pPr>
        <w:pStyle w:val="Prrafodelista"/>
        <w:numPr>
          <w:ilvl w:val="0"/>
          <w:numId w:val="6"/>
        </w:numPr>
        <w:rPr>
          <w:rFonts w:cs="Arial"/>
        </w:rPr>
      </w:pPr>
      <w:commentRangeStart w:id="77"/>
      <w:r w:rsidRPr="001E3E04">
        <w:rPr>
          <w:rFonts w:cs="Arial"/>
        </w:rPr>
        <w:t xml:space="preserve">Licencia de plugin </w:t>
      </w:r>
      <w:r w:rsidR="00F754CE" w:rsidRPr="001E3E04">
        <w:rPr>
          <w:rFonts w:cs="Arial"/>
        </w:rPr>
        <w:t xml:space="preserve">y extensiones deben ser </w:t>
      </w:r>
      <w:r w:rsidR="001124B0" w:rsidRPr="001E3E04">
        <w:rPr>
          <w:rFonts w:cs="Arial"/>
        </w:rPr>
        <w:t xml:space="preserve">de licencia </w:t>
      </w:r>
      <w:r w:rsidR="00F754CE" w:rsidRPr="001E3E04">
        <w:rPr>
          <w:rFonts w:cs="Arial"/>
        </w:rPr>
        <w:t>Apache</w:t>
      </w:r>
      <w:r w:rsidR="001124B0" w:rsidRPr="001E3E04">
        <w:rPr>
          <w:rFonts w:cs="Arial"/>
        </w:rPr>
        <w:t xml:space="preserve"> 2.0</w:t>
      </w:r>
      <w:r w:rsidR="00F754CE" w:rsidRPr="001E3E04">
        <w:rPr>
          <w:rFonts w:cs="Arial"/>
        </w:rPr>
        <w:t>, MIT, o similar</w:t>
      </w:r>
      <w:r w:rsidRPr="001E3E04">
        <w:rPr>
          <w:rFonts w:cs="Arial"/>
        </w:rPr>
        <w:t>.</w:t>
      </w:r>
      <w:bookmarkStart w:id="78" w:name="_Ref464441898"/>
      <w:commentRangeEnd w:id="77"/>
      <w:r w:rsidR="00E77736" w:rsidRPr="001E3E04">
        <w:rPr>
          <w:rStyle w:val="Refdecomentario"/>
          <w:rFonts w:cs="Arial"/>
        </w:rPr>
        <w:commentReference w:id="77"/>
      </w:r>
    </w:p>
    <w:p w14:paraId="530D7C4E" w14:textId="10A5D445" w:rsidR="001F604F" w:rsidRPr="001E3E04" w:rsidRDefault="001F604F" w:rsidP="001F604F">
      <w:pPr>
        <w:pStyle w:val="Ttulo3"/>
        <w:rPr>
          <w:rFonts w:cs="Arial"/>
        </w:rPr>
      </w:pPr>
      <w:bookmarkStart w:id="79" w:name="_Toc464484076"/>
      <w:bookmarkStart w:id="80" w:name="_Toc465070130"/>
      <w:bookmarkStart w:id="81" w:name="_Toc465070673"/>
      <w:r w:rsidRPr="001E3E04">
        <w:rPr>
          <w:rFonts w:cs="Arial"/>
        </w:rPr>
        <w:t>2.2.4. Requerimientos No Funcionales</w:t>
      </w:r>
      <w:bookmarkEnd w:id="79"/>
      <w:bookmarkEnd w:id="80"/>
      <w:bookmarkEnd w:id="81"/>
    </w:p>
    <w:p w14:paraId="2FEBCEDE" w14:textId="305D4246" w:rsidR="001F604F" w:rsidRPr="001E3E04" w:rsidRDefault="001F604F" w:rsidP="002B6A54">
      <w:pPr>
        <w:ind w:firstLine="708"/>
        <w:rPr>
          <w:rFonts w:cs="Arial"/>
        </w:rPr>
      </w:pPr>
      <w:r w:rsidRPr="001E3E04">
        <w:rPr>
          <w:rFonts w:cs="Arial"/>
        </w:rPr>
        <w:t>En la</w:t>
      </w:r>
      <w:r w:rsidR="003C63DF" w:rsidRPr="001E3E04">
        <w:rPr>
          <w:rFonts w:cs="Arial"/>
        </w:rPr>
        <w:t xml:space="preserve"> </w:t>
      </w:r>
      <w:r w:rsidR="003C63DF" w:rsidRPr="001E3E04">
        <w:rPr>
          <w:rFonts w:cs="Arial"/>
        </w:rPr>
        <w:fldChar w:fldCharType="begin"/>
      </w:r>
      <w:r w:rsidR="003C63DF" w:rsidRPr="001E3E04">
        <w:rPr>
          <w:rFonts w:cs="Arial"/>
        </w:rPr>
        <w:instrText xml:space="preserve"> REF _Ref465150857 \h </w:instrText>
      </w:r>
      <w:r w:rsidR="001E3E04">
        <w:rPr>
          <w:rFonts w:cs="Arial"/>
        </w:rPr>
        <w:instrText xml:space="preserve"> \* MERGEFORMAT </w:instrText>
      </w:r>
      <w:r w:rsidR="003C63DF" w:rsidRPr="001E3E04">
        <w:rPr>
          <w:rFonts w:cs="Arial"/>
        </w:rPr>
      </w:r>
      <w:r w:rsidR="003C63DF" w:rsidRPr="001E3E04">
        <w:rPr>
          <w:rFonts w:cs="Arial"/>
        </w:rPr>
        <w:fldChar w:fldCharType="separate"/>
      </w:r>
      <w:r w:rsidR="003C63DF" w:rsidRPr="001E3E04">
        <w:rPr>
          <w:rFonts w:cs="Arial"/>
        </w:rPr>
        <w:t xml:space="preserve">Tabla </w:t>
      </w:r>
      <w:r w:rsidR="003C63DF" w:rsidRPr="001E3E04">
        <w:rPr>
          <w:rFonts w:cs="Arial"/>
          <w:noProof/>
        </w:rPr>
        <w:t>1</w:t>
      </w:r>
      <w:r w:rsidR="003C63DF" w:rsidRPr="001E3E04">
        <w:rPr>
          <w:rFonts w:cs="Arial"/>
        </w:rPr>
        <w:fldChar w:fldCharType="end"/>
      </w:r>
      <w:r w:rsidR="00877530" w:rsidRPr="001E3E04">
        <w:rPr>
          <w:rFonts w:cs="Arial"/>
        </w:rPr>
        <w:t>,</w:t>
      </w:r>
      <w:r w:rsidRPr="001E3E04">
        <w:rPr>
          <w:rFonts w:cs="Arial"/>
        </w:rPr>
        <w:t xml:space="preserve"> podemos apreciar los Requerimie</w:t>
      </w:r>
      <w:r w:rsidR="003C63DF" w:rsidRPr="001E3E04">
        <w:rPr>
          <w:rFonts w:cs="Arial"/>
        </w:rPr>
        <w:t>ntos No Funcionales</w:t>
      </w:r>
      <w:r w:rsidRPr="001E3E04">
        <w:rPr>
          <w:rFonts w:cs="Arial"/>
        </w:rPr>
        <w:t>.</w:t>
      </w:r>
    </w:p>
    <w:p w14:paraId="0EA40C6C" w14:textId="1CC62AF3" w:rsidR="00E95CF3" w:rsidRDefault="00E95CF3" w:rsidP="001B1D40">
      <w:pPr>
        <w:pStyle w:val="Descripcin"/>
        <w:keepNext/>
        <w:jc w:val="left"/>
      </w:pPr>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w:t>
      </w:r>
      <w:r w:rsidR="008C76F3">
        <w:rPr>
          <w:noProof/>
        </w:rPr>
        <w:fldChar w:fldCharType="end"/>
      </w:r>
      <w:r>
        <w:t xml:space="preserve">: </w:t>
      </w:r>
      <w:r w:rsidRPr="00322B0D">
        <w:t>Requerimientos No Funcionales</w:t>
      </w:r>
    </w:p>
    <w:tbl>
      <w:tblPr>
        <w:tblStyle w:val="Tablaconcuadrcula5oscura-nfasis1"/>
        <w:tblW w:w="8359" w:type="dxa"/>
        <w:tblLook w:val="04A0" w:firstRow="1" w:lastRow="0" w:firstColumn="1" w:lastColumn="0" w:noHBand="0" w:noVBand="1"/>
      </w:tblPr>
      <w:tblGrid>
        <w:gridCol w:w="1606"/>
        <w:gridCol w:w="1854"/>
        <w:gridCol w:w="1512"/>
        <w:gridCol w:w="1752"/>
        <w:gridCol w:w="1635"/>
      </w:tblGrid>
      <w:tr w:rsidR="001F604F" w:rsidRPr="001E3E04" w14:paraId="205534DA"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A1F5396" w14:textId="02BFC643" w:rsidR="001F604F" w:rsidRPr="00E95CF3" w:rsidRDefault="001F604F" w:rsidP="00E95CF3">
            <w:pPr>
              <w:jc w:val="left"/>
              <w:rPr>
                <w:rFonts w:cs="Arial"/>
                <w:sz w:val="22"/>
              </w:rPr>
            </w:pPr>
            <w:r w:rsidRPr="00E95CF3">
              <w:rPr>
                <w:rFonts w:cs="Arial"/>
                <w:sz w:val="22"/>
              </w:rPr>
              <w:t>Identificador</w:t>
            </w:r>
          </w:p>
        </w:tc>
        <w:tc>
          <w:tcPr>
            <w:tcW w:w="1982" w:type="dxa"/>
          </w:tcPr>
          <w:p w14:paraId="3ED6624E" w14:textId="33795AA5"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Título</w:t>
            </w:r>
          </w:p>
        </w:tc>
        <w:tc>
          <w:tcPr>
            <w:tcW w:w="1577" w:type="dxa"/>
          </w:tcPr>
          <w:p w14:paraId="418628BF" w14:textId="47F31C11"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Importancia</w:t>
            </w:r>
          </w:p>
        </w:tc>
        <w:tc>
          <w:tcPr>
            <w:tcW w:w="1820" w:type="dxa"/>
          </w:tcPr>
          <w:p w14:paraId="52D5FC21" w14:textId="19BDF2D4" w:rsidR="001F604F" w:rsidRPr="00E95CF3" w:rsidRDefault="001F604F" w:rsidP="00E95CF3">
            <w:pPr>
              <w:ind w:right="163"/>
              <w:jc w:val="left"/>
              <w:cnfStyle w:val="100000000000" w:firstRow="1" w:lastRow="0" w:firstColumn="0" w:lastColumn="0" w:oddVBand="0" w:evenVBand="0" w:oddHBand="0" w:evenHBand="0" w:firstRowFirstColumn="0" w:firstRowLastColumn="0" w:lastRowFirstColumn="0" w:lastRowLastColumn="0"/>
              <w:rPr>
                <w:sz w:val="22"/>
              </w:rPr>
            </w:pPr>
            <w:r w:rsidRPr="00E95CF3">
              <w:rPr>
                <w:rFonts w:cs="Arial"/>
                <w:sz w:val="22"/>
              </w:rPr>
              <w:t>Complejidad</w:t>
            </w:r>
          </w:p>
        </w:tc>
        <w:tc>
          <w:tcPr>
            <w:tcW w:w="1281" w:type="dxa"/>
          </w:tcPr>
          <w:p w14:paraId="76366889" w14:textId="3C2A92D3"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Atributo de Calidad Asociado</w:t>
            </w:r>
          </w:p>
        </w:tc>
      </w:tr>
      <w:tr w:rsidR="001F604F" w:rsidRPr="001E3E04" w14:paraId="5A93724C"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FD94404" w14:textId="3088A955" w:rsidR="001F604F" w:rsidRPr="00E95CF3" w:rsidRDefault="001F604F" w:rsidP="001F604F">
            <w:pPr>
              <w:rPr>
                <w:rFonts w:cs="Arial"/>
                <w:sz w:val="22"/>
              </w:rPr>
            </w:pPr>
            <w:r w:rsidRPr="00E95CF3">
              <w:rPr>
                <w:rFonts w:cs="Arial"/>
                <w:sz w:val="22"/>
              </w:rPr>
              <w:t>RNF01</w:t>
            </w:r>
          </w:p>
        </w:tc>
        <w:tc>
          <w:tcPr>
            <w:tcW w:w="1982" w:type="dxa"/>
          </w:tcPr>
          <w:p w14:paraId="4D134FD4" w14:textId="5F0C4747"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código debe suficientemente claro para ser entendido y modificable por terceros.</w:t>
            </w:r>
          </w:p>
        </w:tc>
        <w:tc>
          <w:tcPr>
            <w:tcW w:w="1577" w:type="dxa"/>
          </w:tcPr>
          <w:p w14:paraId="78EA53F3" w14:textId="46894E8B"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50A38C9C" w14:textId="73AAE4AD"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Media</w:t>
            </w:r>
          </w:p>
        </w:tc>
        <w:tc>
          <w:tcPr>
            <w:tcW w:w="1281" w:type="dxa"/>
          </w:tcPr>
          <w:p w14:paraId="2D5615EA" w14:textId="0D22C2E8"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Mantenibilidad</w:t>
            </w:r>
          </w:p>
        </w:tc>
      </w:tr>
      <w:tr w:rsidR="001F604F" w:rsidRPr="001E3E04" w14:paraId="06FACB83" w14:textId="77777777" w:rsidTr="00E95CF3">
        <w:tc>
          <w:tcPr>
            <w:cnfStyle w:val="001000000000" w:firstRow="0" w:lastRow="0" w:firstColumn="1" w:lastColumn="0" w:oddVBand="0" w:evenVBand="0" w:oddHBand="0" w:evenHBand="0" w:firstRowFirstColumn="0" w:firstRowLastColumn="0" w:lastRowFirstColumn="0" w:lastRowLastColumn="0"/>
            <w:tcW w:w="1699" w:type="dxa"/>
          </w:tcPr>
          <w:p w14:paraId="6594A19A" w14:textId="49F6CD6F" w:rsidR="001F604F" w:rsidRPr="00E95CF3" w:rsidRDefault="001F604F" w:rsidP="001F604F">
            <w:pPr>
              <w:rPr>
                <w:rFonts w:cs="Arial"/>
                <w:sz w:val="22"/>
              </w:rPr>
            </w:pPr>
            <w:r w:rsidRPr="00E95CF3">
              <w:rPr>
                <w:rFonts w:cs="Arial"/>
                <w:sz w:val="22"/>
              </w:rPr>
              <w:lastRenderedPageBreak/>
              <w:t>RNF02</w:t>
            </w:r>
          </w:p>
        </w:tc>
        <w:tc>
          <w:tcPr>
            <w:tcW w:w="1982" w:type="dxa"/>
          </w:tcPr>
          <w:p w14:paraId="1208828A" w14:textId="48EC8A9E" w:rsidR="001F604F" w:rsidRPr="00E95CF3" w:rsidRDefault="001F604F" w:rsidP="00E95CF3">
            <w:pPr>
              <w:jc w:val="left"/>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El código fuente debe ser escalable.</w:t>
            </w:r>
          </w:p>
        </w:tc>
        <w:tc>
          <w:tcPr>
            <w:tcW w:w="1577" w:type="dxa"/>
          </w:tcPr>
          <w:p w14:paraId="6B84A9B1" w14:textId="22E428E4"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820" w:type="dxa"/>
          </w:tcPr>
          <w:p w14:paraId="5B6EE907" w14:textId="6B8286B7"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281" w:type="dxa"/>
          </w:tcPr>
          <w:p w14:paraId="48EEA9F4" w14:textId="59AC0E10"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Mantenibilidad</w:t>
            </w:r>
          </w:p>
        </w:tc>
      </w:tr>
      <w:tr w:rsidR="001F604F" w:rsidRPr="001E3E04" w14:paraId="2A525812"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281A1B4" w14:textId="4640C4DA" w:rsidR="001F604F" w:rsidRPr="00E95CF3" w:rsidRDefault="001F604F" w:rsidP="001F604F">
            <w:pPr>
              <w:rPr>
                <w:rFonts w:cs="Arial"/>
                <w:sz w:val="22"/>
              </w:rPr>
            </w:pPr>
            <w:r w:rsidRPr="00E95CF3">
              <w:rPr>
                <w:rFonts w:cs="Arial"/>
                <w:sz w:val="22"/>
              </w:rPr>
              <w:t>RNF</w:t>
            </w:r>
            <w:r w:rsidR="0013228A" w:rsidRPr="00E95CF3">
              <w:rPr>
                <w:rFonts w:cs="Arial"/>
                <w:sz w:val="22"/>
              </w:rPr>
              <w:t>03</w:t>
            </w:r>
          </w:p>
        </w:tc>
        <w:tc>
          <w:tcPr>
            <w:tcW w:w="1982" w:type="dxa"/>
          </w:tcPr>
          <w:p w14:paraId="52255566" w14:textId="53495A0F"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software debe extender la seguridad del servidor.</w:t>
            </w:r>
          </w:p>
        </w:tc>
        <w:tc>
          <w:tcPr>
            <w:tcW w:w="1577" w:type="dxa"/>
          </w:tcPr>
          <w:p w14:paraId="7D4A102E" w14:textId="62448E92"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1D5BA4A8" w14:textId="5E68536C"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281" w:type="dxa"/>
          </w:tcPr>
          <w:p w14:paraId="5FC882E4" w14:textId="1137AE0D" w:rsidR="001F604F" w:rsidRPr="00E95CF3" w:rsidRDefault="001F604F" w:rsidP="00E95CF3">
            <w:pPr>
              <w:keepNext/>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Seguridad</w:t>
            </w:r>
          </w:p>
        </w:tc>
      </w:tr>
    </w:tbl>
    <w:p w14:paraId="3EC6A72D" w14:textId="11BBA83E" w:rsidR="00877530" w:rsidRPr="001E3E04" w:rsidRDefault="00877530" w:rsidP="00877530">
      <w:pPr>
        <w:pStyle w:val="Ttulo2"/>
        <w:rPr>
          <w:rFonts w:cs="Arial"/>
        </w:rPr>
      </w:pPr>
      <w:bookmarkStart w:id="82" w:name="_Toc464484077"/>
      <w:bookmarkStart w:id="83" w:name="_Toc465070131"/>
      <w:bookmarkStart w:id="84" w:name="_Toc465070674"/>
      <w:bookmarkEnd w:id="78"/>
      <w:r w:rsidRPr="001E3E04">
        <w:rPr>
          <w:rFonts w:cs="Arial"/>
        </w:rPr>
        <w:t>2.3. Alternativas de Solución</w:t>
      </w:r>
      <w:bookmarkEnd w:id="82"/>
      <w:bookmarkEnd w:id="83"/>
      <w:bookmarkEnd w:id="84"/>
    </w:p>
    <w:p w14:paraId="3737F740" w14:textId="4000A8F8" w:rsidR="00877530" w:rsidRPr="001E3E04" w:rsidRDefault="00017403" w:rsidP="00017403">
      <w:pPr>
        <w:pStyle w:val="Ttulo3"/>
        <w:rPr>
          <w:rFonts w:cs="Arial"/>
        </w:rPr>
      </w:pPr>
      <w:bookmarkStart w:id="85" w:name="_Toc464484078"/>
      <w:bookmarkStart w:id="86" w:name="_Toc465070132"/>
      <w:bookmarkStart w:id="87" w:name="_Toc465070675"/>
      <w:r w:rsidRPr="001E3E04">
        <w:rPr>
          <w:rFonts w:cs="Arial"/>
        </w:rPr>
        <w:t>2.3.1. Alternativa 1: Implementar VPN</w:t>
      </w:r>
      <w:bookmarkEnd w:id="85"/>
      <w:bookmarkEnd w:id="86"/>
      <w:bookmarkEnd w:id="87"/>
    </w:p>
    <w:p w14:paraId="3F04AEAD" w14:textId="1E6D52F5" w:rsidR="00017403" w:rsidRPr="001E3E04" w:rsidRDefault="00CA17AA" w:rsidP="002B6A54">
      <w:pPr>
        <w:ind w:firstLine="708"/>
        <w:rPr>
          <w:rFonts w:cs="Arial"/>
        </w:rPr>
      </w:pPr>
      <w:r w:rsidRPr="001E3E04">
        <w:rPr>
          <w:rFonts w:cs="Arial"/>
        </w:rPr>
        <w:t xml:space="preserve">Esta consiste en cerrar a internet los puertos que utiliza XMPP, e implementar </w:t>
      </w:r>
      <w:r w:rsidR="00AC275A" w:rsidRPr="001E3E04">
        <w:rPr>
          <w:rFonts w:cs="Arial"/>
        </w:rPr>
        <w:t>una capa</w:t>
      </w:r>
      <w:r w:rsidR="00AC275A">
        <w:rPr>
          <w:rFonts w:cs="Arial"/>
        </w:rPr>
        <w:t xml:space="preserve"> de seguridad </w:t>
      </w:r>
      <w:r w:rsidRPr="001E3E04">
        <w:rPr>
          <w:rFonts w:cs="Arial"/>
        </w:rPr>
        <w:t>VPN para hacer uso del servid</w:t>
      </w:r>
      <w:r w:rsidR="00E970F7" w:rsidRPr="001E3E04">
        <w:rPr>
          <w:rFonts w:cs="Arial"/>
        </w:rPr>
        <w:t xml:space="preserve">or, de este modo, disminuir considerablemente </w:t>
      </w:r>
      <w:r w:rsidR="00F66B8A" w:rsidRPr="001E3E04">
        <w:rPr>
          <w:rFonts w:cs="Arial"/>
        </w:rPr>
        <w:t>el riego de sufrir ataques maliciosos.</w:t>
      </w:r>
    </w:p>
    <w:p w14:paraId="6DD50CE0" w14:textId="13C0CED7" w:rsidR="00017403" w:rsidRPr="001E3E04" w:rsidRDefault="00017403" w:rsidP="00E970F7">
      <w:pPr>
        <w:pStyle w:val="Ttulo3"/>
        <w:rPr>
          <w:rFonts w:cs="Arial"/>
        </w:rPr>
      </w:pPr>
      <w:bookmarkStart w:id="88" w:name="_Toc464484079"/>
      <w:bookmarkStart w:id="89" w:name="_Toc465070133"/>
      <w:bookmarkStart w:id="90" w:name="_Toc465070676"/>
      <w:r w:rsidRPr="001E3E04">
        <w:rPr>
          <w:rFonts w:cs="Arial"/>
        </w:rPr>
        <w:t xml:space="preserve">2.3.2. Alternativa 2: </w:t>
      </w:r>
      <w:bookmarkEnd w:id="88"/>
      <w:bookmarkEnd w:id="89"/>
      <w:bookmarkEnd w:id="90"/>
      <w:r w:rsidR="00615C9F">
        <w:rPr>
          <w:rFonts w:cs="Arial"/>
        </w:rPr>
        <w:t>Crear XEP, plugin y librería que implemenen OAUTH 1.0 modificado</w:t>
      </w:r>
    </w:p>
    <w:p w14:paraId="04EADE91" w14:textId="002A6F4E" w:rsidR="00E970F7" w:rsidRPr="001E3E04" w:rsidRDefault="00E970F7" w:rsidP="002B6A54">
      <w:pPr>
        <w:ind w:firstLine="708"/>
        <w:rPr>
          <w:rFonts w:cs="Arial"/>
        </w:rPr>
      </w:pPr>
      <w:r w:rsidRPr="001E3E04">
        <w:rPr>
          <w:rFonts w:cs="Arial"/>
        </w:rPr>
        <w:t>Esta alternativa consiste en crear especificación de un Protocolo de Extension XMPP, que la Concilio de la XFS lo apruebe para que pase a «Draft» y posteriormente a «Experimental». Mientras se realiza este proceso, desarrollar un plugin para el servidor «</w:t>
      </w:r>
      <w:proofErr w:type="spellStart"/>
      <w:r w:rsidRPr="001E3E04">
        <w:rPr>
          <w:rFonts w:cs="Arial"/>
        </w:rPr>
        <w:t>OpenFire</w:t>
      </w:r>
      <w:proofErr w:type="spellEnd"/>
      <w:r w:rsidRPr="001E3E04">
        <w:rPr>
          <w:rFonts w:cs="Arial"/>
        </w:rPr>
        <w:t>» y una Extension para la Librería «Smack»</w:t>
      </w:r>
      <w:r w:rsidR="004212A8" w:rsidRPr="001E3E04">
        <w:rPr>
          <w:rFonts w:cs="Arial"/>
        </w:rPr>
        <w:t xml:space="preserve"> basados en el Proto-XEP</w:t>
      </w:r>
      <w:r w:rsidRPr="001E3E04">
        <w:rPr>
          <w:rFonts w:cs="Arial"/>
        </w:rPr>
        <w:t>.</w:t>
      </w:r>
    </w:p>
    <w:p w14:paraId="19451B73" w14:textId="41DD20B9" w:rsidR="00017403" w:rsidRPr="001E3E04" w:rsidRDefault="00017403" w:rsidP="00017403">
      <w:pPr>
        <w:pStyle w:val="Ttulo3"/>
        <w:rPr>
          <w:rFonts w:cs="Arial"/>
        </w:rPr>
      </w:pPr>
      <w:bookmarkStart w:id="91" w:name="_Toc464484080"/>
      <w:bookmarkStart w:id="92" w:name="_Toc465070134"/>
      <w:bookmarkStart w:id="93" w:name="_Toc465070677"/>
      <w:r w:rsidRPr="001E3E04">
        <w:rPr>
          <w:rFonts w:cs="Arial"/>
        </w:rPr>
        <w:t xml:space="preserve">2.3.3. Alternativa 3: </w:t>
      </w:r>
      <w:r w:rsidR="00AC275A">
        <w:rPr>
          <w:rFonts w:cs="Arial"/>
        </w:rPr>
        <w:t>modificar Servidor XMPP</w:t>
      </w:r>
      <w:r w:rsidR="00C22360" w:rsidRPr="001E3E04">
        <w:rPr>
          <w:rFonts w:cs="Arial"/>
        </w:rPr>
        <w:t xml:space="preserve"> y librería</w:t>
      </w:r>
      <w:r w:rsidR="00AC275A">
        <w:rPr>
          <w:rFonts w:cs="Arial"/>
        </w:rPr>
        <w:t xml:space="preserve"> XMPP para </w:t>
      </w:r>
      <w:r w:rsidR="00C22360" w:rsidRPr="001E3E04">
        <w:rPr>
          <w:rFonts w:cs="Arial"/>
        </w:rPr>
        <w:t>que implemente</w:t>
      </w:r>
      <w:r w:rsidR="00AC275A">
        <w:rPr>
          <w:rFonts w:cs="Arial"/>
        </w:rPr>
        <w:t>n</w:t>
      </w:r>
      <w:r w:rsidR="00C22360" w:rsidRPr="001E3E04">
        <w:rPr>
          <w:rFonts w:cs="Arial"/>
        </w:rPr>
        <w:t xml:space="preserve"> la Xep-0348 la cual </w:t>
      </w:r>
      <w:r w:rsidR="00AC275A">
        <w:rPr>
          <w:rFonts w:cs="Arial"/>
        </w:rPr>
        <w:t xml:space="preserve">tiene el mecanismo </w:t>
      </w:r>
      <w:r w:rsidR="00C22360" w:rsidRPr="001E3E04">
        <w:rPr>
          <w:rFonts w:cs="Arial"/>
        </w:rPr>
        <w:t>Oauth</w:t>
      </w:r>
      <w:bookmarkEnd w:id="91"/>
      <w:bookmarkEnd w:id="92"/>
      <w:bookmarkEnd w:id="93"/>
    </w:p>
    <w:p w14:paraId="4223A4C5" w14:textId="1224D257" w:rsidR="00017403" w:rsidRPr="001E3E04" w:rsidRDefault="00E970F7" w:rsidP="002B6A54">
      <w:pPr>
        <w:ind w:firstLine="708"/>
        <w:rPr>
          <w:rFonts w:cs="Arial"/>
        </w:rPr>
      </w:pPr>
      <w:r w:rsidRPr="001E3E04">
        <w:rPr>
          <w:rFonts w:cs="Arial"/>
        </w:rPr>
        <w:t xml:space="preserve">Esta alternativa, consiste es utilizar como guía y referencia el XEP-0348: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El cual implemen</w:t>
      </w:r>
      <w:r w:rsidR="0040309B" w:rsidRPr="001E3E04">
        <w:rPr>
          <w:rFonts w:cs="Arial"/>
        </w:rPr>
        <w:t>ta OAuth 1.0</w:t>
      </w:r>
      <w:r w:rsidRPr="001E3E04">
        <w:rPr>
          <w:rFonts w:cs="Arial"/>
        </w:rPr>
        <w:t xml:space="preserve"> para </w:t>
      </w:r>
      <w:r w:rsidR="00B63995">
        <w:rPr>
          <w:rFonts w:cs="Arial"/>
        </w:rPr>
        <w:t>delegar</w:t>
      </w:r>
      <w:r w:rsidRPr="001E3E04">
        <w:rPr>
          <w:rFonts w:cs="Arial"/>
        </w:rPr>
        <w:t xml:space="preserve"> </w:t>
      </w:r>
      <w:r w:rsidR="00B63995">
        <w:rPr>
          <w:rFonts w:cs="Arial"/>
        </w:rPr>
        <w:t>autorización</w:t>
      </w:r>
      <w:r w:rsidRPr="001E3E04">
        <w:rPr>
          <w:rFonts w:cs="Arial"/>
        </w:rPr>
        <w:t xml:space="preserve"> para la creación de identidades</w:t>
      </w:r>
      <w:r w:rsidR="00B63995">
        <w:rPr>
          <w:rFonts w:cs="Arial"/>
        </w:rPr>
        <w:t xml:space="preserve"> en la red XMPP-IoT</w:t>
      </w:r>
      <w:r w:rsidRPr="001E3E04">
        <w:rPr>
          <w:rFonts w:cs="Arial"/>
        </w:rPr>
        <w:t>.</w:t>
      </w:r>
      <w:r w:rsidR="005D4568" w:rsidRPr="001E3E04">
        <w:rPr>
          <w:rFonts w:cs="Arial"/>
        </w:rPr>
        <w:t xml:space="preserve"> Todo esto encriptado por medio SSL/TLS</w:t>
      </w:r>
      <w:r w:rsidR="00B63995">
        <w:rPr>
          <w:rFonts w:cs="Arial"/>
        </w:rPr>
        <w:t>.</w:t>
      </w:r>
    </w:p>
    <w:p w14:paraId="5ED2C122" w14:textId="70493823" w:rsidR="00017403" w:rsidRPr="001E3E04" w:rsidRDefault="00CF45E6" w:rsidP="00017403">
      <w:pPr>
        <w:pStyle w:val="Ttulo3"/>
        <w:rPr>
          <w:rFonts w:cs="Arial"/>
        </w:rPr>
      </w:pPr>
      <w:bookmarkStart w:id="94" w:name="_Toc464484081"/>
      <w:bookmarkStart w:id="95" w:name="_Toc465070135"/>
      <w:bookmarkStart w:id="96" w:name="_Toc465070678"/>
      <w:r w:rsidRPr="001E3E04">
        <w:rPr>
          <w:rFonts w:cs="Arial"/>
        </w:rPr>
        <w:t>2.3.4. Comparativa entre</w:t>
      </w:r>
      <w:r w:rsidR="00017403" w:rsidRPr="001E3E04">
        <w:rPr>
          <w:rFonts w:cs="Arial"/>
        </w:rPr>
        <w:t xml:space="preserve"> Alternativas</w:t>
      </w:r>
      <w:bookmarkEnd w:id="94"/>
      <w:bookmarkEnd w:id="95"/>
      <w:bookmarkEnd w:id="96"/>
    </w:p>
    <w:p w14:paraId="497AFFAE" w14:textId="6C73BA3E" w:rsidR="00017403" w:rsidRPr="001E3E04" w:rsidRDefault="00E970F7" w:rsidP="002B6A54">
      <w:pPr>
        <w:ind w:firstLine="708"/>
        <w:rPr>
          <w:rFonts w:cs="Arial"/>
        </w:rPr>
      </w:pPr>
      <w:r w:rsidRPr="001E3E04">
        <w:rPr>
          <w:rFonts w:cs="Arial"/>
        </w:rPr>
        <w:t xml:space="preserve">A </w:t>
      </w:r>
      <w:r w:rsidR="00F66B8A" w:rsidRPr="001E3E04">
        <w:rPr>
          <w:rFonts w:cs="Arial"/>
        </w:rPr>
        <w:t>continuación,</w:t>
      </w:r>
      <w:r w:rsidRPr="001E3E04">
        <w:rPr>
          <w:rFonts w:cs="Arial"/>
        </w:rPr>
        <w:t xml:space="preserve"> se presentan las alternativas para dar solución a la problemática planteada en las secciones anteriores</w:t>
      </w:r>
      <w:r w:rsidR="00F66B8A" w:rsidRPr="001E3E04">
        <w:rPr>
          <w:rFonts w:cs="Arial"/>
        </w:rPr>
        <w:t xml:space="preserve">. La </w:t>
      </w:r>
      <w:r w:rsidR="00A7491F">
        <w:rPr>
          <w:rFonts w:cs="Arial"/>
        </w:rPr>
        <w:fldChar w:fldCharType="begin"/>
      </w:r>
      <w:r w:rsidR="00A7491F">
        <w:rPr>
          <w:rFonts w:cs="Arial"/>
        </w:rPr>
        <w:instrText xml:space="preserve"> REF _Ref524308969 \h </w:instrText>
      </w:r>
      <w:r w:rsidR="00A7491F">
        <w:rPr>
          <w:rFonts w:cs="Arial"/>
        </w:rPr>
      </w:r>
      <w:r w:rsidR="00A7491F">
        <w:rPr>
          <w:rFonts w:cs="Arial"/>
        </w:rPr>
        <w:fldChar w:fldCharType="separate"/>
      </w:r>
      <w:r w:rsidR="00A7491F">
        <w:t xml:space="preserve">Tabla </w:t>
      </w:r>
      <w:r w:rsidR="00A7491F">
        <w:rPr>
          <w:noProof/>
        </w:rPr>
        <w:t>2</w:t>
      </w:r>
      <w:r w:rsidR="00A7491F">
        <w:rPr>
          <w:rFonts w:cs="Arial"/>
        </w:rPr>
        <w:fldChar w:fldCharType="end"/>
      </w:r>
      <w:r w:rsidR="004A4B54" w:rsidRPr="001E3E04">
        <w:rPr>
          <w:rFonts w:cs="Arial"/>
        </w:rPr>
        <w:fldChar w:fldCharType="begin"/>
      </w:r>
      <w:r w:rsidR="004A4B54" w:rsidRPr="001E3E04">
        <w:rPr>
          <w:rFonts w:cs="Arial"/>
        </w:rPr>
        <w:instrText xml:space="preserve"> REF _Ref465150946 \h </w:instrText>
      </w:r>
      <w:r w:rsidR="001E3E04">
        <w:rPr>
          <w:rFonts w:cs="Arial"/>
        </w:rPr>
        <w:instrText xml:space="preserve"> \* MERGEFORMAT </w:instrText>
      </w:r>
      <w:r w:rsidR="004A4B54" w:rsidRPr="001E3E04">
        <w:rPr>
          <w:rFonts w:cs="Arial"/>
        </w:rPr>
      </w:r>
      <w:r w:rsidR="004A4B54" w:rsidRPr="001E3E04">
        <w:rPr>
          <w:rFonts w:cs="Arial"/>
        </w:rPr>
        <w:fldChar w:fldCharType="end"/>
      </w:r>
      <w:r w:rsidR="004A4B54" w:rsidRPr="001E3E04">
        <w:rPr>
          <w:rFonts w:cs="Arial"/>
        </w:rPr>
        <w:t xml:space="preserve"> </w:t>
      </w:r>
      <w:r w:rsidR="00F66B8A" w:rsidRPr="001E3E04">
        <w:rPr>
          <w:rFonts w:cs="Arial"/>
        </w:rPr>
        <w:t>presenta las ventajas y desventajas de las alternativas previamente nombradas.</w:t>
      </w:r>
    </w:p>
    <w:p w14:paraId="6BE65A67" w14:textId="7EA0348B" w:rsidR="00E95CF3" w:rsidRDefault="00E95CF3" w:rsidP="001B1D40">
      <w:pPr>
        <w:pStyle w:val="Descripcin"/>
        <w:keepNext/>
        <w:jc w:val="left"/>
      </w:pPr>
      <w:bookmarkStart w:id="97" w:name="_Ref52430896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2</w:t>
      </w:r>
      <w:r w:rsidR="008C76F3">
        <w:rPr>
          <w:noProof/>
        </w:rPr>
        <w:fldChar w:fldCharType="end"/>
      </w:r>
      <w:bookmarkEnd w:id="97"/>
      <w:r>
        <w:t>: Comparación de</w:t>
      </w:r>
      <w:r w:rsidRPr="000A0B95">
        <w:t xml:space="preserve"> </w:t>
      </w:r>
      <w:r>
        <w:t>a</w:t>
      </w:r>
      <w:r w:rsidRPr="000A0B95">
        <w:t xml:space="preserve">lternativas de </w:t>
      </w:r>
      <w:r>
        <w:t>s</w:t>
      </w:r>
      <w:r w:rsidRPr="000A0B95">
        <w:t>olución</w:t>
      </w:r>
      <w:r>
        <w:t>.</w:t>
      </w:r>
    </w:p>
    <w:tbl>
      <w:tblPr>
        <w:tblStyle w:val="Tabladelista3-nfasis1"/>
        <w:tblW w:w="0" w:type="auto"/>
        <w:tblLook w:val="04A0" w:firstRow="1" w:lastRow="0" w:firstColumn="1" w:lastColumn="0" w:noHBand="0" w:noVBand="1"/>
      </w:tblPr>
      <w:tblGrid>
        <w:gridCol w:w="2816"/>
        <w:gridCol w:w="2853"/>
        <w:gridCol w:w="2875"/>
      </w:tblGrid>
      <w:tr w:rsidR="00F66B8A" w:rsidRPr="001E3E04" w14:paraId="2BBCB7F8"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16" w:type="dxa"/>
          </w:tcPr>
          <w:p w14:paraId="75ED1203" w14:textId="77777777" w:rsidR="00F66B8A" w:rsidRPr="001E3E04" w:rsidRDefault="00F66B8A" w:rsidP="00017403">
            <w:pPr>
              <w:rPr>
                <w:rFonts w:cs="Arial"/>
              </w:rPr>
            </w:pPr>
          </w:p>
        </w:tc>
        <w:tc>
          <w:tcPr>
            <w:tcW w:w="2853" w:type="dxa"/>
          </w:tcPr>
          <w:p w14:paraId="22D90144" w14:textId="4B9AB5C5"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Ventajas</w:t>
            </w:r>
          </w:p>
        </w:tc>
        <w:tc>
          <w:tcPr>
            <w:tcW w:w="2875" w:type="dxa"/>
          </w:tcPr>
          <w:p w14:paraId="7A12510F" w14:textId="2AEF6F08"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Desventajas</w:t>
            </w:r>
          </w:p>
        </w:tc>
      </w:tr>
      <w:tr w:rsidR="00F66B8A" w:rsidRPr="001E3E04" w14:paraId="3EAC342A"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1EA60F7" w14:textId="011A0380" w:rsidR="00F66B8A" w:rsidRPr="001E3E04" w:rsidRDefault="00F66B8A" w:rsidP="00017403">
            <w:pPr>
              <w:rPr>
                <w:rFonts w:cs="Arial"/>
              </w:rPr>
            </w:pPr>
            <w:r w:rsidRPr="001E3E04">
              <w:rPr>
                <w:rFonts w:cs="Arial"/>
              </w:rPr>
              <w:lastRenderedPageBreak/>
              <w:t>Alternativa 1</w:t>
            </w:r>
          </w:p>
        </w:tc>
        <w:tc>
          <w:tcPr>
            <w:tcW w:w="2853" w:type="dxa"/>
          </w:tcPr>
          <w:p w14:paraId="42592AFE" w14:textId="77777777"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Escasa codificación.</w:t>
            </w:r>
          </w:p>
          <w:p w14:paraId="17969C3B" w14:textId="17D0DA73" w:rsidR="00F66B8A" w:rsidRPr="001E3E04" w:rsidRDefault="00F66B8A" w:rsidP="00A7491F">
            <w:pPr>
              <w:spacing w:before="0"/>
              <w:jc w:val="left"/>
              <w:cnfStyle w:val="000000100000" w:firstRow="0" w:lastRow="0" w:firstColumn="0" w:lastColumn="0" w:oddVBand="0" w:evenVBand="0" w:oddHBand="1" w:evenHBand="0" w:firstRowFirstColumn="0" w:firstRowLastColumn="0" w:lastRowFirstColumn="0" w:lastRowLastColumn="0"/>
              <w:rPr>
                <w:rFonts w:cs="Arial"/>
              </w:rPr>
            </w:pPr>
          </w:p>
        </w:tc>
        <w:tc>
          <w:tcPr>
            <w:tcW w:w="2875" w:type="dxa"/>
          </w:tcPr>
          <w:p w14:paraId="2FFC3070" w14:textId="3CBB1A03"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Implementar en todos los clientes XMPP, </w:t>
            </w:r>
            <w:r w:rsidR="00AC275A">
              <w:rPr>
                <w:rFonts w:cs="Arial"/>
              </w:rPr>
              <w:t xml:space="preserve">una capa de seguridad mediante </w:t>
            </w:r>
            <w:r w:rsidRPr="001E3E04">
              <w:rPr>
                <w:rFonts w:cs="Arial"/>
              </w:rPr>
              <w:t>un cliente VPN.</w:t>
            </w:r>
          </w:p>
          <w:p w14:paraId="07F43544" w14:textId="17BD4BEF"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Existen vulnerabilidades no corregidas.</w:t>
            </w:r>
          </w:p>
        </w:tc>
      </w:tr>
      <w:tr w:rsidR="00F66B8A" w:rsidRPr="001E3E04" w14:paraId="483F4CFF" w14:textId="77777777" w:rsidTr="00E95CF3">
        <w:tc>
          <w:tcPr>
            <w:cnfStyle w:val="001000000000" w:firstRow="0" w:lastRow="0" w:firstColumn="1" w:lastColumn="0" w:oddVBand="0" w:evenVBand="0" w:oddHBand="0" w:evenHBand="0" w:firstRowFirstColumn="0" w:firstRowLastColumn="0" w:lastRowFirstColumn="0" w:lastRowLastColumn="0"/>
            <w:tcW w:w="2816" w:type="dxa"/>
          </w:tcPr>
          <w:p w14:paraId="6F5A0D84" w14:textId="5CF76E21" w:rsidR="00F66B8A" w:rsidRPr="001E3E04" w:rsidRDefault="00F66B8A" w:rsidP="00017403">
            <w:pPr>
              <w:rPr>
                <w:rFonts w:cs="Arial"/>
              </w:rPr>
            </w:pPr>
            <w:r w:rsidRPr="001E3E04">
              <w:rPr>
                <w:rFonts w:cs="Arial"/>
              </w:rPr>
              <w:t>Alternativa 2</w:t>
            </w:r>
          </w:p>
        </w:tc>
        <w:tc>
          <w:tcPr>
            <w:tcW w:w="2853" w:type="dxa"/>
          </w:tcPr>
          <w:p w14:paraId="1712DE3F" w14:textId="3F04B2E6" w:rsidR="00F66B8A" w:rsidRPr="001E3E04" w:rsidRDefault="00F66B8A"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Tecnología modera.</w:t>
            </w:r>
          </w:p>
          <w:p w14:paraId="5A4018D6" w14:textId="0F47B63F"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Seguridad en el intercambio de información.</w:t>
            </w:r>
          </w:p>
          <w:p w14:paraId="6CC56E1F" w14:textId="1F7150E3"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0A48866" w14:textId="77777777"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La creación y estandarización de un XEP toma demasiado tiempo, aproximadamente un año y medio.</w:t>
            </w:r>
          </w:p>
          <w:p w14:paraId="6D1E8E20" w14:textId="5C406079" w:rsidR="000F63C2" w:rsidRPr="001E3E04" w:rsidRDefault="007A4020"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Desconocimiento de parte del equipo de programadores desarrollar utilizando XMPP.</w:t>
            </w:r>
          </w:p>
        </w:tc>
      </w:tr>
      <w:tr w:rsidR="00F66B8A" w:rsidRPr="001E3E04" w14:paraId="00BD22CF"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7A59F6C" w14:textId="5B0BD9D7" w:rsidR="00F66B8A" w:rsidRPr="001E3E04" w:rsidRDefault="00F66B8A" w:rsidP="00017403">
            <w:pPr>
              <w:rPr>
                <w:rFonts w:cs="Arial"/>
              </w:rPr>
            </w:pPr>
            <w:r w:rsidRPr="001E3E04">
              <w:rPr>
                <w:rFonts w:cs="Arial"/>
              </w:rPr>
              <w:t>Alternativa 3</w:t>
            </w:r>
          </w:p>
        </w:tc>
        <w:tc>
          <w:tcPr>
            <w:tcW w:w="2853" w:type="dxa"/>
          </w:tcPr>
          <w:p w14:paraId="5B4F4AA3" w14:textId="77777777" w:rsidR="005D4568"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Seguridad en el intercambio de información.</w:t>
            </w:r>
          </w:p>
          <w:p w14:paraId="77E1B37E" w14:textId="0BEF2E87"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1077246" w14:textId="2C53D070" w:rsidR="0040309B" w:rsidRPr="001E3E04" w:rsidRDefault="0040309B"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XEP-0348 está diseñada y está se encuentra en estado «Experimental».</w:t>
            </w:r>
          </w:p>
          <w:p w14:paraId="6166CA9B" w14:textId="673667A5"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tecnología usada es relativamente antigua, mas no desactualizada.</w:t>
            </w:r>
          </w:p>
          <w:p w14:paraId="28AFF0FF" w14:textId="0E3B5DF9" w:rsidR="005D4568" w:rsidRPr="001E3E04" w:rsidRDefault="007A4020"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Desconocimiento</w:t>
            </w:r>
            <w:r w:rsidR="000F63C2" w:rsidRPr="001E3E04">
              <w:rPr>
                <w:rFonts w:cs="Arial"/>
              </w:rPr>
              <w:t xml:space="preserve"> de parte del e</w:t>
            </w:r>
            <w:r w:rsidRPr="001E3E04">
              <w:rPr>
                <w:rFonts w:cs="Arial"/>
              </w:rPr>
              <w:t>quipo de programadores desarrollar</w:t>
            </w:r>
            <w:r w:rsidR="000F63C2" w:rsidRPr="001E3E04">
              <w:rPr>
                <w:rFonts w:cs="Arial"/>
              </w:rPr>
              <w:t xml:space="preserve"> </w:t>
            </w:r>
            <w:r w:rsidRPr="001E3E04">
              <w:rPr>
                <w:rFonts w:cs="Arial"/>
              </w:rPr>
              <w:t>utilizando</w:t>
            </w:r>
            <w:r w:rsidR="000F63C2" w:rsidRPr="001E3E04">
              <w:rPr>
                <w:rFonts w:cs="Arial"/>
              </w:rPr>
              <w:t xml:space="preserve"> XMPP.</w:t>
            </w:r>
          </w:p>
        </w:tc>
      </w:tr>
    </w:tbl>
    <w:p w14:paraId="7FF1177F" w14:textId="3CAAEEDF" w:rsidR="00017403" w:rsidRPr="001E3E04" w:rsidRDefault="00017403" w:rsidP="00017403">
      <w:pPr>
        <w:pStyle w:val="Ttulo3"/>
        <w:rPr>
          <w:rFonts w:cs="Arial"/>
        </w:rPr>
      </w:pPr>
      <w:bookmarkStart w:id="98" w:name="_Toc464484082"/>
      <w:bookmarkStart w:id="99" w:name="_Toc465070136"/>
      <w:bookmarkStart w:id="100" w:name="_Toc465070679"/>
      <w:r w:rsidRPr="001E3E04">
        <w:rPr>
          <w:rFonts w:cs="Arial"/>
        </w:rPr>
        <w:t>2.3.5. Elección</w:t>
      </w:r>
      <w:r w:rsidR="0013228A" w:rsidRPr="001E3E04">
        <w:rPr>
          <w:rFonts w:cs="Arial"/>
        </w:rPr>
        <w:t xml:space="preserve"> de Alternativa</w:t>
      </w:r>
      <w:bookmarkEnd w:id="98"/>
      <w:bookmarkEnd w:id="99"/>
      <w:bookmarkEnd w:id="100"/>
    </w:p>
    <w:p w14:paraId="06B3283B" w14:textId="51FB7587" w:rsidR="005D4568" w:rsidRPr="001E3E04" w:rsidRDefault="0040309B" w:rsidP="002B6A54">
      <w:pPr>
        <w:ind w:firstLine="708"/>
        <w:rPr>
          <w:rFonts w:cs="Arial"/>
        </w:rPr>
      </w:pPr>
      <w:r w:rsidRPr="001E3E04">
        <w:rPr>
          <w:rFonts w:cs="Arial"/>
        </w:rPr>
        <w:t>Para realizar a elección</w:t>
      </w:r>
      <w:r w:rsidR="005D4568" w:rsidRPr="001E3E04">
        <w:rPr>
          <w:rFonts w:cs="Arial"/>
        </w:rPr>
        <w:t xml:space="preserve"> </w:t>
      </w:r>
      <w:r w:rsidRPr="001E3E04">
        <w:rPr>
          <w:rFonts w:cs="Arial"/>
        </w:rPr>
        <w:t xml:space="preserve">de una alternativa </w:t>
      </w:r>
      <w:r w:rsidR="00B63995">
        <w:rPr>
          <w:rFonts w:cs="Arial"/>
        </w:rPr>
        <w:t>de solución</w:t>
      </w:r>
      <w:r w:rsidR="005D4568" w:rsidRPr="001E3E04">
        <w:rPr>
          <w:rFonts w:cs="Arial"/>
        </w:rPr>
        <w:t xml:space="preserve">, </w:t>
      </w:r>
      <w:r w:rsidRPr="001E3E04">
        <w:rPr>
          <w:rFonts w:cs="Arial"/>
        </w:rPr>
        <w:t xml:space="preserve">se </w:t>
      </w:r>
      <w:r w:rsidR="00B63995" w:rsidRPr="001E3E04">
        <w:rPr>
          <w:rFonts w:cs="Arial"/>
        </w:rPr>
        <w:t>t</w:t>
      </w:r>
      <w:r w:rsidR="00B63995">
        <w:rPr>
          <w:rFonts w:cs="Arial"/>
        </w:rPr>
        <w:t>omó</w:t>
      </w:r>
      <w:r w:rsidRPr="001E3E04">
        <w:rPr>
          <w:rFonts w:cs="Arial"/>
        </w:rPr>
        <w:t xml:space="preserve"> en consideración la problemática, los objetivos, los requerimientos no funcionales de proyecto, más las restricciones del interesado, es decir Peter Waher.</w:t>
      </w:r>
    </w:p>
    <w:p w14:paraId="13A41A9D" w14:textId="1E931E64" w:rsidR="00322434" w:rsidRPr="001E3E04" w:rsidRDefault="0040309B" w:rsidP="001B7A6D">
      <w:pPr>
        <w:ind w:firstLine="708"/>
        <w:rPr>
          <w:rFonts w:cs="Arial"/>
          <w:caps/>
          <w:spacing w:val="15"/>
        </w:rPr>
      </w:pPr>
      <w:r w:rsidRPr="001E3E04">
        <w:rPr>
          <w:rFonts w:cs="Arial"/>
        </w:rPr>
        <w:t xml:space="preserve">Tomando en consideración todos estos factores, </w:t>
      </w:r>
      <w:r w:rsidR="00B63995">
        <w:rPr>
          <w:rFonts w:cs="Arial"/>
        </w:rPr>
        <w:t>se llegó</w:t>
      </w:r>
      <w:r w:rsidRPr="001E3E04">
        <w:rPr>
          <w:rFonts w:cs="Arial"/>
        </w:rPr>
        <w:t xml:space="preserve"> a la conclusión que la mejor alternativa es la tres, ya </w:t>
      </w:r>
      <w:r w:rsidR="000F63C2" w:rsidRPr="001E3E04">
        <w:rPr>
          <w:rFonts w:cs="Arial"/>
        </w:rPr>
        <w:t>que cumple con realizar y satisfacer lo solicitado en el tiempo requerido</w:t>
      </w:r>
      <w:r w:rsidR="00B63995">
        <w:rPr>
          <w:rFonts w:cs="Arial"/>
        </w:rPr>
        <w:t>.</w:t>
      </w:r>
    </w:p>
    <w:p w14:paraId="1389E43D" w14:textId="06A218F5" w:rsidR="00850975" w:rsidRPr="001E3E04" w:rsidRDefault="00877530" w:rsidP="00850975">
      <w:pPr>
        <w:pStyle w:val="Ttulo2"/>
        <w:rPr>
          <w:rFonts w:cs="Arial"/>
        </w:rPr>
      </w:pPr>
      <w:bookmarkStart w:id="101" w:name="_Toc464484083"/>
      <w:bookmarkStart w:id="102" w:name="_Toc465070137"/>
      <w:bookmarkStart w:id="103" w:name="_Toc465070680"/>
      <w:r w:rsidRPr="001E3E04">
        <w:rPr>
          <w:rFonts w:cs="Arial"/>
        </w:rPr>
        <w:t>2.4</w:t>
      </w:r>
      <w:r w:rsidR="00850975" w:rsidRPr="001E3E04">
        <w:rPr>
          <w:rFonts w:cs="Arial"/>
        </w:rPr>
        <w:t>. Solución Propuesta</w:t>
      </w:r>
      <w:bookmarkEnd w:id="101"/>
      <w:bookmarkEnd w:id="102"/>
      <w:bookmarkEnd w:id="103"/>
    </w:p>
    <w:p w14:paraId="75FCE54B" w14:textId="4D3FC502" w:rsidR="00DF042D" w:rsidRPr="001E3E04" w:rsidRDefault="001100EE" w:rsidP="002B6A54">
      <w:pPr>
        <w:ind w:firstLine="360"/>
        <w:rPr>
          <w:rFonts w:cs="Arial"/>
        </w:rPr>
      </w:pPr>
      <w:r w:rsidRPr="001E3E04">
        <w:rPr>
          <w:rFonts w:cs="Arial"/>
        </w:rPr>
        <w:lastRenderedPageBreak/>
        <w:t>L</w:t>
      </w:r>
      <w:r w:rsidR="00DF042D" w:rsidRPr="001E3E04">
        <w:rPr>
          <w:rFonts w:cs="Arial"/>
        </w:rPr>
        <w:t xml:space="preserve">o necesario para solucionar la vulnerabilidad de seguridad existente en la </w:t>
      </w:r>
      <w:r w:rsidR="00783DFA" w:rsidRPr="001E3E04">
        <w:rPr>
          <w:rFonts w:cs="Arial"/>
        </w:rPr>
        <w:t>«</w:t>
      </w:r>
      <w:r w:rsidR="00DF042D" w:rsidRPr="001E3E04">
        <w:rPr>
          <w:rFonts w:cs="Arial"/>
        </w:rPr>
        <w:t>XEP-0077</w:t>
      </w:r>
      <w:r w:rsidR="00783DFA" w:rsidRPr="001E3E04">
        <w:rPr>
          <w:rFonts w:cs="Arial"/>
        </w:rPr>
        <w:t xml:space="preserve">: In-Band </w:t>
      </w:r>
      <w:proofErr w:type="spellStart"/>
      <w:r w:rsidR="00783DFA" w:rsidRPr="001E3E04">
        <w:rPr>
          <w:rFonts w:cs="Arial"/>
        </w:rPr>
        <w:t>Registration</w:t>
      </w:r>
      <w:proofErr w:type="spellEnd"/>
      <w:r w:rsidR="00783DFA" w:rsidRPr="001E3E04">
        <w:rPr>
          <w:rFonts w:cs="Arial"/>
        </w:rPr>
        <w:t>»</w:t>
      </w:r>
      <w:r w:rsidR="00DF042D" w:rsidRPr="001E3E04">
        <w:rPr>
          <w:rFonts w:cs="Arial"/>
        </w:rPr>
        <w:t xml:space="preserve">, </w:t>
      </w:r>
      <w:r w:rsidR="00783DFA" w:rsidRPr="001E3E04">
        <w:rPr>
          <w:rFonts w:cs="Arial"/>
        </w:rPr>
        <w:t xml:space="preserve">es </w:t>
      </w:r>
      <w:r w:rsidR="00DF042D" w:rsidRPr="001E3E04">
        <w:rPr>
          <w:rFonts w:cs="Arial"/>
        </w:rPr>
        <w:t xml:space="preserve">utilizar la </w:t>
      </w:r>
      <w:r w:rsidR="00783DFA" w:rsidRPr="001E3E04">
        <w:rPr>
          <w:rFonts w:cs="Arial"/>
        </w:rPr>
        <w:t>«</w:t>
      </w:r>
      <w:r w:rsidR="00DF042D" w:rsidRPr="001E3E04">
        <w:rPr>
          <w:rFonts w:cs="Arial"/>
        </w:rPr>
        <w:t>XEP-034</w:t>
      </w:r>
      <w:r w:rsidR="00783DFA" w:rsidRPr="001E3E04">
        <w:rPr>
          <w:rFonts w:cs="Arial"/>
        </w:rPr>
        <w:t xml:space="preserve">: </w:t>
      </w:r>
      <w:proofErr w:type="spellStart"/>
      <w:r w:rsidR="00783DFA" w:rsidRPr="001E3E04">
        <w:rPr>
          <w:rFonts w:cs="Arial"/>
        </w:rPr>
        <w:t>Signing</w:t>
      </w:r>
      <w:proofErr w:type="spellEnd"/>
      <w:r w:rsidR="00783DFA" w:rsidRPr="001E3E04">
        <w:rPr>
          <w:rFonts w:cs="Arial"/>
        </w:rPr>
        <w:t xml:space="preserve"> </w:t>
      </w:r>
      <w:proofErr w:type="spellStart"/>
      <w:r w:rsidR="00783DFA" w:rsidRPr="001E3E04">
        <w:rPr>
          <w:rFonts w:cs="Arial"/>
        </w:rPr>
        <w:t>Forms</w:t>
      </w:r>
      <w:proofErr w:type="spellEnd"/>
      <w:r w:rsidR="00783DFA" w:rsidRPr="001E3E04">
        <w:rPr>
          <w:rFonts w:cs="Arial"/>
        </w:rPr>
        <w:t>»</w:t>
      </w:r>
      <w:r w:rsidR="001F1926" w:rsidRPr="001E3E04">
        <w:rPr>
          <w:rFonts w:cs="Arial"/>
        </w:rPr>
        <w:t xml:space="preserve">, este </w:t>
      </w:r>
      <w:r w:rsidR="00783DFA" w:rsidRPr="001E3E04">
        <w:rPr>
          <w:rFonts w:cs="Arial"/>
        </w:rPr>
        <w:t>para este fin es necesario:</w:t>
      </w:r>
    </w:p>
    <w:p w14:paraId="332E6086" w14:textId="758FDB83" w:rsidR="00783DFA" w:rsidRPr="001E3E04" w:rsidRDefault="00B63995" w:rsidP="007A10DD">
      <w:pPr>
        <w:pStyle w:val="Prrafodelista"/>
        <w:numPr>
          <w:ilvl w:val="0"/>
          <w:numId w:val="28"/>
        </w:numPr>
        <w:rPr>
          <w:rFonts w:cs="Arial"/>
        </w:rPr>
      </w:pPr>
      <w:r>
        <w:rPr>
          <w:rFonts w:cs="Arial"/>
        </w:rPr>
        <w:t>Modificar</w:t>
      </w:r>
      <w:r w:rsidR="00783DFA" w:rsidRPr="001E3E04">
        <w:rPr>
          <w:rFonts w:cs="Arial"/>
        </w:rPr>
        <w:t xml:space="preserve"> </w:t>
      </w:r>
      <w:r>
        <w:rPr>
          <w:rFonts w:cs="Arial"/>
        </w:rPr>
        <w:t>el</w:t>
      </w:r>
      <w:r w:rsidR="00783DFA" w:rsidRPr="001E3E04">
        <w:rPr>
          <w:rFonts w:cs="Arial"/>
        </w:rPr>
        <w:t xml:space="preserve"> servidor XMPP «</w:t>
      </w:r>
      <w:proofErr w:type="spellStart"/>
      <w:r w:rsidR="00783DFA" w:rsidRPr="001E3E04">
        <w:rPr>
          <w:rFonts w:cs="Arial"/>
        </w:rPr>
        <w:t>OpenFire</w:t>
      </w:r>
      <w:proofErr w:type="spellEnd"/>
      <w:r w:rsidR="00783DFA" w:rsidRPr="001E3E04">
        <w:rPr>
          <w:rFonts w:cs="Arial"/>
        </w:rPr>
        <w:t>».</w:t>
      </w:r>
    </w:p>
    <w:p w14:paraId="417BAA75" w14:textId="0200A333" w:rsidR="00783DFA" w:rsidRPr="001E3E04" w:rsidRDefault="00783DFA" w:rsidP="007A10DD">
      <w:pPr>
        <w:pStyle w:val="Prrafodelista"/>
        <w:numPr>
          <w:ilvl w:val="0"/>
          <w:numId w:val="28"/>
        </w:numPr>
        <w:rPr>
          <w:rFonts w:cs="Arial"/>
        </w:rPr>
      </w:pPr>
      <w:r w:rsidRPr="001E3E04">
        <w:rPr>
          <w:rFonts w:cs="Arial"/>
        </w:rPr>
        <w:t>Crear extensión para librería XMPP «SMACK».</w:t>
      </w:r>
    </w:p>
    <w:p w14:paraId="6D818629" w14:textId="4AC821A1" w:rsidR="00783DFA" w:rsidRPr="001E3E04" w:rsidRDefault="00322434" w:rsidP="00783DFA">
      <w:pPr>
        <w:ind w:left="360"/>
        <w:rPr>
          <w:rFonts w:cs="Arial"/>
        </w:rPr>
      </w:pPr>
      <w:r w:rsidRPr="001E3E04">
        <w:rPr>
          <w:rFonts w:cs="Arial"/>
        </w:rPr>
        <w:t>De este modo</w:t>
      </w:r>
      <w:r w:rsidR="00011E92" w:rsidRPr="001E3E04">
        <w:rPr>
          <w:rFonts w:cs="Arial"/>
        </w:rPr>
        <w:t>,</w:t>
      </w:r>
      <w:r w:rsidRPr="001E3E04">
        <w:rPr>
          <w:rFonts w:cs="Arial"/>
        </w:rPr>
        <w:t xml:space="preserve"> se </w:t>
      </w:r>
      <w:r w:rsidR="00810A73">
        <w:rPr>
          <w:rFonts w:cs="Arial"/>
        </w:rPr>
        <w:t>realizarán</w:t>
      </w:r>
      <w:r w:rsidR="00B63995">
        <w:rPr>
          <w:rFonts w:cs="Arial"/>
        </w:rPr>
        <w:t xml:space="preserve"> las modificaciones y agregaciones al </w:t>
      </w:r>
      <w:r w:rsidRPr="001E3E04">
        <w:rPr>
          <w:rFonts w:cs="Arial"/>
        </w:rPr>
        <w:t>servidor XMPP Open</w:t>
      </w:r>
      <w:r w:rsidR="00810A73">
        <w:rPr>
          <w:rFonts w:cs="Arial"/>
        </w:rPr>
        <w:t>f</w:t>
      </w:r>
      <w:r w:rsidRPr="001E3E04">
        <w:rPr>
          <w:rFonts w:cs="Arial"/>
        </w:rPr>
        <w:t>ire, el cual</w:t>
      </w:r>
      <w:r w:rsidR="00011E92" w:rsidRPr="001E3E04">
        <w:rPr>
          <w:rFonts w:cs="Arial"/>
        </w:rPr>
        <w:t>,</w:t>
      </w:r>
      <w:r w:rsidRPr="001E3E04">
        <w:rPr>
          <w:rFonts w:cs="Arial"/>
        </w:rPr>
        <w:t xml:space="preserve"> quedará habilitado para atender </w:t>
      </w:r>
      <w:r w:rsidR="00011E92" w:rsidRPr="001E3E04">
        <w:rPr>
          <w:rFonts w:cs="Arial"/>
        </w:rPr>
        <w:t>las nuevas</w:t>
      </w:r>
      <w:r w:rsidRPr="001E3E04">
        <w:rPr>
          <w:rFonts w:cs="Arial"/>
        </w:rPr>
        <w:t xml:space="preserve"> de consultas que se enviarán desde un cliente, para la creación de identidades</w:t>
      </w:r>
      <w:r w:rsidR="002E3839">
        <w:rPr>
          <w:rFonts w:cs="Arial"/>
        </w:rPr>
        <w:t xml:space="preserve"> utilizando los mecanismos de registro en banda en conjunto el firmado de formularios</w:t>
      </w:r>
      <w:r w:rsidRPr="001E3E04">
        <w:rPr>
          <w:rFonts w:cs="Arial"/>
        </w:rPr>
        <w:t>.</w:t>
      </w:r>
    </w:p>
    <w:p w14:paraId="740321F1" w14:textId="7F043CE4" w:rsidR="00850975" w:rsidRPr="001E3E04" w:rsidRDefault="00877530" w:rsidP="00850975">
      <w:pPr>
        <w:pStyle w:val="Ttulo3"/>
        <w:rPr>
          <w:rFonts w:cs="Arial"/>
        </w:rPr>
      </w:pPr>
      <w:bookmarkStart w:id="104" w:name="_Toc464484084"/>
      <w:bookmarkStart w:id="105" w:name="_Toc465070138"/>
      <w:bookmarkStart w:id="106" w:name="_Toc465070681"/>
      <w:r w:rsidRPr="001E3E04">
        <w:rPr>
          <w:rFonts w:cs="Arial"/>
        </w:rPr>
        <w:t>2.4</w:t>
      </w:r>
      <w:r w:rsidR="00850975" w:rsidRPr="001E3E04">
        <w:rPr>
          <w:rFonts w:cs="Arial"/>
        </w:rPr>
        <w:t>.1. Factibilidad Técnica</w:t>
      </w:r>
      <w:bookmarkEnd w:id="104"/>
      <w:bookmarkEnd w:id="105"/>
      <w:bookmarkEnd w:id="106"/>
    </w:p>
    <w:p w14:paraId="60A0F8D4" w14:textId="140279F2" w:rsidR="00CD78FA" w:rsidRPr="001E3E04" w:rsidRDefault="00592124" w:rsidP="00592124">
      <w:pPr>
        <w:pStyle w:val="Ttulo4"/>
        <w:rPr>
          <w:rFonts w:cs="Arial"/>
        </w:rPr>
      </w:pPr>
      <w:bookmarkStart w:id="107" w:name="_Toc464484085"/>
      <w:bookmarkStart w:id="108" w:name="_Toc465070139"/>
      <w:bookmarkStart w:id="109" w:name="_Toc465070682"/>
      <w:r w:rsidRPr="001E3E04">
        <w:rPr>
          <w:rFonts w:cs="Arial"/>
        </w:rPr>
        <w:t xml:space="preserve">2.4.1.1. </w:t>
      </w:r>
      <w:r w:rsidR="00CD78FA" w:rsidRPr="001E3E04">
        <w:rPr>
          <w:rFonts w:cs="Arial"/>
        </w:rPr>
        <w:t>Lenguajes de programación y Herramientas</w:t>
      </w:r>
      <w:bookmarkEnd w:id="107"/>
      <w:bookmarkEnd w:id="108"/>
      <w:bookmarkEnd w:id="109"/>
    </w:p>
    <w:p w14:paraId="7BA8A20E" w14:textId="0F4E4CFE" w:rsidR="00664044" w:rsidRPr="001E3E04" w:rsidRDefault="00592124" w:rsidP="001B7A6D">
      <w:pPr>
        <w:ind w:firstLine="708"/>
        <w:rPr>
          <w:rFonts w:cs="Arial"/>
        </w:rPr>
      </w:pPr>
      <w:r w:rsidRPr="001E3E04">
        <w:rPr>
          <w:rFonts w:cs="Arial"/>
        </w:rPr>
        <w:t xml:space="preserve">El servidor XMPP que </w:t>
      </w:r>
      <w:r w:rsidR="00664044" w:rsidRPr="001E3E04">
        <w:rPr>
          <w:rFonts w:cs="Arial"/>
        </w:rPr>
        <w:t>utilizaremos</w:t>
      </w:r>
      <w:r w:rsidR="00D96DD6" w:rsidRPr="001E3E04">
        <w:rPr>
          <w:rFonts w:cs="Arial"/>
        </w:rPr>
        <w:t xml:space="preserve"> será «</w:t>
      </w:r>
      <w:proofErr w:type="spellStart"/>
      <w:r w:rsidR="00D96DD6" w:rsidRPr="001E3E04">
        <w:rPr>
          <w:rFonts w:cs="Arial"/>
        </w:rPr>
        <w:t>Open</w:t>
      </w:r>
      <w:r w:rsidRPr="001E3E04">
        <w:rPr>
          <w:rFonts w:cs="Arial"/>
        </w:rPr>
        <w:t>Fire</w:t>
      </w:r>
      <w:proofErr w:type="spellEnd"/>
      <w:r w:rsidRPr="001E3E04">
        <w:rPr>
          <w:rFonts w:cs="Arial"/>
        </w:rPr>
        <w:t>», el cual funciona sobre la máquina virtual de Java. Cuenta con una consola de administración web. En donde es posible gestionar cuentas, permisos, grupos, salas de confere</w:t>
      </w:r>
      <w:r w:rsidR="00664044" w:rsidRPr="001E3E04">
        <w:rPr>
          <w:rFonts w:cs="Arial"/>
        </w:rPr>
        <w:t xml:space="preserve">ncias, bloqueos y lo que </w:t>
      </w:r>
      <w:r w:rsidR="002E3839">
        <w:rPr>
          <w:rFonts w:cs="Arial"/>
        </w:rPr>
        <w:t xml:space="preserve">es relevante en el presente proyecto, habilitar o deshabilitar características, ej.: In-Band </w:t>
      </w:r>
      <w:proofErr w:type="spellStart"/>
      <w:r w:rsidR="002E3839">
        <w:rPr>
          <w:rFonts w:cs="Arial"/>
        </w:rPr>
        <w:t>Registration</w:t>
      </w:r>
      <w:proofErr w:type="spellEnd"/>
      <w:r w:rsidRPr="001E3E04">
        <w:rPr>
          <w:rFonts w:cs="Arial"/>
        </w:rPr>
        <w:t>.</w:t>
      </w:r>
      <w:r w:rsidR="002A5616" w:rsidRPr="001E3E04">
        <w:rPr>
          <w:rFonts w:cs="Arial"/>
        </w:rPr>
        <w:t xml:space="preserve"> </w:t>
      </w:r>
    </w:p>
    <w:p w14:paraId="3E0CF741" w14:textId="113C770D" w:rsidR="00592124" w:rsidRPr="001E3E04" w:rsidRDefault="002E3839" w:rsidP="001B7A6D">
      <w:pPr>
        <w:ind w:firstLine="708"/>
        <w:rPr>
          <w:rFonts w:cs="Arial"/>
        </w:rPr>
      </w:pPr>
      <w:r>
        <w:rPr>
          <w:rFonts w:cs="Arial"/>
        </w:rPr>
        <w:t>Las modificaciones</w:t>
      </w:r>
      <w:r w:rsidR="002A5616" w:rsidRPr="001E3E04">
        <w:rPr>
          <w:rFonts w:cs="Arial"/>
        </w:rPr>
        <w:t xml:space="preserve"> </w:t>
      </w:r>
      <w:r>
        <w:rPr>
          <w:rFonts w:cs="Arial"/>
        </w:rPr>
        <w:t>d</w:t>
      </w:r>
      <w:r w:rsidR="002A5616" w:rsidRPr="001E3E04">
        <w:rPr>
          <w:rFonts w:cs="Arial"/>
        </w:rPr>
        <w:t>el servidor «</w:t>
      </w:r>
      <w:proofErr w:type="spellStart"/>
      <w:r w:rsidR="002A5616" w:rsidRPr="001E3E04">
        <w:rPr>
          <w:rFonts w:cs="Arial"/>
        </w:rPr>
        <w:t>OpenFire</w:t>
      </w:r>
      <w:proofErr w:type="spellEnd"/>
      <w:r w:rsidR="002A5616" w:rsidRPr="001E3E04">
        <w:rPr>
          <w:rFonts w:cs="Arial"/>
        </w:rPr>
        <w:t xml:space="preserve">» </w:t>
      </w:r>
      <w:r w:rsidR="00664044" w:rsidRPr="001E3E04">
        <w:rPr>
          <w:rFonts w:cs="Arial"/>
        </w:rPr>
        <w:t xml:space="preserve">y la extensión para la librería «Smack» serán </w:t>
      </w:r>
      <w:r>
        <w:rPr>
          <w:rFonts w:cs="Arial"/>
        </w:rPr>
        <w:t>codificadas</w:t>
      </w:r>
      <w:r w:rsidR="00664044" w:rsidRPr="001E3E04">
        <w:rPr>
          <w:rFonts w:cs="Arial"/>
        </w:rPr>
        <w:t xml:space="preserve">, programando en el lenguaje </w:t>
      </w:r>
      <w:r w:rsidR="002A5616" w:rsidRPr="001E3E04">
        <w:rPr>
          <w:rFonts w:cs="Arial"/>
        </w:rPr>
        <w:t xml:space="preserve">de programación Java versión </w:t>
      </w:r>
      <w:r w:rsidR="00664044" w:rsidRPr="001E3E04">
        <w:rPr>
          <w:rFonts w:cs="Arial"/>
        </w:rPr>
        <w:t xml:space="preserve">1.8, ya que el servidor </w:t>
      </w:r>
      <w:r w:rsidR="002A5616" w:rsidRPr="001E3E04">
        <w:rPr>
          <w:rFonts w:cs="Arial"/>
        </w:rPr>
        <w:t xml:space="preserve">XMPP </w:t>
      </w:r>
      <w:r w:rsidR="00664044" w:rsidRPr="001E3E04">
        <w:rPr>
          <w:rFonts w:cs="Arial"/>
        </w:rPr>
        <w:t xml:space="preserve">que </w:t>
      </w:r>
      <w:r>
        <w:rPr>
          <w:rFonts w:cs="Arial"/>
        </w:rPr>
        <w:t>se seleccionó</w:t>
      </w:r>
      <w:r w:rsidR="00664044" w:rsidRPr="001E3E04">
        <w:rPr>
          <w:rFonts w:cs="Arial"/>
        </w:rPr>
        <w:t xml:space="preserve"> </w:t>
      </w:r>
      <w:r>
        <w:rPr>
          <w:rFonts w:cs="Arial"/>
        </w:rPr>
        <w:t>opera</w:t>
      </w:r>
      <w:r w:rsidR="002A5616" w:rsidRPr="001E3E04">
        <w:rPr>
          <w:rFonts w:cs="Arial"/>
        </w:rPr>
        <w:t xml:space="preserve"> </w:t>
      </w:r>
      <w:r w:rsidR="00664044" w:rsidRPr="001E3E04">
        <w:rPr>
          <w:rFonts w:cs="Arial"/>
        </w:rPr>
        <w:t xml:space="preserve">sobre </w:t>
      </w:r>
      <w:r>
        <w:rPr>
          <w:rFonts w:cs="Arial"/>
        </w:rPr>
        <w:t>esta versión de la</w:t>
      </w:r>
      <w:r w:rsidR="00664044" w:rsidRPr="001E3E04">
        <w:rPr>
          <w:rFonts w:cs="Arial"/>
        </w:rPr>
        <w:t xml:space="preserve"> máquina virtual de Java.</w:t>
      </w:r>
      <w:r w:rsidR="002A5616" w:rsidRPr="001E3E04">
        <w:rPr>
          <w:rFonts w:cs="Arial"/>
        </w:rPr>
        <w:br/>
        <w:t>La IDE que utilizaremos para codificar en Java será «</w:t>
      </w:r>
      <w:r>
        <w:rPr>
          <w:rFonts w:cs="Arial"/>
        </w:rPr>
        <w:t>IntelliJ IDEA</w:t>
      </w:r>
      <w:r w:rsidR="002A5616" w:rsidRPr="001E3E04">
        <w:rPr>
          <w:rFonts w:cs="Arial"/>
        </w:rPr>
        <w:t xml:space="preserve">» </w:t>
      </w:r>
      <w:r w:rsidRPr="001E3E04">
        <w:rPr>
          <w:rFonts w:cs="Arial"/>
        </w:rPr>
        <w:t xml:space="preserve">versión </w:t>
      </w:r>
      <w:r>
        <w:rPr>
          <w:rFonts w:cs="Arial"/>
        </w:rPr>
        <w:t>2017.2</w:t>
      </w:r>
      <w:r w:rsidR="002A5616" w:rsidRPr="001E3E04">
        <w:rPr>
          <w:rFonts w:cs="Arial"/>
        </w:rPr>
        <w:t xml:space="preserve">, una suite completa que permite integración perfecta con la </w:t>
      </w:r>
      <w:r w:rsidR="003D7442" w:rsidRPr="001E3E04">
        <w:rPr>
          <w:rFonts w:cs="Arial"/>
        </w:rPr>
        <w:t>máquina</w:t>
      </w:r>
      <w:r w:rsidR="002A5616" w:rsidRPr="001E3E04">
        <w:rPr>
          <w:rFonts w:cs="Arial"/>
        </w:rPr>
        <w:t xml:space="preserve"> </w:t>
      </w:r>
      <w:r w:rsidR="00693BF0" w:rsidRPr="001E3E04">
        <w:rPr>
          <w:rFonts w:cs="Arial"/>
        </w:rPr>
        <w:t>virtual</w:t>
      </w:r>
      <w:r w:rsidR="002A5616" w:rsidRPr="001E3E04">
        <w:rPr>
          <w:rFonts w:cs="Arial"/>
        </w:rPr>
        <w:t xml:space="preserve"> de </w:t>
      </w:r>
      <w:r w:rsidR="003D7442" w:rsidRPr="001E3E04">
        <w:rPr>
          <w:rFonts w:cs="Arial"/>
        </w:rPr>
        <w:t>Java</w:t>
      </w:r>
      <w:r>
        <w:rPr>
          <w:rFonts w:cs="Arial"/>
        </w:rPr>
        <w:t xml:space="preserve"> con gestores de dependencias java como lo son Maven y </w:t>
      </w:r>
      <w:proofErr w:type="spellStart"/>
      <w:r>
        <w:rPr>
          <w:rFonts w:cs="Arial"/>
        </w:rPr>
        <w:t>Gradle</w:t>
      </w:r>
      <w:proofErr w:type="spellEnd"/>
      <w:r w:rsidR="003D7442" w:rsidRPr="001E3E04">
        <w:rPr>
          <w:rFonts w:cs="Arial"/>
        </w:rPr>
        <w:t>.</w:t>
      </w:r>
    </w:p>
    <w:p w14:paraId="11E40FC3" w14:textId="159E8199" w:rsidR="00693BF0" w:rsidRPr="001E3E04" w:rsidRDefault="00693BF0" w:rsidP="001B7A6D">
      <w:pPr>
        <w:ind w:firstLine="708"/>
        <w:rPr>
          <w:rFonts w:cs="Arial"/>
        </w:rPr>
      </w:pPr>
      <w:r w:rsidRPr="001E3E04">
        <w:rPr>
          <w:rFonts w:cs="Arial"/>
        </w:rPr>
        <w:t xml:space="preserve">Se utilizará el lenguaje de programación C#, para desarrollar un cliente XMPP con la finalidad de mitigar el riesgo técnico relacionado con el nivel de conocimiento de XMPP. Para desarrollar este cliente se utilizará el entorno de desarrollo gratuito de Microsoft, es decir, Visual Studio 2015 </w:t>
      </w:r>
      <w:proofErr w:type="spellStart"/>
      <w:r w:rsidRPr="001E3E04">
        <w:rPr>
          <w:rFonts w:cs="Arial"/>
        </w:rPr>
        <w:t>Community</w:t>
      </w:r>
      <w:proofErr w:type="spellEnd"/>
      <w:r w:rsidRPr="001E3E04">
        <w:rPr>
          <w:rFonts w:cs="Arial"/>
        </w:rPr>
        <w:t xml:space="preserve"> </w:t>
      </w:r>
      <w:proofErr w:type="spellStart"/>
      <w:r w:rsidRPr="001E3E04">
        <w:rPr>
          <w:rFonts w:cs="Arial"/>
        </w:rPr>
        <w:t>Edition</w:t>
      </w:r>
      <w:proofErr w:type="spellEnd"/>
      <w:r w:rsidRPr="001E3E04">
        <w:rPr>
          <w:rFonts w:cs="Arial"/>
        </w:rPr>
        <w:t>.</w:t>
      </w:r>
    </w:p>
    <w:p w14:paraId="5D00ECA8" w14:textId="2BB3F0A8" w:rsidR="00693BF0" w:rsidRPr="001E3E04" w:rsidRDefault="00693BF0" w:rsidP="00693BF0">
      <w:pPr>
        <w:pStyle w:val="Ttulo4"/>
        <w:rPr>
          <w:rFonts w:cs="Arial"/>
        </w:rPr>
      </w:pPr>
      <w:bookmarkStart w:id="110" w:name="_Toc464484086"/>
      <w:bookmarkStart w:id="111" w:name="_Toc465070140"/>
      <w:bookmarkStart w:id="112" w:name="_Toc465070683"/>
      <w:r w:rsidRPr="001E3E04">
        <w:rPr>
          <w:rFonts w:cs="Arial"/>
        </w:rPr>
        <w:t>2.4.1.2. Hardware</w:t>
      </w:r>
      <w:bookmarkEnd w:id="110"/>
      <w:bookmarkEnd w:id="111"/>
      <w:bookmarkEnd w:id="112"/>
    </w:p>
    <w:p w14:paraId="312426E9" w14:textId="6EC53884" w:rsidR="00693BF0" w:rsidRDefault="00693BF0" w:rsidP="002B6A54">
      <w:pPr>
        <w:ind w:firstLine="360"/>
        <w:rPr>
          <w:rFonts w:cs="Arial"/>
        </w:rPr>
      </w:pPr>
      <w:r w:rsidRPr="001E3E04">
        <w:rPr>
          <w:rFonts w:cs="Arial"/>
        </w:rPr>
        <w:t>Para la creación de toda la solución debemos tener en cuenta lo siguientes requerimientos de hardware.</w:t>
      </w:r>
    </w:p>
    <w:p w14:paraId="1F160722" w14:textId="72FE1B3F" w:rsidR="002E3839" w:rsidRDefault="002E3839" w:rsidP="002E3839">
      <w:pPr>
        <w:rPr>
          <w:rFonts w:cs="Arial"/>
        </w:rPr>
      </w:pPr>
      <w:r>
        <w:rPr>
          <w:rFonts w:cs="Arial"/>
        </w:rPr>
        <w:t>Entorno de desarrollo</w:t>
      </w:r>
    </w:p>
    <w:p w14:paraId="19683561" w14:textId="1AD61197" w:rsidR="002E3839" w:rsidRDefault="002E3839" w:rsidP="007A10DD">
      <w:pPr>
        <w:pStyle w:val="Prrafodelista"/>
        <w:numPr>
          <w:ilvl w:val="0"/>
          <w:numId w:val="40"/>
        </w:numPr>
        <w:rPr>
          <w:rFonts w:cs="Arial"/>
        </w:rPr>
      </w:pPr>
      <w:r>
        <w:rPr>
          <w:rFonts w:cs="Arial"/>
        </w:rPr>
        <w:t>Laptop</w:t>
      </w:r>
    </w:p>
    <w:p w14:paraId="216D993C" w14:textId="21EEDB7F" w:rsidR="002E3839" w:rsidRDefault="002E3839" w:rsidP="007A10DD">
      <w:pPr>
        <w:pStyle w:val="Prrafodelista"/>
        <w:numPr>
          <w:ilvl w:val="1"/>
          <w:numId w:val="40"/>
        </w:numPr>
        <w:rPr>
          <w:rFonts w:cs="Arial"/>
        </w:rPr>
      </w:pPr>
      <w:r>
        <w:rPr>
          <w:rFonts w:cs="Arial"/>
        </w:rPr>
        <w:lastRenderedPageBreak/>
        <w:t>Procesador i5 7ma GEN.</w:t>
      </w:r>
    </w:p>
    <w:p w14:paraId="63675985" w14:textId="46806E67" w:rsidR="002E3839" w:rsidRDefault="002E3839" w:rsidP="007A10DD">
      <w:pPr>
        <w:pStyle w:val="Prrafodelista"/>
        <w:numPr>
          <w:ilvl w:val="1"/>
          <w:numId w:val="40"/>
        </w:numPr>
        <w:rPr>
          <w:rFonts w:cs="Arial"/>
        </w:rPr>
      </w:pPr>
      <w:r>
        <w:rPr>
          <w:rFonts w:cs="Arial"/>
        </w:rPr>
        <w:t>8 GB RAM</w:t>
      </w:r>
    </w:p>
    <w:p w14:paraId="2B039033" w14:textId="333877AB" w:rsidR="002E3839" w:rsidRDefault="00704ED7" w:rsidP="007A10DD">
      <w:pPr>
        <w:pStyle w:val="Prrafodelista"/>
        <w:numPr>
          <w:ilvl w:val="1"/>
          <w:numId w:val="40"/>
        </w:numPr>
        <w:rPr>
          <w:rFonts w:cs="Arial"/>
        </w:rPr>
      </w:pPr>
      <w:r>
        <w:rPr>
          <w:rFonts w:cs="Arial"/>
        </w:rPr>
        <w:t>20 GB de a</w:t>
      </w:r>
      <w:r w:rsidR="002E3839">
        <w:rPr>
          <w:rFonts w:cs="Arial"/>
        </w:rPr>
        <w:t>lmacenamiento</w:t>
      </w:r>
      <w:r>
        <w:rPr>
          <w:rFonts w:cs="Arial"/>
        </w:rPr>
        <w:t xml:space="preserve"> disponible</w:t>
      </w:r>
    </w:p>
    <w:p w14:paraId="2D356FEE" w14:textId="08A52ACB" w:rsidR="00704ED7" w:rsidRDefault="00704ED7" w:rsidP="007A10DD">
      <w:pPr>
        <w:pStyle w:val="Prrafodelista"/>
        <w:numPr>
          <w:ilvl w:val="0"/>
          <w:numId w:val="40"/>
        </w:numPr>
        <w:rPr>
          <w:rFonts w:cs="Arial"/>
        </w:rPr>
      </w:pPr>
      <w:r>
        <w:rPr>
          <w:rFonts w:cs="Arial"/>
        </w:rPr>
        <w:t>Servidor</w:t>
      </w:r>
    </w:p>
    <w:p w14:paraId="43675934" w14:textId="365B5162" w:rsidR="00704ED7" w:rsidRDefault="00704ED7" w:rsidP="007A10DD">
      <w:pPr>
        <w:pStyle w:val="Prrafodelista"/>
        <w:numPr>
          <w:ilvl w:val="1"/>
          <w:numId w:val="40"/>
        </w:numPr>
        <w:rPr>
          <w:rFonts w:cs="Arial"/>
        </w:rPr>
      </w:pPr>
      <w:r>
        <w:rPr>
          <w:rFonts w:cs="Arial"/>
        </w:rPr>
        <w:t xml:space="preserve">SO: Debian Server / Ubuntu Server / CentOS / </w:t>
      </w:r>
      <w:proofErr w:type="spellStart"/>
      <w:r>
        <w:rPr>
          <w:rFonts w:cs="Arial"/>
        </w:rPr>
        <w:t>RedHat</w:t>
      </w:r>
      <w:proofErr w:type="spellEnd"/>
      <w:r>
        <w:rPr>
          <w:rFonts w:cs="Arial"/>
        </w:rPr>
        <w:t xml:space="preserve"> / Fedora Server</w:t>
      </w:r>
    </w:p>
    <w:p w14:paraId="684DFC22" w14:textId="0EC35233" w:rsidR="00704ED7" w:rsidRDefault="00704ED7" w:rsidP="007A10DD">
      <w:pPr>
        <w:pStyle w:val="Prrafodelista"/>
        <w:numPr>
          <w:ilvl w:val="1"/>
          <w:numId w:val="40"/>
        </w:numPr>
        <w:rPr>
          <w:rFonts w:cs="Arial"/>
        </w:rPr>
      </w:pPr>
      <w:r>
        <w:rPr>
          <w:rFonts w:cs="Arial"/>
        </w:rPr>
        <w:t>4 GB RAM</w:t>
      </w:r>
    </w:p>
    <w:p w14:paraId="76351FAD" w14:textId="4A7563A5" w:rsidR="00704ED7" w:rsidRDefault="00704ED7" w:rsidP="007A10DD">
      <w:pPr>
        <w:pStyle w:val="Prrafodelista"/>
        <w:numPr>
          <w:ilvl w:val="1"/>
          <w:numId w:val="40"/>
        </w:numPr>
        <w:rPr>
          <w:rFonts w:cs="Arial"/>
        </w:rPr>
      </w:pPr>
      <w:r>
        <w:rPr>
          <w:rFonts w:cs="Arial"/>
        </w:rPr>
        <w:t>4 GB de almacenamiento disponible</w:t>
      </w:r>
    </w:p>
    <w:p w14:paraId="147C9BA4" w14:textId="0E5949A9" w:rsidR="00704ED7" w:rsidRDefault="00704ED7" w:rsidP="007A10DD">
      <w:pPr>
        <w:pStyle w:val="Prrafodelista"/>
        <w:numPr>
          <w:ilvl w:val="1"/>
          <w:numId w:val="40"/>
        </w:numPr>
        <w:rPr>
          <w:rFonts w:cs="Arial"/>
        </w:rPr>
      </w:pPr>
      <w:r>
        <w:rPr>
          <w:rFonts w:cs="Arial"/>
        </w:rPr>
        <w:t xml:space="preserve">MySQL Server / HSQL / </w:t>
      </w:r>
      <w:proofErr w:type="spellStart"/>
      <w:r>
        <w:rPr>
          <w:rFonts w:cs="Arial"/>
        </w:rPr>
        <w:t>Postgres</w:t>
      </w:r>
      <w:proofErr w:type="spellEnd"/>
      <w:r>
        <w:rPr>
          <w:rFonts w:cs="Arial"/>
        </w:rPr>
        <w:t xml:space="preserve"> SQL / MS SQL SERVER</w:t>
      </w:r>
    </w:p>
    <w:p w14:paraId="126B88CD" w14:textId="72EEE87B" w:rsidR="00704ED7" w:rsidRDefault="00704ED7" w:rsidP="007A10DD">
      <w:pPr>
        <w:pStyle w:val="Prrafodelista"/>
        <w:numPr>
          <w:ilvl w:val="1"/>
          <w:numId w:val="40"/>
        </w:numPr>
        <w:rPr>
          <w:rFonts w:cs="Arial"/>
        </w:rPr>
      </w:pPr>
      <w:r>
        <w:rPr>
          <w:rFonts w:cs="Arial"/>
        </w:rPr>
        <w:t>Registro DNS STUN y TURN correctamente configurados.</w:t>
      </w:r>
    </w:p>
    <w:p w14:paraId="5259AE91" w14:textId="694734C0" w:rsidR="00704ED7" w:rsidRDefault="00704ED7" w:rsidP="007A10DD">
      <w:pPr>
        <w:pStyle w:val="Prrafodelista"/>
        <w:numPr>
          <w:ilvl w:val="1"/>
          <w:numId w:val="40"/>
        </w:numPr>
        <w:rPr>
          <w:rFonts w:cs="Arial"/>
        </w:rPr>
      </w:pPr>
      <w:r>
        <w:rPr>
          <w:rFonts w:cs="Arial"/>
        </w:rPr>
        <w:t>IP Publica</w:t>
      </w:r>
    </w:p>
    <w:p w14:paraId="6BBF8AB4" w14:textId="1D12556C" w:rsidR="00704ED7" w:rsidRDefault="00704ED7" w:rsidP="007A10DD">
      <w:pPr>
        <w:pStyle w:val="Prrafodelista"/>
        <w:numPr>
          <w:ilvl w:val="1"/>
          <w:numId w:val="40"/>
        </w:numPr>
        <w:rPr>
          <w:rFonts w:cs="Arial"/>
        </w:rPr>
      </w:pPr>
      <w:r>
        <w:rPr>
          <w:rFonts w:cs="Arial"/>
        </w:rPr>
        <w:t>Configuración TLS valida</w:t>
      </w:r>
    </w:p>
    <w:p w14:paraId="6363E0C8" w14:textId="23F0891A" w:rsidR="00704ED7" w:rsidRDefault="00704ED7" w:rsidP="007A10DD">
      <w:pPr>
        <w:pStyle w:val="Prrafodelista"/>
        <w:numPr>
          <w:ilvl w:val="1"/>
          <w:numId w:val="40"/>
        </w:numPr>
        <w:rPr>
          <w:rFonts w:cs="Arial"/>
        </w:rPr>
      </w:pPr>
      <w:r>
        <w:rPr>
          <w:rFonts w:cs="Arial"/>
        </w:rPr>
        <w:t xml:space="preserve">Puertos abiertos: 5222, 5223, 9090, 9091, 7070, 7443, 7777 </w:t>
      </w:r>
    </w:p>
    <w:p w14:paraId="13F5C424" w14:textId="77777777" w:rsidR="00704ED7" w:rsidRDefault="002E3839" w:rsidP="007A10DD">
      <w:pPr>
        <w:pStyle w:val="Prrafodelista"/>
        <w:numPr>
          <w:ilvl w:val="0"/>
          <w:numId w:val="40"/>
        </w:numPr>
        <w:rPr>
          <w:rFonts w:cs="Arial"/>
        </w:rPr>
      </w:pPr>
      <w:r w:rsidRPr="00704ED7">
        <w:rPr>
          <w:rFonts w:cs="Arial"/>
        </w:rPr>
        <w:t>Thing</w:t>
      </w:r>
    </w:p>
    <w:p w14:paraId="78520FE2" w14:textId="77777777" w:rsidR="00704ED7" w:rsidRDefault="00AB3E46" w:rsidP="007A10DD">
      <w:pPr>
        <w:pStyle w:val="Prrafodelista"/>
        <w:numPr>
          <w:ilvl w:val="1"/>
          <w:numId w:val="40"/>
        </w:numPr>
        <w:rPr>
          <w:rFonts w:cs="Arial"/>
        </w:rPr>
      </w:pPr>
      <w:r w:rsidRPr="00704ED7">
        <w:rPr>
          <w:rFonts w:cs="Arial"/>
        </w:rPr>
        <w:t>Raspberry Pi 3</w:t>
      </w:r>
    </w:p>
    <w:p w14:paraId="25FEC7E8" w14:textId="77777777" w:rsidR="00704ED7" w:rsidRDefault="00AB3E46" w:rsidP="007A10DD">
      <w:pPr>
        <w:pStyle w:val="Prrafodelista"/>
        <w:numPr>
          <w:ilvl w:val="1"/>
          <w:numId w:val="40"/>
        </w:numPr>
        <w:rPr>
          <w:rFonts w:cs="Arial"/>
        </w:rPr>
      </w:pPr>
      <w:r w:rsidRPr="00704ED7">
        <w:rPr>
          <w:rFonts w:cs="Arial"/>
        </w:rPr>
        <w:t>Tarjeta SD.</w:t>
      </w:r>
    </w:p>
    <w:p w14:paraId="1AEE7F51" w14:textId="77777777" w:rsidR="00704ED7" w:rsidRDefault="00AB3E46" w:rsidP="007A10DD">
      <w:pPr>
        <w:pStyle w:val="Prrafodelista"/>
        <w:numPr>
          <w:ilvl w:val="1"/>
          <w:numId w:val="40"/>
        </w:numPr>
        <w:rPr>
          <w:rFonts w:cs="Arial"/>
        </w:rPr>
      </w:pPr>
      <w:proofErr w:type="spellStart"/>
      <w:r w:rsidRPr="00704ED7">
        <w:rPr>
          <w:rFonts w:cs="Arial"/>
        </w:rPr>
        <w:t>Protoboard</w:t>
      </w:r>
      <w:proofErr w:type="spellEnd"/>
      <w:r w:rsidRPr="00704ED7">
        <w:rPr>
          <w:rFonts w:cs="Arial"/>
        </w:rPr>
        <w:t>.</w:t>
      </w:r>
    </w:p>
    <w:p w14:paraId="59BBDD8E" w14:textId="77777777" w:rsidR="00704ED7" w:rsidRDefault="00AB3E46" w:rsidP="007A10DD">
      <w:pPr>
        <w:pStyle w:val="Prrafodelista"/>
        <w:numPr>
          <w:ilvl w:val="1"/>
          <w:numId w:val="40"/>
        </w:numPr>
        <w:rPr>
          <w:rFonts w:cs="Arial"/>
        </w:rPr>
      </w:pPr>
      <w:r w:rsidRPr="00704ED7">
        <w:rPr>
          <w:rFonts w:cs="Arial"/>
        </w:rPr>
        <w:t xml:space="preserve">Sensor de temperatura </w:t>
      </w:r>
      <w:proofErr w:type="spellStart"/>
      <w:r w:rsidRPr="00704ED7">
        <w:rPr>
          <w:rFonts w:cs="Arial"/>
        </w:rPr>
        <w:t>DFRobot</w:t>
      </w:r>
      <w:proofErr w:type="spellEnd"/>
      <w:r w:rsidRPr="00704ED7">
        <w:rPr>
          <w:rFonts w:cs="Arial"/>
        </w:rPr>
        <w:t xml:space="preserve"> LM35.</w:t>
      </w:r>
    </w:p>
    <w:p w14:paraId="0F226609" w14:textId="314CE6C9" w:rsidR="00704ED7" w:rsidRPr="00704ED7" w:rsidRDefault="00AB3E46" w:rsidP="007A10DD">
      <w:pPr>
        <w:pStyle w:val="Prrafodelista"/>
        <w:numPr>
          <w:ilvl w:val="1"/>
          <w:numId w:val="40"/>
        </w:numPr>
        <w:rPr>
          <w:rFonts w:cs="Arial"/>
        </w:rPr>
      </w:pPr>
      <w:r w:rsidRPr="00704ED7">
        <w:rPr>
          <w:rFonts w:cs="Arial"/>
          <w:lang w:val="en-US"/>
        </w:rPr>
        <w:t xml:space="preserve">Sensor </w:t>
      </w:r>
      <w:proofErr w:type="spellStart"/>
      <w:r w:rsidRPr="00704ED7">
        <w:rPr>
          <w:rFonts w:cs="Arial"/>
          <w:lang w:val="en-US"/>
        </w:rPr>
        <w:t>Humedad</w:t>
      </w:r>
      <w:proofErr w:type="spellEnd"/>
      <w:r w:rsidRPr="00704ED7">
        <w:rPr>
          <w:rFonts w:cs="Arial"/>
          <w:lang w:val="en-US"/>
        </w:rPr>
        <w:t xml:space="preserve"> </w:t>
      </w:r>
      <w:proofErr w:type="spellStart"/>
      <w:r w:rsidRPr="00704ED7">
        <w:rPr>
          <w:rFonts w:cs="Arial"/>
          <w:lang w:val="en-US"/>
        </w:rPr>
        <w:t>DFRobot</w:t>
      </w:r>
      <w:proofErr w:type="spellEnd"/>
      <w:r w:rsidRPr="00704ED7">
        <w:rPr>
          <w:rFonts w:cs="Arial"/>
          <w:lang w:val="en-US"/>
        </w:rPr>
        <w:t xml:space="preserve"> </w:t>
      </w:r>
      <w:proofErr w:type="spellStart"/>
      <w:r w:rsidR="00704ED7">
        <w:rPr>
          <w:rFonts w:cs="Arial"/>
          <w:lang w:val="en-US"/>
        </w:rPr>
        <w:t>humdity</w:t>
      </w:r>
      <w:proofErr w:type="spellEnd"/>
      <w:r w:rsidRPr="00704ED7">
        <w:rPr>
          <w:rFonts w:cs="Arial"/>
          <w:lang w:val="en-US"/>
        </w:rPr>
        <w:t xml:space="preserve"> sensor.</w:t>
      </w:r>
    </w:p>
    <w:p w14:paraId="1C038518" w14:textId="77777777" w:rsidR="00704ED7" w:rsidRDefault="00AB3E46" w:rsidP="007A10DD">
      <w:pPr>
        <w:pStyle w:val="Prrafodelista"/>
        <w:numPr>
          <w:ilvl w:val="1"/>
          <w:numId w:val="40"/>
        </w:numPr>
        <w:rPr>
          <w:rFonts w:cs="Arial"/>
        </w:rPr>
      </w:pPr>
      <w:r w:rsidRPr="00704ED7">
        <w:rPr>
          <w:rFonts w:cs="Arial"/>
        </w:rPr>
        <w:t>Arduino UNO r3</w:t>
      </w:r>
    </w:p>
    <w:p w14:paraId="455EE387" w14:textId="77777777" w:rsidR="00704ED7" w:rsidRDefault="00704ED7" w:rsidP="007A10DD">
      <w:pPr>
        <w:pStyle w:val="Prrafodelista"/>
        <w:numPr>
          <w:ilvl w:val="0"/>
          <w:numId w:val="40"/>
        </w:numPr>
        <w:rPr>
          <w:rFonts w:cs="Arial"/>
        </w:rPr>
      </w:pPr>
      <w:r>
        <w:rPr>
          <w:rFonts w:cs="Arial"/>
        </w:rPr>
        <w:t>Transversal</w:t>
      </w:r>
    </w:p>
    <w:p w14:paraId="54F29CFB" w14:textId="3848367B" w:rsidR="00AB3E46" w:rsidRPr="00704ED7" w:rsidRDefault="00AB3E46" w:rsidP="007A10DD">
      <w:pPr>
        <w:pStyle w:val="Prrafodelista"/>
        <w:numPr>
          <w:ilvl w:val="1"/>
          <w:numId w:val="40"/>
        </w:numPr>
        <w:rPr>
          <w:rFonts w:cs="Arial"/>
        </w:rPr>
      </w:pPr>
      <w:r w:rsidRPr="00704ED7">
        <w:rPr>
          <w:rFonts w:cs="Arial"/>
        </w:rPr>
        <w:t>Conexión a Internet.</w:t>
      </w:r>
    </w:p>
    <w:p w14:paraId="7CDE792F" w14:textId="77777777" w:rsidR="00693BF0" w:rsidRPr="001E3E04" w:rsidRDefault="00693BF0" w:rsidP="00592124">
      <w:pPr>
        <w:rPr>
          <w:rFonts w:cs="Arial"/>
        </w:rPr>
      </w:pPr>
    </w:p>
    <w:p w14:paraId="48DDF9E2" w14:textId="3119553F" w:rsidR="00850975" w:rsidRPr="001E3E04" w:rsidRDefault="00877530" w:rsidP="00850975">
      <w:pPr>
        <w:pStyle w:val="Ttulo3"/>
        <w:rPr>
          <w:rFonts w:cs="Arial"/>
        </w:rPr>
      </w:pPr>
      <w:bookmarkStart w:id="113" w:name="_Toc464484087"/>
      <w:bookmarkStart w:id="114" w:name="_Toc465070141"/>
      <w:bookmarkStart w:id="115" w:name="_Toc465070684"/>
      <w:r w:rsidRPr="001E3E04">
        <w:rPr>
          <w:rFonts w:cs="Arial"/>
        </w:rPr>
        <w:t>2.4</w:t>
      </w:r>
      <w:r w:rsidR="00850975" w:rsidRPr="001E3E04">
        <w:rPr>
          <w:rFonts w:cs="Arial"/>
        </w:rPr>
        <w:t>.2. Alcances de solución</w:t>
      </w:r>
      <w:bookmarkEnd w:id="113"/>
      <w:bookmarkEnd w:id="114"/>
      <w:bookmarkEnd w:id="115"/>
    </w:p>
    <w:p w14:paraId="46DB9D75" w14:textId="08FB80BD" w:rsidR="00CF099B" w:rsidRPr="001E3E04" w:rsidRDefault="003D7442" w:rsidP="002B6A54">
      <w:pPr>
        <w:ind w:firstLine="360"/>
        <w:rPr>
          <w:rFonts w:cs="Arial"/>
        </w:rPr>
      </w:pPr>
      <w:r w:rsidRPr="001E3E04">
        <w:rPr>
          <w:rFonts w:cs="Arial"/>
        </w:rPr>
        <w:t>Con el propósito de cumplir con los objetivos propuestos, el proyecto brindará una solución al problema que:</w:t>
      </w:r>
    </w:p>
    <w:p w14:paraId="63713616" w14:textId="6FBD06B7" w:rsidR="003D7442" w:rsidRPr="001E3E04" w:rsidRDefault="003D7442" w:rsidP="007A10DD">
      <w:pPr>
        <w:pStyle w:val="Prrafodelista"/>
        <w:numPr>
          <w:ilvl w:val="0"/>
          <w:numId w:val="29"/>
        </w:numPr>
        <w:rPr>
          <w:rFonts w:cs="Arial"/>
        </w:rPr>
      </w:pPr>
      <w:r w:rsidRPr="001E3E04">
        <w:rPr>
          <w:rFonts w:cs="Arial"/>
        </w:rPr>
        <w:t xml:space="preserve">Proporcionará la interfaz para </w:t>
      </w:r>
      <w:r w:rsidR="00D44960" w:rsidRPr="001E3E04">
        <w:rPr>
          <w:rFonts w:cs="Arial"/>
        </w:rPr>
        <w:t>uti</w:t>
      </w:r>
      <w:r w:rsidR="00D44960">
        <w:rPr>
          <w:rFonts w:cs="Arial"/>
        </w:rPr>
        <w:t>lizar el mecanismo descrito en la XEP-0348, tanto en cliente como en el servidor.</w:t>
      </w:r>
    </w:p>
    <w:p w14:paraId="08E488DE" w14:textId="77777777" w:rsidR="00D96DD6" w:rsidRPr="001E3E04" w:rsidRDefault="00D96DD6" w:rsidP="007A10DD">
      <w:pPr>
        <w:pStyle w:val="Prrafodelista"/>
        <w:numPr>
          <w:ilvl w:val="0"/>
          <w:numId w:val="29"/>
        </w:numPr>
        <w:rPr>
          <w:rFonts w:cs="Arial"/>
        </w:rPr>
      </w:pPr>
      <w:r w:rsidRPr="001E3E04">
        <w:rPr>
          <w:rFonts w:cs="Arial"/>
        </w:rPr>
        <w:t>Filtrará que clientes</w:t>
      </w:r>
      <w:r w:rsidR="003D7442" w:rsidRPr="001E3E04">
        <w:rPr>
          <w:rFonts w:cs="Arial"/>
        </w:rPr>
        <w:t xml:space="preserve"> </w:t>
      </w:r>
      <w:r w:rsidRPr="001E3E04">
        <w:rPr>
          <w:rFonts w:cs="Arial"/>
        </w:rPr>
        <w:t>puede pueden crear identidades.</w:t>
      </w:r>
    </w:p>
    <w:p w14:paraId="583D57EC" w14:textId="7B8F07E1" w:rsidR="003D7442" w:rsidRPr="001E3E04" w:rsidRDefault="003D7442" w:rsidP="007A10DD">
      <w:pPr>
        <w:pStyle w:val="Prrafodelista"/>
        <w:numPr>
          <w:ilvl w:val="0"/>
          <w:numId w:val="29"/>
        </w:numPr>
        <w:rPr>
          <w:rFonts w:cs="Arial"/>
        </w:rPr>
      </w:pPr>
      <w:r w:rsidRPr="001E3E04">
        <w:rPr>
          <w:rFonts w:cs="Arial"/>
        </w:rPr>
        <w:t>Sólo disposi</w:t>
      </w:r>
      <w:r w:rsidR="00A27D18" w:rsidRPr="001E3E04">
        <w:rPr>
          <w:rFonts w:cs="Arial"/>
        </w:rPr>
        <w:t>ti</w:t>
      </w:r>
      <w:r w:rsidRPr="001E3E04">
        <w:rPr>
          <w:rFonts w:cs="Arial"/>
        </w:rPr>
        <w:t>vos autorizados puedan crear nuev</w:t>
      </w:r>
      <w:r w:rsidR="00D44960">
        <w:rPr>
          <w:rFonts w:cs="Arial"/>
        </w:rPr>
        <w:t>as identidades en la red XMPP-IoT</w:t>
      </w:r>
      <w:r w:rsidRPr="001E3E04">
        <w:rPr>
          <w:rFonts w:cs="Arial"/>
        </w:rPr>
        <w:t>.</w:t>
      </w:r>
    </w:p>
    <w:p w14:paraId="26CEB39E" w14:textId="69F4CDB1" w:rsidR="007A4020" w:rsidRPr="001E3E04" w:rsidRDefault="00D44960" w:rsidP="007A10DD">
      <w:pPr>
        <w:pStyle w:val="Prrafodelista"/>
        <w:numPr>
          <w:ilvl w:val="0"/>
          <w:numId w:val="29"/>
        </w:numPr>
        <w:rPr>
          <w:rFonts w:cs="Arial"/>
        </w:rPr>
      </w:pPr>
      <w:r>
        <w:rPr>
          <w:rFonts w:cs="Arial"/>
        </w:rPr>
        <w:t>Se modificará el servidor Openfire generando una</w:t>
      </w:r>
      <w:r w:rsidR="007A4020" w:rsidRPr="001E3E04">
        <w:rPr>
          <w:rFonts w:cs="Arial"/>
        </w:rPr>
        <w:t xml:space="preserve"> interfaz empotra</w:t>
      </w:r>
      <w:r w:rsidR="00087032">
        <w:rPr>
          <w:rFonts w:cs="Arial"/>
        </w:rPr>
        <w:t>da</w:t>
      </w:r>
      <w:r w:rsidR="007A4020" w:rsidRPr="001E3E04">
        <w:rPr>
          <w:rFonts w:cs="Arial"/>
        </w:rPr>
        <w:t xml:space="preserve"> en la consola web servidor.</w:t>
      </w:r>
    </w:p>
    <w:p w14:paraId="72347083" w14:textId="6AA2D517" w:rsidR="00850975" w:rsidRPr="001E3E04" w:rsidRDefault="00877530" w:rsidP="00850975">
      <w:pPr>
        <w:pStyle w:val="Ttulo3"/>
        <w:rPr>
          <w:rFonts w:cs="Arial"/>
        </w:rPr>
      </w:pPr>
      <w:bookmarkStart w:id="116" w:name="_Toc464484088"/>
      <w:bookmarkStart w:id="117" w:name="_Toc465070142"/>
      <w:bookmarkStart w:id="118" w:name="_Toc465070685"/>
      <w:r w:rsidRPr="001E3E04">
        <w:rPr>
          <w:rFonts w:cs="Arial"/>
        </w:rPr>
        <w:t>2.4</w:t>
      </w:r>
      <w:r w:rsidR="00850975" w:rsidRPr="001E3E04">
        <w:rPr>
          <w:rFonts w:cs="Arial"/>
        </w:rPr>
        <w:t>.3. Limitaciones de la solución</w:t>
      </w:r>
      <w:bookmarkEnd w:id="116"/>
      <w:bookmarkEnd w:id="117"/>
      <w:bookmarkEnd w:id="118"/>
    </w:p>
    <w:p w14:paraId="60CD37B7" w14:textId="62864A38" w:rsidR="00E970F7" w:rsidRPr="00D44960" w:rsidRDefault="00C441BD" w:rsidP="007A10DD">
      <w:pPr>
        <w:pStyle w:val="Prrafodelista"/>
        <w:numPr>
          <w:ilvl w:val="0"/>
          <w:numId w:val="30"/>
        </w:numPr>
        <w:rPr>
          <w:rFonts w:cs="Arial"/>
        </w:rPr>
      </w:pPr>
      <w:r w:rsidRPr="001E3E04">
        <w:rPr>
          <w:rFonts w:cs="Arial"/>
        </w:rPr>
        <w:t xml:space="preserve">Sólo se </w:t>
      </w:r>
      <w:r w:rsidR="00D44960">
        <w:rPr>
          <w:rFonts w:cs="Arial"/>
        </w:rPr>
        <w:t xml:space="preserve">modificará </w:t>
      </w:r>
      <w:r w:rsidR="0013228A" w:rsidRPr="001E3E04">
        <w:rPr>
          <w:rFonts w:cs="Arial"/>
        </w:rPr>
        <w:t>el servidor «</w:t>
      </w:r>
      <w:proofErr w:type="spellStart"/>
      <w:r w:rsidR="0013228A" w:rsidRPr="001E3E04">
        <w:rPr>
          <w:rFonts w:cs="Arial"/>
        </w:rPr>
        <w:t>OpenFire</w:t>
      </w:r>
      <w:proofErr w:type="spellEnd"/>
      <w:r w:rsidR="0013228A" w:rsidRPr="001E3E04">
        <w:rPr>
          <w:rFonts w:cs="Arial"/>
        </w:rPr>
        <w:t xml:space="preserve">» y </w:t>
      </w:r>
      <w:r w:rsidR="00D44960">
        <w:rPr>
          <w:rFonts w:cs="Arial"/>
        </w:rPr>
        <w:t xml:space="preserve">una </w:t>
      </w:r>
      <w:r w:rsidR="0013228A" w:rsidRPr="001E3E04">
        <w:rPr>
          <w:rFonts w:cs="Arial"/>
        </w:rPr>
        <w:t>extensión de la librería «Smack»</w:t>
      </w:r>
      <w:r w:rsidR="00D44960">
        <w:rPr>
          <w:rFonts w:cs="Arial"/>
        </w:rPr>
        <w:t>.</w:t>
      </w:r>
      <w:r w:rsidR="00E970F7" w:rsidRPr="00D44960">
        <w:rPr>
          <w:rFonts w:cs="Arial"/>
        </w:rPr>
        <w:br w:type="page"/>
      </w:r>
    </w:p>
    <w:p w14:paraId="62F74C86" w14:textId="08ACE2D3" w:rsidR="00EA422F" w:rsidRPr="001E3E04" w:rsidRDefault="00877530" w:rsidP="00EA422F">
      <w:pPr>
        <w:pStyle w:val="Ttulo3"/>
        <w:rPr>
          <w:rFonts w:cs="Arial"/>
        </w:rPr>
      </w:pPr>
      <w:bookmarkStart w:id="119" w:name="_Toc464484089"/>
      <w:bookmarkStart w:id="120" w:name="_Toc465070143"/>
      <w:bookmarkStart w:id="121" w:name="_Toc465070686"/>
      <w:r w:rsidRPr="001E3E04">
        <w:rPr>
          <w:rFonts w:cs="Arial"/>
        </w:rPr>
        <w:lastRenderedPageBreak/>
        <w:t>2.4</w:t>
      </w:r>
      <w:r w:rsidR="008200B3" w:rsidRPr="001E3E04">
        <w:rPr>
          <w:rFonts w:cs="Arial"/>
        </w:rPr>
        <w:t>.4. Esquema de Solución</w:t>
      </w:r>
      <w:bookmarkEnd w:id="119"/>
      <w:bookmarkEnd w:id="120"/>
      <w:bookmarkEnd w:id="121"/>
    </w:p>
    <w:p w14:paraId="79F404C9" w14:textId="0D8C23D3" w:rsidR="00CD78FA" w:rsidRPr="001E3E04" w:rsidRDefault="00CD78FA" w:rsidP="002B6A54">
      <w:pPr>
        <w:ind w:firstLine="708"/>
        <w:rPr>
          <w:rFonts w:cs="Arial"/>
        </w:rPr>
      </w:pPr>
      <w:r w:rsidRPr="001E3E04">
        <w:rPr>
          <w:rFonts w:cs="Arial"/>
        </w:rPr>
        <w:t>En la</w:t>
      </w:r>
      <w:r w:rsidR="00A7491F">
        <w:rPr>
          <w:rFonts w:cs="Arial"/>
        </w:rPr>
        <w:t xml:space="preserve"> </w:t>
      </w:r>
      <w:r w:rsidR="00A7491F">
        <w:rPr>
          <w:rFonts w:cs="Arial"/>
        </w:rPr>
        <w:fldChar w:fldCharType="begin"/>
      </w:r>
      <w:r w:rsidR="00A7491F">
        <w:rPr>
          <w:rFonts w:cs="Arial"/>
        </w:rPr>
        <w:instrText xml:space="preserve"> REF _Ref524308908 \h </w:instrText>
      </w:r>
      <w:r w:rsidR="00A7491F">
        <w:rPr>
          <w:rFonts w:cs="Arial"/>
        </w:rPr>
      </w:r>
      <w:r w:rsidR="00A7491F">
        <w:rPr>
          <w:rFonts w:cs="Arial"/>
        </w:rPr>
        <w:fldChar w:fldCharType="separate"/>
      </w:r>
      <w:r w:rsidR="00A7491F">
        <w:t xml:space="preserve">Figura </w:t>
      </w:r>
      <w:r w:rsidR="00A7491F">
        <w:rPr>
          <w:noProof/>
        </w:rPr>
        <w:t>6</w:t>
      </w:r>
      <w:r w:rsidR="00A7491F">
        <w:rPr>
          <w:rFonts w:cs="Arial"/>
        </w:rPr>
        <w:fldChar w:fldCharType="end"/>
      </w:r>
      <w:r w:rsidRPr="001E3E04">
        <w:rPr>
          <w:rFonts w:cs="Arial"/>
        </w:rPr>
        <w:t>, se logra visualizar,</w:t>
      </w:r>
      <w:r w:rsidR="0013228A" w:rsidRPr="001E3E04">
        <w:rPr>
          <w:rFonts w:cs="Arial"/>
        </w:rPr>
        <w:t xml:space="preserve"> el esquema de la solución</w:t>
      </w:r>
      <w:r w:rsidR="006861BC" w:rsidRPr="001E3E04">
        <w:rPr>
          <w:rFonts w:cs="Arial"/>
        </w:rPr>
        <w:t xml:space="preserve"> planteado </w:t>
      </w:r>
      <w:r w:rsidR="00D63B85">
        <w:rPr>
          <w:rFonts w:cs="Arial"/>
        </w:rPr>
        <w:t xml:space="preserve">en nuestra </w:t>
      </w:r>
      <w:r w:rsidR="006861BC" w:rsidRPr="001E3E04">
        <w:rPr>
          <w:rFonts w:cs="Arial"/>
        </w:rPr>
        <w:t xml:space="preserve">propuesta. Es </w:t>
      </w:r>
      <w:r w:rsidR="003172BB" w:rsidRPr="001E3E04">
        <w:rPr>
          <w:rFonts w:cs="Arial"/>
        </w:rPr>
        <w:t xml:space="preserve">decir, </w:t>
      </w:r>
      <w:r w:rsidR="00D63B85">
        <w:rPr>
          <w:rFonts w:cs="Arial"/>
        </w:rPr>
        <w:t xml:space="preserve">que el administrador crea «credenciales de consumidor», donde le asigna una cantidad permitida de registro de nuevas identidades a dichas credenciales. Luego, esta es entregada al interesado en crear identidades en la red XMPP-IoT, en este caso «Fabricante de Dispositivos» quien la instala en los dispositivos, que serán clientes del servidor XMPP. De este modo, exclusivamente, los clientes que posean estas credenciales podrán registrar identidades en la red, y así el «Hacker», ni los </w:t>
      </w:r>
      <w:proofErr w:type="spellStart"/>
      <w:r w:rsidR="00D63B85">
        <w:rPr>
          <w:rFonts w:cs="Arial"/>
        </w:rPr>
        <w:t>bot</w:t>
      </w:r>
      <w:proofErr w:type="spellEnd"/>
      <w:r w:rsidR="00D63B85">
        <w:rPr>
          <w:rFonts w:cs="Arial"/>
        </w:rPr>
        <w:t xml:space="preserve"> maliciosos podrán realizar registros en la red XMPP-IoT, como antes podían hacerlos.</w:t>
      </w:r>
    </w:p>
    <w:p w14:paraId="564D238A" w14:textId="2684F789" w:rsidR="00A7491F" w:rsidRDefault="00A7491F" w:rsidP="00326177">
      <w:pPr>
        <w:pStyle w:val="Descripcin"/>
        <w:keepNext/>
        <w:jc w:val="left"/>
      </w:pPr>
      <w:bookmarkStart w:id="122" w:name="_Ref524308908"/>
      <w:r>
        <w:t xml:space="preserve">Figura </w:t>
      </w:r>
      <w:fldSimple w:instr=" SEQ Figura \* ARABIC ">
        <w:r w:rsidR="00ED2F1C">
          <w:rPr>
            <w:noProof/>
          </w:rPr>
          <w:t>6</w:t>
        </w:r>
      </w:fldSimple>
      <w:bookmarkEnd w:id="122"/>
      <w:r>
        <w:t>: Esquema de solución.</w:t>
      </w:r>
    </w:p>
    <w:p w14:paraId="7CEAA4DD" w14:textId="6ADB854B" w:rsidR="00A27D18" w:rsidRPr="001E3E04" w:rsidRDefault="00D63B85">
      <w:pPr>
        <w:rPr>
          <w:rFonts w:cs="Arial"/>
        </w:rPr>
      </w:pPr>
      <w:r>
        <w:rPr>
          <w:rFonts w:cs="Arial"/>
          <w:noProof/>
        </w:rPr>
        <w:drawing>
          <wp:inline distT="0" distB="0" distL="0" distR="0" wp14:anchorId="18FA7288" wp14:editId="6ED47C75">
            <wp:extent cx="5349474" cy="3901440"/>
            <wp:effectExtent l="19050" t="19050" r="22860"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1878" cy="3903193"/>
                    </a:xfrm>
                    <a:prstGeom prst="rect">
                      <a:avLst/>
                    </a:prstGeom>
                    <a:noFill/>
                    <a:ln>
                      <a:solidFill>
                        <a:schemeClr val="bg1">
                          <a:lumMod val="50000"/>
                        </a:schemeClr>
                      </a:solidFill>
                    </a:ln>
                  </pic:spPr>
                </pic:pic>
              </a:graphicData>
            </a:graphic>
          </wp:inline>
        </w:drawing>
      </w:r>
    </w:p>
    <w:p w14:paraId="3BDF5780" w14:textId="157FCA70" w:rsidR="00850975" w:rsidRPr="001E3E04" w:rsidRDefault="00877530" w:rsidP="00850975">
      <w:pPr>
        <w:pStyle w:val="Ttulo3"/>
        <w:rPr>
          <w:rFonts w:cs="Arial"/>
        </w:rPr>
      </w:pPr>
      <w:bookmarkStart w:id="123" w:name="_Toc464484090"/>
      <w:bookmarkStart w:id="124" w:name="_Toc465070144"/>
      <w:bookmarkStart w:id="125" w:name="_Toc465070687"/>
      <w:r w:rsidRPr="001E3E04">
        <w:rPr>
          <w:rFonts w:cs="Arial"/>
        </w:rPr>
        <w:t>2.4</w:t>
      </w:r>
      <w:r w:rsidR="00850975" w:rsidRPr="001E3E04">
        <w:rPr>
          <w:rFonts w:cs="Arial"/>
        </w:rPr>
        <w:t>.</w:t>
      </w:r>
      <w:r w:rsidR="00D949A9">
        <w:rPr>
          <w:rFonts w:cs="Arial"/>
        </w:rPr>
        <w:t>5</w:t>
      </w:r>
      <w:r w:rsidR="00850975" w:rsidRPr="001E3E04">
        <w:rPr>
          <w:rFonts w:cs="Arial"/>
        </w:rPr>
        <w:t>. Factores de éxito</w:t>
      </w:r>
      <w:bookmarkEnd w:id="123"/>
      <w:bookmarkEnd w:id="124"/>
      <w:bookmarkEnd w:id="125"/>
    </w:p>
    <w:p w14:paraId="022C922F" w14:textId="681D054C" w:rsidR="00850975" w:rsidRPr="001E3E04" w:rsidRDefault="003D7442" w:rsidP="002B6A54">
      <w:pPr>
        <w:ind w:firstLine="708"/>
        <w:rPr>
          <w:rFonts w:cs="Arial"/>
        </w:rPr>
      </w:pPr>
      <w:r w:rsidRPr="001E3E04">
        <w:rPr>
          <w:rFonts w:cs="Arial"/>
        </w:rPr>
        <w:t>Para que el proyecto se considere exitoso se deberá cumplir con los requerimientos no funcionales</w:t>
      </w:r>
      <w:r w:rsidR="00693BF0" w:rsidRPr="001E3E04">
        <w:rPr>
          <w:rFonts w:cs="Arial"/>
        </w:rPr>
        <w:t>,</w:t>
      </w:r>
      <w:r w:rsidRPr="001E3E04">
        <w:rPr>
          <w:rFonts w:cs="Arial"/>
        </w:rPr>
        <w:t xml:space="preserve"> además de que se cumpla el objetivo general y los específicos.</w:t>
      </w:r>
    </w:p>
    <w:p w14:paraId="02F0CFE6" w14:textId="478A346E" w:rsidR="00B6630B" w:rsidRPr="001E3E04" w:rsidRDefault="00B6630B" w:rsidP="00B6630B">
      <w:pPr>
        <w:pStyle w:val="Ttulo1"/>
        <w:rPr>
          <w:rFonts w:cs="Arial"/>
          <w:sz w:val="24"/>
        </w:rPr>
      </w:pPr>
      <w:bookmarkStart w:id="126" w:name="_Toc464484091"/>
      <w:bookmarkStart w:id="127" w:name="_Toc465070145"/>
      <w:bookmarkStart w:id="128" w:name="_Toc465070688"/>
      <w:r w:rsidRPr="001E3E04">
        <w:rPr>
          <w:rFonts w:cs="Arial"/>
          <w:sz w:val="24"/>
        </w:rPr>
        <w:t xml:space="preserve">3. </w:t>
      </w:r>
      <w:r w:rsidR="00597D6F" w:rsidRPr="001E3E04">
        <w:rPr>
          <w:rFonts w:cs="Arial"/>
          <w:sz w:val="24"/>
        </w:rPr>
        <w:t>MATERIALES Y MÉTODOS</w:t>
      </w:r>
      <w:bookmarkEnd w:id="126"/>
      <w:bookmarkEnd w:id="127"/>
      <w:bookmarkEnd w:id="128"/>
    </w:p>
    <w:p w14:paraId="6B644E38" w14:textId="77777777" w:rsidR="00597D6F" w:rsidRPr="001E3E04" w:rsidRDefault="00850975" w:rsidP="00850975">
      <w:pPr>
        <w:pStyle w:val="Ttulo2"/>
        <w:rPr>
          <w:rFonts w:cs="Arial"/>
        </w:rPr>
      </w:pPr>
      <w:bookmarkStart w:id="129" w:name="_Toc464484092"/>
      <w:bookmarkStart w:id="130" w:name="_Toc465070146"/>
      <w:bookmarkStart w:id="131" w:name="_Toc465070689"/>
      <w:r w:rsidRPr="001E3E04">
        <w:rPr>
          <w:rFonts w:cs="Arial"/>
        </w:rPr>
        <w:lastRenderedPageBreak/>
        <w:t>3.1. METODOLOGÍA DE DESARROLLO</w:t>
      </w:r>
      <w:bookmarkEnd w:id="129"/>
      <w:bookmarkEnd w:id="130"/>
      <w:bookmarkEnd w:id="131"/>
    </w:p>
    <w:p w14:paraId="0219BCDE" w14:textId="6D626A70" w:rsidR="00F261C4" w:rsidRPr="001E3E04" w:rsidRDefault="00F261C4" w:rsidP="004A6DB8">
      <w:pPr>
        <w:ind w:left="708"/>
        <w:rPr>
          <w:rFonts w:cs="Arial"/>
        </w:rPr>
      </w:pPr>
      <w:r w:rsidRPr="001E3E04">
        <w:rPr>
          <w:rFonts w:cs="Arial"/>
        </w:rPr>
        <w:t>La metodología escogida para el desarrollo del proyecto es SCRUM, debido a que ésta permite al equipo trabajar de manera colaborativa para la obtención del mejor resultado posible. Los procesos SCRUM están enfocados a que el equipo de desarrollo pueda ir reaccionando ante las observaciones y posibles r</w:t>
      </w:r>
      <w:r w:rsidR="00F7053A" w:rsidRPr="001E3E04">
        <w:rPr>
          <w:rFonts w:cs="Arial"/>
        </w:rPr>
        <w:t>equisitos cambiantes de los interesados</w:t>
      </w:r>
      <w:r w:rsidRPr="001E3E04">
        <w:rPr>
          <w:rFonts w:cs="Arial"/>
        </w:rPr>
        <w:t xml:space="preserve">, gracias a que se debe realizar entregas cortas, idealmente cada cuatro semanas. </w:t>
      </w:r>
      <w:r w:rsidR="00FA0F6D" w:rsidRPr="001E3E04">
        <w:rPr>
          <w:rFonts w:cs="Arial"/>
        </w:rPr>
        <w:t>Este</w:t>
      </w:r>
      <w:r w:rsidRPr="001E3E04">
        <w:rPr>
          <w:rFonts w:cs="Arial"/>
        </w:rPr>
        <w:t xml:space="preserve"> t</w:t>
      </w:r>
      <w:r w:rsidR="004A6DB8" w:rsidRPr="001E3E04">
        <w:rPr>
          <w:rFonts w:cs="Arial"/>
        </w:rPr>
        <w:t>iempo de desarrollo es llamado «Sprint» o «Iteración»</w:t>
      </w:r>
      <w:r w:rsidRPr="001E3E04">
        <w:rPr>
          <w:rFonts w:cs="Arial"/>
        </w:rPr>
        <w:t xml:space="preserve">. Para el proyecto se utilizarán </w:t>
      </w:r>
      <w:proofErr w:type="spellStart"/>
      <w:r w:rsidRPr="001E3E04">
        <w:rPr>
          <w:rFonts w:cs="Arial"/>
        </w:rPr>
        <w:t>Sprints</w:t>
      </w:r>
      <w:proofErr w:type="spellEnd"/>
      <w:r w:rsidRPr="001E3E04">
        <w:rPr>
          <w:rFonts w:cs="Arial"/>
        </w:rPr>
        <w:t xml:space="preserve"> de tres </w:t>
      </w:r>
      <w:r w:rsidR="00CF53DA" w:rsidRPr="001E3E04">
        <w:rPr>
          <w:rFonts w:cs="Arial"/>
        </w:rPr>
        <w:t xml:space="preserve">semanas. En la </w:t>
      </w:r>
      <w:r w:rsidR="00A7491F">
        <w:rPr>
          <w:rFonts w:cs="Arial"/>
        </w:rPr>
        <w:fldChar w:fldCharType="begin"/>
      </w:r>
      <w:r w:rsidR="00A7491F">
        <w:rPr>
          <w:rFonts w:cs="Arial"/>
        </w:rPr>
        <w:instrText xml:space="preserve"> REF _Ref524309085 \h </w:instrText>
      </w:r>
      <w:r w:rsidR="00A7491F">
        <w:rPr>
          <w:rFonts w:cs="Arial"/>
        </w:rPr>
      </w:r>
      <w:r w:rsidR="00A7491F">
        <w:rPr>
          <w:rFonts w:cs="Arial"/>
        </w:rPr>
        <w:fldChar w:fldCharType="separate"/>
      </w:r>
      <w:r w:rsidR="00A7491F">
        <w:t xml:space="preserve">Figura </w:t>
      </w:r>
      <w:r w:rsidR="00A7491F">
        <w:rPr>
          <w:noProof/>
        </w:rPr>
        <w:t>7</w:t>
      </w:r>
      <w:r w:rsidR="00A7491F">
        <w:rPr>
          <w:rFonts w:cs="Arial"/>
        </w:rPr>
        <w:fldChar w:fldCharType="end"/>
      </w:r>
      <w:r w:rsidR="00CF53DA" w:rsidRPr="001E3E04">
        <w:rPr>
          <w:rFonts w:cs="Arial"/>
        </w:rPr>
        <w:fldChar w:fldCharType="begin"/>
      </w:r>
      <w:r w:rsidR="00CF53DA" w:rsidRPr="001E3E04">
        <w:rPr>
          <w:rFonts w:cs="Arial"/>
        </w:rPr>
        <w:instrText xml:space="preserve"> REF _Ref464480708 \h </w:instrText>
      </w:r>
      <w:r w:rsidR="001E3E04">
        <w:rPr>
          <w:rFonts w:cs="Arial"/>
        </w:rPr>
        <w:instrText xml:space="preserve"> \* MERGEFORMAT </w:instrText>
      </w:r>
      <w:r w:rsidR="00CF53DA" w:rsidRPr="001E3E04">
        <w:rPr>
          <w:rFonts w:cs="Arial"/>
        </w:rPr>
      </w:r>
      <w:r w:rsidR="00CF53DA" w:rsidRPr="001E3E04">
        <w:rPr>
          <w:rFonts w:cs="Arial"/>
        </w:rPr>
        <w:fldChar w:fldCharType="end"/>
      </w:r>
      <w:r w:rsidRPr="001E3E04">
        <w:rPr>
          <w:rFonts w:cs="Arial"/>
        </w:rPr>
        <w:t xml:space="preserve"> se muestra el proceso de desarrollo que utiliza SCRUM. </w:t>
      </w:r>
    </w:p>
    <w:p w14:paraId="4A1EFA89" w14:textId="49E56007" w:rsidR="00A7491F" w:rsidRDefault="00A7491F" w:rsidP="00326177">
      <w:pPr>
        <w:pStyle w:val="Descripcin"/>
        <w:keepNext/>
        <w:jc w:val="left"/>
      </w:pPr>
      <w:bookmarkStart w:id="132" w:name="_Ref524309085"/>
      <w:r>
        <w:t xml:space="preserve">Figura </w:t>
      </w:r>
      <w:fldSimple w:instr=" SEQ Figura \* ARABIC ">
        <w:r w:rsidR="00ED2F1C">
          <w:rPr>
            <w:noProof/>
          </w:rPr>
          <w:t>7</w:t>
        </w:r>
      </w:fldSimple>
      <w:bookmarkEnd w:id="132"/>
      <w:r>
        <w:t>: Metodología de desarrollo de proyecto - SCRUM.</w:t>
      </w:r>
    </w:p>
    <w:p w14:paraId="306F4CAB" w14:textId="12BE9BFE" w:rsidR="00850975" w:rsidRPr="001E3E04" w:rsidRDefault="00CF53DA" w:rsidP="004A4B54">
      <w:pPr>
        <w:jc w:val="center"/>
        <w:rPr>
          <w:rFonts w:cs="Arial"/>
        </w:rPr>
      </w:pPr>
      <w:r w:rsidRPr="001E3E04">
        <w:rPr>
          <w:rFonts w:cs="Arial"/>
          <w:noProof/>
          <w:lang w:eastAsia="es-CL"/>
        </w:rPr>
        <w:drawing>
          <wp:inline distT="0" distB="0" distL="0" distR="0" wp14:anchorId="1599BCB2" wp14:editId="7C9A861E">
            <wp:extent cx="5328000" cy="2642400"/>
            <wp:effectExtent l="19050" t="19050" r="25400" b="24765"/>
            <wp:docPr id="53" name="Imagen 53" descr="http://hispamedia.es/wp-content/uploads/2015/03/scrum-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hispamedia.es/wp-content/uploads/2015/03/scrum-proces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8000" cy="2642400"/>
                    </a:xfrm>
                    <a:prstGeom prst="rect">
                      <a:avLst/>
                    </a:prstGeom>
                    <a:solidFill>
                      <a:srgbClr val="FFFFFF">
                        <a:shade val="85000"/>
                      </a:srgbClr>
                    </a:solidFill>
                    <a:ln w="12700" cap="rnd">
                      <a:solidFill>
                        <a:schemeClr val="bg1">
                          <a:lumMod val="50000"/>
                        </a:schemeClr>
                      </a:solidFill>
                    </a:ln>
                    <a:effectLst/>
                  </pic:spPr>
                </pic:pic>
              </a:graphicData>
            </a:graphic>
          </wp:inline>
        </w:drawing>
      </w:r>
    </w:p>
    <w:p w14:paraId="38DD028F" w14:textId="1A37E6D7" w:rsidR="00F261C4" w:rsidRPr="001E3E04" w:rsidRDefault="004A6DB8" w:rsidP="002B6A54">
      <w:pPr>
        <w:ind w:firstLine="708"/>
        <w:rPr>
          <w:rFonts w:cs="Arial"/>
        </w:rPr>
      </w:pPr>
      <w:r w:rsidRPr="001E3E04">
        <w:rPr>
          <w:rFonts w:cs="Arial"/>
        </w:rPr>
        <w:t>Se</w:t>
      </w:r>
      <w:r w:rsidR="0046443F" w:rsidRPr="001E3E04">
        <w:rPr>
          <w:rFonts w:cs="Arial"/>
        </w:rPr>
        <w:t xml:space="preserve"> generará un </w:t>
      </w:r>
      <w:proofErr w:type="spellStart"/>
      <w:r w:rsidR="0046443F" w:rsidRPr="001E3E04">
        <w:rPr>
          <w:rFonts w:cs="Arial"/>
        </w:rPr>
        <w:t>Product</w:t>
      </w:r>
      <w:proofErr w:type="spellEnd"/>
      <w:r w:rsidR="0046443F" w:rsidRPr="001E3E04">
        <w:rPr>
          <w:rFonts w:cs="Arial"/>
        </w:rPr>
        <w:t xml:space="preserve"> Backlog (Pila del producto)</w:t>
      </w:r>
      <w:r w:rsidR="00350527" w:rsidRPr="001E3E04">
        <w:rPr>
          <w:rFonts w:cs="Arial"/>
        </w:rPr>
        <w:t>, el cual contendrá todas las historias de Usuario (HU), identificadas y prioriz</w:t>
      </w:r>
      <w:r w:rsidR="00BE4840" w:rsidRPr="001E3E04">
        <w:rPr>
          <w:rFonts w:cs="Arial"/>
        </w:rPr>
        <w:t xml:space="preserve">adas por el </w:t>
      </w:r>
      <w:proofErr w:type="spellStart"/>
      <w:r w:rsidR="00BE4840" w:rsidRPr="001E3E04">
        <w:rPr>
          <w:rFonts w:cs="Arial"/>
        </w:rPr>
        <w:t>Product</w:t>
      </w:r>
      <w:proofErr w:type="spellEnd"/>
      <w:r w:rsidR="00BE4840" w:rsidRPr="001E3E04">
        <w:rPr>
          <w:rFonts w:cs="Arial"/>
        </w:rPr>
        <w:t xml:space="preserve"> </w:t>
      </w:r>
      <w:proofErr w:type="spellStart"/>
      <w:r w:rsidR="00BE4840" w:rsidRPr="001E3E04">
        <w:rPr>
          <w:rFonts w:cs="Arial"/>
        </w:rPr>
        <w:t>Owner</w:t>
      </w:r>
      <w:proofErr w:type="spellEnd"/>
      <w:r w:rsidR="00BE4840" w:rsidRPr="001E3E04">
        <w:rPr>
          <w:rFonts w:cs="Arial"/>
        </w:rPr>
        <w:t>. En este documento se mantienen los requerimientos de sistema, con los cuales se irán realizando los Sprint. Para cada Sprint se tendrá un Sprint Backlog, el cual contendrá las HU a desarrollar en cada iteración, y cada HU contendrá las tareas asociadas.</w:t>
      </w:r>
    </w:p>
    <w:p w14:paraId="11B7E88A" w14:textId="77777777" w:rsidR="004E451B" w:rsidRPr="001E3E04" w:rsidRDefault="00BE4840" w:rsidP="0027428D">
      <w:pPr>
        <w:rPr>
          <w:rFonts w:cs="Arial"/>
        </w:rPr>
      </w:pPr>
      <w:r w:rsidRPr="001E3E04">
        <w:rPr>
          <w:rFonts w:cs="Arial"/>
        </w:rPr>
        <w:t>Se utilizará la herramienta GitHub, en la cual usaremos «</w:t>
      </w:r>
      <w:proofErr w:type="spellStart"/>
      <w:r w:rsidRPr="001E3E04">
        <w:rPr>
          <w:rFonts w:cs="Arial"/>
        </w:rPr>
        <w:t>issues</w:t>
      </w:r>
      <w:proofErr w:type="spellEnd"/>
      <w:r w:rsidRPr="001E3E04">
        <w:rPr>
          <w:rFonts w:cs="Arial"/>
        </w:rPr>
        <w:t>» para seguir defectos, mejoras y tareas.</w:t>
      </w:r>
    </w:p>
    <w:p w14:paraId="5760BFA3" w14:textId="13C4667B" w:rsidR="004E451B" w:rsidRPr="001E3E04" w:rsidRDefault="004E451B" w:rsidP="002B6A54">
      <w:pPr>
        <w:ind w:firstLine="708"/>
        <w:rPr>
          <w:rFonts w:cs="Arial"/>
        </w:rPr>
      </w:pPr>
      <w:r w:rsidRPr="001E3E04">
        <w:rPr>
          <w:rFonts w:cs="Arial"/>
        </w:rPr>
        <w:t xml:space="preserve">Al inicio y final de cada Sprint se </w:t>
      </w:r>
      <w:r w:rsidR="00CF53DA" w:rsidRPr="001E3E04">
        <w:rPr>
          <w:rFonts w:cs="Arial"/>
        </w:rPr>
        <w:t>agendarán</w:t>
      </w:r>
      <w:r w:rsidRPr="001E3E04">
        <w:rPr>
          <w:rFonts w:cs="Arial"/>
        </w:rPr>
        <w:t xml:space="preserve"> reuniones documentadas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para decidir que HU se desarrollarán, para que éste pruebe las nuevas funcionalidades y se converse sobre cómo se llevó a cabo el Sprint. Adicionalmente se deberá aprobar el entregable, o en su defecto rechazar el documento.</w:t>
      </w:r>
    </w:p>
    <w:p w14:paraId="15448E5A" w14:textId="1D04252A" w:rsidR="004A6DB8" w:rsidRPr="001E3E04" w:rsidRDefault="00C70BC2" w:rsidP="002B6A54">
      <w:pPr>
        <w:ind w:firstLine="708"/>
        <w:rPr>
          <w:rFonts w:cs="Arial"/>
        </w:rPr>
      </w:pPr>
      <w:r w:rsidRPr="001E3E04">
        <w:rPr>
          <w:rFonts w:cs="Arial"/>
        </w:rPr>
        <w:lastRenderedPageBreak/>
        <w:t xml:space="preserve">En cada Sprint se realizará el ciclo de la </w:t>
      </w:r>
      <w:r w:rsidR="003905BD" w:rsidRPr="001E3E04">
        <w:rPr>
          <w:rFonts w:cs="Arial"/>
        </w:rPr>
        <w:fldChar w:fldCharType="begin"/>
      </w:r>
      <w:r w:rsidR="003905BD" w:rsidRPr="001E3E04">
        <w:rPr>
          <w:rFonts w:cs="Arial"/>
        </w:rPr>
        <w:instrText xml:space="preserve"> REF _Ref464481810 \h </w:instrText>
      </w:r>
      <w:r w:rsidR="001E3E04">
        <w:rPr>
          <w:rFonts w:cs="Arial"/>
        </w:rPr>
        <w:instrText xml:space="preserve"> \* MERGEFORMAT </w:instrText>
      </w:r>
      <w:r w:rsidR="003905BD" w:rsidRPr="001E3E04">
        <w:rPr>
          <w:rFonts w:cs="Arial"/>
        </w:rPr>
      </w:r>
      <w:r w:rsidR="003905BD" w:rsidRPr="001E3E04">
        <w:rPr>
          <w:rFonts w:cs="Arial"/>
        </w:rPr>
        <w:fldChar w:fldCharType="separate"/>
      </w:r>
      <w:r w:rsidR="003905BD" w:rsidRPr="001E3E04">
        <w:rPr>
          <w:rFonts w:cs="Arial"/>
        </w:rPr>
        <w:t xml:space="preserve">Imagen </w:t>
      </w:r>
      <w:r w:rsidR="003905BD" w:rsidRPr="001E3E04">
        <w:rPr>
          <w:rFonts w:cs="Arial"/>
          <w:noProof/>
        </w:rPr>
        <w:t>8</w:t>
      </w:r>
      <w:r w:rsidR="003905BD" w:rsidRPr="001E3E04">
        <w:rPr>
          <w:rFonts w:cs="Arial"/>
        </w:rPr>
        <w:fldChar w:fldCharType="end"/>
      </w:r>
      <w:r w:rsidR="003905BD" w:rsidRPr="001E3E04">
        <w:rPr>
          <w:rFonts w:cs="Arial"/>
        </w:rPr>
        <w:t xml:space="preserve">, el que comprende las fases de: Planificación, Análisis y Diseño, Implementación, Pruebas y Despliegue. Al término de cada Sprint se realizará lo que se conoce por «Sprint </w:t>
      </w:r>
      <w:proofErr w:type="spellStart"/>
      <w:r w:rsidR="003905BD" w:rsidRPr="001E3E04">
        <w:rPr>
          <w:rFonts w:cs="Arial"/>
        </w:rPr>
        <w:t>Retrospective</w:t>
      </w:r>
      <w:proofErr w:type="spellEnd"/>
      <w:r w:rsidR="003905BD" w:rsidRPr="001E3E04">
        <w:rPr>
          <w:rFonts w:cs="Arial"/>
        </w:rPr>
        <w:t>» en se analizar cuáles fueron las errores y aciertos del presente Ciclo, para corregir los errores en los siguientes Sprint.</w:t>
      </w:r>
    </w:p>
    <w:p w14:paraId="1F59DF1D" w14:textId="77777777" w:rsidR="004A6DB8" w:rsidRPr="001E3E04" w:rsidRDefault="004A6DB8">
      <w:pPr>
        <w:rPr>
          <w:rFonts w:cs="Arial"/>
        </w:rPr>
      </w:pPr>
      <w:r w:rsidRPr="001E3E04">
        <w:rPr>
          <w:rFonts w:cs="Arial"/>
        </w:rPr>
        <w:br w:type="page"/>
      </w:r>
    </w:p>
    <w:p w14:paraId="27D87990" w14:textId="0D50D652" w:rsidR="00A7491F" w:rsidRDefault="00A7491F" w:rsidP="00326177">
      <w:pPr>
        <w:pStyle w:val="Descripcin"/>
        <w:keepNext/>
        <w:jc w:val="left"/>
      </w:pPr>
      <w:r>
        <w:lastRenderedPageBreak/>
        <w:t xml:space="preserve">Figura </w:t>
      </w:r>
      <w:fldSimple w:instr=" SEQ Figura \* ARABIC ">
        <w:r w:rsidR="00ED2F1C">
          <w:rPr>
            <w:noProof/>
          </w:rPr>
          <w:t>8</w:t>
        </w:r>
      </w:fldSimple>
      <w:r>
        <w:t>: Metodología de desarrollo.</w:t>
      </w:r>
    </w:p>
    <w:p w14:paraId="1A126421" w14:textId="50554291" w:rsidR="00C70BC2" w:rsidRPr="001E3E04" w:rsidRDefault="008C76F3" w:rsidP="00C70BC2">
      <w:pPr>
        <w:jc w:val="center"/>
        <w:rPr>
          <w:rFonts w:cs="Arial"/>
        </w:rPr>
      </w:pPr>
      <w:r>
        <w:rPr>
          <w:rFonts w:cs="Arial"/>
        </w:rPr>
        <w:pict w14:anchorId="19B72F0C">
          <v:shape id="_x0000_i1028" type="#_x0000_t75" style="width:226.65pt;height:128.35pt">
            <v:imagedata r:id="rId19" o:title="XP"/>
          </v:shape>
        </w:pict>
      </w:r>
    </w:p>
    <w:p w14:paraId="6A1724D5" w14:textId="65D299AC" w:rsidR="003905BD" w:rsidRPr="001E3E04" w:rsidRDefault="003905BD" w:rsidP="003905BD">
      <w:pPr>
        <w:rPr>
          <w:rFonts w:cs="Arial"/>
        </w:rPr>
      </w:pPr>
      <w:r w:rsidRPr="001E3E04">
        <w:rPr>
          <w:rFonts w:cs="Arial"/>
        </w:rPr>
        <w:t xml:space="preserve">Dentro de las razones por las cuales hemos elegidos las metodologías antes mencionadas, </w:t>
      </w:r>
      <w:r w:rsidR="008F5DC0" w:rsidRPr="001E3E04">
        <w:rPr>
          <w:rFonts w:cs="Arial"/>
        </w:rPr>
        <w:t>están</w:t>
      </w:r>
      <w:r w:rsidRPr="001E3E04">
        <w:rPr>
          <w:rFonts w:cs="Arial"/>
        </w:rPr>
        <w:t>:</w:t>
      </w:r>
    </w:p>
    <w:p w14:paraId="69B37735" w14:textId="797D0B3A" w:rsidR="003905BD" w:rsidRPr="001E3E04" w:rsidRDefault="003905BD" w:rsidP="007A10DD">
      <w:pPr>
        <w:pStyle w:val="Prrafodelista"/>
        <w:numPr>
          <w:ilvl w:val="0"/>
          <w:numId w:val="31"/>
        </w:numPr>
        <w:rPr>
          <w:rFonts w:cs="Arial"/>
        </w:rPr>
      </w:pPr>
      <w:r w:rsidRPr="001E3E04">
        <w:rPr>
          <w:rFonts w:cs="Arial"/>
        </w:rPr>
        <w:t>Los pueden ser cambiables, por lo que se requiere una metodología que permita y regule los cambios</w:t>
      </w:r>
      <w:r w:rsidR="00D13158" w:rsidRPr="001E3E04">
        <w:rPr>
          <w:rFonts w:cs="Arial"/>
        </w:rPr>
        <w:t xml:space="preserve"> a la planificación. </w:t>
      </w:r>
    </w:p>
    <w:p w14:paraId="4D24A0D6" w14:textId="3A7087D1" w:rsidR="00D13158" w:rsidRPr="001E3E04" w:rsidRDefault="00D13158" w:rsidP="007A10DD">
      <w:pPr>
        <w:pStyle w:val="Prrafodelista"/>
        <w:numPr>
          <w:ilvl w:val="0"/>
          <w:numId w:val="31"/>
        </w:numPr>
        <w:rPr>
          <w:rFonts w:cs="Arial"/>
        </w:rPr>
      </w:pPr>
      <w:r w:rsidRPr="001E3E04">
        <w:rPr>
          <w:rFonts w:cs="Arial"/>
        </w:rPr>
        <w:t xml:space="preserve">La necesidad de constante </w:t>
      </w:r>
      <w:r w:rsidR="00087032">
        <w:rPr>
          <w:rFonts w:cs="Arial"/>
        </w:rPr>
        <w:t>retroalimentación</w:t>
      </w:r>
      <w:r w:rsidRPr="001E3E04">
        <w:rPr>
          <w:rFonts w:cs="Arial"/>
        </w:rPr>
        <w:t xml:space="preserve">, para </w:t>
      </w:r>
      <w:r w:rsidR="008F5DC0" w:rsidRPr="001E3E04">
        <w:rPr>
          <w:rFonts w:cs="Arial"/>
        </w:rPr>
        <w:t>así validar</w:t>
      </w:r>
      <w:r w:rsidRPr="001E3E04">
        <w:rPr>
          <w:rFonts w:cs="Arial"/>
        </w:rPr>
        <w:t xml:space="preserve"> el producto directamente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597D6C4F" w14:textId="6149794E" w:rsidR="008F5DC0" w:rsidRPr="001E3E04" w:rsidRDefault="008F5DC0" w:rsidP="007A10DD">
      <w:pPr>
        <w:pStyle w:val="Prrafodelista"/>
        <w:numPr>
          <w:ilvl w:val="0"/>
          <w:numId w:val="31"/>
        </w:numPr>
        <w:rPr>
          <w:rFonts w:cs="Arial"/>
        </w:rPr>
      </w:pPr>
      <w:r w:rsidRPr="001E3E04">
        <w:rPr>
          <w:rFonts w:cs="Arial"/>
        </w:rPr>
        <w:t>Tener un producto con el cual el cliente se sienta satisfecho.</w:t>
      </w:r>
    </w:p>
    <w:p w14:paraId="35A4B153" w14:textId="678D537D" w:rsidR="00850975" w:rsidRPr="001E3E04" w:rsidRDefault="00850975" w:rsidP="004E451B">
      <w:pPr>
        <w:pStyle w:val="Ttulo3"/>
        <w:rPr>
          <w:rFonts w:cs="Arial"/>
        </w:rPr>
      </w:pPr>
      <w:bookmarkStart w:id="133" w:name="_Toc464484093"/>
      <w:bookmarkStart w:id="134" w:name="_Toc465070147"/>
      <w:bookmarkStart w:id="135" w:name="_Toc465070690"/>
      <w:r w:rsidRPr="001E3E04">
        <w:rPr>
          <w:rFonts w:cs="Arial"/>
        </w:rPr>
        <w:t>3.1.1. ROLES Y RESPONSABILIDADES</w:t>
      </w:r>
      <w:bookmarkEnd w:id="133"/>
      <w:bookmarkEnd w:id="134"/>
      <w:bookmarkEnd w:id="135"/>
    </w:p>
    <w:p w14:paraId="33C8DE91" w14:textId="329486C5" w:rsidR="00C13EC2" w:rsidRDefault="004A4B54" w:rsidP="002B6A54">
      <w:pPr>
        <w:ind w:firstLine="708"/>
        <w:rPr>
          <w:rFonts w:cs="Arial"/>
        </w:rPr>
      </w:pPr>
      <w:r w:rsidRPr="001E3E04">
        <w:rPr>
          <w:rFonts w:cs="Arial"/>
        </w:rPr>
        <w:t xml:space="preserve">En la </w:t>
      </w:r>
      <w:r w:rsidR="00A7491F">
        <w:rPr>
          <w:rFonts w:cs="Arial"/>
        </w:rPr>
        <w:fldChar w:fldCharType="begin"/>
      </w:r>
      <w:r w:rsidR="00A7491F">
        <w:rPr>
          <w:rFonts w:cs="Arial"/>
        </w:rPr>
        <w:instrText xml:space="preserve"> REF _Ref524309254 \h </w:instrText>
      </w:r>
      <w:r w:rsidR="00A7491F">
        <w:rPr>
          <w:rFonts w:cs="Arial"/>
        </w:rPr>
      </w:r>
      <w:r w:rsidR="00A7491F">
        <w:rPr>
          <w:rFonts w:cs="Arial"/>
        </w:rPr>
        <w:fldChar w:fldCharType="separate"/>
      </w:r>
      <w:r w:rsidR="00A7491F">
        <w:t xml:space="preserve">Tabla </w:t>
      </w:r>
      <w:r w:rsidR="00A7491F">
        <w:rPr>
          <w:noProof/>
        </w:rPr>
        <w:t>3</w:t>
      </w:r>
      <w:r w:rsidR="00A7491F">
        <w:rPr>
          <w:rFonts w:cs="Arial"/>
        </w:rPr>
        <w:fldChar w:fldCharType="end"/>
      </w:r>
      <w:r w:rsidR="00A7491F">
        <w:rPr>
          <w:rFonts w:cs="Arial"/>
        </w:rPr>
        <w:t xml:space="preserve"> </w:t>
      </w:r>
      <w:r w:rsidR="00C13EC2" w:rsidRPr="001E3E04">
        <w:rPr>
          <w:rFonts w:cs="Arial"/>
        </w:rPr>
        <w:t>se grafican los roles y responsabilidades de SCRUM de lo</w:t>
      </w:r>
      <w:r w:rsidR="002B6A54" w:rsidRPr="001E3E04">
        <w:rPr>
          <w:rFonts w:cs="Arial"/>
        </w:rPr>
        <w:t>s</w:t>
      </w:r>
      <w:r w:rsidR="00C13EC2" w:rsidRPr="001E3E04">
        <w:rPr>
          <w:rFonts w:cs="Arial"/>
        </w:rPr>
        <w:t xml:space="preserve"> involucrados.</w:t>
      </w:r>
    </w:p>
    <w:p w14:paraId="665E99AA" w14:textId="0469260B" w:rsidR="00A7491F" w:rsidRPr="001E3E04" w:rsidRDefault="00A7491F" w:rsidP="001B1D40">
      <w:pPr>
        <w:pStyle w:val="Descripcin"/>
        <w:jc w:val="left"/>
        <w:rPr>
          <w:rFonts w:cs="Arial"/>
        </w:rPr>
      </w:pPr>
      <w:bookmarkStart w:id="136" w:name="_Ref524309254"/>
      <w:bookmarkStart w:id="137" w:name="_Ref524309250"/>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3</w:t>
      </w:r>
      <w:r w:rsidR="008C76F3">
        <w:rPr>
          <w:noProof/>
        </w:rPr>
        <w:fldChar w:fldCharType="end"/>
      </w:r>
      <w:bookmarkEnd w:id="136"/>
      <w:r>
        <w:t>: Roles en metodología SCRUM.</w:t>
      </w:r>
      <w:bookmarkEnd w:id="137"/>
    </w:p>
    <w:tbl>
      <w:tblPr>
        <w:tblStyle w:val="Tabladelista3-nfasis1"/>
        <w:tblW w:w="0" w:type="auto"/>
        <w:tblLook w:val="04A0" w:firstRow="1" w:lastRow="0" w:firstColumn="1" w:lastColumn="0" w:noHBand="0" w:noVBand="1"/>
      </w:tblPr>
      <w:tblGrid>
        <w:gridCol w:w="2835"/>
        <w:gridCol w:w="1837"/>
        <w:gridCol w:w="3872"/>
      </w:tblGrid>
      <w:tr w:rsidR="004E451B" w:rsidRPr="001E3E04" w14:paraId="47E060FF" w14:textId="77777777" w:rsidTr="00E717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Pr>
          <w:p w14:paraId="0A338037" w14:textId="77777777" w:rsidR="004E451B" w:rsidRPr="001E3E04" w:rsidRDefault="004E451B" w:rsidP="004E451B">
            <w:pPr>
              <w:rPr>
                <w:rFonts w:cs="Arial"/>
              </w:rPr>
            </w:pPr>
            <w:r w:rsidRPr="001E3E04">
              <w:rPr>
                <w:rFonts w:cs="Arial"/>
              </w:rPr>
              <w:t>Rol</w:t>
            </w:r>
          </w:p>
        </w:tc>
        <w:tc>
          <w:tcPr>
            <w:tcW w:w="1873" w:type="dxa"/>
          </w:tcPr>
          <w:p w14:paraId="74CA8742"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4013" w:type="dxa"/>
          </w:tcPr>
          <w:p w14:paraId="18B3E18B"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4E451B" w:rsidRPr="001E3E04" w14:paraId="2CC770FD"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5F5E5C4" w14:textId="77777777" w:rsidR="004E451B" w:rsidRPr="001E3E04" w:rsidRDefault="004E451B" w:rsidP="004E451B">
            <w:pPr>
              <w:rPr>
                <w:rFonts w:cs="Arial"/>
              </w:rPr>
            </w:pPr>
            <w:r w:rsidRPr="001E3E04">
              <w:rPr>
                <w:rFonts w:cs="Arial"/>
              </w:rPr>
              <w:t xml:space="preserve">Scrum </w:t>
            </w:r>
            <w:proofErr w:type="gramStart"/>
            <w:r w:rsidRPr="001E3E04">
              <w:rPr>
                <w:rFonts w:cs="Arial"/>
              </w:rPr>
              <w:t>Master</w:t>
            </w:r>
            <w:proofErr w:type="gramEnd"/>
          </w:p>
        </w:tc>
        <w:tc>
          <w:tcPr>
            <w:tcW w:w="1873" w:type="dxa"/>
          </w:tcPr>
          <w:p w14:paraId="457C3C7C"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4A29484C"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Asegurar cumplimiento de reglas y procesos</w:t>
            </w:r>
          </w:p>
        </w:tc>
      </w:tr>
      <w:tr w:rsidR="004E451B" w:rsidRPr="001E3E04" w14:paraId="636CDDE5"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7A466A88" w14:textId="77777777" w:rsidR="004E451B" w:rsidRPr="001E3E04" w:rsidRDefault="004E451B" w:rsidP="004E451B">
            <w:pPr>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Ower</w:t>
            </w:r>
            <w:proofErr w:type="spellEnd"/>
          </w:p>
        </w:tc>
        <w:tc>
          <w:tcPr>
            <w:tcW w:w="1873" w:type="dxa"/>
          </w:tcPr>
          <w:p w14:paraId="7A71CE53"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4013" w:type="dxa"/>
          </w:tcPr>
          <w:p w14:paraId="7B054E25" w14:textId="77777777" w:rsidR="00E717C1"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Generación de historias de usuario</w:t>
            </w:r>
          </w:p>
          <w:p w14:paraId="1593D55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Validación de </w:t>
            </w:r>
            <w:proofErr w:type="spellStart"/>
            <w:r w:rsidRPr="001E3E04">
              <w:rPr>
                <w:rFonts w:cs="Arial"/>
              </w:rPr>
              <w:t>Sprints</w:t>
            </w:r>
            <w:proofErr w:type="spellEnd"/>
          </w:p>
        </w:tc>
      </w:tr>
      <w:tr w:rsidR="004E451B" w:rsidRPr="001E3E04" w14:paraId="593D0178"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289923A" w14:textId="77777777" w:rsidR="004E451B" w:rsidRPr="001E3E04" w:rsidRDefault="004E451B" w:rsidP="004E451B">
            <w:pPr>
              <w:rPr>
                <w:rFonts w:cs="Arial"/>
              </w:rPr>
            </w:pPr>
            <w:proofErr w:type="spellStart"/>
            <w:r w:rsidRPr="001E3E04">
              <w:rPr>
                <w:rFonts w:cs="Arial"/>
              </w:rPr>
              <w:t>Team</w:t>
            </w:r>
            <w:proofErr w:type="spellEnd"/>
          </w:p>
        </w:tc>
        <w:tc>
          <w:tcPr>
            <w:tcW w:w="1873" w:type="dxa"/>
          </w:tcPr>
          <w:p w14:paraId="52BB9475"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013B4119"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Desarrollo del proyecto</w:t>
            </w:r>
          </w:p>
        </w:tc>
      </w:tr>
      <w:tr w:rsidR="004E451B" w:rsidRPr="001E3E04" w14:paraId="37C7AB58"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146E4AF0" w14:textId="77777777" w:rsidR="004E451B" w:rsidRPr="001E3E04" w:rsidRDefault="004E451B" w:rsidP="004E451B">
            <w:pPr>
              <w:rPr>
                <w:rFonts w:cs="Arial"/>
              </w:rPr>
            </w:pPr>
            <w:proofErr w:type="spellStart"/>
            <w:r w:rsidRPr="001E3E04">
              <w:rPr>
                <w:rFonts w:cs="Arial"/>
              </w:rPr>
              <w:t>Stakeholders</w:t>
            </w:r>
            <w:proofErr w:type="spellEnd"/>
          </w:p>
        </w:tc>
        <w:tc>
          <w:tcPr>
            <w:tcW w:w="1873" w:type="dxa"/>
          </w:tcPr>
          <w:p w14:paraId="663D9F2B"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Peter Waher</w:t>
            </w:r>
          </w:p>
        </w:tc>
        <w:tc>
          <w:tcPr>
            <w:tcW w:w="4013" w:type="dxa"/>
          </w:tcPr>
          <w:p w14:paraId="6510277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Supervisión y orientación</w:t>
            </w:r>
          </w:p>
        </w:tc>
      </w:tr>
    </w:tbl>
    <w:p w14:paraId="78AABAF3" w14:textId="1A66F4FA" w:rsidR="00C13EC2" w:rsidRPr="001E3E04" w:rsidRDefault="00C13EC2" w:rsidP="001B7A6D">
      <w:pPr>
        <w:ind w:firstLine="708"/>
        <w:rPr>
          <w:rFonts w:cs="Arial"/>
        </w:rPr>
      </w:pPr>
      <w:r w:rsidRPr="001E3E04">
        <w:rPr>
          <w:rFonts w:cs="Arial"/>
        </w:rPr>
        <w:t xml:space="preserve">En la </w:t>
      </w:r>
      <w:r w:rsidR="00270292">
        <w:rPr>
          <w:rFonts w:cs="Arial"/>
        </w:rPr>
        <w:fldChar w:fldCharType="begin"/>
      </w:r>
      <w:r w:rsidR="00270292">
        <w:rPr>
          <w:rFonts w:cs="Arial"/>
        </w:rPr>
        <w:instrText xml:space="preserve"> REF _Ref524309484 \h </w:instrText>
      </w:r>
      <w:r w:rsidR="00270292">
        <w:rPr>
          <w:rFonts w:cs="Arial"/>
        </w:rPr>
      </w:r>
      <w:r w:rsidR="00270292">
        <w:rPr>
          <w:rFonts w:cs="Arial"/>
        </w:rPr>
        <w:fldChar w:fldCharType="separate"/>
      </w:r>
      <w:r w:rsidR="00270292">
        <w:t xml:space="preserve">Tabla </w:t>
      </w:r>
      <w:r w:rsidR="00270292">
        <w:rPr>
          <w:noProof/>
        </w:rPr>
        <w:t>4</w:t>
      </w:r>
      <w:r w:rsidR="00270292">
        <w:rPr>
          <w:rFonts w:cs="Arial"/>
        </w:rPr>
        <w:fldChar w:fldCharType="end"/>
      </w:r>
      <w:r w:rsidR="00270292">
        <w:rPr>
          <w:rFonts w:cs="Arial"/>
        </w:rPr>
        <w:t xml:space="preserve"> </w:t>
      </w:r>
      <w:r w:rsidRPr="001E3E04">
        <w:rPr>
          <w:rFonts w:cs="Arial"/>
        </w:rPr>
        <w:t>se presentan los roles y responsabilidades en contexto de la metodología de programación.</w:t>
      </w:r>
    </w:p>
    <w:p w14:paraId="4E9B04CE" w14:textId="1062C75E" w:rsidR="00A7491F" w:rsidRDefault="00A7491F" w:rsidP="001B1D40">
      <w:pPr>
        <w:pStyle w:val="Descripcin"/>
        <w:keepNext/>
        <w:jc w:val="left"/>
      </w:pPr>
      <w:bookmarkStart w:id="138" w:name="_Ref524309484"/>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4</w:t>
      </w:r>
      <w:r w:rsidR="008C76F3">
        <w:rPr>
          <w:noProof/>
        </w:rPr>
        <w:fldChar w:fldCharType="end"/>
      </w:r>
      <w:bookmarkEnd w:id="138"/>
      <w:r>
        <w:t xml:space="preserve">: </w:t>
      </w:r>
      <w:r w:rsidRPr="00AE0C9B">
        <w:t>Roles y responsabilidades de metodología</w:t>
      </w:r>
      <w:r>
        <w:t xml:space="preserve"> SCRUM.</w:t>
      </w:r>
    </w:p>
    <w:tbl>
      <w:tblPr>
        <w:tblStyle w:val="Tabladelista3-nfasis1"/>
        <w:tblW w:w="0" w:type="auto"/>
        <w:tblLook w:val="04A0" w:firstRow="1" w:lastRow="0" w:firstColumn="1" w:lastColumn="0" w:noHBand="0" w:noVBand="1"/>
      </w:tblPr>
      <w:tblGrid>
        <w:gridCol w:w="2835"/>
        <w:gridCol w:w="1837"/>
        <w:gridCol w:w="3872"/>
      </w:tblGrid>
      <w:tr w:rsidR="00C13EC2" w:rsidRPr="001E3E04" w14:paraId="0C89345F" w14:textId="77777777" w:rsidTr="00A749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tcPr>
          <w:p w14:paraId="1399572F" w14:textId="77777777" w:rsidR="00C13EC2" w:rsidRPr="001E3E04" w:rsidRDefault="00C13EC2" w:rsidP="00501EA6">
            <w:pPr>
              <w:rPr>
                <w:rFonts w:cs="Arial"/>
              </w:rPr>
            </w:pPr>
            <w:r w:rsidRPr="001E3E04">
              <w:rPr>
                <w:rFonts w:cs="Arial"/>
              </w:rPr>
              <w:t>Rol</w:t>
            </w:r>
          </w:p>
        </w:tc>
        <w:tc>
          <w:tcPr>
            <w:tcW w:w="1837" w:type="dxa"/>
          </w:tcPr>
          <w:p w14:paraId="7CB26815"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3872" w:type="dxa"/>
          </w:tcPr>
          <w:p w14:paraId="634FEECE"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C13EC2" w:rsidRPr="001E3E04" w14:paraId="69FAF4FA"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6AAEAB2" w14:textId="1CD10524" w:rsidR="00C13EC2" w:rsidRPr="001E3E04" w:rsidRDefault="00C13EC2" w:rsidP="00501EA6">
            <w:pPr>
              <w:rPr>
                <w:rFonts w:cs="Arial"/>
              </w:rPr>
            </w:pPr>
            <w:r w:rsidRPr="001E3E04">
              <w:rPr>
                <w:rFonts w:cs="Arial"/>
              </w:rPr>
              <w:t>Director de Proyecto</w:t>
            </w:r>
          </w:p>
        </w:tc>
        <w:tc>
          <w:tcPr>
            <w:tcW w:w="1837" w:type="dxa"/>
          </w:tcPr>
          <w:p w14:paraId="65FA5B65"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133C4753" w14:textId="0AE3214E"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Coordinar Reuniones con cliente</w:t>
            </w:r>
          </w:p>
          <w:p w14:paraId="50911C63" w14:textId="19EC743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Realizar seguimiento del progreso</w:t>
            </w:r>
          </w:p>
        </w:tc>
      </w:tr>
      <w:tr w:rsidR="00C13EC2" w:rsidRPr="001E3E04" w14:paraId="6E4096C7"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5B95140E" w14:textId="33C78466" w:rsidR="00C13EC2" w:rsidRPr="001E3E04" w:rsidRDefault="00C13EC2" w:rsidP="00501EA6">
            <w:pPr>
              <w:rPr>
                <w:rFonts w:cs="Arial"/>
              </w:rPr>
            </w:pPr>
            <w:r w:rsidRPr="001E3E04">
              <w:rPr>
                <w:rFonts w:cs="Arial"/>
              </w:rPr>
              <w:lastRenderedPageBreak/>
              <w:t>Cliente</w:t>
            </w:r>
          </w:p>
        </w:tc>
        <w:tc>
          <w:tcPr>
            <w:tcW w:w="1837" w:type="dxa"/>
          </w:tcPr>
          <w:p w14:paraId="012F32E2"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3872" w:type="dxa"/>
          </w:tcPr>
          <w:p w14:paraId="1A91D724"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Define especificaciones</w:t>
            </w:r>
          </w:p>
          <w:p w14:paraId="786C4FDC" w14:textId="09F62083"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Realiza pruebas de aceptación</w:t>
            </w:r>
          </w:p>
        </w:tc>
      </w:tr>
      <w:tr w:rsidR="00C13EC2" w:rsidRPr="001E3E04" w14:paraId="44520D22"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EE54F72" w14:textId="7AEF68F9" w:rsidR="00C13EC2" w:rsidRPr="001E3E04" w:rsidRDefault="00C13EC2" w:rsidP="00501EA6">
            <w:pPr>
              <w:rPr>
                <w:rFonts w:cs="Arial"/>
              </w:rPr>
            </w:pPr>
            <w:r w:rsidRPr="001E3E04">
              <w:rPr>
                <w:rFonts w:cs="Arial"/>
              </w:rPr>
              <w:t>Programador</w:t>
            </w:r>
          </w:p>
        </w:tc>
        <w:tc>
          <w:tcPr>
            <w:tcW w:w="1837" w:type="dxa"/>
          </w:tcPr>
          <w:p w14:paraId="7E25ABB1"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47FBC2FC" w14:textId="5F71FA0B"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Codificación.</w:t>
            </w:r>
          </w:p>
          <w:p w14:paraId="063898FE" w14:textId="32925CA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Realización de pruebas unitarias.</w:t>
            </w:r>
          </w:p>
        </w:tc>
      </w:tr>
      <w:tr w:rsidR="00C13EC2" w:rsidRPr="001E3E04" w14:paraId="3D50440E"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1ACEA86C" w14:textId="6BF9010F" w:rsidR="00C13EC2" w:rsidRPr="001E3E04" w:rsidRDefault="00C13EC2" w:rsidP="00C13EC2">
            <w:pPr>
              <w:rPr>
                <w:rFonts w:cs="Arial"/>
              </w:rPr>
            </w:pPr>
            <w:r w:rsidRPr="001E3E04">
              <w:rPr>
                <w:rFonts w:cs="Arial"/>
              </w:rPr>
              <w:t>Encargado de pruebas</w:t>
            </w:r>
          </w:p>
        </w:tc>
        <w:tc>
          <w:tcPr>
            <w:tcW w:w="1837" w:type="dxa"/>
          </w:tcPr>
          <w:p w14:paraId="051FED43" w14:textId="7710CE81"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Marcelo Aros</w:t>
            </w:r>
          </w:p>
        </w:tc>
        <w:tc>
          <w:tcPr>
            <w:tcW w:w="3872" w:type="dxa"/>
          </w:tcPr>
          <w:p w14:paraId="0F23EE6B" w14:textId="77777777"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Orientar al cliente en las pruebas de aceptación</w:t>
            </w:r>
          </w:p>
          <w:p w14:paraId="34DDD565" w14:textId="2BBBD1F2"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Ejecutar pruebas funcionales y publicar resultados.</w:t>
            </w:r>
          </w:p>
        </w:tc>
      </w:tr>
    </w:tbl>
    <w:p w14:paraId="1B9C57A2" w14:textId="7835EA4E" w:rsidR="00850975" w:rsidRPr="001E3E04" w:rsidRDefault="00850975" w:rsidP="00850975">
      <w:pPr>
        <w:pStyle w:val="Ttulo2"/>
        <w:rPr>
          <w:rFonts w:cs="Arial"/>
        </w:rPr>
      </w:pPr>
      <w:bookmarkStart w:id="139" w:name="_Toc464484094"/>
      <w:bookmarkStart w:id="140" w:name="_Toc465070148"/>
      <w:bookmarkStart w:id="141" w:name="_Toc465070691"/>
      <w:r w:rsidRPr="001E3E04">
        <w:rPr>
          <w:rFonts w:cs="Arial"/>
        </w:rPr>
        <w:t>3.2. AMBIENTE DE DESARROLLO</w:t>
      </w:r>
      <w:bookmarkEnd w:id="139"/>
      <w:bookmarkEnd w:id="140"/>
      <w:bookmarkEnd w:id="141"/>
    </w:p>
    <w:p w14:paraId="57DA9448" w14:textId="77777777" w:rsidR="00850975" w:rsidRPr="001E3E04" w:rsidRDefault="00850975" w:rsidP="00850975">
      <w:pPr>
        <w:pStyle w:val="Ttulo3"/>
        <w:rPr>
          <w:rFonts w:cs="Arial"/>
        </w:rPr>
      </w:pPr>
      <w:bookmarkStart w:id="142" w:name="_Toc464484095"/>
      <w:bookmarkStart w:id="143" w:name="_Toc465070149"/>
      <w:bookmarkStart w:id="144" w:name="_Toc465070692"/>
      <w:r w:rsidRPr="001E3E04">
        <w:rPr>
          <w:rFonts w:cs="Arial"/>
        </w:rPr>
        <w:t>3.2.1. Gestión de la Configuración</w:t>
      </w:r>
      <w:bookmarkEnd w:id="142"/>
      <w:bookmarkEnd w:id="143"/>
      <w:bookmarkEnd w:id="144"/>
    </w:p>
    <w:p w14:paraId="777761FF" w14:textId="77777777" w:rsidR="004957CB" w:rsidRPr="001E3E04" w:rsidRDefault="00850975" w:rsidP="00E717C1">
      <w:pPr>
        <w:pStyle w:val="Ttulo4"/>
        <w:rPr>
          <w:rFonts w:cs="Arial"/>
        </w:rPr>
      </w:pPr>
      <w:bookmarkStart w:id="145" w:name="_Toc464484096"/>
      <w:bookmarkStart w:id="146" w:name="_Toc465070150"/>
      <w:bookmarkStart w:id="147" w:name="_Toc465070693"/>
      <w:r w:rsidRPr="001E3E04">
        <w:rPr>
          <w:rFonts w:cs="Arial"/>
        </w:rPr>
        <w:t xml:space="preserve">3.2.1.1. </w:t>
      </w:r>
      <w:r w:rsidR="004957CB" w:rsidRPr="001E3E04">
        <w:rPr>
          <w:rFonts w:cs="Arial"/>
        </w:rPr>
        <w:t>Control de Cambios</w:t>
      </w:r>
      <w:bookmarkEnd w:id="145"/>
      <w:bookmarkEnd w:id="146"/>
      <w:bookmarkEnd w:id="147"/>
    </w:p>
    <w:p w14:paraId="39F77DA8" w14:textId="05DE0BC9" w:rsidR="00E717C1" w:rsidRPr="001E3E04" w:rsidRDefault="00E717C1" w:rsidP="002B6A54">
      <w:pPr>
        <w:ind w:firstLine="708"/>
        <w:rPr>
          <w:rFonts w:cs="Arial"/>
        </w:rPr>
      </w:pPr>
      <w:r w:rsidRPr="001E3E04">
        <w:rPr>
          <w:rFonts w:cs="Arial"/>
        </w:rPr>
        <w:t xml:space="preserve">Para el control de cambios se ha decidido utilizar el software GitHub, herramienta web para la gestión de proyectos mediante la utilización de </w:t>
      </w:r>
      <w:proofErr w:type="gramStart"/>
      <w:r w:rsidRPr="001E3E04">
        <w:rPr>
          <w:rFonts w:cs="Arial"/>
        </w:rPr>
        <w:t>tickets</w:t>
      </w:r>
      <w:proofErr w:type="gramEnd"/>
      <w:r w:rsidRPr="001E3E04">
        <w:rPr>
          <w:rFonts w:cs="Arial"/>
        </w:rPr>
        <w:t xml:space="preserve"> o incidencias. Este se e</w:t>
      </w:r>
      <w:r w:rsidR="0027428D" w:rsidRPr="001E3E04">
        <w:rPr>
          <w:rFonts w:cs="Arial"/>
        </w:rPr>
        <w:t>ncuentra en la dirección</w:t>
      </w:r>
      <w:r w:rsidRPr="001E3E04">
        <w:rPr>
          <w:rFonts w:cs="Arial"/>
        </w:rPr>
        <w:t xml:space="preserve"> </w:t>
      </w:r>
      <w:r w:rsidR="00A902A8" w:rsidRPr="003F6335">
        <w:rPr>
          <w:rStyle w:val="Hipervnculo"/>
          <w:rFonts w:cs="Arial"/>
        </w:rPr>
        <w:t>https://github.com/MarceloAros</w:t>
      </w:r>
      <w:r w:rsidR="00A902A8">
        <w:rPr>
          <w:rStyle w:val="Hipervnculo"/>
          <w:rFonts w:cs="Arial"/>
        </w:rPr>
        <w:t>/Openfire/issues</w:t>
      </w:r>
      <w:r w:rsidR="00A902A8" w:rsidRPr="001E3E04">
        <w:rPr>
          <w:rFonts w:cs="Arial"/>
        </w:rPr>
        <w:t xml:space="preserve"> GitHub</w:t>
      </w:r>
      <w:r w:rsidRPr="001E3E04">
        <w:rPr>
          <w:rFonts w:cs="Arial"/>
        </w:rPr>
        <w:t xml:space="preserve"> se utilizará para realizar seguimiento de defectos, mejoras y tareas a realizar. </w:t>
      </w:r>
    </w:p>
    <w:p w14:paraId="669C5FFC" w14:textId="77777777" w:rsidR="004957CB" w:rsidRPr="001E3E04" w:rsidRDefault="004957CB" w:rsidP="004957CB">
      <w:pPr>
        <w:pStyle w:val="Ttulo4"/>
        <w:rPr>
          <w:rFonts w:cs="Arial"/>
        </w:rPr>
      </w:pPr>
      <w:bookmarkStart w:id="148" w:name="_Toc464484097"/>
      <w:bookmarkStart w:id="149" w:name="_Toc465070151"/>
      <w:bookmarkStart w:id="150" w:name="_Toc465070694"/>
      <w:r w:rsidRPr="001E3E04">
        <w:rPr>
          <w:rFonts w:cs="Arial"/>
        </w:rPr>
        <w:t>3.2.1.2. Control de versiones</w:t>
      </w:r>
      <w:bookmarkEnd w:id="148"/>
      <w:bookmarkEnd w:id="149"/>
      <w:bookmarkEnd w:id="150"/>
    </w:p>
    <w:p w14:paraId="181B2B1A" w14:textId="2C8F82C2" w:rsidR="004957CB" w:rsidRDefault="00256D4A" w:rsidP="002B6A54">
      <w:pPr>
        <w:ind w:firstLine="708"/>
        <w:rPr>
          <w:rFonts w:cs="Arial"/>
        </w:rPr>
      </w:pPr>
      <w:r w:rsidRPr="001E3E04">
        <w:rPr>
          <w:rFonts w:cs="Arial"/>
        </w:rPr>
        <w:t xml:space="preserve">De igual modo que para el control de cambios se </w:t>
      </w:r>
      <w:r w:rsidR="00A902A8">
        <w:rPr>
          <w:rFonts w:cs="Arial"/>
        </w:rPr>
        <w:t>decidió</w:t>
      </w:r>
      <w:r w:rsidRPr="001E3E04">
        <w:rPr>
          <w:rFonts w:cs="Arial"/>
        </w:rPr>
        <w:t xml:space="preserve"> utilizar GitHub herramienta destinada a gestionar todas l</w:t>
      </w:r>
      <w:r w:rsidR="00A902A8">
        <w:rPr>
          <w:rFonts w:cs="Arial"/>
        </w:rPr>
        <w:t>os repositorios y</w:t>
      </w:r>
      <w:r w:rsidRPr="001E3E04">
        <w:rPr>
          <w:rFonts w:cs="Arial"/>
        </w:rPr>
        <w:t xml:space="preserve"> versiones de los documentos y archivos del proyecto. El cual es gratuito</w:t>
      </w:r>
      <w:r w:rsidR="00945598" w:rsidRPr="001E3E04">
        <w:rPr>
          <w:rFonts w:cs="Arial"/>
        </w:rPr>
        <w:t xml:space="preserve">, además de ser </w:t>
      </w:r>
      <w:r w:rsidRPr="001E3E04">
        <w:rPr>
          <w:rFonts w:cs="Arial"/>
        </w:rPr>
        <w:t xml:space="preserve">abierto para cualquier persona, </w:t>
      </w:r>
      <w:r w:rsidR="00A902A8">
        <w:rPr>
          <w:rFonts w:cs="Arial"/>
        </w:rPr>
        <w:t>las direcciones son las siguientes:</w:t>
      </w:r>
    </w:p>
    <w:p w14:paraId="189806D9" w14:textId="6350AF9D" w:rsidR="00A902A8" w:rsidRDefault="008C76F3" w:rsidP="007A10DD">
      <w:pPr>
        <w:pStyle w:val="Prrafodelista"/>
        <w:numPr>
          <w:ilvl w:val="0"/>
          <w:numId w:val="41"/>
        </w:numPr>
        <w:rPr>
          <w:rFonts w:cs="Arial"/>
        </w:rPr>
      </w:pPr>
      <w:hyperlink r:id="rId20" w:history="1">
        <w:r w:rsidR="00A902A8" w:rsidRPr="00F7794E">
          <w:rPr>
            <w:rStyle w:val="Hipervnculo"/>
            <w:rFonts w:cs="Arial"/>
          </w:rPr>
          <w:t>https://github.com/MarceloAros/Openfire</w:t>
        </w:r>
      </w:hyperlink>
    </w:p>
    <w:p w14:paraId="3F03DE0A" w14:textId="481B5F32" w:rsidR="00A902A8" w:rsidRDefault="008C76F3" w:rsidP="007A10DD">
      <w:pPr>
        <w:pStyle w:val="Prrafodelista"/>
        <w:numPr>
          <w:ilvl w:val="0"/>
          <w:numId w:val="41"/>
        </w:numPr>
        <w:rPr>
          <w:rFonts w:cs="Arial"/>
        </w:rPr>
      </w:pPr>
      <w:hyperlink r:id="rId21" w:history="1">
        <w:r w:rsidR="00A902A8" w:rsidRPr="00F7794E">
          <w:rPr>
            <w:rStyle w:val="Hipervnculo"/>
            <w:rFonts w:cs="Arial"/>
          </w:rPr>
          <w:t>https://github.com/MarceloAros/Smack</w:t>
        </w:r>
      </w:hyperlink>
    </w:p>
    <w:p w14:paraId="3DD226BE" w14:textId="16B085AC" w:rsidR="00A902A8" w:rsidRDefault="008C76F3" w:rsidP="007A10DD">
      <w:pPr>
        <w:pStyle w:val="Prrafodelista"/>
        <w:numPr>
          <w:ilvl w:val="0"/>
          <w:numId w:val="41"/>
        </w:numPr>
        <w:rPr>
          <w:rFonts w:cs="Arial"/>
        </w:rPr>
      </w:pPr>
      <w:hyperlink r:id="rId22" w:history="1">
        <w:r w:rsidR="00A902A8" w:rsidRPr="00F7794E">
          <w:rPr>
            <w:rStyle w:val="Hipervnculo"/>
            <w:rFonts w:cs="Arial"/>
          </w:rPr>
          <w:t>https://github.com/MarceloAros/XEP0348-test</w:t>
        </w:r>
      </w:hyperlink>
    </w:p>
    <w:p w14:paraId="2DDBE3D9" w14:textId="7FFC609D" w:rsidR="00A902A8" w:rsidRDefault="008C76F3" w:rsidP="007A10DD">
      <w:pPr>
        <w:pStyle w:val="Prrafodelista"/>
        <w:numPr>
          <w:ilvl w:val="0"/>
          <w:numId w:val="41"/>
        </w:numPr>
        <w:rPr>
          <w:rFonts w:cs="Arial"/>
        </w:rPr>
      </w:pPr>
      <w:hyperlink r:id="rId23" w:history="1">
        <w:r w:rsidR="00A902A8" w:rsidRPr="00F7794E">
          <w:rPr>
            <w:rStyle w:val="Hipervnculo"/>
            <w:rFonts w:cs="Arial"/>
          </w:rPr>
          <w:t>https://github.com/MarceloAros/OF0348-Docs</w:t>
        </w:r>
      </w:hyperlink>
    </w:p>
    <w:p w14:paraId="65515524" w14:textId="2537708D" w:rsidR="00256D4A" w:rsidRPr="001E3E04" w:rsidRDefault="00256D4A" w:rsidP="0027428D">
      <w:pPr>
        <w:rPr>
          <w:rFonts w:cs="Arial"/>
        </w:rPr>
      </w:pPr>
      <w:r w:rsidRPr="001E3E04">
        <w:rPr>
          <w:rFonts w:cs="Arial"/>
        </w:rPr>
        <w:t>Utilizaremos la estructura propia de Git,</w:t>
      </w:r>
      <w:r w:rsidR="004A4B54" w:rsidRPr="001E3E04">
        <w:rPr>
          <w:rFonts w:cs="Arial"/>
        </w:rPr>
        <w:t xml:space="preserve"> la cual describimos en la </w:t>
      </w:r>
      <w:r w:rsidR="004A4B54" w:rsidRPr="001E3E04">
        <w:rPr>
          <w:rFonts w:cs="Arial"/>
        </w:rPr>
        <w:fldChar w:fldCharType="begin"/>
      </w:r>
      <w:r w:rsidR="004A4B54" w:rsidRPr="001E3E04">
        <w:rPr>
          <w:rFonts w:cs="Arial"/>
        </w:rPr>
        <w:instrText xml:space="preserve"> REF _Ref465151214 \h </w:instrText>
      </w:r>
      <w:r w:rsidR="001E3E04">
        <w:rPr>
          <w:rFonts w:cs="Arial"/>
        </w:rPr>
        <w:instrText xml:space="preserve"> \* MERGEFORMAT </w:instrText>
      </w:r>
      <w:r w:rsidR="004A4B54" w:rsidRPr="001E3E04">
        <w:rPr>
          <w:rFonts w:cs="Arial"/>
        </w:rPr>
      </w:r>
      <w:r w:rsidR="004A4B54" w:rsidRPr="001E3E04">
        <w:rPr>
          <w:rFonts w:cs="Arial"/>
        </w:rPr>
        <w:fldChar w:fldCharType="separate"/>
      </w:r>
      <w:r w:rsidR="004A4B54" w:rsidRPr="001E3E04">
        <w:rPr>
          <w:rFonts w:cs="Arial"/>
        </w:rPr>
        <w:t xml:space="preserve">Tabla </w:t>
      </w:r>
      <w:r w:rsidR="004A4B54" w:rsidRPr="001E3E04">
        <w:rPr>
          <w:rFonts w:cs="Arial"/>
          <w:noProof/>
        </w:rPr>
        <w:t>5</w:t>
      </w:r>
      <w:r w:rsidR="004A4B54" w:rsidRPr="001E3E04">
        <w:rPr>
          <w:rFonts w:cs="Arial"/>
        </w:rPr>
        <w:fldChar w:fldCharType="end"/>
      </w:r>
      <w:r w:rsidRPr="001E3E04">
        <w:rPr>
          <w:rFonts w:cs="Arial"/>
        </w:rPr>
        <w:t xml:space="preserve"> que está a continuación</w:t>
      </w:r>
      <w:r w:rsidR="00270292">
        <w:rPr>
          <w:rFonts w:cs="Arial"/>
        </w:rPr>
        <w:t>.</w:t>
      </w:r>
    </w:p>
    <w:p w14:paraId="11E074D8" w14:textId="1747E520" w:rsidR="00270292" w:rsidRDefault="00270292" w:rsidP="001B1D40">
      <w:pPr>
        <w:pStyle w:val="Descripcin"/>
        <w:keepNext/>
        <w:jc w:val="left"/>
      </w:pPr>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5</w:t>
      </w:r>
      <w:r w:rsidR="008C76F3">
        <w:rPr>
          <w:noProof/>
        </w:rPr>
        <w:fldChar w:fldCharType="end"/>
      </w:r>
      <w:r>
        <w:t xml:space="preserve">: </w:t>
      </w:r>
      <w:r w:rsidRPr="00E433EE">
        <w:t>Estructura de control de versiones Git.</w:t>
      </w:r>
    </w:p>
    <w:tbl>
      <w:tblPr>
        <w:tblStyle w:val="Tabladelista3-nfasis1"/>
        <w:tblW w:w="0" w:type="auto"/>
        <w:tblLook w:val="04A0" w:firstRow="1" w:lastRow="0" w:firstColumn="1" w:lastColumn="0" w:noHBand="0" w:noVBand="1"/>
      </w:tblPr>
      <w:tblGrid>
        <w:gridCol w:w="4264"/>
        <w:gridCol w:w="4280"/>
      </w:tblGrid>
      <w:tr w:rsidR="00256D4A" w:rsidRPr="001E3E04" w14:paraId="7239E25C"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4" w:type="dxa"/>
          </w:tcPr>
          <w:p w14:paraId="7C3C37F7" w14:textId="39A9F411" w:rsidR="00256D4A" w:rsidRPr="001E3E04" w:rsidRDefault="00DC05DF" w:rsidP="004957CB">
            <w:pPr>
              <w:rPr>
                <w:rFonts w:cs="Arial"/>
              </w:rPr>
            </w:pPr>
            <w:r w:rsidRPr="001E3E04">
              <w:rPr>
                <w:rFonts w:cs="Arial"/>
              </w:rPr>
              <w:t xml:space="preserve"> </w:t>
            </w:r>
          </w:p>
        </w:tc>
        <w:tc>
          <w:tcPr>
            <w:tcW w:w="4280" w:type="dxa"/>
          </w:tcPr>
          <w:p w14:paraId="2D3C0288" w14:textId="77777777" w:rsidR="00256D4A" w:rsidRPr="001E3E04" w:rsidRDefault="00256D4A" w:rsidP="004957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256D4A" w:rsidRPr="001E3E04" w14:paraId="30BC0A7A"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31ADE426" w14:textId="77777777" w:rsidR="00256D4A" w:rsidRPr="001E3E04" w:rsidRDefault="00256D4A" w:rsidP="004957CB">
            <w:pPr>
              <w:rPr>
                <w:rFonts w:cs="Arial"/>
              </w:rPr>
            </w:pPr>
            <w:proofErr w:type="gramStart"/>
            <w:r w:rsidRPr="001E3E04">
              <w:rPr>
                <w:rFonts w:cs="Arial"/>
              </w:rPr>
              <w:t>Master</w:t>
            </w:r>
            <w:proofErr w:type="gramEnd"/>
          </w:p>
        </w:tc>
        <w:tc>
          <w:tcPr>
            <w:tcW w:w="4280" w:type="dxa"/>
          </w:tcPr>
          <w:p w14:paraId="7716620A"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Código fuente «principal» </w:t>
            </w:r>
          </w:p>
        </w:tc>
      </w:tr>
      <w:tr w:rsidR="00256D4A" w:rsidRPr="001E3E04" w14:paraId="49DB86FE" w14:textId="77777777" w:rsidTr="00270292">
        <w:tc>
          <w:tcPr>
            <w:cnfStyle w:val="001000000000" w:firstRow="0" w:lastRow="0" w:firstColumn="1" w:lastColumn="0" w:oddVBand="0" w:evenVBand="0" w:oddHBand="0" w:evenHBand="0" w:firstRowFirstColumn="0" w:firstRowLastColumn="0" w:lastRowFirstColumn="0" w:lastRowLastColumn="0"/>
            <w:tcW w:w="4264" w:type="dxa"/>
          </w:tcPr>
          <w:p w14:paraId="38EAB314" w14:textId="77777777" w:rsidR="00256D4A" w:rsidRPr="001E3E04" w:rsidRDefault="00256D4A" w:rsidP="004957CB">
            <w:pPr>
              <w:rPr>
                <w:rFonts w:cs="Arial"/>
              </w:rPr>
            </w:pPr>
            <w:r w:rsidRPr="001E3E04">
              <w:rPr>
                <w:rFonts w:cs="Arial"/>
              </w:rPr>
              <w:t>Branch</w:t>
            </w:r>
          </w:p>
        </w:tc>
        <w:tc>
          <w:tcPr>
            <w:tcW w:w="4280" w:type="dxa"/>
          </w:tcPr>
          <w:p w14:paraId="1EE4C80E" w14:textId="77777777" w:rsidR="00256D4A" w:rsidRPr="001E3E04" w:rsidRDefault="00EC69DB" w:rsidP="00EC69D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Entorno de trabajo aislado del «</w:t>
            </w:r>
            <w:proofErr w:type="gramStart"/>
            <w:r w:rsidRPr="001E3E04">
              <w:rPr>
                <w:rFonts w:cs="Arial"/>
              </w:rPr>
              <w:t>Master</w:t>
            </w:r>
            <w:proofErr w:type="gramEnd"/>
            <w:r w:rsidRPr="001E3E04">
              <w:rPr>
                <w:rFonts w:cs="Arial"/>
              </w:rPr>
              <w:t>»</w:t>
            </w:r>
          </w:p>
        </w:tc>
      </w:tr>
      <w:tr w:rsidR="00256D4A" w:rsidRPr="001E3E04" w14:paraId="388C144B"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05D6AA2D" w14:textId="77777777" w:rsidR="00256D4A" w:rsidRPr="001E3E04" w:rsidRDefault="00256D4A" w:rsidP="004957CB">
            <w:pPr>
              <w:rPr>
                <w:rFonts w:cs="Arial"/>
              </w:rPr>
            </w:pPr>
            <w:proofErr w:type="spellStart"/>
            <w:r w:rsidRPr="001E3E04">
              <w:rPr>
                <w:rFonts w:cs="Arial"/>
              </w:rPr>
              <w:lastRenderedPageBreak/>
              <w:t>Release</w:t>
            </w:r>
            <w:r w:rsidR="00EC69DB" w:rsidRPr="001E3E04">
              <w:rPr>
                <w:rFonts w:cs="Arial"/>
              </w:rPr>
              <w:t>s</w:t>
            </w:r>
            <w:proofErr w:type="spellEnd"/>
          </w:p>
        </w:tc>
        <w:tc>
          <w:tcPr>
            <w:tcW w:w="4280" w:type="dxa"/>
          </w:tcPr>
          <w:p w14:paraId="174B230B"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Etiquetas de liberaciones</w:t>
            </w:r>
          </w:p>
        </w:tc>
      </w:tr>
    </w:tbl>
    <w:p w14:paraId="70F35D08" w14:textId="4987BC0E" w:rsidR="00EC69DB" w:rsidRPr="001E3E04" w:rsidRDefault="00EC69DB" w:rsidP="001B7A6D">
      <w:pPr>
        <w:ind w:firstLine="360"/>
        <w:rPr>
          <w:rFonts w:cs="Arial"/>
        </w:rPr>
      </w:pPr>
      <w:r w:rsidRPr="001E3E04">
        <w:rPr>
          <w:rFonts w:cs="Arial"/>
        </w:rPr>
        <w:t xml:space="preserve">Para las líneas base y cada liberación del producto se definieron las siguientes políticas de liberación: </w:t>
      </w:r>
    </w:p>
    <w:p w14:paraId="4344E94D" w14:textId="77777777" w:rsidR="00EC69DB" w:rsidRPr="001E3E04" w:rsidRDefault="00EC69DB" w:rsidP="00EC0540">
      <w:pPr>
        <w:pStyle w:val="Prrafodelista"/>
        <w:numPr>
          <w:ilvl w:val="0"/>
          <w:numId w:val="7"/>
        </w:numPr>
        <w:rPr>
          <w:rFonts w:cs="Arial"/>
        </w:rPr>
      </w:pPr>
      <w:r w:rsidRPr="001E3E04">
        <w:rPr>
          <w:rFonts w:cs="Arial"/>
        </w:rPr>
        <w:t>Las pruebas de aceptación deben haber sido 100% aprobadas.</w:t>
      </w:r>
    </w:p>
    <w:p w14:paraId="45B7104E" w14:textId="77777777" w:rsidR="00EC69DB" w:rsidRPr="001E3E04" w:rsidRDefault="00EC69DB" w:rsidP="00EC0540">
      <w:pPr>
        <w:pStyle w:val="Prrafodelista"/>
        <w:numPr>
          <w:ilvl w:val="0"/>
          <w:numId w:val="7"/>
        </w:numPr>
        <w:rPr>
          <w:rFonts w:cs="Arial"/>
        </w:rPr>
      </w:pPr>
      <w:r w:rsidRPr="001E3E04">
        <w:rPr>
          <w:rFonts w:cs="Arial"/>
        </w:rPr>
        <w:t>Las pruebas unitarias deben pasar en un 100%.</w:t>
      </w:r>
    </w:p>
    <w:p w14:paraId="1AF9584E" w14:textId="77777777" w:rsidR="00EC69DB" w:rsidRPr="001E3E04" w:rsidRDefault="00EC69DB" w:rsidP="00EC0540">
      <w:pPr>
        <w:pStyle w:val="Prrafodelista"/>
        <w:numPr>
          <w:ilvl w:val="0"/>
          <w:numId w:val="7"/>
        </w:numPr>
        <w:rPr>
          <w:rFonts w:cs="Arial"/>
        </w:rPr>
      </w:pPr>
      <w:r w:rsidRPr="001E3E04">
        <w:rPr>
          <w:rFonts w:cs="Arial"/>
        </w:rPr>
        <w:t xml:space="preserve">Los ítems de configuración contenidos en cada línea base serán los siguientes: </w:t>
      </w:r>
    </w:p>
    <w:p w14:paraId="6ABD6540" w14:textId="77777777" w:rsidR="00EC69DB" w:rsidRPr="001E3E04" w:rsidRDefault="00EC69DB" w:rsidP="00EC0540">
      <w:pPr>
        <w:pStyle w:val="Prrafodelista"/>
        <w:numPr>
          <w:ilvl w:val="1"/>
          <w:numId w:val="7"/>
        </w:numPr>
        <w:rPr>
          <w:rFonts w:cs="Arial"/>
        </w:rPr>
      </w:pPr>
      <w:r w:rsidRPr="001E3E04">
        <w:rPr>
          <w:rFonts w:cs="Arial"/>
        </w:rPr>
        <w:t>Ejecutable</w:t>
      </w:r>
    </w:p>
    <w:p w14:paraId="7EE23BF0" w14:textId="77777777" w:rsidR="00EC69DB" w:rsidRPr="001E3E04" w:rsidRDefault="00EC69DB" w:rsidP="00EC0540">
      <w:pPr>
        <w:pStyle w:val="Prrafodelista"/>
        <w:numPr>
          <w:ilvl w:val="1"/>
          <w:numId w:val="7"/>
        </w:numPr>
        <w:rPr>
          <w:rFonts w:cs="Arial"/>
        </w:rPr>
      </w:pPr>
      <w:r w:rsidRPr="001E3E04">
        <w:rPr>
          <w:rFonts w:cs="Arial"/>
        </w:rPr>
        <w:t>Código Fuente</w:t>
      </w:r>
    </w:p>
    <w:p w14:paraId="48225169" w14:textId="77777777" w:rsidR="00EC69DB" w:rsidRPr="001E3E04" w:rsidRDefault="00EC69DB" w:rsidP="00EC0540">
      <w:pPr>
        <w:pStyle w:val="Prrafodelista"/>
        <w:numPr>
          <w:ilvl w:val="1"/>
          <w:numId w:val="7"/>
        </w:numPr>
        <w:rPr>
          <w:rFonts w:cs="Arial"/>
        </w:rPr>
      </w:pPr>
      <w:r w:rsidRPr="001E3E04">
        <w:rPr>
          <w:rFonts w:cs="Arial"/>
        </w:rPr>
        <w:t>Notas de Instalación</w:t>
      </w:r>
    </w:p>
    <w:p w14:paraId="679A0049" w14:textId="77777777" w:rsidR="00EC69DB" w:rsidRPr="001E3E04" w:rsidRDefault="00EC69DB" w:rsidP="00EC0540">
      <w:pPr>
        <w:pStyle w:val="Prrafodelista"/>
        <w:numPr>
          <w:ilvl w:val="1"/>
          <w:numId w:val="7"/>
        </w:numPr>
        <w:rPr>
          <w:rFonts w:cs="Arial"/>
        </w:rPr>
      </w:pPr>
      <w:r w:rsidRPr="001E3E04">
        <w:rPr>
          <w:rFonts w:cs="Arial"/>
        </w:rPr>
        <w:t>Notas de Liberación</w:t>
      </w:r>
    </w:p>
    <w:p w14:paraId="1A09D3E1" w14:textId="77777777" w:rsidR="00EC69DB" w:rsidRPr="001E3E04" w:rsidRDefault="00EC69DB" w:rsidP="00EC0540">
      <w:pPr>
        <w:pStyle w:val="Prrafodelista"/>
        <w:numPr>
          <w:ilvl w:val="1"/>
          <w:numId w:val="7"/>
        </w:numPr>
        <w:rPr>
          <w:rFonts w:cs="Arial"/>
        </w:rPr>
      </w:pPr>
      <w:r w:rsidRPr="001E3E04">
        <w:rPr>
          <w:rFonts w:cs="Arial"/>
        </w:rPr>
        <w:t>Manual de Usuario</w:t>
      </w:r>
    </w:p>
    <w:p w14:paraId="06120CAC" w14:textId="77777777" w:rsidR="00EC69DB" w:rsidRPr="001E3E04" w:rsidRDefault="00EC69DB" w:rsidP="00EC0540">
      <w:pPr>
        <w:pStyle w:val="Prrafodelista"/>
        <w:numPr>
          <w:ilvl w:val="1"/>
          <w:numId w:val="7"/>
        </w:numPr>
        <w:rPr>
          <w:rFonts w:cs="Arial"/>
        </w:rPr>
      </w:pPr>
      <w:r w:rsidRPr="001E3E04">
        <w:rPr>
          <w:rFonts w:cs="Arial"/>
        </w:rPr>
        <w:t>Memoria de Proyecto</w:t>
      </w:r>
    </w:p>
    <w:p w14:paraId="7D7CE338" w14:textId="77777777" w:rsidR="00EC69DB" w:rsidRPr="001E3E04" w:rsidRDefault="00EC69DB" w:rsidP="00EC0540">
      <w:pPr>
        <w:pStyle w:val="Prrafodelista"/>
        <w:numPr>
          <w:ilvl w:val="1"/>
          <w:numId w:val="7"/>
        </w:numPr>
        <w:rPr>
          <w:rFonts w:cs="Arial"/>
        </w:rPr>
      </w:pPr>
      <w:r w:rsidRPr="001E3E04">
        <w:rPr>
          <w:rFonts w:cs="Arial"/>
        </w:rPr>
        <w:t>Sprint Backlog</w:t>
      </w:r>
    </w:p>
    <w:p w14:paraId="3B25D926" w14:textId="77777777" w:rsidR="00256D4A" w:rsidRPr="001E3E04" w:rsidRDefault="00EC69DB" w:rsidP="00EC0540">
      <w:pPr>
        <w:pStyle w:val="Prrafodelista"/>
        <w:numPr>
          <w:ilvl w:val="1"/>
          <w:numId w:val="7"/>
        </w:numPr>
        <w:rPr>
          <w:rFonts w:cs="Arial"/>
        </w:rPr>
      </w:pPr>
      <w:proofErr w:type="spellStart"/>
      <w:r w:rsidRPr="001E3E04">
        <w:rPr>
          <w:rFonts w:cs="Arial"/>
        </w:rPr>
        <w:t>Product</w:t>
      </w:r>
      <w:proofErr w:type="spellEnd"/>
      <w:r w:rsidRPr="001E3E04">
        <w:rPr>
          <w:rFonts w:cs="Arial"/>
        </w:rPr>
        <w:t xml:space="preserve"> Backlog</w:t>
      </w:r>
    </w:p>
    <w:p w14:paraId="36085FBF" w14:textId="77777777" w:rsidR="004957CB" w:rsidRPr="001E3E04" w:rsidRDefault="004957CB" w:rsidP="004957CB">
      <w:pPr>
        <w:pStyle w:val="Ttulo4"/>
        <w:rPr>
          <w:rFonts w:cs="Arial"/>
        </w:rPr>
      </w:pPr>
      <w:bookmarkStart w:id="151" w:name="_Toc464484098"/>
      <w:bookmarkStart w:id="152" w:name="_Toc465070152"/>
      <w:bookmarkStart w:id="153" w:name="_Toc465070695"/>
      <w:r w:rsidRPr="001E3E04">
        <w:rPr>
          <w:rFonts w:cs="Arial"/>
        </w:rPr>
        <w:t>3.2.1.3. Entregables</w:t>
      </w:r>
      <w:bookmarkEnd w:id="151"/>
      <w:bookmarkEnd w:id="152"/>
      <w:bookmarkEnd w:id="153"/>
    </w:p>
    <w:p w14:paraId="3861181C" w14:textId="4D719FC2" w:rsidR="00270292" w:rsidRDefault="00270292" w:rsidP="001B1D40">
      <w:pPr>
        <w:pStyle w:val="Descripcin"/>
        <w:keepNext/>
        <w:jc w:val="left"/>
      </w:pPr>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6</w:t>
      </w:r>
      <w:r w:rsidR="008C76F3">
        <w:rPr>
          <w:noProof/>
        </w:rPr>
        <w:fldChar w:fldCharType="end"/>
      </w:r>
      <w:r>
        <w:t>: Detalles de liberaciones y entregables.</w:t>
      </w:r>
    </w:p>
    <w:tbl>
      <w:tblPr>
        <w:tblStyle w:val="Tabladelista3-nfasis1"/>
        <w:tblW w:w="0" w:type="auto"/>
        <w:tblLook w:val="04A0" w:firstRow="1" w:lastRow="0" w:firstColumn="1" w:lastColumn="0" w:noHBand="0" w:noVBand="1"/>
      </w:tblPr>
      <w:tblGrid>
        <w:gridCol w:w="2840"/>
        <w:gridCol w:w="2873"/>
        <w:gridCol w:w="2831"/>
      </w:tblGrid>
      <w:tr w:rsidR="00EC69DB" w:rsidRPr="001E3E04" w14:paraId="2BA65FD9"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40" w:type="dxa"/>
          </w:tcPr>
          <w:p w14:paraId="7A4DED29" w14:textId="77777777" w:rsidR="00EC69DB" w:rsidRPr="001E3E04" w:rsidRDefault="00EC69DB" w:rsidP="00EC69DB">
            <w:pPr>
              <w:tabs>
                <w:tab w:val="left" w:pos="1168"/>
              </w:tabs>
              <w:rPr>
                <w:rFonts w:cs="Arial"/>
              </w:rPr>
            </w:pPr>
            <w:r w:rsidRPr="001E3E04">
              <w:rPr>
                <w:rFonts w:cs="Arial"/>
              </w:rPr>
              <w:t>Entrega</w:t>
            </w:r>
          </w:p>
        </w:tc>
        <w:tc>
          <w:tcPr>
            <w:tcW w:w="2873" w:type="dxa"/>
          </w:tcPr>
          <w:p w14:paraId="1A9048BD" w14:textId="2B347C0C"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Versión de Producto</w:t>
            </w:r>
            <w:r w:rsidR="00307756">
              <w:rPr>
                <w:rFonts w:cs="Arial"/>
              </w:rPr>
              <w:t>(s)</w:t>
            </w:r>
          </w:p>
        </w:tc>
        <w:tc>
          <w:tcPr>
            <w:tcW w:w="2831" w:type="dxa"/>
          </w:tcPr>
          <w:p w14:paraId="2C434477" w14:textId="77777777"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Fecha</w:t>
            </w:r>
          </w:p>
        </w:tc>
      </w:tr>
      <w:tr w:rsidR="00D94FA3" w:rsidRPr="001E3E04" w14:paraId="198C7688"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6144EC1" w14:textId="3B7FD118" w:rsidR="00D94FA3" w:rsidRPr="001E3E04" w:rsidRDefault="00D94FA3" w:rsidP="00D94FA3">
            <w:pPr>
              <w:tabs>
                <w:tab w:val="left" w:pos="1168"/>
              </w:tabs>
              <w:rPr>
                <w:rFonts w:cs="Arial"/>
              </w:rPr>
            </w:pPr>
            <w:r w:rsidRPr="001E3E04">
              <w:rPr>
                <w:rFonts w:cs="Arial"/>
              </w:rPr>
              <w:t>Sprint #0</w:t>
            </w:r>
            <w:r w:rsidR="00A32501">
              <w:rPr>
                <w:rFonts w:cs="Arial"/>
              </w:rPr>
              <w:t>-A</w:t>
            </w:r>
          </w:p>
        </w:tc>
        <w:tc>
          <w:tcPr>
            <w:tcW w:w="2873" w:type="dxa"/>
          </w:tcPr>
          <w:p w14:paraId="641E174F" w14:textId="7F677970"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0.1</w:t>
            </w:r>
          </w:p>
        </w:tc>
        <w:tc>
          <w:tcPr>
            <w:tcW w:w="2831" w:type="dxa"/>
          </w:tcPr>
          <w:p w14:paraId="71711055" w14:textId="7424ED42" w:rsidR="00D94FA3" w:rsidRPr="001E3E04" w:rsidRDefault="00D94FA3"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30</w:t>
            </w:r>
            <w:r w:rsidR="00A902A8">
              <w:rPr>
                <w:rFonts w:cs="Arial"/>
              </w:rPr>
              <w:t xml:space="preserve"> de abril</w:t>
            </w:r>
            <w:r w:rsidRPr="001E3E04">
              <w:rPr>
                <w:rFonts w:cs="Arial"/>
              </w:rPr>
              <w:t xml:space="preserve"> </w:t>
            </w:r>
            <w:r w:rsidR="00D610E1">
              <w:rPr>
                <w:rFonts w:cs="Arial"/>
              </w:rPr>
              <w:t xml:space="preserve">de </w:t>
            </w:r>
            <w:r w:rsidRPr="001E3E04">
              <w:rPr>
                <w:rFonts w:cs="Arial"/>
              </w:rPr>
              <w:t>201</w:t>
            </w:r>
            <w:r w:rsidR="00A902A8">
              <w:rPr>
                <w:rFonts w:cs="Arial"/>
              </w:rPr>
              <w:t>7</w:t>
            </w:r>
          </w:p>
        </w:tc>
      </w:tr>
      <w:tr w:rsidR="00D94FA3" w:rsidRPr="001E3E04" w14:paraId="3343418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28B7E0C6" w14:textId="4206D7A0" w:rsidR="00D94FA3" w:rsidRPr="001E3E04" w:rsidRDefault="00D94FA3" w:rsidP="00D94FA3">
            <w:pPr>
              <w:tabs>
                <w:tab w:val="left" w:pos="1168"/>
              </w:tabs>
              <w:rPr>
                <w:rFonts w:cs="Arial"/>
              </w:rPr>
            </w:pPr>
            <w:r w:rsidRPr="001E3E04">
              <w:rPr>
                <w:rFonts w:cs="Arial"/>
              </w:rPr>
              <w:t>Sprint #</w:t>
            </w:r>
            <w:r w:rsidR="00A32501">
              <w:rPr>
                <w:rFonts w:cs="Arial"/>
              </w:rPr>
              <w:t>0-B</w:t>
            </w:r>
          </w:p>
        </w:tc>
        <w:tc>
          <w:tcPr>
            <w:tcW w:w="2873" w:type="dxa"/>
          </w:tcPr>
          <w:p w14:paraId="3136D6B6" w14:textId="057FD424" w:rsidR="00D94FA3" w:rsidRPr="001E3E04" w:rsidRDefault="00F2514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0.2</w:t>
            </w:r>
          </w:p>
        </w:tc>
        <w:tc>
          <w:tcPr>
            <w:tcW w:w="2831" w:type="dxa"/>
          </w:tcPr>
          <w:p w14:paraId="1FD7C23C" w14:textId="1CFE8155"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30 de mayo </w:t>
            </w:r>
            <w:r w:rsidR="00D610E1">
              <w:rPr>
                <w:rFonts w:cs="Arial"/>
              </w:rPr>
              <w:t xml:space="preserve">de </w:t>
            </w:r>
            <w:r>
              <w:rPr>
                <w:rFonts w:cs="Arial"/>
              </w:rPr>
              <w:t>2017</w:t>
            </w:r>
          </w:p>
        </w:tc>
      </w:tr>
      <w:tr w:rsidR="00D94FA3" w:rsidRPr="001E3E04" w14:paraId="4CEDA970"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635A7B1" w14:textId="1FE2480E" w:rsidR="00D94FA3" w:rsidRPr="001E3E04" w:rsidRDefault="00D94FA3" w:rsidP="00D94FA3">
            <w:pPr>
              <w:tabs>
                <w:tab w:val="left" w:pos="1168"/>
              </w:tabs>
              <w:rPr>
                <w:rFonts w:cs="Arial"/>
              </w:rPr>
            </w:pPr>
            <w:r w:rsidRPr="001E3E04">
              <w:rPr>
                <w:rFonts w:cs="Arial"/>
              </w:rPr>
              <w:t>Sprint #</w:t>
            </w:r>
            <w:r w:rsidR="00A32501">
              <w:rPr>
                <w:rFonts w:cs="Arial"/>
              </w:rPr>
              <w:t>0-C</w:t>
            </w:r>
          </w:p>
        </w:tc>
        <w:tc>
          <w:tcPr>
            <w:tcW w:w="2873" w:type="dxa"/>
          </w:tcPr>
          <w:p w14:paraId="436F0E5D" w14:textId="26FDF91B"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0.3</w:t>
            </w:r>
          </w:p>
        </w:tc>
        <w:tc>
          <w:tcPr>
            <w:tcW w:w="2831" w:type="dxa"/>
          </w:tcPr>
          <w:p w14:paraId="1686D031" w14:textId="515E475E" w:rsidR="00D94FA3" w:rsidRPr="001E3E04" w:rsidRDefault="00A902A8"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 xml:space="preserve">30 de junio </w:t>
            </w:r>
            <w:r w:rsidR="00D610E1">
              <w:rPr>
                <w:rFonts w:cs="Arial"/>
              </w:rPr>
              <w:t xml:space="preserve">de </w:t>
            </w:r>
            <w:r>
              <w:rPr>
                <w:rFonts w:cs="Arial"/>
              </w:rPr>
              <w:t>2017</w:t>
            </w:r>
          </w:p>
        </w:tc>
      </w:tr>
      <w:tr w:rsidR="00D94FA3" w:rsidRPr="001E3E04" w14:paraId="20E8A56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548A0C05" w14:textId="71ED865C" w:rsidR="00D94FA3" w:rsidRPr="001E3E04" w:rsidRDefault="00D94FA3" w:rsidP="00D94FA3">
            <w:pPr>
              <w:tabs>
                <w:tab w:val="left" w:pos="1168"/>
              </w:tabs>
              <w:rPr>
                <w:rFonts w:cs="Arial"/>
              </w:rPr>
            </w:pPr>
            <w:r w:rsidRPr="001E3E04">
              <w:rPr>
                <w:rFonts w:cs="Arial"/>
              </w:rPr>
              <w:t>Sprint #</w:t>
            </w:r>
            <w:r w:rsidR="00A32501">
              <w:rPr>
                <w:rFonts w:cs="Arial"/>
              </w:rPr>
              <w:t>1</w:t>
            </w:r>
          </w:p>
        </w:tc>
        <w:tc>
          <w:tcPr>
            <w:tcW w:w="2873" w:type="dxa"/>
          </w:tcPr>
          <w:p w14:paraId="4EFC0FF4" w14:textId="1F0ACB16"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4.3.1-beta1</w:t>
            </w:r>
          </w:p>
        </w:tc>
        <w:tc>
          <w:tcPr>
            <w:tcW w:w="2831" w:type="dxa"/>
          </w:tcPr>
          <w:p w14:paraId="36FCF250" w14:textId="54F4BCA0"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13 de abril de 2018</w:t>
            </w:r>
          </w:p>
        </w:tc>
      </w:tr>
      <w:tr w:rsidR="00D94FA3" w:rsidRPr="001E3E04" w14:paraId="5BC1FBDD"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81E3F0E" w14:textId="3705482A" w:rsidR="00D94FA3" w:rsidRPr="001E3E04" w:rsidRDefault="00D94FA3" w:rsidP="00D94FA3">
            <w:pPr>
              <w:tabs>
                <w:tab w:val="left" w:pos="1168"/>
              </w:tabs>
              <w:rPr>
                <w:rFonts w:cs="Arial"/>
              </w:rPr>
            </w:pPr>
            <w:r w:rsidRPr="001E3E04">
              <w:rPr>
                <w:rFonts w:cs="Arial"/>
              </w:rPr>
              <w:t>Sprint #</w:t>
            </w:r>
            <w:r w:rsidR="00A32501">
              <w:rPr>
                <w:rFonts w:cs="Arial"/>
              </w:rPr>
              <w:t>2</w:t>
            </w:r>
          </w:p>
        </w:tc>
        <w:tc>
          <w:tcPr>
            <w:tcW w:w="2873" w:type="dxa"/>
          </w:tcPr>
          <w:p w14:paraId="5B65BF5F" w14:textId="5964CFD5" w:rsidR="00D94FA3" w:rsidRPr="001E3E04" w:rsidRDefault="00A902A8" w:rsidP="00A902A8">
            <w:pPr>
              <w:tabs>
                <w:tab w:val="center" w:pos="12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4.3.1-beta2</w:t>
            </w:r>
          </w:p>
        </w:tc>
        <w:tc>
          <w:tcPr>
            <w:tcW w:w="2831" w:type="dxa"/>
          </w:tcPr>
          <w:p w14:paraId="696B7DB2" w14:textId="3EFE9A52" w:rsidR="00D94FA3"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27 de abril de 2018</w:t>
            </w:r>
          </w:p>
        </w:tc>
      </w:tr>
      <w:tr w:rsidR="00D94FA3" w:rsidRPr="001E3E04" w14:paraId="1F508DE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BE84432" w14:textId="1B37D997" w:rsidR="00D94FA3" w:rsidRPr="001E3E04" w:rsidRDefault="00D94FA3" w:rsidP="00D94FA3">
            <w:pPr>
              <w:tabs>
                <w:tab w:val="left" w:pos="1168"/>
              </w:tabs>
              <w:rPr>
                <w:rFonts w:cs="Arial"/>
              </w:rPr>
            </w:pPr>
            <w:r w:rsidRPr="001E3E04">
              <w:rPr>
                <w:rFonts w:cs="Arial"/>
              </w:rPr>
              <w:t>Sprint #</w:t>
            </w:r>
            <w:r w:rsidR="00A32501">
              <w:rPr>
                <w:rFonts w:cs="Arial"/>
              </w:rPr>
              <w:t>3</w:t>
            </w:r>
          </w:p>
        </w:tc>
        <w:tc>
          <w:tcPr>
            <w:tcW w:w="2873" w:type="dxa"/>
          </w:tcPr>
          <w:p w14:paraId="588D161E" w14:textId="74744973"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w:t>
            </w:r>
          </w:p>
        </w:tc>
        <w:tc>
          <w:tcPr>
            <w:tcW w:w="2831" w:type="dxa"/>
          </w:tcPr>
          <w:p w14:paraId="37966294" w14:textId="3041EFBE"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14 de mayo de 2018</w:t>
            </w:r>
          </w:p>
        </w:tc>
      </w:tr>
      <w:tr w:rsidR="00A902A8" w:rsidRPr="001E3E04" w14:paraId="16CBFD43"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D7ECF52" w14:textId="281A4BC0" w:rsidR="00A902A8" w:rsidRPr="001E3E04" w:rsidRDefault="00A902A8" w:rsidP="00D94FA3">
            <w:pPr>
              <w:tabs>
                <w:tab w:val="left" w:pos="1168"/>
              </w:tabs>
              <w:rPr>
                <w:rFonts w:cs="Arial"/>
              </w:rPr>
            </w:pPr>
            <w:r w:rsidRPr="001E3E04">
              <w:rPr>
                <w:rFonts w:cs="Arial"/>
              </w:rPr>
              <w:t>Sprint #</w:t>
            </w:r>
            <w:r>
              <w:rPr>
                <w:rFonts w:cs="Arial"/>
              </w:rPr>
              <w:t>4</w:t>
            </w:r>
          </w:p>
        </w:tc>
        <w:tc>
          <w:tcPr>
            <w:tcW w:w="2873" w:type="dxa"/>
          </w:tcPr>
          <w:p w14:paraId="04E48490" w14:textId="12D5FBB6" w:rsidR="00A902A8" w:rsidRPr="001E3E04" w:rsidRDefault="00307756"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4.3.1.-beta3</w:t>
            </w:r>
            <w:r w:rsidR="007B4589">
              <w:rPr>
                <w:rFonts w:cs="Arial"/>
              </w:rPr>
              <w:t>.2</w:t>
            </w:r>
            <w:r>
              <w:rPr>
                <w:rFonts w:cs="Arial"/>
              </w:rPr>
              <w:br/>
              <w:t>SMACK 4.3.0-alpha.1</w:t>
            </w:r>
          </w:p>
        </w:tc>
        <w:tc>
          <w:tcPr>
            <w:tcW w:w="2831" w:type="dxa"/>
          </w:tcPr>
          <w:p w14:paraId="4DBE40E2" w14:textId="0F39B7FA" w:rsidR="00A902A8"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29 de mayo de 2018</w:t>
            </w:r>
          </w:p>
        </w:tc>
      </w:tr>
      <w:tr w:rsidR="00A902A8" w:rsidRPr="001E3E04" w14:paraId="0D07D8B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2D76CA7" w14:textId="033A00CC" w:rsidR="00A902A8" w:rsidRPr="001E3E04" w:rsidRDefault="00A902A8" w:rsidP="00D94FA3">
            <w:pPr>
              <w:tabs>
                <w:tab w:val="left" w:pos="1168"/>
              </w:tabs>
              <w:rPr>
                <w:rFonts w:cs="Arial"/>
              </w:rPr>
            </w:pPr>
            <w:r w:rsidRPr="001E3E04">
              <w:rPr>
                <w:rFonts w:cs="Arial"/>
              </w:rPr>
              <w:t>Sprint #</w:t>
            </w:r>
            <w:r>
              <w:rPr>
                <w:rFonts w:cs="Arial"/>
              </w:rPr>
              <w:t>5</w:t>
            </w:r>
          </w:p>
        </w:tc>
        <w:tc>
          <w:tcPr>
            <w:tcW w:w="2873" w:type="dxa"/>
          </w:tcPr>
          <w:p w14:paraId="0D70097B" w14:textId="443FCCD8" w:rsidR="00A902A8" w:rsidRPr="001E3E04" w:rsidRDefault="00307756"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4.3.1.-beta3.1</w:t>
            </w:r>
            <w:r>
              <w:rPr>
                <w:rFonts w:cs="Arial"/>
              </w:rPr>
              <w:br/>
              <w:t>SMACK 4.3.0-alpha.1.2</w:t>
            </w:r>
          </w:p>
        </w:tc>
        <w:tc>
          <w:tcPr>
            <w:tcW w:w="2831" w:type="dxa"/>
          </w:tcPr>
          <w:p w14:paraId="1E2859C0" w14:textId="39B783FD" w:rsidR="00A902A8"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16 de junio de 2018</w:t>
            </w:r>
          </w:p>
        </w:tc>
      </w:tr>
    </w:tbl>
    <w:p w14:paraId="42C11554" w14:textId="2FA37D67" w:rsidR="004957CB" w:rsidRPr="001E3E04" w:rsidRDefault="004957CB" w:rsidP="004957CB">
      <w:pPr>
        <w:pStyle w:val="Ttulo3"/>
        <w:rPr>
          <w:rFonts w:cs="Arial"/>
        </w:rPr>
      </w:pPr>
      <w:bookmarkStart w:id="154" w:name="_Toc464484099"/>
      <w:bookmarkStart w:id="155" w:name="_Toc465070153"/>
      <w:bookmarkStart w:id="156" w:name="_Toc465070696"/>
      <w:r w:rsidRPr="001E3E04">
        <w:rPr>
          <w:rFonts w:cs="Arial"/>
        </w:rPr>
        <w:t>3.2.2. Lenguajes de Programación</w:t>
      </w:r>
      <w:bookmarkEnd w:id="154"/>
      <w:bookmarkEnd w:id="155"/>
      <w:bookmarkEnd w:id="156"/>
    </w:p>
    <w:p w14:paraId="3A50E9B0" w14:textId="6B1AD761" w:rsidR="004957CB" w:rsidRPr="001E3E04" w:rsidRDefault="005B0E75" w:rsidP="001B7A6D">
      <w:pPr>
        <w:ind w:firstLine="708"/>
        <w:rPr>
          <w:rFonts w:cs="Arial"/>
        </w:rPr>
      </w:pPr>
      <w:r w:rsidRPr="001E3E04">
        <w:rPr>
          <w:rFonts w:cs="Arial"/>
        </w:rPr>
        <w:t xml:space="preserve">Para el desarrollo del código fuente se utilizará Java para </w:t>
      </w:r>
      <w:r w:rsidR="00B35270">
        <w:rPr>
          <w:rFonts w:cs="Arial"/>
        </w:rPr>
        <w:t>modificación del</w:t>
      </w:r>
      <w:r w:rsidRPr="001E3E04">
        <w:rPr>
          <w:rFonts w:cs="Arial"/>
        </w:rPr>
        <w:t xml:space="preserve"> servidor XMPP «</w:t>
      </w:r>
      <w:proofErr w:type="spellStart"/>
      <w:r w:rsidRPr="001E3E04">
        <w:rPr>
          <w:rFonts w:cs="Arial"/>
        </w:rPr>
        <w:t>OpenFire</w:t>
      </w:r>
      <w:proofErr w:type="spellEnd"/>
      <w:r w:rsidRPr="001E3E04">
        <w:rPr>
          <w:rFonts w:cs="Arial"/>
        </w:rPr>
        <w:t xml:space="preserve">» y para librería «Smack», </w:t>
      </w:r>
      <w:r w:rsidR="00B35270">
        <w:rPr>
          <w:rFonts w:cs="Arial"/>
        </w:rPr>
        <w:t xml:space="preserve">como también </w:t>
      </w:r>
      <w:r w:rsidRPr="001E3E04">
        <w:rPr>
          <w:rFonts w:cs="Arial"/>
        </w:rPr>
        <w:t xml:space="preserve">C# para la creación de un cliente simple, Processing (Arduino) para la </w:t>
      </w:r>
      <w:r w:rsidR="001B7A6D" w:rsidRPr="001E3E04">
        <w:rPr>
          <w:rFonts w:cs="Arial"/>
        </w:rPr>
        <w:t>conexión</w:t>
      </w:r>
      <w:r w:rsidRPr="001E3E04">
        <w:rPr>
          <w:rFonts w:cs="Arial"/>
        </w:rPr>
        <w:t xml:space="preserve"> de sensores de temperatura y humedad por medio de I</w:t>
      </w:r>
      <w:r w:rsidRPr="001E3E04">
        <w:rPr>
          <w:rFonts w:cs="Arial"/>
          <w:vertAlign w:val="superscript"/>
        </w:rPr>
        <w:t>2</w:t>
      </w:r>
      <w:r w:rsidRPr="001E3E04">
        <w:rPr>
          <w:rFonts w:cs="Arial"/>
        </w:rPr>
        <w:t>C. La gran cantidad de lenguajes de programa</w:t>
      </w:r>
      <w:r w:rsidR="00F657E1" w:rsidRPr="001E3E04">
        <w:rPr>
          <w:rFonts w:cs="Arial"/>
        </w:rPr>
        <w:t xml:space="preserve">ción es debido a que necesitamos interconectar diversos dispositivos. </w:t>
      </w:r>
    </w:p>
    <w:p w14:paraId="43765BF1" w14:textId="2EB2003F" w:rsidR="0069671A" w:rsidRPr="001E3E04" w:rsidRDefault="00F657E1" w:rsidP="004957CB">
      <w:pPr>
        <w:rPr>
          <w:rFonts w:cs="Arial"/>
        </w:rPr>
      </w:pPr>
      <w:r w:rsidRPr="001E3E04">
        <w:rPr>
          <w:rFonts w:cs="Arial"/>
        </w:rPr>
        <w:lastRenderedPageBreak/>
        <w:t>Las librerías más importantes que estamos utilizando se encuentran:</w:t>
      </w:r>
    </w:p>
    <w:p w14:paraId="212A23F8" w14:textId="2027A9DF" w:rsidR="00307756" w:rsidRDefault="00307756" w:rsidP="007A10DD">
      <w:pPr>
        <w:pStyle w:val="Prrafodelista"/>
        <w:numPr>
          <w:ilvl w:val="0"/>
          <w:numId w:val="32"/>
        </w:numPr>
        <w:rPr>
          <w:rFonts w:cs="Arial"/>
        </w:rPr>
      </w:pPr>
      <w:r>
        <w:rPr>
          <w:rFonts w:cs="Arial"/>
        </w:rPr>
        <w:t>Java</w:t>
      </w:r>
    </w:p>
    <w:p w14:paraId="54617A5B" w14:textId="204BC366" w:rsidR="0069671A" w:rsidRDefault="0069671A" w:rsidP="007A10DD">
      <w:pPr>
        <w:pStyle w:val="Prrafodelista"/>
        <w:numPr>
          <w:ilvl w:val="1"/>
          <w:numId w:val="32"/>
        </w:numPr>
        <w:rPr>
          <w:rFonts w:cs="Arial"/>
        </w:rPr>
      </w:pPr>
      <w:proofErr w:type="spellStart"/>
      <w:r>
        <w:rPr>
          <w:rFonts w:cs="Arial"/>
        </w:rPr>
        <w:t>Igniterealtime</w:t>
      </w:r>
      <w:proofErr w:type="spellEnd"/>
      <w:r>
        <w:rPr>
          <w:rFonts w:cs="Arial"/>
        </w:rPr>
        <w:t xml:space="preserve"> SMACK</w:t>
      </w:r>
    </w:p>
    <w:p w14:paraId="16D951BC" w14:textId="2CACA668" w:rsidR="00307756" w:rsidRDefault="00307756" w:rsidP="007A10DD">
      <w:pPr>
        <w:pStyle w:val="Prrafodelista"/>
        <w:numPr>
          <w:ilvl w:val="1"/>
          <w:numId w:val="32"/>
        </w:numPr>
        <w:rPr>
          <w:rFonts w:cs="Arial"/>
        </w:rPr>
      </w:pPr>
      <w:r>
        <w:rPr>
          <w:rFonts w:cs="Arial"/>
        </w:rPr>
        <w:t>Firmata4j</w:t>
      </w:r>
    </w:p>
    <w:p w14:paraId="7678A7D0" w14:textId="7EB6E89F" w:rsidR="00307756" w:rsidRDefault="00307756" w:rsidP="007A10DD">
      <w:pPr>
        <w:pStyle w:val="Prrafodelista"/>
        <w:numPr>
          <w:ilvl w:val="1"/>
          <w:numId w:val="32"/>
        </w:numPr>
        <w:rPr>
          <w:rFonts w:cs="Arial"/>
        </w:rPr>
      </w:pPr>
      <w:r>
        <w:rPr>
          <w:rFonts w:cs="Arial"/>
        </w:rPr>
        <w:t>Xpp3</w:t>
      </w:r>
    </w:p>
    <w:p w14:paraId="4A07069C" w14:textId="20F9B9B6" w:rsidR="00307756" w:rsidRDefault="00307756" w:rsidP="007A10DD">
      <w:pPr>
        <w:pStyle w:val="Prrafodelista"/>
        <w:numPr>
          <w:ilvl w:val="0"/>
          <w:numId w:val="32"/>
        </w:numPr>
        <w:rPr>
          <w:rFonts w:cs="Arial"/>
        </w:rPr>
      </w:pPr>
      <w:r>
        <w:rPr>
          <w:rFonts w:cs="Arial"/>
        </w:rPr>
        <w:t>C#</w:t>
      </w:r>
    </w:p>
    <w:p w14:paraId="1DAE8932" w14:textId="7DC0469A" w:rsidR="00F657E1" w:rsidRPr="001E3E04" w:rsidRDefault="00F657E1" w:rsidP="007A10DD">
      <w:pPr>
        <w:pStyle w:val="Prrafodelista"/>
        <w:numPr>
          <w:ilvl w:val="1"/>
          <w:numId w:val="32"/>
        </w:numPr>
        <w:rPr>
          <w:rFonts w:cs="Arial"/>
        </w:rPr>
      </w:pPr>
      <w:proofErr w:type="spellStart"/>
      <w:r w:rsidRPr="001E3E04">
        <w:rPr>
          <w:rFonts w:cs="Arial"/>
        </w:rPr>
        <w:t>Waher.Networking</w:t>
      </w:r>
      <w:proofErr w:type="spellEnd"/>
    </w:p>
    <w:p w14:paraId="409F8481" w14:textId="301AFB2D" w:rsidR="00F657E1" w:rsidRPr="001E3E04" w:rsidRDefault="00F657E1" w:rsidP="007A10DD">
      <w:pPr>
        <w:pStyle w:val="Prrafodelista"/>
        <w:numPr>
          <w:ilvl w:val="1"/>
          <w:numId w:val="32"/>
        </w:numPr>
        <w:rPr>
          <w:rFonts w:cs="Arial"/>
        </w:rPr>
      </w:pPr>
      <w:proofErr w:type="spellStart"/>
      <w:r w:rsidRPr="001E3E04">
        <w:rPr>
          <w:rFonts w:cs="Arial"/>
        </w:rPr>
        <w:t>Waher.Things</w:t>
      </w:r>
      <w:proofErr w:type="spellEnd"/>
    </w:p>
    <w:p w14:paraId="1622ADA4" w14:textId="6E2C485D" w:rsidR="00F657E1" w:rsidRPr="001E3E04" w:rsidRDefault="00F657E1" w:rsidP="007A10DD">
      <w:pPr>
        <w:pStyle w:val="Prrafodelista"/>
        <w:numPr>
          <w:ilvl w:val="1"/>
          <w:numId w:val="32"/>
        </w:numPr>
        <w:rPr>
          <w:rFonts w:cs="Arial"/>
        </w:rPr>
      </w:pPr>
      <w:proofErr w:type="spellStart"/>
      <w:r w:rsidRPr="001E3E04">
        <w:rPr>
          <w:rFonts w:cs="Arial"/>
        </w:rPr>
        <w:t>Waher.Runtime</w:t>
      </w:r>
      <w:proofErr w:type="spellEnd"/>
    </w:p>
    <w:p w14:paraId="33E10B8D" w14:textId="3D97AF54" w:rsidR="00F657E1" w:rsidRPr="001E3E04" w:rsidRDefault="00F657E1" w:rsidP="007A10DD">
      <w:pPr>
        <w:pStyle w:val="Prrafodelista"/>
        <w:numPr>
          <w:ilvl w:val="1"/>
          <w:numId w:val="32"/>
        </w:numPr>
        <w:rPr>
          <w:rFonts w:cs="Arial"/>
        </w:rPr>
      </w:pPr>
      <w:proofErr w:type="spellStart"/>
      <w:r w:rsidRPr="001E3E04">
        <w:rPr>
          <w:rFonts w:cs="Arial"/>
        </w:rPr>
        <w:t>Waher.Content</w:t>
      </w:r>
      <w:proofErr w:type="spellEnd"/>
    </w:p>
    <w:p w14:paraId="7F2E0A9F" w14:textId="376833D0" w:rsidR="00F657E1" w:rsidRPr="001E3E04" w:rsidRDefault="00F657E1" w:rsidP="007A10DD">
      <w:pPr>
        <w:pStyle w:val="Prrafodelista"/>
        <w:numPr>
          <w:ilvl w:val="1"/>
          <w:numId w:val="32"/>
        </w:numPr>
        <w:rPr>
          <w:rFonts w:cs="Arial"/>
        </w:rPr>
      </w:pPr>
      <w:proofErr w:type="spellStart"/>
      <w:r w:rsidRPr="001E3E04">
        <w:rPr>
          <w:rFonts w:cs="Arial"/>
        </w:rPr>
        <w:t>Waher.Events</w:t>
      </w:r>
      <w:proofErr w:type="spellEnd"/>
    </w:p>
    <w:p w14:paraId="6781D2B0" w14:textId="77777777" w:rsidR="00F657E1" w:rsidRPr="001E3E04" w:rsidRDefault="00F657E1" w:rsidP="004957CB">
      <w:pPr>
        <w:rPr>
          <w:rFonts w:cs="Arial"/>
        </w:rPr>
      </w:pPr>
    </w:p>
    <w:p w14:paraId="4D21E718" w14:textId="23D3500D" w:rsidR="004957CB" w:rsidRPr="001E3E04" w:rsidRDefault="004957CB" w:rsidP="00073557">
      <w:pPr>
        <w:pStyle w:val="Ttulo3"/>
        <w:rPr>
          <w:rFonts w:cs="Arial"/>
        </w:rPr>
      </w:pPr>
      <w:bookmarkStart w:id="157" w:name="_Toc464484100"/>
      <w:bookmarkStart w:id="158" w:name="_Toc465070154"/>
      <w:bookmarkStart w:id="159" w:name="_Toc465070697"/>
      <w:r w:rsidRPr="001E3E04">
        <w:rPr>
          <w:rFonts w:cs="Arial"/>
        </w:rPr>
        <w:t>3.2.3. Herramientas de Desarrollo</w:t>
      </w:r>
      <w:bookmarkEnd w:id="157"/>
      <w:bookmarkEnd w:id="158"/>
      <w:bookmarkEnd w:id="159"/>
    </w:p>
    <w:p w14:paraId="31ADD6A8" w14:textId="2C5CE59F" w:rsidR="00270292" w:rsidRPr="001E3E04" w:rsidRDefault="00F657E1" w:rsidP="00270292">
      <w:pPr>
        <w:ind w:firstLine="708"/>
        <w:rPr>
          <w:rFonts w:cs="Arial"/>
        </w:rPr>
      </w:pPr>
      <w:r w:rsidRPr="001E3E04">
        <w:rPr>
          <w:rFonts w:cs="Arial"/>
        </w:rPr>
        <w:t xml:space="preserve">A </w:t>
      </w:r>
      <w:r w:rsidR="002117EF" w:rsidRPr="001E3E04">
        <w:rPr>
          <w:rFonts w:cs="Arial"/>
        </w:rPr>
        <w:t>continuación,</w:t>
      </w:r>
      <w:r w:rsidRPr="001E3E04">
        <w:rPr>
          <w:rFonts w:cs="Arial"/>
        </w:rPr>
        <w:t xml:space="preserve"> </w:t>
      </w:r>
      <w:r w:rsidR="00C30A04" w:rsidRPr="001E3E04">
        <w:rPr>
          <w:rFonts w:cs="Arial"/>
        </w:rPr>
        <w:t>se encuentra</w:t>
      </w:r>
      <w:r w:rsidR="004A4B54" w:rsidRPr="001E3E04">
        <w:rPr>
          <w:rFonts w:cs="Arial"/>
        </w:rPr>
        <w:t xml:space="preserve"> la</w:t>
      </w:r>
      <w:r w:rsidR="00EF0C51">
        <w:rPr>
          <w:rFonts w:cs="Arial"/>
        </w:rPr>
        <w:t xml:space="preserve"> </w:t>
      </w:r>
      <w:r w:rsidR="00EF0C51">
        <w:rPr>
          <w:rFonts w:cs="Arial"/>
        </w:rPr>
        <w:fldChar w:fldCharType="begin"/>
      </w:r>
      <w:r w:rsidR="00EF0C51">
        <w:rPr>
          <w:rFonts w:cs="Arial"/>
        </w:rPr>
        <w:instrText xml:space="preserve"> REF _Ref524310668 \h </w:instrText>
      </w:r>
      <w:r w:rsidR="00EF0C51">
        <w:rPr>
          <w:rFonts w:cs="Arial"/>
        </w:rPr>
      </w:r>
      <w:r w:rsidR="00EF0C51">
        <w:rPr>
          <w:rFonts w:cs="Arial"/>
        </w:rPr>
        <w:fldChar w:fldCharType="separate"/>
      </w:r>
      <w:r w:rsidR="00EF0C51">
        <w:t xml:space="preserve">Tabla </w:t>
      </w:r>
      <w:r w:rsidR="00EF0C51">
        <w:rPr>
          <w:noProof/>
        </w:rPr>
        <w:t>7</w:t>
      </w:r>
      <w:r w:rsidR="00EF0C51">
        <w:rPr>
          <w:rFonts w:cs="Arial"/>
        </w:rPr>
        <w:fldChar w:fldCharType="end"/>
      </w:r>
      <w:r w:rsidR="00C30A04" w:rsidRPr="001E3E04">
        <w:rPr>
          <w:rFonts w:cs="Arial"/>
        </w:rPr>
        <w:t xml:space="preserve">, la cual </w:t>
      </w:r>
      <w:r w:rsidRPr="001E3E04">
        <w:rPr>
          <w:rFonts w:cs="Arial"/>
        </w:rPr>
        <w:t>grafica cuales son nuestras herramientas de desarrollo con su</w:t>
      </w:r>
      <w:r w:rsidR="002117EF" w:rsidRPr="001E3E04">
        <w:rPr>
          <w:rFonts w:cs="Arial"/>
        </w:rPr>
        <w:t xml:space="preserve"> funcionalidad.</w:t>
      </w:r>
    </w:p>
    <w:p w14:paraId="7B4C7DF0" w14:textId="67BA6E8F" w:rsidR="00270292" w:rsidRDefault="00270292" w:rsidP="001B1D40">
      <w:pPr>
        <w:pStyle w:val="Descripcin"/>
        <w:keepNext/>
        <w:jc w:val="left"/>
      </w:pPr>
      <w:bookmarkStart w:id="160" w:name="_Ref52431066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7</w:t>
      </w:r>
      <w:r w:rsidR="008C76F3">
        <w:rPr>
          <w:noProof/>
        </w:rPr>
        <w:fldChar w:fldCharType="end"/>
      </w:r>
      <w:bookmarkEnd w:id="160"/>
      <w:r>
        <w:t>: Herramientas de desarrollo.</w:t>
      </w:r>
    </w:p>
    <w:tbl>
      <w:tblPr>
        <w:tblStyle w:val="Tabladelista3-nfasis1"/>
        <w:tblW w:w="0" w:type="auto"/>
        <w:tblLook w:val="04A0" w:firstRow="1" w:lastRow="0" w:firstColumn="1" w:lastColumn="0" w:noHBand="0" w:noVBand="1"/>
      </w:tblPr>
      <w:tblGrid>
        <w:gridCol w:w="3333"/>
        <w:gridCol w:w="4928"/>
      </w:tblGrid>
      <w:tr w:rsidR="002117EF" w:rsidRPr="001E3E04" w14:paraId="6AF06382" w14:textId="77777777" w:rsidTr="002E38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33" w:type="dxa"/>
          </w:tcPr>
          <w:p w14:paraId="3DCDA9CE" w14:textId="55DA0B3B" w:rsidR="002117EF" w:rsidRPr="001E3E04" w:rsidRDefault="002117EF" w:rsidP="00501EA6">
            <w:pPr>
              <w:rPr>
                <w:rFonts w:cs="Arial"/>
              </w:rPr>
            </w:pPr>
            <w:r w:rsidRPr="001E3E04">
              <w:rPr>
                <w:rFonts w:cs="Arial"/>
              </w:rPr>
              <w:t>Nombre de herramienta</w:t>
            </w:r>
          </w:p>
        </w:tc>
        <w:tc>
          <w:tcPr>
            <w:tcW w:w="4928" w:type="dxa"/>
          </w:tcPr>
          <w:p w14:paraId="15F82000" w14:textId="77777777" w:rsidR="002117EF" w:rsidRPr="001E3E04" w:rsidRDefault="002117EF"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69671A" w:rsidRPr="001E3E04" w14:paraId="3111A44A"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5247618D" w14:textId="7DBFDF3F" w:rsidR="0069671A" w:rsidRPr="001E3E04" w:rsidRDefault="0069671A" w:rsidP="00501EA6">
            <w:pPr>
              <w:rPr>
                <w:rFonts w:cs="Arial"/>
              </w:rPr>
            </w:pPr>
            <w:proofErr w:type="spellStart"/>
            <w:r>
              <w:rPr>
                <w:rFonts w:cs="Arial"/>
              </w:rPr>
              <w:t>Intellij</w:t>
            </w:r>
            <w:proofErr w:type="spellEnd"/>
            <w:r>
              <w:rPr>
                <w:rFonts w:cs="Arial"/>
              </w:rPr>
              <w:t xml:space="preserve"> IDEA</w:t>
            </w:r>
          </w:p>
        </w:tc>
        <w:tc>
          <w:tcPr>
            <w:tcW w:w="4928" w:type="dxa"/>
          </w:tcPr>
          <w:p w14:paraId="17765117" w14:textId="4F75F95F" w:rsidR="0069671A" w:rsidRPr="001E3E04"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IDE Java</w:t>
            </w:r>
          </w:p>
        </w:tc>
      </w:tr>
      <w:tr w:rsidR="0069671A" w:rsidRPr="001E3E04" w14:paraId="24407D3C"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6F7200B7" w14:textId="04A93659" w:rsidR="0069671A" w:rsidRPr="001E3E04" w:rsidRDefault="0069671A" w:rsidP="00501EA6">
            <w:pPr>
              <w:rPr>
                <w:rFonts w:cs="Arial"/>
              </w:rPr>
            </w:pPr>
            <w:r>
              <w:rPr>
                <w:rFonts w:cs="Arial"/>
              </w:rPr>
              <w:t>Android Studio</w:t>
            </w:r>
          </w:p>
        </w:tc>
        <w:tc>
          <w:tcPr>
            <w:tcW w:w="4928" w:type="dxa"/>
          </w:tcPr>
          <w:p w14:paraId="03927288" w14:textId="1C8D7223" w:rsidR="0069671A" w:rsidRPr="001E3E04"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IDE Android y Java</w:t>
            </w:r>
          </w:p>
        </w:tc>
      </w:tr>
      <w:tr w:rsidR="0069671A" w:rsidRPr="001E3E04" w14:paraId="03A97215"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088B77" w14:textId="5CAEB42D" w:rsidR="0069671A" w:rsidRDefault="0069671A" w:rsidP="00501EA6">
            <w:pPr>
              <w:rPr>
                <w:rFonts w:cs="Arial"/>
              </w:rPr>
            </w:pPr>
            <w:proofErr w:type="spellStart"/>
            <w:r>
              <w:rPr>
                <w:rFonts w:cs="Arial"/>
              </w:rPr>
              <w:t>Gradle</w:t>
            </w:r>
            <w:proofErr w:type="spellEnd"/>
          </w:p>
        </w:tc>
        <w:tc>
          <w:tcPr>
            <w:tcW w:w="4928" w:type="dxa"/>
          </w:tcPr>
          <w:p w14:paraId="19DB0DB4" w14:textId="4FEF3CA7" w:rsidR="0069671A"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Gestor de dependencias Java</w:t>
            </w:r>
          </w:p>
        </w:tc>
      </w:tr>
      <w:tr w:rsidR="0069671A" w:rsidRPr="001E3E04" w14:paraId="16B6ECFF"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2B7AEE93" w14:textId="18B4C969" w:rsidR="0069671A" w:rsidRDefault="0069671A" w:rsidP="00501EA6">
            <w:pPr>
              <w:rPr>
                <w:rFonts w:cs="Arial"/>
              </w:rPr>
            </w:pPr>
            <w:r>
              <w:rPr>
                <w:rFonts w:cs="Arial"/>
              </w:rPr>
              <w:t>Maven</w:t>
            </w:r>
          </w:p>
        </w:tc>
        <w:tc>
          <w:tcPr>
            <w:tcW w:w="4928" w:type="dxa"/>
          </w:tcPr>
          <w:p w14:paraId="261F3813" w14:textId="3DA4FE63" w:rsidR="0069671A"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Gestor de dependencias Java</w:t>
            </w:r>
          </w:p>
        </w:tc>
      </w:tr>
      <w:tr w:rsidR="002117EF" w:rsidRPr="001E3E04" w14:paraId="756F385F"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266552" w14:textId="4EB80E80" w:rsidR="002117EF" w:rsidRPr="001E3E04" w:rsidRDefault="002117EF" w:rsidP="00501EA6">
            <w:pPr>
              <w:rPr>
                <w:rFonts w:cs="Arial"/>
              </w:rPr>
            </w:pPr>
            <w:r w:rsidRPr="001E3E04">
              <w:rPr>
                <w:rFonts w:cs="Arial"/>
              </w:rPr>
              <w:t>Visual Studio</w:t>
            </w:r>
          </w:p>
        </w:tc>
        <w:tc>
          <w:tcPr>
            <w:tcW w:w="4928" w:type="dxa"/>
          </w:tcPr>
          <w:p w14:paraId="1309AE45" w14:textId="1DB1A592"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IDE de desarrollo y </w:t>
            </w:r>
            <w:proofErr w:type="spellStart"/>
            <w:r w:rsidRPr="001E3E04">
              <w:rPr>
                <w:rFonts w:cs="Arial"/>
              </w:rPr>
              <w:t>testing</w:t>
            </w:r>
            <w:proofErr w:type="spellEnd"/>
            <w:r w:rsidRPr="001E3E04">
              <w:rPr>
                <w:rFonts w:cs="Arial"/>
              </w:rPr>
              <w:t xml:space="preserve"> para C# y VB</w:t>
            </w:r>
          </w:p>
        </w:tc>
      </w:tr>
      <w:tr w:rsidR="002117EF" w:rsidRPr="001E3E04" w14:paraId="73234C5A"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3DCAA3D9" w14:textId="0BC85D65" w:rsidR="002117EF" w:rsidRPr="001E3E04" w:rsidRDefault="002117EF" w:rsidP="00501EA6">
            <w:pPr>
              <w:rPr>
                <w:rFonts w:cs="Arial"/>
              </w:rPr>
            </w:pPr>
            <w:r w:rsidRPr="001E3E04">
              <w:rPr>
                <w:rFonts w:cs="Arial"/>
              </w:rPr>
              <w:t>Arduino IDE</w:t>
            </w:r>
          </w:p>
        </w:tc>
        <w:tc>
          <w:tcPr>
            <w:tcW w:w="4928" w:type="dxa"/>
          </w:tcPr>
          <w:p w14:paraId="21FC9D17" w14:textId="6C9DBF3C"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IDE de desarrollo para programar en </w:t>
            </w:r>
            <w:proofErr w:type="spellStart"/>
            <w:r w:rsidRPr="001E3E04">
              <w:rPr>
                <w:rFonts w:cs="Arial"/>
              </w:rPr>
              <w:t>Process</w:t>
            </w:r>
            <w:proofErr w:type="spellEnd"/>
            <w:r w:rsidRPr="001E3E04">
              <w:rPr>
                <w:rFonts w:cs="Arial"/>
              </w:rPr>
              <w:t xml:space="preserve"> (</w:t>
            </w:r>
            <w:proofErr w:type="spellStart"/>
            <w:r w:rsidRPr="001E3E04">
              <w:rPr>
                <w:rFonts w:cs="Arial"/>
              </w:rPr>
              <w:t>Arudino</w:t>
            </w:r>
            <w:proofErr w:type="spellEnd"/>
            <w:r w:rsidRPr="001E3E04">
              <w:rPr>
                <w:rFonts w:cs="Arial"/>
              </w:rPr>
              <w:t>).</w:t>
            </w:r>
          </w:p>
        </w:tc>
      </w:tr>
      <w:tr w:rsidR="002117EF" w:rsidRPr="001E3E04" w14:paraId="2F10D3A1"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06D1A880" w14:textId="0CA4756F" w:rsidR="002117EF" w:rsidRPr="001E3E04" w:rsidRDefault="002117EF" w:rsidP="00501EA6">
            <w:pPr>
              <w:rPr>
                <w:rFonts w:cs="Arial"/>
              </w:rPr>
            </w:pPr>
            <w:proofErr w:type="spellStart"/>
            <w:r w:rsidRPr="001E3E04">
              <w:rPr>
                <w:rFonts w:cs="Arial"/>
              </w:rPr>
              <w:t>Bitvise</w:t>
            </w:r>
            <w:proofErr w:type="spellEnd"/>
            <w:r w:rsidRPr="001E3E04">
              <w:rPr>
                <w:rFonts w:cs="Arial"/>
              </w:rPr>
              <w:t xml:space="preserve"> SSH</w:t>
            </w:r>
          </w:p>
        </w:tc>
        <w:tc>
          <w:tcPr>
            <w:tcW w:w="4928" w:type="dxa"/>
          </w:tcPr>
          <w:p w14:paraId="3439F8F6" w14:textId="3BDE38A0"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Cliente SSH y SFT, se utiliza para conectarse a Raspberry Pi e intercambiar archivos.</w:t>
            </w:r>
          </w:p>
        </w:tc>
      </w:tr>
      <w:tr w:rsidR="002117EF" w:rsidRPr="001E3E04" w14:paraId="6236B924"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7E8FDED6" w14:textId="3E90918D" w:rsidR="002117EF" w:rsidRPr="001E3E04" w:rsidRDefault="002117EF" w:rsidP="00501EA6">
            <w:pPr>
              <w:rPr>
                <w:rFonts w:cs="Arial"/>
              </w:rPr>
            </w:pPr>
            <w:r w:rsidRPr="001E3E04">
              <w:rPr>
                <w:rFonts w:cs="Arial"/>
              </w:rPr>
              <w:t>G</w:t>
            </w:r>
            <w:r w:rsidR="00270292">
              <w:rPr>
                <w:rFonts w:cs="Arial"/>
              </w:rPr>
              <w:t>it</w:t>
            </w:r>
            <w:r w:rsidRPr="001E3E04">
              <w:rPr>
                <w:rFonts w:cs="Arial"/>
              </w:rPr>
              <w:t>Hub</w:t>
            </w:r>
          </w:p>
        </w:tc>
        <w:tc>
          <w:tcPr>
            <w:tcW w:w="4928" w:type="dxa"/>
          </w:tcPr>
          <w:p w14:paraId="7064B312" w14:textId="522DC602"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Cliente Git para GitHub</w:t>
            </w:r>
          </w:p>
        </w:tc>
      </w:tr>
    </w:tbl>
    <w:p w14:paraId="0F0FB4E6" w14:textId="4B42825A" w:rsidR="00766FF4" w:rsidRPr="001E3E04" w:rsidRDefault="004957CB" w:rsidP="00C86631">
      <w:pPr>
        <w:pStyle w:val="Ttulo2"/>
        <w:rPr>
          <w:rFonts w:cs="Arial"/>
        </w:rPr>
      </w:pPr>
      <w:bookmarkStart w:id="161" w:name="_Toc464484102"/>
      <w:bookmarkStart w:id="162" w:name="_Toc465070155"/>
      <w:bookmarkStart w:id="163" w:name="_Toc465070698"/>
      <w:r w:rsidRPr="001E3E04">
        <w:rPr>
          <w:rFonts w:cs="Arial"/>
        </w:rPr>
        <w:t>3.3. Ambiente de Producción</w:t>
      </w:r>
      <w:bookmarkEnd w:id="161"/>
      <w:bookmarkEnd w:id="162"/>
      <w:bookmarkEnd w:id="163"/>
    </w:p>
    <w:p w14:paraId="518F92A2" w14:textId="26365C1C" w:rsidR="00C86631" w:rsidRPr="001E3E04" w:rsidRDefault="00C86631" w:rsidP="00C86631">
      <w:pPr>
        <w:rPr>
          <w:rFonts w:cs="Arial"/>
        </w:rPr>
      </w:pPr>
      <w:r w:rsidRPr="001E3E04">
        <w:rPr>
          <w:rFonts w:cs="Arial"/>
        </w:rPr>
        <w:tab/>
        <w:t>El producto será utilizado en sistemas con las siguientes características.</w:t>
      </w:r>
    </w:p>
    <w:p w14:paraId="0E78625C" w14:textId="45E9A500" w:rsidR="00C86631" w:rsidRPr="001E3E04" w:rsidRDefault="00C86631" w:rsidP="007A10DD">
      <w:pPr>
        <w:pStyle w:val="Prrafodelista"/>
        <w:numPr>
          <w:ilvl w:val="0"/>
          <w:numId w:val="35"/>
        </w:numPr>
        <w:rPr>
          <w:rFonts w:cs="Arial"/>
        </w:rPr>
      </w:pPr>
      <w:r w:rsidRPr="001E3E04">
        <w:rPr>
          <w:rFonts w:cs="Arial"/>
        </w:rPr>
        <w:t>Raspberry PI 3</w:t>
      </w:r>
    </w:p>
    <w:p w14:paraId="2F6BDCAC" w14:textId="6CE92E47" w:rsidR="00C86631" w:rsidRPr="001E3E04" w:rsidRDefault="00C86631" w:rsidP="007A10DD">
      <w:pPr>
        <w:pStyle w:val="Prrafodelista"/>
        <w:numPr>
          <w:ilvl w:val="1"/>
          <w:numId w:val="35"/>
        </w:numPr>
        <w:rPr>
          <w:rFonts w:cs="Arial"/>
          <w:lang w:val="en-US"/>
        </w:rPr>
      </w:pPr>
      <w:r w:rsidRPr="001E3E04">
        <w:rPr>
          <w:rFonts w:cs="Arial"/>
          <w:lang w:val="en-US"/>
        </w:rPr>
        <w:t xml:space="preserve">SO: </w:t>
      </w:r>
      <w:proofErr w:type="spellStart"/>
      <w:r w:rsidRPr="001E3E04">
        <w:rPr>
          <w:rFonts w:cs="Arial"/>
          <w:lang w:val="en-US"/>
        </w:rPr>
        <w:t>Rapsbian</w:t>
      </w:r>
      <w:proofErr w:type="spellEnd"/>
      <w:r w:rsidRPr="001E3E04">
        <w:rPr>
          <w:rFonts w:cs="Arial"/>
          <w:lang w:val="en-US"/>
        </w:rPr>
        <w:t xml:space="preserve"> o Windows Core Edition</w:t>
      </w:r>
    </w:p>
    <w:p w14:paraId="48A13894" w14:textId="767AFCE0" w:rsidR="00D14852" w:rsidRPr="001E3E04" w:rsidRDefault="00D14852" w:rsidP="007A10DD">
      <w:pPr>
        <w:pStyle w:val="Prrafodelista"/>
        <w:numPr>
          <w:ilvl w:val="2"/>
          <w:numId w:val="35"/>
        </w:numPr>
        <w:rPr>
          <w:rFonts w:cs="Arial"/>
        </w:rPr>
      </w:pPr>
      <w:r w:rsidRPr="001E3E04">
        <w:rPr>
          <w:rFonts w:cs="Arial"/>
        </w:rPr>
        <w:t>JRE</w:t>
      </w:r>
    </w:p>
    <w:p w14:paraId="4F78FC95" w14:textId="5E9FED5D" w:rsidR="00C86631" w:rsidRPr="001E3E04" w:rsidRDefault="00C86631" w:rsidP="007A10DD">
      <w:pPr>
        <w:pStyle w:val="Prrafodelista"/>
        <w:numPr>
          <w:ilvl w:val="1"/>
          <w:numId w:val="35"/>
        </w:numPr>
        <w:rPr>
          <w:rFonts w:cs="Arial"/>
        </w:rPr>
      </w:pPr>
      <w:r w:rsidRPr="001E3E04">
        <w:rPr>
          <w:rFonts w:cs="Arial"/>
        </w:rPr>
        <w:t>Things</w:t>
      </w:r>
    </w:p>
    <w:p w14:paraId="1F7377F6" w14:textId="11AF6A0A" w:rsidR="00C86631" w:rsidRPr="001E3E04" w:rsidRDefault="00C86631" w:rsidP="007A10DD">
      <w:pPr>
        <w:pStyle w:val="Prrafodelista"/>
        <w:numPr>
          <w:ilvl w:val="0"/>
          <w:numId w:val="35"/>
        </w:numPr>
        <w:rPr>
          <w:rFonts w:cs="Arial"/>
        </w:rPr>
      </w:pPr>
      <w:r w:rsidRPr="001E3E04">
        <w:rPr>
          <w:rFonts w:cs="Arial"/>
        </w:rPr>
        <w:lastRenderedPageBreak/>
        <w:t>Servidor</w:t>
      </w:r>
    </w:p>
    <w:p w14:paraId="1183B723" w14:textId="28E5623A" w:rsidR="00C86631" w:rsidRPr="001E3E04" w:rsidRDefault="00C86631" w:rsidP="007A10DD">
      <w:pPr>
        <w:pStyle w:val="Prrafodelista"/>
        <w:numPr>
          <w:ilvl w:val="1"/>
          <w:numId w:val="35"/>
        </w:numPr>
        <w:rPr>
          <w:rFonts w:cs="Arial"/>
        </w:rPr>
      </w:pPr>
      <w:r w:rsidRPr="001E3E04">
        <w:rPr>
          <w:rFonts w:cs="Arial"/>
        </w:rPr>
        <w:t xml:space="preserve">SO: </w:t>
      </w:r>
      <w:r w:rsidR="00551274">
        <w:rPr>
          <w:rFonts w:cs="Arial"/>
        </w:rPr>
        <w:t xml:space="preserve">Debian Server / Ubuntu Server / CentOS / </w:t>
      </w:r>
      <w:proofErr w:type="spellStart"/>
      <w:r w:rsidR="00551274">
        <w:rPr>
          <w:rFonts w:cs="Arial"/>
        </w:rPr>
        <w:t>RedHat</w:t>
      </w:r>
      <w:proofErr w:type="spellEnd"/>
      <w:r w:rsidR="00551274">
        <w:rPr>
          <w:rFonts w:cs="Arial"/>
        </w:rPr>
        <w:t xml:space="preserve"> / Fedora Server</w:t>
      </w:r>
    </w:p>
    <w:p w14:paraId="3B44CF0C" w14:textId="77777777" w:rsidR="00307756" w:rsidRDefault="00D14852" w:rsidP="007A10DD">
      <w:pPr>
        <w:pStyle w:val="Prrafodelista"/>
        <w:numPr>
          <w:ilvl w:val="1"/>
          <w:numId w:val="35"/>
        </w:numPr>
        <w:rPr>
          <w:rFonts w:cs="Arial"/>
        </w:rPr>
      </w:pPr>
      <w:r w:rsidRPr="001E3E04">
        <w:rPr>
          <w:rFonts w:cs="Arial"/>
        </w:rPr>
        <w:t>Dominio configurado.</w:t>
      </w:r>
    </w:p>
    <w:p w14:paraId="35B5DD5A" w14:textId="5E0D3205" w:rsidR="00C86631" w:rsidRPr="00307756" w:rsidRDefault="00C86631" w:rsidP="007A10DD">
      <w:pPr>
        <w:pStyle w:val="Prrafodelista"/>
        <w:numPr>
          <w:ilvl w:val="1"/>
          <w:numId w:val="35"/>
        </w:numPr>
        <w:rPr>
          <w:rFonts w:cs="Arial"/>
        </w:rPr>
      </w:pPr>
      <w:r w:rsidRPr="00307756">
        <w:rPr>
          <w:rFonts w:cs="Arial"/>
        </w:rPr>
        <w:t>CPU: igual o superior a Intel i3-3220</w:t>
      </w:r>
    </w:p>
    <w:p w14:paraId="68F68D45" w14:textId="276B86D3" w:rsidR="00C86631" w:rsidRPr="001E3E04" w:rsidRDefault="00C86631" w:rsidP="007A10DD">
      <w:pPr>
        <w:pStyle w:val="Prrafodelista"/>
        <w:numPr>
          <w:ilvl w:val="1"/>
          <w:numId w:val="35"/>
        </w:numPr>
        <w:rPr>
          <w:rFonts w:cs="Arial"/>
        </w:rPr>
      </w:pPr>
      <w:r w:rsidRPr="001E3E04">
        <w:rPr>
          <w:rFonts w:cs="Arial"/>
        </w:rPr>
        <w:t>RAM: 2 GB</w:t>
      </w:r>
    </w:p>
    <w:p w14:paraId="6320225E" w14:textId="2756496B" w:rsidR="00C86631" w:rsidRDefault="00C86631" w:rsidP="007A10DD">
      <w:pPr>
        <w:pStyle w:val="Prrafodelista"/>
        <w:numPr>
          <w:ilvl w:val="1"/>
          <w:numId w:val="35"/>
        </w:numPr>
        <w:rPr>
          <w:rFonts w:cs="Arial"/>
        </w:rPr>
      </w:pPr>
      <w:r w:rsidRPr="001E3E04">
        <w:rPr>
          <w:rFonts w:cs="Arial"/>
        </w:rPr>
        <w:t>Almacenamiento: 10 GB disponibles</w:t>
      </w:r>
    </w:p>
    <w:p w14:paraId="344B6098" w14:textId="61FCDBEE" w:rsidR="00307756" w:rsidRDefault="00307756" w:rsidP="007A10DD">
      <w:pPr>
        <w:pStyle w:val="Prrafodelista"/>
        <w:numPr>
          <w:ilvl w:val="1"/>
          <w:numId w:val="35"/>
        </w:numPr>
        <w:rPr>
          <w:rFonts w:cs="Arial"/>
        </w:rPr>
      </w:pPr>
      <w:r>
        <w:rPr>
          <w:rFonts w:cs="Arial"/>
        </w:rPr>
        <w:t>IP publica</w:t>
      </w:r>
    </w:p>
    <w:p w14:paraId="3C8E2715" w14:textId="75DF8CF8" w:rsidR="00307756" w:rsidRPr="001E3E04" w:rsidRDefault="00307756" w:rsidP="007A10DD">
      <w:pPr>
        <w:pStyle w:val="Prrafodelista"/>
        <w:numPr>
          <w:ilvl w:val="1"/>
          <w:numId w:val="35"/>
        </w:numPr>
        <w:rPr>
          <w:rFonts w:cs="Arial"/>
        </w:rPr>
      </w:pPr>
      <w:r>
        <w:rPr>
          <w:rFonts w:cs="Arial"/>
        </w:rPr>
        <w:t>Registros DNS SVR configurados</w:t>
      </w:r>
    </w:p>
    <w:p w14:paraId="6B17DDC7" w14:textId="761A588B" w:rsidR="00C86631" w:rsidRPr="001E3E04" w:rsidRDefault="00C86631" w:rsidP="007A10DD">
      <w:pPr>
        <w:pStyle w:val="Prrafodelista"/>
        <w:numPr>
          <w:ilvl w:val="0"/>
          <w:numId w:val="35"/>
        </w:numPr>
        <w:rPr>
          <w:rFonts w:cs="Arial"/>
        </w:rPr>
      </w:pPr>
      <w:r w:rsidRPr="001E3E04">
        <w:rPr>
          <w:rFonts w:cs="Arial"/>
        </w:rPr>
        <w:t>Cliente (con librería implementada)</w:t>
      </w:r>
    </w:p>
    <w:p w14:paraId="6BC3BC36" w14:textId="257E8FA1" w:rsidR="00C86631" w:rsidRPr="001E3E04" w:rsidRDefault="00C86631" w:rsidP="007A10DD">
      <w:pPr>
        <w:pStyle w:val="Prrafodelista"/>
        <w:numPr>
          <w:ilvl w:val="1"/>
          <w:numId w:val="35"/>
        </w:numPr>
        <w:rPr>
          <w:rFonts w:cs="Arial"/>
        </w:rPr>
      </w:pPr>
      <w:r w:rsidRPr="001E3E04">
        <w:rPr>
          <w:rFonts w:cs="Arial"/>
        </w:rPr>
        <w:t>SO: Windows, Linux o OSX</w:t>
      </w:r>
    </w:p>
    <w:p w14:paraId="0358D20F" w14:textId="2B74FD50" w:rsidR="00C86631" w:rsidRPr="001E3E04" w:rsidRDefault="00307756" w:rsidP="007A10DD">
      <w:pPr>
        <w:pStyle w:val="Prrafodelista"/>
        <w:numPr>
          <w:ilvl w:val="2"/>
          <w:numId w:val="35"/>
        </w:numPr>
        <w:rPr>
          <w:rFonts w:cs="Arial"/>
        </w:rPr>
      </w:pPr>
      <w:r>
        <w:rPr>
          <w:rFonts w:cs="Arial"/>
        </w:rPr>
        <w:t>JRE</w:t>
      </w:r>
    </w:p>
    <w:p w14:paraId="4759191D" w14:textId="196766DC" w:rsidR="00C86631" w:rsidRPr="001E3E04" w:rsidRDefault="00C86631" w:rsidP="007A10DD">
      <w:pPr>
        <w:pStyle w:val="Prrafodelista"/>
        <w:numPr>
          <w:ilvl w:val="1"/>
          <w:numId w:val="35"/>
        </w:numPr>
        <w:rPr>
          <w:rFonts w:cs="Arial"/>
        </w:rPr>
      </w:pPr>
      <w:r w:rsidRPr="001E3E04">
        <w:rPr>
          <w:rFonts w:cs="Arial"/>
        </w:rPr>
        <w:t xml:space="preserve">CPU: igual o superior a Intel Celeron G1610 </w:t>
      </w:r>
    </w:p>
    <w:p w14:paraId="5AE36B06" w14:textId="31AFFBBC" w:rsidR="00C86631" w:rsidRPr="001E3E04" w:rsidRDefault="00C86631" w:rsidP="007A10DD">
      <w:pPr>
        <w:pStyle w:val="Prrafodelista"/>
        <w:numPr>
          <w:ilvl w:val="1"/>
          <w:numId w:val="35"/>
        </w:numPr>
        <w:rPr>
          <w:rFonts w:cs="Arial"/>
        </w:rPr>
      </w:pPr>
      <w:r w:rsidRPr="001E3E04">
        <w:rPr>
          <w:rFonts w:cs="Arial"/>
        </w:rPr>
        <w:t>RAM: 1GB</w:t>
      </w:r>
    </w:p>
    <w:p w14:paraId="66855E46" w14:textId="79B3419D" w:rsidR="00C86631" w:rsidRPr="001E3E04" w:rsidRDefault="00C86631" w:rsidP="007A10DD">
      <w:pPr>
        <w:pStyle w:val="Prrafodelista"/>
        <w:numPr>
          <w:ilvl w:val="1"/>
          <w:numId w:val="35"/>
        </w:numPr>
        <w:rPr>
          <w:rFonts w:cs="Arial"/>
        </w:rPr>
      </w:pPr>
      <w:r w:rsidRPr="001E3E04">
        <w:rPr>
          <w:rFonts w:cs="Arial"/>
        </w:rPr>
        <w:t>Almacenamiento</w:t>
      </w:r>
      <w:r w:rsidR="00D14852" w:rsidRPr="001E3E04">
        <w:rPr>
          <w:rFonts w:cs="Arial"/>
        </w:rPr>
        <w:t>: 500 MB disponibles.</w:t>
      </w:r>
    </w:p>
    <w:p w14:paraId="36574EB6" w14:textId="13849B67" w:rsidR="004957CB" w:rsidRPr="001E3E04" w:rsidRDefault="004957CB" w:rsidP="004957CB">
      <w:pPr>
        <w:pStyle w:val="Ttulo2"/>
        <w:rPr>
          <w:rFonts w:cs="Arial"/>
        </w:rPr>
      </w:pPr>
      <w:bookmarkStart w:id="164" w:name="_Toc464484103"/>
      <w:bookmarkStart w:id="165" w:name="_Toc465070156"/>
      <w:bookmarkStart w:id="166" w:name="_Toc465070699"/>
      <w:r w:rsidRPr="001E3E04">
        <w:rPr>
          <w:rFonts w:cs="Arial"/>
        </w:rPr>
        <w:t>3.4. Ambientes de Pruebas</w:t>
      </w:r>
      <w:bookmarkEnd w:id="164"/>
      <w:bookmarkEnd w:id="165"/>
      <w:bookmarkEnd w:id="166"/>
    </w:p>
    <w:p w14:paraId="4E73779B" w14:textId="77777777" w:rsidR="00935CB2" w:rsidRPr="001E3E04" w:rsidRDefault="00935CB2" w:rsidP="00935CB2">
      <w:pPr>
        <w:pStyle w:val="Ttulo3"/>
        <w:rPr>
          <w:rFonts w:cs="Arial"/>
        </w:rPr>
      </w:pPr>
      <w:bookmarkStart w:id="167" w:name="_Toc464484104"/>
      <w:bookmarkStart w:id="168" w:name="_Toc465070157"/>
      <w:bookmarkStart w:id="169" w:name="_Toc465070700"/>
      <w:r w:rsidRPr="001E3E04">
        <w:rPr>
          <w:rFonts w:cs="Arial"/>
        </w:rPr>
        <w:t>3.4.1. Elementos de</w:t>
      </w:r>
      <w:r w:rsidR="00A50EEC" w:rsidRPr="001E3E04">
        <w:rPr>
          <w:rFonts w:cs="Arial"/>
        </w:rPr>
        <w:t>L</w:t>
      </w:r>
      <w:r w:rsidRPr="001E3E04">
        <w:rPr>
          <w:rFonts w:cs="Arial"/>
        </w:rPr>
        <w:t xml:space="preserve"> ambiente</w:t>
      </w:r>
      <w:bookmarkEnd w:id="167"/>
      <w:bookmarkEnd w:id="168"/>
      <w:bookmarkEnd w:id="169"/>
    </w:p>
    <w:p w14:paraId="3EC046D5" w14:textId="77777777" w:rsidR="00766FF4" w:rsidRPr="001E3E04" w:rsidRDefault="00766FF4" w:rsidP="00EC0540">
      <w:pPr>
        <w:pStyle w:val="Prrafodelista"/>
        <w:numPr>
          <w:ilvl w:val="0"/>
          <w:numId w:val="8"/>
        </w:numPr>
        <w:rPr>
          <w:rFonts w:cs="Arial"/>
        </w:rPr>
      </w:pPr>
      <w:r w:rsidRPr="001E3E04">
        <w:rPr>
          <w:rFonts w:cs="Arial"/>
        </w:rPr>
        <w:t>Arduino</w:t>
      </w:r>
      <w:r w:rsidR="00381192" w:rsidRPr="001E3E04">
        <w:rPr>
          <w:rFonts w:cs="Arial"/>
        </w:rPr>
        <w:t xml:space="preserve"> UNO Rev3</w:t>
      </w:r>
    </w:p>
    <w:p w14:paraId="716A24D4" w14:textId="77777777" w:rsidR="00766FF4" w:rsidRPr="001E3E04" w:rsidRDefault="00766FF4" w:rsidP="00EC0540">
      <w:pPr>
        <w:pStyle w:val="Prrafodelista"/>
        <w:numPr>
          <w:ilvl w:val="1"/>
          <w:numId w:val="8"/>
        </w:numPr>
        <w:rPr>
          <w:rFonts w:cs="Arial"/>
        </w:rPr>
      </w:pPr>
      <w:r w:rsidRPr="001E3E04">
        <w:rPr>
          <w:rFonts w:cs="Arial"/>
        </w:rPr>
        <w:t>Sensor de temperatura</w:t>
      </w:r>
    </w:p>
    <w:p w14:paraId="1013D5D9" w14:textId="77777777" w:rsidR="00766FF4" w:rsidRPr="001E3E04" w:rsidRDefault="00766FF4" w:rsidP="00EC0540">
      <w:pPr>
        <w:pStyle w:val="Prrafodelista"/>
        <w:numPr>
          <w:ilvl w:val="1"/>
          <w:numId w:val="8"/>
        </w:numPr>
        <w:rPr>
          <w:rFonts w:cs="Arial"/>
        </w:rPr>
      </w:pPr>
      <w:r w:rsidRPr="001E3E04">
        <w:rPr>
          <w:rFonts w:cs="Arial"/>
        </w:rPr>
        <w:t>Sensor de humedad</w:t>
      </w:r>
    </w:p>
    <w:p w14:paraId="63FFB0FC" w14:textId="77777777" w:rsidR="00766FF4" w:rsidRPr="001E3E04" w:rsidRDefault="00766FF4" w:rsidP="00EC0540">
      <w:pPr>
        <w:pStyle w:val="Prrafodelista"/>
        <w:numPr>
          <w:ilvl w:val="0"/>
          <w:numId w:val="8"/>
        </w:numPr>
        <w:rPr>
          <w:rFonts w:cs="Arial"/>
        </w:rPr>
      </w:pPr>
      <w:r w:rsidRPr="001E3E04">
        <w:rPr>
          <w:rFonts w:cs="Arial"/>
        </w:rPr>
        <w:t>Raspberry</w:t>
      </w:r>
      <w:r w:rsidR="00381192" w:rsidRPr="001E3E04">
        <w:rPr>
          <w:rFonts w:cs="Arial"/>
        </w:rPr>
        <w:t xml:space="preserve"> Pi Modelo B</w:t>
      </w:r>
    </w:p>
    <w:p w14:paraId="63359481" w14:textId="77777777" w:rsidR="00935CB2" w:rsidRPr="001E3E04" w:rsidRDefault="00381192" w:rsidP="00EC0540">
      <w:pPr>
        <w:pStyle w:val="Prrafodelista"/>
        <w:numPr>
          <w:ilvl w:val="1"/>
          <w:numId w:val="8"/>
        </w:numPr>
        <w:rPr>
          <w:rFonts w:cs="Arial"/>
        </w:rPr>
      </w:pPr>
      <w:r w:rsidRPr="001E3E04">
        <w:rPr>
          <w:rFonts w:cs="Arial"/>
        </w:rPr>
        <w:t>Servidor XMPP</w:t>
      </w:r>
      <w:r w:rsidR="00935CB2" w:rsidRPr="001E3E04">
        <w:rPr>
          <w:rFonts w:cs="Arial"/>
        </w:rPr>
        <w:t xml:space="preserve"> </w:t>
      </w:r>
      <w:proofErr w:type="spellStart"/>
      <w:r w:rsidR="00935CB2" w:rsidRPr="001E3E04">
        <w:rPr>
          <w:rFonts w:cs="Arial"/>
        </w:rPr>
        <w:t>OpenFire</w:t>
      </w:r>
      <w:proofErr w:type="spellEnd"/>
      <w:r w:rsidR="00935CB2" w:rsidRPr="001E3E04">
        <w:rPr>
          <w:rFonts w:cs="Arial"/>
        </w:rPr>
        <w:t xml:space="preserve"> 4.0.3</w:t>
      </w:r>
      <w:r w:rsidRPr="001E3E04">
        <w:rPr>
          <w:rFonts w:cs="Arial"/>
        </w:rPr>
        <w:t xml:space="preserve"> </w:t>
      </w:r>
    </w:p>
    <w:p w14:paraId="198EF45A" w14:textId="77777777" w:rsidR="00381192" w:rsidRPr="001E3E04" w:rsidRDefault="00381192" w:rsidP="00EC0540">
      <w:pPr>
        <w:pStyle w:val="Prrafodelista"/>
        <w:numPr>
          <w:ilvl w:val="2"/>
          <w:numId w:val="8"/>
        </w:numPr>
        <w:rPr>
          <w:rFonts w:cs="Arial"/>
        </w:rPr>
      </w:pPr>
      <w:r w:rsidRPr="001E3E04">
        <w:rPr>
          <w:rFonts w:cs="Arial"/>
        </w:rPr>
        <w:t>XEP-0348 implementado</w:t>
      </w:r>
      <w:r w:rsidR="00935CB2" w:rsidRPr="001E3E04">
        <w:rPr>
          <w:rFonts w:cs="Arial"/>
        </w:rPr>
        <w:t>.</w:t>
      </w:r>
    </w:p>
    <w:p w14:paraId="1C40F238" w14:textId="77777777" w:rsidR="00935CB2" w:rsidRPr="001E3E04" w:rsidRDefault="00935CB2" w:rsidP="00EC0540">
      <w:pPr>
        <w:pStyle w:val="Prrafodelista"/>
        <w:numPr>
          <w:ilvl w:val="2"/>
          <w:numId w:val="8"/>
        </w:numPr>
        <w:rPr>
          <w:rFonts w:cs="Arial"/>
        </w:rPr>
      </w:pPr>
      <w:r w:rsidRPr="001E3E04">
        <w:rPr>
          <w:rFonts w:cs="Arial"/>
        </w:rPr>
        <w:t>XEP-0077 implementado.</w:t>
      </w:r>
    </w:p>
    <w:p w14:paraId="029919CD" w14:textId="77777777" w:rsidR="00381192" w:rsidRPr="001E3E04" w:rsidRDefault="00381192" w:rsidP="00EC0540">
      <w:pPr>
        <w:pStyle w:val="Prrafodelista"/>
        <w:numPr>
          <w:ilvl w:val="0"/>
          <w:numId w:val="8"/>
        </w:numPr>
        <w:rPr>
          <w:rFonts w:cs="Arial"/>
        </w:rPr>
      </w:pPr>
      <w:r w:rsidRPr="001E3E04">
        <w:rPr>
          <w:rFonts w:cs="Arial"/>
        </w:rPr>
        <w:t>Computador Laptop</w:t>
      </w:r>
    </w:p>
    <w:p w14:paraId="467F7D94" w14:textId="77777777" w:rsidR="00381192" w:rsidRPr="001E3E04" w:rsidRDefault="00381192" w:rsidP="00EC0540">
      <w:pPr>
        <w:pStyle w:val="Prrafodelista"/>
        <w:numPr>
          <w:ilvl w:val="1"/>
          <w:numId w:val="8"/>
        </w:numPr>
        <w:rPr>
          <w:rFonts w:cs="Arial"/>
        </w:rPr>
      </w:pPr>
      <w:r w:rsidRPr="001E3E04">
        <w:rPr>
          <w:rFonts w:cs="Arial"/>
        </w:rPr>
        <w:t>SO: Windows</w:t>
      </w:r>
    </w:p>
    <w:p w14:paraId="240161C6" w14:textId="77777777" w:rsidR="00381192" w:rsidRPr="001E3E04" w:rsidRDefault="00381192" w:rsidP="00EC0540">
      <w:pPr>
        <w:pStyle w:val="Prrafodelista"/>
        <w:numPr>
          <w:ilvl w:val="1"/>
          <w:numId w:val="8"/>
        </w:numPr>
        <w:rPr>
          <w:rFonts w:cs="Arial"/>
        </w:rPr>
      </w:pPr>
      <w:r w:rsidRPr="001E3E04">
        <w:rPr>
          <w:rFonts w:cs="Arial"/>
        </w:rPr>
        <w:t>Procesador Intel i5-6400</w:t>
      </w:r>
    </w:p>
    <w:p w14:paraId="6410AC97" w14:textId="77777777" w:rsidR="00381192" w:rsidRPr="001E3E04" w:rsidRDefault="00381192" w:rsidP="00EC0540">
      <w:pPr>
        <w:pStyle w:val="Prrafodelista"/>
        <w:numPr>
          <w:ilvl w:val="1"/>
          <w:numId w:val="8"/>
        </w:numPr>
        <w:rPr>
          <w:rFonts w:cs="Arial"/>
        </w:rPr>
      </w:pPr>
      <w:r w:rsidRPr="001E3E04">
        <w:rPr>
          <w:rFonts w:cs="Arial"/>
        </w:rPr>
        <w:t>Memoria RAM: 8 GB</w:t>
      </w:r>
    </w:p>
    <w:p w14:paraId="6EB9F784" w14:textId="32C8942B" w:rsidR="00935CB2" w:rsidRPr="001E3E04" w:rsidRDefault="00381192" w:rsidP="00EC0540">
      <w:pPr>
        <w:pStyle w:val="Prrafodelista"/>
        <w:numPr>
          <w:ilvl w:val="1"/>
          <w:numId w:val="8"/>
        </w:numPr>
        <w:rPr>
          <w:rFonts w:cs="Arial"/>
        </w:rPr>
      </w:pPr>
      <w:r w:rsidRPr="001E3E04">
        <w:rPr>
          <w:rFonts w:cs="Arial"/>
        </w:rPr>
        <w:t>Almacenamiento 1 TB</w:t>
      </w:r>
    </w:p>
    <w:p w14:paraId="53E9148E" w14:textId="37DB5C2D" w:rsidR="000B47D4" w:rsidRPr="001E3E04" w:rsidRDefault="000B47D4" w:rsidP="00EC0540">
      <w:pPr>
        <w:pStyle w:val="Prrafodelista"/>
        <w:numPr>
          <w:ilvl w:val="0"/>
          <w:numId w:val="8"/>
        </w:numPr>
        <w:rPr>
          <w:rFonts w:cs="Arial"/>
        </w:rPr>
      </w:pPr>
      <w:r w:rsidRPr="001E3E04">
        <w:rPr>
          <w:rFonts w:cs="Arial"/>
        </w:rPr>
        <w:t xml:space="preserve">Servidor </w:t>
      </w:r>
    </w:p>
    <w:p w14:paraId="78A5FFD0" w14:textId="66A030CB" w:rsidR="000B47D4" w:rsidRPr="001E3E04" w:rsidRDefault="000B47D4" w:rsidP="00EC0540">
      <w:pPr>
        <w:pStyle w:val="Prrafodelista"/>
        <w:numPr>
          <w:ilvl w:val="1"/>
          <w:numId w:val="8"/>
        </w:numPr>
        <w:rPr>
          <w:rFonts w:cs="Arial"/>
        </w:rPr>
      </w:pPr>
      <w:r w:rsidRPr="001E3E04">
        <w:rPr>
          <w:rFonts w:cs="Arial"/>
        </w:rPr>
        <w:t xml:space="preserve">SO: </w:t>
      </w:r>
      <w:r w:rsidR="00307756">
        <w:rPr>
          <w:rFonts w:cs="Arial"/>
        </w:rPr>
        <w:t xml:space="preserve">Ubuntu </w:t>
      </w:r>
      <w:proofErr w:type="gramStart"/>
      <w:r w:rsidR="00307756">
        <w:rPr>
          <w:rFonts w:cs="Arial"/>
        </w:rPr>
        <w:t>server</w:t>
      </w:r>
      <w:proofErr w:type="gramEnd"/>
    </w:p>
    <w:p w14:paraId="371AC23F" w14:textId="3791EF90" w:rsidR="000B47D4" w:rsidRPr="001E3E04" w:rsidRDefault="000B47D4" w:rsidP="00EC0540">
      <w:pPr>
        <w:pStyle w:val="Prrafodelista"/>
        <w:numPr>
          <w:ilvl w:val="1"/>
          <w:numId w:val="8"/>
        </w:numPr>
        <w:rPr>
          <w:rFonts w:cs="Arial"/>
        </w:rPr>
      </w:pPr>
      <w:r w:rsidRPr="001E3E04">
        <w:rPr>
          <w:rFonts w:cs="Arial"/>
        </w:rPr>
        <w:t>Core: 1</w:t>
      </w:r>
    </w:p>
    <w:p w14:paraId="74A03F6D" w14:textId="087F25FF" w:rsidR="000B47D4" w:rsidRPr="001E3E04" w:rsidRDefault="000B47D4" w:rsidP="00EC0540">
      <w:pPr>
        <w:pStyle w:val="Prrafodelista"/>
        <w:numPr>
          <w:ilvl w:val="1"/>
          <w:numId w:val="8"/>
        </w:numPr>
        <w:rPr>
          <w:rFonts w:cs="Arial"/>
        </w:rPr>
      </w:pPr>
      <w:r w:rsidRPr="001E3E04">
        <w:rPr>
          <w:rFonts w:cs="Arial"/>
        </w:rPr>
        <w:t>RAM: 1 Gb</w:t>
      </w:r>
    </w:p>
    <w:p w14:paraId="10E14C81" w14:textId="09681235" w:rsidR="000B47D4" w:rsidRPr="001E3E04" w:rsidRDefault="000B47D4" w:rsidP="00EC0540">
      <w:pPr>
        <w:pStyle w:val="Prrafodelista"/>
        <w:numPr>
          <w:ilvl w:val="1"/>
          <w:numId w:val="8"/>
        </w:numPr>
        <w:rPr>
          <w:rFonts w:cs="Arial"/>
        </w:rPr>
      </w:pPr>
      <w:r w:rsidRPr="001E3E04">
        <w:rPr>
          <w:rFonts w:cs="Arial"/>
        </w:rPr>
        <w:t>Almacenamiento: 64 GB SSD</w:t>
      </w:r>
    </w:p>
    <w:p w14:paraId="788F2429" w14:textId="65A25736" w:rsidR="000B47D4" w:rsidRPr="001E3E04" w:rsidRDefault="000B47D4" w:rsidP="00EC0540">
      <w:pPr>
        <w:pStyle w:val="Prrafodelista"/>
        <w:numPr>
          <w:ilvl w:val="1"/>
          <w:numId w:val="8"/>
        </w:numPr>
        <w:rPr>
          <w:rFonts w:cs="Arial"/>
        </w:rPr>
      </w:pPr>
      <w:r w:rsidRPr="001E3E04">
        <w:rPr>
          <w:rFonts w:cs="Arial"/>
        </w:rPr>
        <w:t>Dominio: binarylamp.cl</w:t>
      </w:r>
    </w:p>
    <w:p w14:paraId="6F597AE9" w14:textId="44EC561B" w:rsidR="00935CB2" w:rsidRDefault="00935CB2" w:rsidP="00935CB2">
      <w:pPr>
        <w:pStyle w:val="Ttulo3"/>
        <w:rPr>
          <w:rFonts w:cs="Arial"/>
        </w:rPr>
      </w:pPr>
      <w:bookmarkStart w:id="170" w:name="_Toc464484105"/>
      <w:bookmarkStart w:id="171" w:name="_Toc465070158"/>
      <w:bookmarkStart w:id="172" w:name="_Toc465070701"/>
      <w:r w:rsidRPr="001E3E04">
        <w:rPr>
          <w:rFonts w:cs="Arial"/>
        </w:rPr>
        <w:t xml:space="preserve">3.4.2. </w:t>
      </w:r>
      <w:r w:rsidR="00EE5A0A">
        <w:rPr>
          <w:rFonts w:cs="Arial"/>
        </w:rPr>
        <w:t>Gestion de las pruebas</w:t>
      </w:r>
      <w:r w:rsidRPr="001E3E04">
        <w:rPr>
          <w:rFonts w:cs="Arial"/>
        </w:rPr>
        <w:t>.</w:t>
      </w:r>
      <w:bookmarkEnd w:id="170"/>
      <w:bookmarkEnd w:id="171"/>
      <w:bookmarkEnd w:id="172"/>
    </w:p>
    <w:p w14:paraId="46D3FF69" w14:textId="6D0C323E" w:rsidR="002F3F5C" w:rsidRPr="002F3F5C" w:rsidRDefault="002F3F5C" w:rsidP="002F3F5C">
      <w:pPr>
        <w:rPr>
          <w:rFonts w:cs="Arial"/>
        </w:rPr>
      </w:pPr>
      <w:r w:rsidRPr="002F3F5C">
        <w:rPr>
          <w:rFonts w:cs="Arial"/>
        </w:rPr>
        <w:t xml:space="preserve">Se deben generar pruebas continuas, frecuentemente repetidas y automatizadas para asegurar que el código funcione y haga lo que se supone debe hacer. Por </w:t>
      </w:r>
      <w:r w:rsidRPr="002F3F5C">
        <w:rPr>
          <w:rFonts w:cs="Arial"/>
        </w:rPr>
        <w:lastRenderedPageBreak/>
        <w:t xml:space="preserve">esta razón las pruebas se programarán </w:t>
      </w:r>
      <w:r w:rsidR="006F48F8">
        <w:rPr>
          <w:rFonts w:cs="Arial"/>
        </w:rPr>
        <w:t>«</w:t>
      </w:r>
      <w:r w:rsidR="00190D2C">
        <w:rPr>
          <w:rFonts w:cs="Arial"/>
        </w:rPr>
        <w:t>J</w:t>
      </w:r>
      <w:r w:rsidR="006F48F8">
        <w:rPr>
          <w:rFonts w:cs="Arial"/>
        </w:rPr>
        <w:t>u</w:t>
      </w:r>
      <w:r w:rsidR="00190D2C">
        <w:rPr>
          <w:rFonts w:cs="Arial"/>
        </w:rPr>
        <w:t>nit</w:t>
      </w:r>
      <w:r w:rsidR="006F48F8">
        <w:rPr>
          <w:rFonts w:cs="Arial"/>
        </w:rPr>
        <w:t>4»</w:t>
      </w:r>
      <w:r w:rsidRPr="002F3F5C">
        <w:rPr>
          <w:rFonts w:cs="Arial"/>
        </w:rPr>
        <w:t xml:space="preserve">, </w:t>
      </w:r>
      <w:r w:rsidR="00190D2C">
        <w:rPr>
          <w:rFonts w:cs="Arial"/>
        </w:rPr>
        <w:t>una librería</w:t>
      </w:r>
      <w:r w:rsidRPr="002F3F5C">
        <w:rPr>
          <w:rFonts w:cs="Arial"/>
        </w:rPr>
        <w:t xml:space="preserve"> </w:t>
      </w:r>
      <w:r w:rsidR="00190D2C">
        <w:rPr>
          <w:rFonts w:cs="Arial"/>
        </w:rPr>
        <w:t xml:space="preserve">Java </w:t>
      </w:r>
      <w:r w:rsidRPr="002F3F5C">
        <w:rPr>
          <w:rFonts w:cs="Arial"/>
        </w:rPr>
        <w:t>para realizar pruebas unitarias, que ofrece funcionalidades para poder realizar y automatizar las pruebas de manera simple</w:t>
      </w:r>
      <w:r w:rsidR="00094666">
        <w:rPr>
          <w:rFonts w:cs="Arial"/>
        </w:rPr>
        <w:t>.</w:t>
      </w:r>
    </w:p>
    <w:p w14:paraId="4DFA3C81" w14:textId="33CE5675" w:rsidR="002F3F5C" w:rsidRPr="002F3F5C" w:rsidRDefault="002F3F5C" w:rsidP="002F3F5C">
      <w:pPr>
        <w:rPr>
          <w:rFonts w:cs="Arial"/>
        </w:rPr>
      </w:pPr>
      <w:r w:rsidRPr="002F3F5C">
        <w:rPr>
          <w:rFonts w:cs="Arial"/>
        </w:rPr>
        <w:t xml:space="preserve"> Para cada Sprint se realizará un nuevo plan de pruebas, con el objetivo de cumplir con todo lo requerido por las tareas de dicho Sprint. Se debe contar con pruebas unitarias, de aceptación y de sistema, como se especifica en las siguientes subsecciones.</w:t>
      </w:r>
    </w:p>
    <w:p w14:paraId="13F00725" w14:textId="77777777" w:rsidR="002F3F5C" w:rsidRPr="002F3F5C" w:rsidRDefault="002F3F5C" w:rsidP="002F3F5C">
      <w:pPr>
        <w:rPr>
          <w:rFonts w:cs="Arial"/>
        </w:rPr>
      </w:pPr>
      <w:r w:rsidRPr="002F3F5C">
        <w:rPr>
          <w:rFonts w:cs="Arial"/>
        </w:rPr>
        <w:t xml:space="preserve"> Según las metodologías escogidas, las pruebas unitarias se realizarán al finalizar el desarrollo de cada módulo. Las pruebas de integración y regresión se realizarán al agregar un componente nuevo al sistema, mientras que las pruebas de sistema se realizarán después de la realización de todas las HU de la iteración. Finalmente, las pruebas de aceptación las realizará el </w:t>
      </w:r>
      <w:proofErr w:type="spellStart"/>
      <w:r w:rsidRPr="002F3F5C">
        <w:rPr>
          <w:rFonts w:cs="Arial"/>
        </w:rPr>
        <w:t>Product</w:t>
      </w:r>
      <w:proofErr w:type="spellEnd"/>
      <w:r w:rsidRPr="002F3F5C">
        <w:rPr>
          <w:rFonts w:cs="Arial"/>
        </w:rPr>
        <w:t xml:space="preserve"> </w:t>
      </w:r>
      <w:proofErr w:type="spellStart"/>
      <w:r w:rsidRPr="002F3F5C">
        <w:rPr>
          <w:rFonts w:cs="Arial"/>
        </w:rPr>
        <w:t>Owner</w:t>
      </w:r>
      <w:proofErr w:type="spellEnd"/>
      <w:r w:rsidRPr="002F3F5C">
        <w:rPr>
          <w:rFonts w:cs="Arial"/>
        </w:rPr>
        <w:t xml:space="preserve"> en la reunión de Sprint </w:t>
      </w:r>
      <w:proofErr w:type="spellStart"/>
      <w:r w:rsidRPr="002F3F5C">
        <w:rPr>
          <w:rFonts w:cs="Arial"/>
        </w:rPr>
        <w:t>Review</w:t>
      </w:r>
      <w:proofErr w:type="spellEnd"/>
      <w:r w:rsidRPr="002F3F5C">
        <w:rPr>
          <w:rFonts w:cs="Arial"/>
        </w:rPr>
        <w:t xml:space="preserve">. </w:t>
      </w:r>
    </w:p>
    <w:p w14:paraId="6B91C2D9" w14:textId="0703147D" w:rsidR="002F3F5C" w:rsidRPr="002F3F5C" w:rsidRDefault="002F3F5C" w:rsidP="002F3F5C">
      <w:pPr>
        <w:rPr>
          <w:rFonts w:cs="Arial"/>
        </w:rPr>
      </w:pPr>
      <w:r w:rsidRPr="002F3F5C">
        <w:rPr>
          <w:rFonts w:cs="Arial"/>
        </w:rPr>
        <w:t xml:space="preserve">Las pruebas unitarias programadas se reutilizarán para efectuar pruebas de integración, consistentes en la automatización de la utilización de las pruebas unitarias cada vez que se agregue un </w:t>
      </w:r>
      <w:r w:rsidR="00094666">
        <w:rPr>
          <w:rFonts w:cs="Arial"/>
        </w:rPr>
        <w:t>componente</w:t>
      </w:r>
      <w:r w:rsidRPr="002F3F5C">
        <w:rPr>
          <w:rFonts w:cs="Arial"/>
        </w:rPr>
        <w:t xml:space="preserve"> al programa. </w:t>
      </w:r>
    </w:p>
    <w:p w14:paraId="51ECEEC6" w14:textId="77777777" w:rsidR="002F3F5C" w:rsidRPr="002F3F5C" w:rsidRDefault="002F3F5C" w:rsidP="002F3F5C">
      <w:pPr>
        <w:rPr>
          <w:rFonts w:cs="Arial"/>
        </w:rPr>
      </w:pPr>
      <w:r w:rsidRPr="002F3F5C">
        <w:rPr>
          <w:rFonts w:cs="Arial"/>
        </w:rPr>
        <w:t xml:space="preserve"> Se utilizará el método de </w:t>
      </w:r>
      <w:proofErr w:type="spellStart"/>
      <w:r w:rsidRPr="002F3F5C">
        <w:rPr>
          <w:rFonts w:cs="Arial"/>
        </w:rPr>
        <w:t>bottom</w:t>
      </w:r>
      <w:proofErr w:type="spellEnd"/>
      <w:r w:rsidRPr="002F3F5C">
        <w:rPr>
          <w:rFonts w:cs="Arial"/>
        </w:rPr>
        <w:t xml:space="preserve">-up, el cual consiste en empezar las pruebas de los componentes de más bajo nivel, para luego ir subiendo y repitiendo el proceso hasta llegar a los componentes más complejos y finalizar las pruebas de integración. </w:t>
      </w:r>
    </w:p>
    <w:p w14:paraId="09910A29" w14:textId="77777777" w:rsidR="002F3F5C" w:rsidRPr="002F3F5C" w:rsidRDefault="002F3F5C" w:rsidP="002F3F5C">
      <w:pPr>
        <w:rPr>
          <w:rFonts w:cs="Arial"/>
        </w:rPr>
      </w:pPr>
      <w:r w:rsidRPr="002F3F5C">
        <w:rPr>
          <w:rFonts w:cs="Arial"/>
        </w:rPr>
        <w:t xml:space="preserve"> Cada vez que se hagan cambios al sistema se deberá ejecutar pruebas de regresión para asegurar que dichos cambios no han afectado al funcionamiento general del software. </w:t>
      </w:r>
    </w:p>
    <w:p w14:paraId="1C3F6D69" w14:textId="2141B00D" w:rsidR="002F3F5C" w:rsidRPr="002F3F5C" w:rsidRDefault="002F3F5C" w:rsidP="002F3F5C">
      <w:pPr>
        <w:rPr>
          <w:rFonts w:cs="Arial"/>
        </w:rPr>
      </w:pPr>
      <w:r w:rsidRPr="002F3F5C">
        <w:rPr>
          <w:rFonts w:cs="Arial"/>
        </w:rPr>
        <w:t xml:space="preserve">Para asegurar que nuevas funcionalidades </w:t>
      </w:r>
      <w:r w:rsidR="001E3A00">
        <w:rPr>
          <w:rFonts w:cs="Arial"/>
        </w:rPr>
        <w:t>se comportan</w:t>
      </w:r>
      <w:r w:rsidRPr="002F3F5C">
        <w:rPr>
          <w:rFonts w:cs="Arial"/>
        </w:rPr>
        <w:t xml:space="preserve"> de manera correcta al ser unidas a los demás componentes se debe realizar pruebas de regresión, en las cuales se reutilizan nuevamente las pruebas unitarias para asegurarse de que los componentes antiguos no están fallando debido a las nuevas funciones. </w:t>
      </w:r>
    </w:p>
    <w:p w14:paraId="4855168F" w14:textId="77777777" w:rsidR="002F3F5C" w:rsidRPr="002F3F5C" w:rsidRDefault="002F3F5C" w:rsidP="002F3F5C">
      <w:pPr>
        <w:rPr>
          <w:rFonts w:cs="Arial"/>
        </w:rPr>
      </w:pPr>
      <w:r w:rsidRPr="002F3F5C">
        <w:rPr>
          <w:rFonts w:cs="Arial"/>
        </w:rPr>
        <w:t xml:space="preserve"> Las pruebas de sistema se realizarán una vez estén funcionando las partes principales del software, de manera de poder determinar si se van cumpliendo los objetivos propuestos. </w:t>
      </w:r>
    </w:p>
    <w:p w14:paraId="39B01DCE" w14:textId="476CFED7" w:rsidR="00EE5A0A" w:rsidRPr="002F3F5C" w:rsidRDefault="002F3F5C" w:rsidP="002F3F5C">
      <w:pPr>
        <w:rPr>
          <w:rFonts w:cs="Arial"/>
        </w:rPr>
      </w:pPr>
      <w:r w:rsidRPr="002F3F5C">
        <w:rPr>
          <w:rFonts w:cs="Arial"/>
        </w:rPr>
        <w:t xml:space="preserve"> Por último, el cliente</w:t>
      </w:r>
      <w:r w:rsidR="001E3A00">
        <w:rPr>
          <w:rFonts w:cs="Arial"/>
        </w:rPr>
        <w:t xml:space="preserve"> o el director de proyecto</w:t>
      </w:r>
      <w:r w:rsidRPr="002F3F5C">
        <w:rPr>
          <w:rFonts w:cs="Arial"/>
        </w:rPr>
        <w:t xml:space="preserve"> realizará las pruebas de aceptación para concluir cada Sprint, en el cual probará que los criterios de aceptación para las historias de usuario desarrolladas se cumplieron</w:t>
      </w:r>
      <w:r w:rsidR="001E3A00">
        <w:rPr>
          <w:rFonts w:cs="Arial"/>
        </w:rPr>
        <w:t>, si no pasan se refactorizará, hasta que se cumplan las pruebas de aceptación.</w:t>
      </w:r>
    </w:p>
    <w:p w14:paraId="1D06AD01" w14:textId="77777777" w:rsidR="004957CB" w:rsidRPr="002F3F5C" w:rsidRDefault="004957CB" w:rsidP="004957CB">
      <w:pPr>
        <w:pStyle w:val="Ttulo2"/>
        <w:rPr>
          <w:rFonts w:cs="Arial"/>
        </w:rPr>
      </w:pPr>
      <w:bookmarkStart w:id="173" w:name="_Toc464484106"/>
      <w:bookmarkStart w:id="174" w:name="_Toc465070159"/>
      <w:bookmarkStart w:id="175" w:name="_Toc465070702"/>
      <w:r w:rsidRPr="002F3F5C">
        <w:rPr>
          <w:rFonts w:cs="Arial"/>
        </w:rPr>
        <w:t>3.5. Plan de Proyecto</w:t>
      </w:r>
      <w:bookmarkEnd w:id="173"/>
      <w:bookmarkEnd w:id="174"/>
      <w:bookmarkEnd w:id="175"/>
    </w:p>
    <w:p w14:paraId="2427C4C0" w14:textId="1028EE38" w:rsidR="00381192" w:rsidRPr="001E3E04" w:rsidRDefault="00A915D4" w:rsidP="00A915D4">
      <w:pPr>
        <w:pStyle w:val="Ttulo3"/>
        <w:rPr>
          <w:rFonts w:cs="Arial"/>
        </w:rPr>
      </w:pPr>
      <w:bookmarkStart w:id="176" w:name="_Toc465070160"/>
      <w:bookmarkStart w:id="177" w:name="_Toc465070703"/>
      <w:r w:rsidRPr="001E3E04">
        <w:rPr>
          <w:rFonts w:cs="Arial"/>
        </w:rPr>
        <w:lastRenderedPageBreak/>
        <w:t>3.5.1. Gestión de las Comunicaciones</w:t>
      </w:r>
      <w:bookmarkEnd w:id="176"/>
      <w:bookmarkEnd w:id="177"/>
    </w:p>
    <w:p w14:paraId="0D478E0C" w14:textId="7B7EA5B0" w:rsidR="00A915D4" w:rsidRPr="001E3E04" w:rsidRDefault="004A4B54" w:rsidP="001B7A6D">
      <w:pPr>
        <w:ind w:firstLine="708"/>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_Ref524310856 \h </w:instrText>
      </w:r>
      <w:r w:rsidR="00EF0C51">
        <w:rPr>
          <w:rFonts w:cs="Arial"/>
        </w:rPr>
      </w:r>
      <w:r w:rsidR="00EF0C51">
        <w:rPr>
          <w:rFonts w:cs="Arial"/>
        </w:rPr>
        <w:fldChar w:fldCharType="separate"/>
      </w:r>
      <w:r w:rsidR="00EF0C51">
        <w:t xml:space="preserve">Tabla </w:t>
      </w:r>
      <w:r w:rsidR="00EF0C51">
        <w:rPr>
          <w:noProof/>
        </w:rPr>
        <w:t>8</w:t>
      </w:r>
      <w:r w:rsidR="00EF0C51">
        <w:rPr>
          <w:rFonts w:cs="Arial"/>
        </w:rPr>
        <w:fldChar w:fldCharType="end"/>
      </w:r>
      <w:r w:rsidR="00EF0C51">
        <w:rPr>
          <w:rFonts w:cs="Arial"/>
        </w:rPr>
        <w:t xml:space="preserve"> </w:t>
      </w:r>
      <w:r w:rsidR="00A915D4" w:rsidRPr="001E3E04">
        <w:rPr>
          <w:rFonts w:cs="Arial"/>
        </w:rPr>
        <w:t xml:space="preserve">podemos visualizar </w:t>
      </w:r>
      <w:r w:rsidR="00EF0C51" w:rsidRPr="001E3E04">
        <w:rPr>
          <w:rFonts w:cs="Arial"/>
        </w:rPr>
        <w:t>el contenido de cada una</w:t>
      </w:r>
      <w:r w:rsidR="00EF0C51">
        <w:rPr>
          <w:rFonts w:cs="Arial"/>
        </w:rPr>
        <w:t>,</w:t>
      </w:r>
      <w:r w:rsidR="00EF0C51" w:rsidRPr="001E3E04">
        <w:rPr>
          <w:rFonts w:cs="Arial"/>
        </w:rPr>
        <w:t xml:space="preserve"> </w:t>
      </w:r>
      <w:r w:rsidR="00A915D4" w:rsidRPr="001E3E04">
        <w:rPr>
          <w:rFonts w:cs="Arial"/>
        </w:rPr>
        <w:t>los tipos de comunicación, lo</w:t>
      </w:r>
      <w:r w:rsidR="00EF0C51">
        <w:rPr>
          <w:rFonts w:cs="Arial"/>
        </w:rPr>
        <w:t>s</w:t>
      </w:r>
      <w:r w:rsidR="00A915D4" w:rsidRPr="001E3E04">
        <w:rPr>
          <w:rFonts w:cs="Arial"/>
        </w:rPr>
        <w:t xml:space="preserve"> interesados involucrados, </w:t>
      </w:r>
      <w:r w:rsidR="00EF0C51">
        <w:rPr>
          <w:rFonts w:cs="Arial"/>
        </w:rPr>
        <w:t xml:space="preserve">y </w:t>
      </w:r>
      <w:r w:rsidR="00A915D4" w:rsidRPr="001E3E04">
        <w:rPr>
          <w:rFonts w:cs="Arial"/>
        </w:rPr>
        <w:t>el formato</w:t>
      </w:r>
      <w:r w:rsidR="00EF0C51">
        <w:rPr>
          <w:rFonts w:cs="Arial"/>
        </w:rPr>
        <w:t xml:space="preserve"> correspondiente</w:t>
      </w:r>
      <w:r w:rsidR="00A915D4" w:rsidRPr="001E3E04">
        <w:rPr>
          <w:rFonts w:cs="Arial"/>
        </w:rPr>
        <w:t>.</w:t>
      </w:r>
    </w:p>
    <w:p w14:paraId="71BF1B6C" w14:textId="26F2E669" w:rsidR="00EF0C51" w:rsidRDefault="00EF0C51" w:rsidP="001B1D40">
      <w:pPr>
        <w:pStyle w:val="Descripcin"/>
        <w:keepNext/>
        <w:jc w:val="left"/>
      </w:pPr>
      <w:bookmarkStart w:id="178" w:name="_Ref52431085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8</w:t>
      </w:r>
      <w:r w:rsidR="008C76F3">
        <w:rPr>
          <w:noProof/>
        </w:rPr>
        <w:fldChar w:fldCharType="end"/>
      </w:r>
      <w:bookmarkEnd w:id="178"/>
      <w:r>
        <w:t>: Gestión de las comunicaciones - tipos de comunicación.</w:t>
      </w:r>
    </w:p>
    <w:tbl>
      <w:tblPr>
        <w:tblStyle w:val="Tabladelista3-nfasis1"/>
        <w:tblW w:w="0" w:type="auto"/>
        <w:tblLook w:val="04A0" w:firstRow="1" w:lastRow="0" w:firstColumn="1" w:lastColumn="0" w:noHBand="0" w:noVBand="1"/>
      </w:tblPr>
      <w:tblGrid>
        <w:gridCol w:w="2144"/>
        <w:gridCol w:w="2163"/>
        <w:gridCol w:w="2112"/>
        <w:gridCol w:w="2125"/>
      </w:tblGrid>
      <w:tr w:rsidR="00766FF4" w:rsidRPr="001E3E04" w14:paraId="3A0CE0B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44" w:type="dxa"/>
          </w:tcPr>
          <w:p w14:paraId="24B3B4DF" w14:textId="6A0C8781" w:rsidR="00766FF4" w:rsidRPr="001E3E04" w:rsidRDefault="000A1DF6" w:rsidP="00850975">
            <w:pPr>
              <w:rPr>
                <w:rFonts w:cs="Arial"/>
              </w:rPr>
            </w:pPr>
            <w:r w:rsidRPr="001E3E04">
              <w:rPr>
                <w:rFonts w:cs="Arial"/>
              </w:rPr>
              <w:t>Información</w:t>
            </w:r>
          </w:p>
        </w:tc>
        <w:tc>
          <w:tcPr>
            <w:tcW w:w="2163" w:type="dxa"/>
          </w:tcPr>
          <w:p w14:paraId="1D2E8E8E" w14:textId="77777777" w:rsidR="00766FF4" w:rsidRPr="001E3E04" w:rsidRDefault="00E77736" w:rsidP="00E7773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Interesados</w:t>
            </w:r>
          </w:p>
        </w:tc>
        <w:tc>
          <w:tcPr>
            <w:tcW w:w="2112" w:type="dxa"/>
          </w:tcPr>
          <w:p w14:paraId="1E1F9243" w14:textId="77777777" w:rsidR="00766FF4" w:rsidRPr="001E3E04" w:rsidRDefault="00E77736" w:rsidP="00850975">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Formato</w:t>
            </w:r>
          </w:p>
        </w:tc>
        <w:tc>
          <w:tcPr>
            <w:tcW w:w="2125" w:type="dxa"/>
          </w:tcPr>
          <w:p w14:paraId="3C3AE26A" w14:textId="77777777" w:rsidR="00766FF4" w:rsidRPr="001E3E04" w:rsidRDefault="00E77736" w:rsidP="00766FF4">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Contenido</w:t>
            </w:r>
          </w:p>
        </w:tc>
      </w:tr>
      <w:tr w:rsidR="00E77736" w:rsidRPr="001E3E04" w14:paraId="7DAF117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1B149429" w14:textId="77777777" w:rsidR="00E77736" w:rsidRPr="001E3E04" w:rsidRDefault="00E77736" w:rsidP="00E77736">
            <w:pPr>
              <w:rPr>
                <w:rFonts w:cs="Arial"/>
                <w:highlight w:val="yellow"/>
              </w:rPr>
            </w:pPr>
            <w:r w:rsidRPr="001E3E04">
              <w:rPr>
                <w:rFonts w:cs="Arial"/>
              </w:rPr>
              <w:t xml:space="preserve">Sprint </w:t>
            </w:r>
            <w:proofErr w:type="spellStart"/>
            <w:r w:rsidRPr="001E3E04">
              <w:rPr>
                <w:rFonts w:cs="Arial"/>
              </w:rPr>
              <w:t>Planning</w:t>
            </w:r>
            <w:proofErr w:type="spellEnd"/>
          </w:p>
        </w:tc>
        <w:tc>
          <w:tcPr>
            <w:tcW w:w="2163" w:type="dxa"/>
          </w:tcPr>
          <w:p w14:paraId="7F84A2A9"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1E612F53"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161356F"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594B923A"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Reunión en oficina del PO, vestimenta casual.</w:t>
            </w:r>
          </w:p>
        </w:tc>
        <w:tc>
          <w:tcPr>
            <w:tcW w:w="2125" w:type="dxa"/>
          </w:tcPr>
          <w:p w14:paraId="4335B009"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 xml:space="preserve">Se discute sobre historias de usuario a abordar en el siguiente Sprint según priorizaciones del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También se discuten los criterios de aceptación</w:t>
            </w:r>
          </w:p>
        </w:tc>
      </w:tr>
      <w:tr w:rsidR="00E77736" w:rsidRPr="001E3E04" w14:paraId="5694A90D"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03F393C" w14:textId="77777777" w:rsidR="00E77736" w:rsidRPr="001E3E04" w:rsidRDefault="00E77736" w:rsidP="00E77736">
            <w:pPr>
              <w:rPr>
                <w:rFonts w:cs="Arial"/>
              </w:rPr>
            </w:pPr>
            <w:proofErr w:type="spellStart"/>
            <w:r w:rsidRPr="001E3E04">
              <w:rPr>
                <w:rFonts w:cs="Arial"/>
              </w:rPr>
              <w:t>Daily</w:t>
            </w:r>
            <w:proofErr w:type="spellEnd"/>
            <w:r w:rsidRPr="001E3E04">
              <w:rPr>
                <w:rFonts w:cs="Arial"/>
              </w:rPr>
              <w:t xml:space="preserve"> Sprint </w:t>
            </w:r>
            <w:proofErr w:type="gramStart"/>
            <w:r w:rsidRPr="001E3E04">
              <w:rPr>
                <w:rFonts w:cs="Arial"/>
              </w:rPr>
              <w:t>Meeting</w:t>
            </w:r>
            <w:proofErr w:type="gramEnd"/>
          </w:p>
        </w:tc>
        <w:tc>
          <w:tcPr>
            <w:tcW w:w="2163" w:type="dxa"/>
          </w:tcPr>
          <w:p w14:paraId="548395A0"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57100B5E"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1D90F2B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Reunión diaria ya sea por algún método virtual o presencial. Duración de 15 minutos máximo.</w:t>
            </w:r>
          </w:p>
        </w:tc>
        <w:tc>
          <w:tcPr>
            <w:tcW w:w="2125" w:type="dxa"/>
          </w:tcPr>
          <w:p w14:paraId="5CBCEB1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El equipo se alinea para trabajar de manera coordinada. Se discute lo que se realizó el día anterior y lo que se realizara el presente día.</w:t>
            </w:r>
          </w:p>
        </w:tc>
      </w:tr>
      <w:tr w:rsidR="00E77736" w:rsidRPr="001E3E04" w14:paraId="729C9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202638AF" w14:textId="77777777" w:rsidR="00E77736" w:rsidRPr="001E3E04" w:rsidRDefault="00E77736" w:rsidP="00E77736">
            <w:pPr>
              <w:rPr>
                <w:rFonts w:cs="Arial"/>
              </w:rPr>
            </w:pPr>
            <w:r w:rsidRPr="001E3E04">
              <w:rPr>
                <w:rFonts w:cs="Arial"/>
              </w:rPr>
              <w:t>Demostración</w:t>
            </w:r>
          </w:p>
        </w:tc>
        <w:tc>
          <w:tcPr>
            <w:tcW w:w="2163" w:type="dxa"/>
          </w:tcPr>
          <w:p w14:paraId="755946B2"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7CFA128C"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20A676AD"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2D23A164"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Reunión semiformal en oficina del PO, vestimenta semi-formal.</w:t>
            </w:r>
          </w:p>
        </w:tc>
        <w:tc>
          <w:tcPr>
            <w:tcW w:w="2125" w:type="dxa"/>
          </w:tcPr>
          <w:p w14:paraId="4AF34B4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presentan las historias de usuario realizadas a través de la presentación del producto.</w:t>
            </w:r>
          </w:p>
        </w:tc>
      </w:tr>
      <w:tr w:rsidR="00E77736" w:rsidRPr="001E3E04" w14:paraId="4B96B275"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7C7B2A1D" w14:textId="77777777" w:rsidR="00E77736" w:rsidRPr="001E3E04" w:rsidRDefault="00E77736" w:rsidP="00E77736">
            <w:pPr>
              <w:rPr>
                <w:rFonts w:cs="Arial"/>
              </w:rPr>
            </w:pPr>
            <w:r w:rsidRPr="001E3E04">
              <w:rPr>
                <w:rFonts w:cs="Arial"/>
              </w:rPr>
              <w:t>Presentación Hitos</w:t>
            </w:r>
          </w:p>
          <w:p w14:paraId="1C0B8E27" w14:textId="77777777" w:rsidR="00E77736" w:rsidRPr="001E3E04" w:rsidRDefault="00E77736" w:rsidP="00E77736">
            <w:pPr>
              <w:rPr>
                <w:rFonts w:cs="Arial"/>
              </w:rPr>
            </w:pPr>
          </w:p>
        </w:tc>
        <w:tc>
          <w:tcPr>
            <w:tcW w:w="2163" w:type="dxa"/>
          </w:tcPr>
          <w:p w14:paraId="02592C23"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31FEF682"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D43B11F"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p w14:paraId="48EEBF36"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Comisión</w:t>
            </w:r>
          </w:p>
        </w:tc>
        <w:tc>
          <w:tcPr>
            <w:tcW w:w="2112" w:type="dxa"/>
          </w:tcPr>
          <w:p w14:paraId="0A2A695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Presentación en sala 216, Universidad Andrés Bello, vestimenta semi-formal. </w:t>
            </w:r>
          </w:p>
          <w:p w14:paraId="1818DA1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
        </w:tc>
        <w:tc>
          <w:tcPr>
            <w:tcW w:w="2125" w:type="dxa"/>
          </w:tcPr>
          <w:p w14:paraId="0C73A53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Se realiza presentación de lo que se llevó a cabo durante el Sprint.</w:t>
            </w:r>
          </w:p>
        </w:tc>
      </w:tr>
      <w:tr w:rsidR="00E77736" w:rsidRPr="001E3E04" w14:paraId="3E39D5E8"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6F490D2A" w14:textId="77777777" w:rsidR="00E77736" w:rsidRPr="001E3E04" w:rsidRDefault="00E77736" w:rsidP="00E77736">
            <w:pPr>
              <w:rPr>
                <w:rFonts w:cs="Arial"/>
                <w:highlight w:val="yellow"/>
              </w:rPr>
            </w:pPr>
            <w:r w:rsidRPr="001E3E04">
              <w:rPr>
                <w:rFonts w:cs="Arial"/>
              </w:rPr>
              <w:lastRenderedPageBreak/>
              <w:t>Cambios en Documentos</w:t>
            </w:r>
          </w:p>
        </w:tc>
        <w:tc>
          <w:tcPr>
            <w:tcW w:w="2163" w:type="dxa"/>
          </w:tcPr>
          <w:p w14:paraId="608AFC3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4EFAC2D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05118B6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
        </w:tc>
        <w:tc>
          <w:tcPr>
            <w:tcW w:w="2112" w:type="dxa"/>
          </w:tcPr>
          <w:p w14:paraId="0D1E757F"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Issue</w:t>
            </w:r>
            <w:proofErr w:type="spellEnd"/>
            <w:r w:rsidRPr="001E3E04">
              <w:rPr>
                <w:rFonts w:cs="Arial"/>
              </w:rPr>
              <w:t xml:space="preserve"> GitHub</w:t>
            </w:r>
          </w:p>
        </w:tc>
        <w:tc>
          <w:tcPr>
            <w:tcW w:w="2125" w:type="dxa"/>
          </w:tcPr>
          <w:p w14:paraId="648E32A5"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Cambios que se realizaron y razón.</w:t>
            </w:r>
          </w:p>
        </w:tc>
      </w:tr>
      <w:tr w:rsidR="00E77736" w:rsidRPr="001E3E04" w14:paraId="1BF4F80E"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BD009AF" w14:textId="168346C3" w:rsidR="00E77736" w:rsidRPr="001E3E04" w:rsidRDefault="00945598" w:rsidP="00E77736">
            <w:pPr>
              <w:rPr>
                <w:rFonts w:cs="Arial"/>
              </w:rPr>
            </w:pPr>
            <w:r w:rsidRPr="001E3E04">
              <w:rPr>
                <w:rFonts w:cs="Arial"/>
              </w:rPr>
              <w:t>Tareas Por Realizar</w:t>
            </w:r>
          </w:p>
        </w:tc>
        <w:tc>
          <w:tcPr>
            <w:tcW w:w="2163" w:type="dxa"/>
          </w:tcPr>
          <w:p w14:paraId="071067B4"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B6711CD"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5C229BCB"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p>
        </w:tc>
        <w:tc>
          <w:tcPr>
            <w:tcW w:w="2112" w:type="dxa"/>
          </w:tcPr>
          <w:p w14:paraId="36BFAF0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roofErr w:type="spellStart"/>
            <w:r w:rsidRPr="001E3E04">
              <w:rPr>
                <w:rFonts w:cs="Arial"/>
              </w:rPr>
              <w:t>Issue</w:t>
            </w:r>
            <w:proofErr w:type="spellEnd"/>
            <w:r w:rsidRPr="001E3E04">
              <w:rPr>
                <w:rFonts w:cs="Arial"/>
              </w:rPr>
              <w:t xml:space="preserve"> GitHub</w:t>
            </w:r>
          </w:p>
        </w:tc>
        <w:tc>
          <w:tcPr>
            <w:tcW w:w="2125" w:type="dxa"/>
          </w:tcPr>
          <w:p w14:paraId="72AAC282" w14:textId="6D05743B" w:rsidR="00E77736" w:rsidRPr="001E3E04" w:rsidRDefault="0069671A"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Tareas por realizar</w:t>
            </w:r>
            <w:r w:rsidR="00E77736" w:rsidRPr="001E3E04">
              <w:rPr>
                <w:rFonts w:cs="Arial"/>
              </w:rPr>
              <w:t>, con fecha tope y descripción.</w:t>
            </w:r>
          </w:p>
        </w:tc>
      </w:tr>
    </w:tbl>
    <w:p w14:paraId="6D4F8189" w14:textId="1D7AA647" w:rsidR="00A915D4" w:rsidRPr="001E3E04" w:rsidRDefault="00A915D4" w:rsidP="00A915D4">
      <w:pPr>
        <w:pStyle w:val="Ttulo4"/>
        <w:rPr>
          <w:rFonts w:cs="Arial"/>
        </w:rPr>
      </w:pPr>
      <w:bookmarkStart w:id="179" w:name="_Toc465070161"/>
      <w:bookmarkStart w:id="180" w:name="_Toc465070704"/>
      <w:r w:rsidRPr="001E3E04">
        <w:rPr>
          <w:rFonts w:cs="Arial"/>
        </w:rPr>
        <w:t>3.5.1.2. Gestión de la Resolución de Conflictos</w:t>
      </w:r>
      <w:bookmarkEnd w:id="179"/>
      <w:bookmarkEnd w:id="180"/>
    </w:p>
    <w:p w14:paraId="512AE4CB" w14:textId="1896CF7E" w:rsidR="008F3BA1" w:rsidRPr="001E3E04" w:rsidRDefault="008F3BA1" w:rsidP="001B7A6D">
      <w:pPr>
        <w:rPr>
          <w:rFonts w:cs="Arial"/>
        </w:rPr>
      </w:pPr>
      <w:r w:rsidRPr="001E3E04">
        <w:rPr>
          <w:rFonts w:cs="Arial"/>
        </w:rPr>
        <w:t xml:space="preserve">Para los conflictos que se presenten durante la ejecución del proyecto se utilizarán las siguientes estrategias estipuladas en la Guía del PMBOK 4ª Edición: </w:t>
      </w:r>
    </w:p>
    <w:p w14:paraId="66A9691F" w14:textId="77777777" w:rsidR="008F3BA1" w:rsidRPr="001E3E04" w:rsidRDefault="008F3BA1" w:rsidP="007A10DD">
      <w:pPr>
        <w:pStyle w:val="Prrafodelista"/>
        <w:numPr>
          <w:ilvl w:val="0"/>
          <w:numId w:val="33"/>
        </w:numPr>
        <w:rPr>
          <w:rFonts w:cs="Arial"/>
        </w:rPr>
      </w:pPr>
      <w:r w:rsidRPr="001E3E04">
        <w:rPr>
          <w:rFonts w:cs="Arial"/>
        </w:rPr>
        <w:t>Apartarse/Eludir: Retirarse de una situación de conflicto real o potencial.</w:t>
      </w:r>
    </w:p>
    <w:p w14:paraId="0908F825" w14:textId="77777777" w:rsidR="008F3BA1" w:rsidRPr="001E3E04" w:rsidRDefault="008F3BA1" w:rsidP="007A10DD">
      <w:pPr>
        <w:pStyle w:val="Prrafodelista"/>
        <w:numPr>
          <w:ilvl w:val="0"/>
          <w:numId w:val="33"/>
        </w:numPr>
        <w:rPr>
          <w:rFonts w:cs="Arial"/>
        </w:rPr>
      </w:pPr>
      <w:r w:rsidRPr="001E3E04">
        <w:rPr>
          <w:rFonts w:cs="Arial"/>
        </w:rPr>
        <w:t>Suavizar/Reconciliar: Hacer hincapié en los puntos de acuerdo más que en las diferencias.</w:t>
      </w:r>
    </w:p>
    <w:p w14:paraId="0174A8DE" w14:textId="77777777" w:rsidR="008F3BA1" w:rsidRPr="001E3E04" w:rsidRDefault="008F3BA1" w:rsidP="007A10DD">
      <w:pPr>
        <w:pStyle w:val="Prrafodelista"/>
        <w:numPr>
          <w:ilvl w:val="0"/>
          <w:numId w:val="33"/>
        </w:numPr>
        <w:rPr>
          <w:rFonts w:cs="Arial"/>
        </w:rPr>
      </w:pPr>
      <w:r w:rsidRPr="001E3E04">
        <w:rPr>
          <w:rFonts w:cs="Arial"/>
        </w:rPr>
        <w:t>Consentir: Buscar soluciones que aporten un cierto grado de satisfacción a todas las partes.</w:t>
      </w:r>
    </w:p>
    <w:p w14:paraId="4C4C52DA" w14:textId="77777777" w:rsidR="008F3BA1" w:rsidRPr="001E3E04" w:rsidRDefault="008F3BA1" w:rsidP="007A10DD">
      <w:pPr>
        <w:pStyle w:val="Prrafodelista"/>
        <w:numPr>
          <w:ilvl w:val="0"/>
          <w:numId w:val="33"/>
        </w:numPr>
        <w:rPr>
          <w:rFonts w:cs="Arial"/>
        </w:rPr>
      </w:pPr>
      <w:r w:rsidRPr="001E3E04">
        <w:rPr>
          <w:rFonts w:cs="Arial"/>
        </w:rPr>
        <w:t>Forzar: Imponer su propio punto de vista a costa de los demás; ofrece únicamente soluciones de tipo ganar-perder.</w:t>
      </w:r>
    </w:p>
    <w:p w14:paraId="01E14E2F" w14:textId="34D436F0" w:rsidR="008F3BA1" w:rsidRPr="001E3E04" w:rsidRDefault="008F3BA1" w:rsidP="007A10DD">
      <w:pPr>
        <w:pStyle w:val="Prrafodelista"/>
        <w:numPr>
          <w:ilvl w:val="0"/>
          <w:numId w:val="33"/>
        </w:numPr>
        <w:rPr>
          <w:rFonts w:cs="Arial"/>
        </w:rPr>
      </w:pPr>
      <w:r w:rsidRPr="001E3E04">
        <w:rPr>
          <w:rFonts w:cs="Arial"/>
        </w:rPr>
        <w:t>Colaborar: Incorporar múltiples puntos de vista y visiones a partir de perspectivas diversas; conduce al consenso y al compromiso.</w:t>
      </w:r>
    </w:p>
    <w:p w14:paraId="75980DBE" w14:textId="1FB8715A" w:rsidR="008F3BA1" w:rsidRPr="001E3E04" w:rsidRDefault="008F3BA1" w:rsidP="007A10DD">
      <w:pPr>
        <w:pStyle w:val="Prrafodelista"/>
        <w:numPr>
          <w:ilvl w:val="0"/>
          <w:numId w:val="33"/>
        </w:numPr>
        <w:rPr>
          <w:rFonts w:cs="Arial"/>
        </w:rPr>
      </w:pPr>
      <w:r w:rsidRPr="001E3E04">
        <w:rPr>
          <w:rFonts w:cs="Arial"/>
        </w:rPr>
        <w:t xml:space="preserve">Confrontar/Resolver problemas: Tratar un conflicto como un problema que debe resolverse mediante el examen. </w:t>
      </w:r>
    </w:p>
    <w:p w14:paraId="6695AA55" w14:textId="78CC602A" w:rsidR="00A915D4" w:rsidRPr="001E3E04" w:rsidRDefault="008F3BA1" w:rsidP="001B7A6D">
      <w:pPr>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_Ref524310908 \h </w:instrText>
      </w:r>
      <w:r w:rsidR="00EF0C51">
        <w:rPr>
          <w:rFonts w:cs="Arial"/>
        </w:rPr>
      </w:r>
      <w:r w:rsidR="00EF0C51">
        <w:rPr>
          <w:rFonts w:cs="Arial"/>
        </w:rPr>
        <w:fldChar w:fldCharType="separate"/>
      </w:r>
      <w:r w:rsidR="00EF0C51">
        <w:t xml:space="preserve">Tabla </w:t>
      </w:r>
      <w:r w:rsidR="00EF0C51">
        <w:rPr>
          <w:noProof/>
        </w:rPr>
        <w:t>9</w:t>
      </w:r>
      <w:r w:rsidR="00EF0C51">
        <w:rPr>
          <w:rFonts w:cs="Arial"/>
        </w:rPr>
        <w:fldChar w:fldCharType="end"/>
      </w:r>
      <w:r w:rsidR="00EF0C51">
        <w:rPr>
          <w:rFonts w:cs="Arial"/>
        </w:rPr>
        <w:t xml:space="preserve"> </w:t>
      </w:r>
      <w:r w:rsidRPr="001E3E04">
        <w:rPr>
          <w:rFonts w:cs="Arial"/>
        </w:rPr>
        <w:t>se presentan las estrategias a utilizar para cada posible conflicto detectado.</w:t>
      </w:r>
    </w:p>
    <w:p w14:paraId="67B4E34D" w14:textId="5E461855" w:rsidR="00EF0C51" w:rsidRDefault="00EF0C51" w:rsidP="001B1D40">
      <w:pPr>
        <w:pStyle w:val="Descripcin"/>
        <w:keepNext/>
        <w:jc w:val="left"/>
      </w:pPr>
      <w:bookmarkStart w:id="181" w:name="_Ref52431090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9</w:t>
      </w:r>
      <w:r w:rsidR="008C76F3">
        <w:rPr>
          <w:noProof/>
        </w:rPr>
        <w:fldChar w:fldCharType="end"/>
      </w:r>
      <w:bookmarkEnd w:id="181"/>
      <w:r>
        <w:t>: Resolución de conflictos.</w:t>
      </w:r>
    </w:p>
    <w:tbl>
      <w:tblPr>
        <w:tblStyle w:val="Tabladelista3-nfasis1"/>
        <w:tblW w:w="0" w:type="auto"/>
        <w:tblLook w:val="04A0" w:firstRow="1" w:lastRow="0" w:firstColumn="1" w:lastColumn="0" w:noHBand="0" w:noVBand="1"/>
      </w:tblPr>
      <w:tblGrid>
        <w:gridCol w:w="4284"/>
        <w:gridCol w:w="4260"/>
      </w:tblGrid>
      <w:tr w:rsidR="008F3BA1" w:rsidRPr="001E3E04" w14:paraId="598E2FC4"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4" w:type="dxa"/>
          </w:tcPr>
          <w:p w14:paraId="11C77F18" w14:textId="2E7B708D" w:rsidR="008F3BA1" w:rsidRPr="001E3E04" w:rsidRDefault="008F3BA1" w:rsidP="008F3BA1">
            <w:pPr>
              <w:rPr>
                <w:rFonts w:cs="Arial"/>
              </w:rPr>
            </w:pPr>
            <w:r w:rsidRPr="001E3E04">
              <w:rPr>
                <w:rFonts w:cs="Arial"/>
              </w:rPr>
              <w:t>Conflicto</w:t>
            </w:r>
          </w:p>
        </w:tc>
        <w:tc>
          <w:tcPr>
            <w:tcW w:w="4260" w:type="dxa"/>
          </w:tcPr>
          <w:p w14:paraId="2D6367B4" w14:textId="5FBFF4A5" w:rsidR="008F3BA1" w:rsidRPr="001E3E04" w:rsidRDefault="008F3BA1" w:rsidP="008F3BA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Estrategia</w:t>
            </w:r>
          </w:p>
        </w:tc>
      </w:tr>
      <w:tr w:rsidR="008F3BA1" w:rsidRPr="001E3E04" w14:paraId="48AB139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tcPr>
          <w:p w14:paraId="3ECB6811" w14:textId="2A86B144" w:rsidR="008F3BA1" w:rsidRPr="001E3E04" w:rsidRDefault="008F3BA1" w:rsidP="008F3BA1">
            <w:pPr>
              <w:rPr>
                <w:rFonts w:cs="Arial"/>
              </w:rPr>
            </w:pPr>
            <w:r w:rsidRPr="001E3E04">
              <w:rPr>
                <w:rFonts w:cs="Arial"/>
              </w:rPr>
              <w:t>Diferencia en disponibilidad de horario para reuniones.</w:t>
            </w:r>
          </w:p>
        </w:tc>
        <w:tc>
          <w:tcPr>
            <w:tcW w:w="4260" w:type="dxa"/>
          </w:tcPr>
          <w:p w14:paraId="1C64234D" w14:textId="744AC0D4" w:rsidR="008F3BA1" w:rsidRPr="001E3E04" w:rsidRDefault="008F3BA1" w:rsidP="008F3BA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Colaborar para llegar a un acuerdo de horario.</w:t>
            </w:r>
          </w:p>
        </w:tc>
      </w:tr>
      <w:tr w:rsidR="008F3BA1" w:rsidRPr="001E3E04" w14:paraId="0B492E33" w14:textId="77777777" w:rsidTr="00EF0C51">
        <w:tc>
          <w:tcPr>
            <w:cnfStyle w:val="001000000000" w:firstRow="0" w:lastRow="0" w:firstColumn="1" w:lastColumn="0" w:oddVBand="0" w:evenVBand="0" w:oddHBand="0" w:evenHBand="0" w:firstRowFirstColumn="0" w:firstRowLastColumn="0" w:lastRowFirstColumn="0" w:lastRowLastColumn="0"/>
            <w:tcW w:w="4284" w:type="dxa"/>
          </w:tcPr>
          <w:p w14:paraId="661C7BA6" w14:textId="28B99255" w:rsidR="008F3BA1" w:rsidRPr="00645813" w:rsidRDefault="008F3BA1" w:rsidP="008F3BA1">
            <w:pPr>
              <w:rPr>
                <w:rFonts w:cs="Arial"/>
              </w:rPr>
            </w:pPr>
            <w:proofErr w:type="spellStart"/>
            <w:r w:rsidRPr="00645813">
              <w:rPr>
                <w:rFonts w:cs="Arial"/>
              </w:rPr>
              <w:t>Product</w:t>
            </w:r>
            <w:proofErr w:type="spellEnd"/>
            <w:r w:rsidRPr="00645813">
              <w:rPr>
                <w:rFonts w:cs="Arial"/>
              </w:rPr>
              <w:t xml:space="preserve"> </w:t>
            </w:r>
            <w:proofErr w:type="spellStart"/>
            <w:r w:rsidRPr="00645813">
              <w:rPr>
                <w:rFonts w:cs="Arial"/>
              </w:rPr>
              <w:t>Owner</w:t>
            </w:r>
            <w:proofErr w:type="spellEnd"/>
            <w:r w:rsidRPr="00645813">
              <w:rPr>
                <w:rFonts w:cs="Arial"/>
              </w:rPr>
              <w:t xml:space="preserve"> intenta</w:t>
            </w:r>
            <w:r w:rsidR="00DE7085" w:rsidRPr="00645813">
              <w:rPr>
                <w:rFonts w:cs="Arial"/>
              </w:rPr>
              <w:t xml:space="preserve"> crear</w:t>
            </w:r>
            <w:r w:rsidRPr="00645813">
              <w:rPr>
                <w:rFonts w:cs="Arial"/>
              </w:rPr>
              <w:t xml:space="preserve"> requisitos no factibles.</w:t>
            </w:r>
          </w:p>
        </w:tc>
        <w:tc>
          <w:tcPr>
            <w:tcW w:w="4260" w:type="dxa"/>
            <w:shd w:val="clear" w:color="auto" w:fill="auto"/>
          </w:tcPr>
          <w:p w14:paraId="6DC074AE" w14:textId="2028A4A2" w:rsidR="008F3BA1" w:rsidRPr="00645813" w:rsidRDefault="008F3BA1" w:rsidP="008F3BA1">
            <w:pPr>
              <w:cnfStyle w:val="000000000000" w:firstRow="0" w:lastRow="0" w:firstColumn="0" w:lastColumn="0" w:oddVBand="0" w:evenVBand="0" w:oddHBand="0" w:evenHBand="0" w:firstRowFirstColumn="0" w:firstRowLastColumn="0" w:lastRowFirstColumn="0" w:lastRowLastColumn="0"/>
              <w:rPr>
                <w:rFonts w:cs="Arial"/>
              </w:rPr>
            </w:pPr>
            <w:r w:rsidRPr="00645813">
              <w:rPr>
                <w:rFonts w:cs="Arial"/>
              </w:rPr>
              <w:t>Colaborar trabajando en conjunto a fin de llegar a un acuerdo.</w:t>
            </w:r>
          </w:p>
        </w:tc>
      </w:tr>
    </w:tbl>
    <w:p w14:paraId="4EB1995B" w14:textId="77777777" w:rsidR="00F75691" w:rsidRPr="001E3E04" w:rsidRDefault="00F75691">
      <w:pPr>
        <w:rPr>
          <w:rFonts w:cs="Arial"/>
        </w:rPr>
      </w:pPr>
      <w:r w:rsidRPr="001E3E04">
        <w:rPr>
          <w:rFonts w:cs="Arial"/>
        </w:rPr>
        <w:br w:type="page"/>
      </w:r>
    </w:p>
    <w:p w14:paraId="038E23AC" w14:textId="02986151" w:rsidR="00F75691" w:rsidRPr="001E3E04" w:rsidRDefault="008F3BA1" w:rsidP="00F75691">
      <w:pPr>
        <w:pStyle w:val="Ttulo3"/>
        <w:rPr>
          <w:rFonts w:cs="Arial"/>
        </w:rPr>
      </w:pPr>
      <w:bookmarkStart w:id="182" w:name="_Toc465070162"/>
      <w:bookmarkStart w:id="183" w:name="_Toc465070705"/>
      <w:r w:rsidRPr="001E3E04">
        <w:rPr>
          <w:rFonts w:cs="Arial"/>
        </w:rPr>
        <w:lastRenderedPageBreak/>
        <w:t>3.5.2 Gestión de Riesgos</w:t>
      </w:r>
      <w:bookmarkEnd w:id="182"/>
      <w:bookmarkEnd w:id="183"/>
    </w:p>
    <w:p w14:paraId="69183423" w14:textId="77777777" w:rsidR="008F3BA1" w:rsidRPr="001E3E04" w:rsidRDefault="008F3BA1" w:rsidP="001B7A6D">
      <w:pPr>
        <w:rPr>
          <w:rFonts w:cs="Arial"/>
        </w:rPr>
      </w:pPr>
      <w:r w:rsidRPr="001E3E04">
        <w:rPr>
          <w:rFonts w:cs="Arial"/>
        </w:rPr>
        <w:t xml:space="preserve">Para la Gestión de los Riesgos, éstos se separarán en cuatro tipos: </w:t>
      </w:r>
    </w:p>
    <w:p w14:paraId="3F6CE04B" w14:textId="4EE57284" w:rsidR="008F3BA1" w:rsidRPr="001E3E04" w:rsidRDefault="008F3BA1" w:rsidP="007A10DD">
      <w:pPr>
        <w:pStyle w:val="Prrafodelista"/>
        <w:numPr>
          <w:ilvl w:val="0"/>
          <w:numId w:val="34"/>
        </w:numPr>
        <w:rPr>
          <w:rFonts w:cs="Arial"/>
        </w:rPr>
      </w:pPr>
      <w:r w:rsidRPr="001E3E04">
        <w:rPr>
          <w:rFonts w:cs="Arial"/>
        </w:rPr>
        <w:t>Riesgos Técnicos</w:t>
      </w:r>
    </w:p>
    <w:p w14:paraId="58A63ACF" w14:textId="77777777" w:rsidR="008F3BA1" w:rsidRPr="001E3E04" w:rsidRDefault="008F3BA1" w:rsidP="007A10DD">
      <w:pPr>
        <w:pStyle w:val="Prrafodelista"/>
        <w:numPr>
          <w:ilvl w:val="0"/>
          <w:numId w:val="34"/>
        </w:numPr>
        <w:rPr>
          <w:rFonts w:cs="Arial"/>
        </w:rPr>
      </w:pPr>
      <w:r w:rsidRPr="001E3E04">
        <w:rPr>
          <w:rFonts w:cs="Arial"/>
        </w:rPr>
        <w:t>Riesgos Externos</w:t>
      </w:r>
    </w:p>
    <w:p w14:paraId="7FBF4783" w14:textId="64B561E4" w:rsidR="008F3BA1" w:rsidRPr="001E3E04" w:rsidRDefault="008F3BA1" w:rsidP="007A10DD">
      <w:pPr>
        <w:pStyle w:val="Prrafodelista"/>
        <w:numPr>
          <w:ilvl w:val="0"/>
          <w:numId w:val="34"/>
        </w:numPr>
        <w:rPr>
          <w:rFonts w:cs="Arial"/>
        </w:rPr>
      </w:pPr>
      <w:r w:rsidRPr="001E3E04">
        <w:rPr>
          <w:rFonts w:cs="Arial"/>
        </w:rPr>
        <w:t>Riesgos Organizacionales</w:t>
      </w:r>
    </w:p>
    <w:p w14:paraId="1FDCEA42" w14:textId="2AD9FF13" w:rsidR="007A64F0" w:rsidRPr="001E3E04" w:rsidRDefault="008F3BA1" w:rsidP="007A10DD">
      <w:pPr>
        <w:pStyle w:val="Prrafodelista"/>
        <w:numPr>
          <w:ilvl w:val="0"/>
          <w:numId w:val="34"/>
        </w:numPr>
        <w:rPr>
          <w:rFonts w:cs="Arial"/>
        </w:rPr>
      </w:pPr>
      <w:r w:rsidRPr="001E3E04">
        <w:rPr>
          <w:rFonts w:cs="Arial"/>
        </w:rPr>
        <w:t>Riesgos de Dirección de Proyecto</w:t>
      </w:r>
    </w:p>
    <w:p w14:paraId="4481457B" w14:textId="1BB5EA85" w:rsidR="00E86E41" w:rsidRPr="001E3E04" w:rsidRDefault="00F75691" w:rsidP="001B7A6D">
      <w:pPr>
        <w:rPr>
          <w:rFonts w:cs="Arial"/>
        </w:rPr>
      </w:pPr>
      <w:r w:rsidRPr="001E3E04">
        <w:rPr>
          <w:rFonts w:cs="Arial"/>
        </w:rPr>
        <w:t xml:space="preserve">Cada uno de estos riegos potenciales, tendrá un valor </w:t>
      </w:r>
      <w:r w:rsidR="00E86E41" w:rsidRPr="001E3E04">
        <w:rPr>
          <w:rFonts w:cs="Arial"/>
        </w:rPr>
        <w:t>de</w:t>
      </w:r>
      <w:r w:rsidRPr="001E3E04">
        <w:rPr>
          <w:rFonts w:cs="Arial"/>
        </w:rPr>
        <w:t xml:space="preserve"> probabilidad</w:t>
      </w:r>
      <w:r w:rsidR="00E86E41" w:rsidRPr="001E3E04">
        <w:rPr>
          <w:rFonts w:cs="Arial"/>
        </w:rPr>
        <w:t>, el cual representa la probabilidad de que un hecho ocurra</w:t>
      </w:r>
      <w:r w:rsidRPr="001E3E04">
        <w:rPr>
          <w:rFonts w:cs="Arial"/>
        </w:rPr>
        <w:t xml:space="preserve"> </w:t>
      </w:r>
      <w:r w:rsidR="00E86E41" w:rsidRPr="001E3E04">
        <w:rPr>
          <w:rFonts w:cs="Arial"/>
        </w:rPr>
        <w:t xml:space="preserve">y un valor de </w:t>
      </w:r>
      <w:r w:rsidRPr="001E3E04">
        <w:rPr>
          <w:rFonts w:cs="Arial"/>
        </w:rPr>
        <w:t>impacto</w:t>
      </w:r>
      <w:r w:rsidR="00E86E41" w:rsidRPr="001E3E04">
        <w:rPr>
          <w:rFonts w:cs="Arial"/>
        </w:rPr>
        <w:t>, que hace referencia a incidencia de este sobre el proyecto.</w:t>
      </w:r>
    </w:p>
    <w:p w14:paraId="4251D43D" w14:textId="18A810A0" w:rsidR="00EF0C51" w:rsidRDefault="00EF0C51" w:rsidP="001B1D40">
      <w:pPr>
        <w:pStyle w:val="Descripcin"/>
        <w:keepNext/>
        <w:jc w:val="left"/>
      </w:pPr>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10</w:t>
      </w:r>
      <w:r w:rsidR="008C76F3">
        <w:rPr>
          <w:noProof/>
        </w:rPr>
        <w:fldChar w:fldCharType="end"/>
      </w:r>
      <w:r>
        <w:t>: Asignación de riesgos.</w:t>
      </w:r>
    </w:p>
    <w:tbl>
      <w:tblPr>
        <w:tblStyle w:val="Tablaconcuadrcula4-nfasis1"/>
        <w:tblW w:w="0" w:type="auto"/>
        <w:jc w:val="center"/>
        <w:tblLook w:val="04A0" w:firstRow="1" w:lastRow="0" w:firstColumn="1" w:lastColumn="0" w:noHBand="0" w:noVBand="1"/>
      </w:tblPr>
      <w:tblGrid>
        <w:gridCol w:w="1555"/>
        <w:gridCol w:w="1559"/>
      </w:tblGrid>
      <w:tr w:rsidR="00E86E41" w:rsidRPr="001E3E04" w14:paraId="1EB09B4A" w14:textId="77777777" w:rsidTr="00EF0C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010DA38" w14:textId="0CC41380" w:rsidR="00E86E41" w:rsidRPr="001E3E04" w:rsidRDefault="00C30A04" w:rsidP="00512ECB">
            <w:pPr>
              <w:jc w:val="right"/>
              <w:rPr>
                <w:rFonts w:cs="Arial"/>
              </w:rPr>
            </w:pPr>
            <w:r w:rsidRPr="001E3E04">
              <w:rPr>
                <w:rFonts w:cs="Arial"/>
              </w:rPr>
              <w:t>Titulo</w:t>
            </w:r>
          </w:p>
        </w:tc>
        <w:tc>
          <w:tcPr>
            <w:tcW w:w="1559" w:type="dxa"/>
          </w:tcPr>
          <w:p w14:paraId="01907A4D" w14:textId="3B942D62" w:rsidR="00E86E41" w:rsidRPr="001E3E04" w:rsidRDefault="00E86E41" w:rsidP="00512ECB">
            <w:pPr>
              <w:jc w:val="right"/>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numérico</w:t>
            </w:r>
          </w:p>
        </w:tc>
      </w:tr>
      <w:tr w:rsidR="00E86E41" w:rsidRPr="001E3E04" w14:paraId="0A4D9D2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8422C04" w14:textId="602ED07E" w:rsidR="00E86E41" w:rsidRPr="001E3E04" w:rsidRDefault="00EF0C51" w:rsidP="00512ECB">
            <w:pPr>
              <w:jc w:val="right"/>
              <w:rPr>
                <w:rFonts w:cs="Arial"/>
              </w:rPr>
            </w:pPr>
            <w:r>
              <w:rPr>
                <w:rFonts w:cs="Arial"/>
              </w:rPr>
              <w:t>M</w:t>
            </w:r>
            <w:r w:rsidR="00E86E41" w:rsidRPr="001E3E04">
              <w:rPr>
                <w:rFonts w:cs="Arial"/>
              </w:rPr>
              <w:t>uy Bajo</w:t>
            </w:r>
          </w:p>
        </w:tc>
        <w:tc>
          <w:tcPr>
            <w:tcW w:w="1559" w:type="dxa"/>
          </w:tcPr>
          <w:p w14:paraId="1D9F7B65" w14:textId="55A38E84"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w:t>
            </w:r>
          </w:p>
        </w:tc>
      </w:tr>
      <w:tr w:rsidR="00E86E41" w:rsidRPr="001E3E04" w14:paraId="7F8FAE52"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E926AE8" w14:textId="48ADE5AE" w:rsidR="00E86E41" w:rsidRPr="001E3E04" w:rsidRDefault="00E86E41" w:rsidP="00512ECB">
            <w:pPr>
              <w:jc w:val="right"/>
              <w:rPr>
                <w:rFonts w:cs="Arial"/>
              </w:rPr>
            </w:pPr>
            <w:r w:rsidRPr="001E3E04">
              <w:rPr>
                <w:rFonts w:cs="Arial"/>
              </w:rPr>
              <w:t>Bajo</w:t>
            </w:r>
          </w:p>
        </w:tc>
        <w:tc>
          <w:tcPr>
            <w:tcW w:w="1559" w:type="dxa"/>
          </w:tcPr>
          <w:p w14:paraId="321C37A6" w14:textId="7E9F4F51"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2</w:t>
            </w:r>
          </w:p>
        </w:tc>
      </w:tr>
      <w:tr w:rsidR="00E86E41" w:rsidRPr="001E3E04" w14:paraId="76E20ABD"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461F89E2" w14:textId="76D056DC" w:rsidR="00E86E41" w:rsidRPr="001E3E04" w:rsidRDefault="00E86E41" w:rsidP="00512ECB">
            <w:pPr>
              <w:jc w:val="right"/>
              <w:rPr>
                <w:rFonts w:cs="Arial"/>
              </w:rPr>
            </w:pPr>
            <w:r w:rsidRPr="001E3E04">
              <w:rPr>
                <w:rFonts w:cs="Arial"/>
              </w:rPr>
              <w:t>Medio</w:t>
            </w:r>
          </w:p>
        </w:tc>
        <w:tc>
          <w:tcPr>
            <w:tcW w:w="1559" w:type="dxa"/>
          </w:tcPr>
          <w:p w14:paraId="42F973F3" w14:textId="40B2CFCF"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w:t>
            </w:r>
          </w:p>
        </w:tc>
      </w:tr>
      <w:tr w:rsidR="00E86E41" w:rsidRPr="001E3E04" w14:paraId="4286320B"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8C2F037" w14:textId="2584F8B6" w:rsidR="00E86E41" w:rsidRPr="001E3E04" w:rsidRDefault="00E86E41" w:rsidP="00512ECB">
            <w:pPr>
              <w:jc w:val="right"/>
              <w:rPr>
                <w:rFonts w:cs="Arial"/>
              </w:rPr>
            </w:pPr>
            <w:r w:rsidRPr="001E3E04">
              <w:rPr>
                <w:rFonts w:cs="Arial"/>
              </w:rPr>
              <w:t>Alto</w:t>
            </w:r>
          </w:p>
        </w:tc>
        <w:tc>
          <w:tcPr>
            <w:tcW w:w="1559" w:type="dxa"/>
          </w:tcPr>
          <w:p w14:paraId="49865C0D" w14:textId="26DB1BEE"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4</w:t>
            </w:r>
          </w:p>
        </w:tc>
      </w:tr>
      <w:tr w:rsidR="00E86E41" w:rsidRPr="001E3E04" w14:paraId="3EBD94C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13AA93D" w14:textId="298E5D71" w:rsidR="00E86E41" w:rsidRPr="001E3E04" w:rsidRDefault="00E86E41" w:rsidP="00512ECB">
            <w:pPr>
              <w:jc w:val="right"/>
              <w:rPr>
                <w:rFonts w:cs="Arial"/>
              </w:rPr>
            </w:pPr>
            <w:r w:rsidRPr="001E3E04">
              <w:rPr>
                <w:rFonts w:cs="Arial"/>
              </w:rPr>
              <w:t>Muy Alto</w:t>
            </w:r>
          </w:p>
        </w:tc>
        <w:tc>
          <w:tcPr>
            <w:tcW w:w="1559" w:type="dxa"/>
          </w:tcPr>
          <w:p w14:paraId="327B4973" w14:textId="3ECB4A3C"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5</w:t>
            </w:r>
          </w:p>
        </w:tc>
      </w:tr>
    </w:tbl>
    <w:p w14:paraId="7A5DB6AC" w14:textId="77777777" w:rsidR="00EF0C51" w:rsidRDefault="00EF0C51" w:rsidP="00EF0C51">
      <w:pPr>
        <w:pStyle w:val="Descripcin"/>
        <w:keepNext/>
        <w:jc w:val="center"/>
      </w:pPr>
    </w:p>
    <w:p w14:paraId="152B4F20" w14:textId="04F02C92" w:rsidR="00475144" w:rsidRPr="00EF0C51" w:rsidRDefault="00EF0C51" w:rsidP="001B1D40">
      <w:pPr>
        <w:pStyle w:val="Descripcin"/>
        <w:keepNext/>
        <w:jc w:val="left"/>
      </w:pPr>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11</w:t>
      </w:r>
      <w:r w:rsidR="008C76F3">
        <w:rPr>
          <w:noProof/>
        </w:rPr>
        <w:fldChar w:fldCharType="end"/>
      </w:r>
      <w:r>
        <w:t>: Matriz de riesgos.</w:t>
      </w:r>
    </w:p>
    <w:tbl>
      <w:tblPr>
        <w:tblStyle w:val="Tablaconcuadrcula"/>
        <w:tblW w:w="0" w:type="auto"/>
        <w:jc w:val="center"/>
        <w:tblLook w:val="04A0" w:firstRow="1" w:lastRow="0" w:firstColumn="1" w:lastColumn="0" w:noHBand="0" w:noVBand="1"/>
      </w:tblPr>
      <w:tblGrid>
        <w:gridCol w:w="567"/>
        <w:gridCol w:w="870"/>
        <w:gridCol w:w="697"/>
        <w:gridCol w:w="697"/>
        <w:gridCol w:w="870"/>
        <w:gridCol w:w="630"/>
        <w:gridCol w:w="670"/>
      </w:tblGrid>
      <w:tr w:rsidR="00EF0C51" w14:paraId="29FD65ED" w14:textId="77777777" w:rsidTr="00EF0C51">
        <w:trPr>
          <w:trHeight w:hRule="exact" w:val="567"/>
          <w:jc w:val="center"/>
        </w:trPr>
        <w:tc>
          <w:tcPr>
            <w:tcW w:w="567" w:type="dxa"/>
            <w:vMerge w:val="restart"/>
            <w:textDirection w:val="btLr"/>
            <w:vAlign w:val="center"/>
          </w:tcPr>
          <w:p w14:paraId="0A13CD36" w14:textId="77777777" w:rsidR="00EF0C51" w:rsidRDefault="00EF0C51" w:rsidP="00EF0C51">
            <w:pPr>
              <w:ind w:left="113" w:right="113"/>
              <w:jc w:val="center"/>
              <w:rPr>
                <w:rFonts w:cs="Arial"/>
              </w:rPr>
            </w:pPr>
            <w:r>
              <w:rPr>
                <w:rFonts w:cs="Arial"/>
              </w:rPr>
              <w:t>Probabilidad</w:t>
            </w:r>
          </w:p>
        </w:tc>
        <w:tc>
          <w:tcPr>
            <w:tcW w:w="870" w:type="dxa"/>
            <w:vAlign w:val="center"/>
          </w:tcPr>
          <w:p w14:paraId="34B4419F" w14:textId="77777777" w:rsidR="00EF0C51" w:rsidRDefault="00EF0C51" w:rsidP="00EF0C51">
            <w:pPr>
              <w:jc w:val="center"/>
              <w:rPr>
                <w:rFonts w:cs="Arial"/>
              </w:rPr>
            </w:pPr>
            <w:r>
              <w:rPr>
                <w:rFonts w:cs="Arial"/>
              </w:rPr>
              <w:t>Muy</w:t>
            </w:r>
            <w:r>
              <w:rPr>
                <w:rFonts w:cs="Arial"/>
              </w:rPr>
              <w:br/>
              <w:t>Alto</w:t>
            </w:r>
          </w:p>
        </w:tc>
        <w:tc>
          <w:tcPr>
            <w:tcW w:w="697" w:type="dxa"/>
            <w:shd w:val="clear" w:color="auto" w:fill="FFFF00"/>
            <w:vAlign w:val="center"/>
          </w:tcPr>
          <w:p w14:paraId="024642AA" w14:textId="77777777" w:rsidR="00EF0C51" w:rsidRDefault="00EF0C51" w:rsidP="00EF0C51">
            <w:pPr>
              <w:jc w:val="center"/>
              <w:rPr>
                <w:rFonts w:cs="Arial"/>
              </w:rPr>
            </w:pPr>
            <w:r>
              <w:rPr>
                <w:rFonts w:cs="Arial"/>
              </w:rPr>
              <w:t>5</w:t>
            </w:r>
          </w:p>
        </w:tc>
        <w:tc>
          <w:tcPr>
            <w:tcW w:w="697" w:type="dxa"/>
            <w:shd w:val="clear" w:color="auto" w:fill="FF0000"/>
            <w:vAlign w:val="center"/>
          </w:tcPr>
          <w:p w14:paraId="5C781553" w14:textId="77777777" w:rsidR="00EF0C51" w:rsidRDefault="00EF0C51" w:rsidP="00EF0C51">
            <w:pPr>
              <w:jc w:val="center"/>
              <w:rPr>
                <w:rFonts w:cs="Arial"/>
              </w:rPr>
            </w:pPr>
            <w:r>
              <w:rPr>
                <w:rFonts w:cs="Arial"/>
              </w:rPr>
              <w:t>10</w:t>
            </w:r>
          </w:p>
        </w:tc>
        <w:tc>
          <w:tcPr>
            <w:tcW w:w="870" w:type="dxa"/>
            <w:shd w:val="clear" w:color="auto" w:fill="C00000"/>
            <w:vAlign w:val="center"/>
          </w:tcPr>
          <w:p w14:paraId="05D6F962" w14:textId="77777777" w:rsidR="00EF0C51" w:rsidRDefault="00EF0C51" w:rsidP="00EF0C51">
            <w:pPr>
              <w:jc w:val="center"/>
              <w:rPr>
                <w:rFonts w:cs="Arial"/>
              </w:rPr>
            </w:pPr>
            <w:r>
              <w:rPr>
                <w:rFonts w:cs="Arial"/>
              </w:rPr>
              <w:t>15</w:t>
            </w:r>
          </w:p>
        </w:tc>
        <w:tc>
          <w:tcPr>
            <w:tcW w:w="630" w:type="dxa"/>
            <w:shd w:val="clear" w:color="auto" w:fill="C00000"/>
            <w:vAlign w:val="center"/>
          </w:tcPr>
          <w:p w14:paraId="2329E21F" w14:textId="77777777" w:rsidR="00EF0C51" w:rsidRDefault="00EF0C51" w:rsidP="00EF0C51">
            <w:pPr>
              <w:jc w:val="center"/>
              <w:rPr>
                <w:rFonts w:cs="Arial"/>
              </w:rPr>
            </w:pPr>
            <w:r>
              <w:rPr>
                <w:rFonts w:cs="Arial"/>
              </w:rPr>
              <w:t>20</w:t>
            </w:r>
          </w:p>
        </w:tc>
        <w:tc>
          <w:tcPr>
            <w:tcW w:w="670" w:type="dxa"/>
            <w:shd w:val="clear" w:color="auto" w:fill="C00000"/>
            <w:vAlign w:val="center"/>
          </w:tcPr>
          <w:p w14:paraId="18D4779C" w14:textId="77777777" w:rsidR="00EF0C51" w:rsidRDefault="00EF0C51" w:rsidP="00EF0C51">
            <w:pPr>
              <w:jc w:val="center"/>
              <w:rPr>
                <w:rFonts w:cs="Arial"/>
              </w:rPr>
            </w:pPr>
            <w:r>
              <w:rPr>
                <w:rFonts w:cs="Arial"/>
              </w:rPr>
              <w:t>25</w:t>
            </w:r>
          </w:p>
        </w:tc>
      </w:tr>
      <w:tr w:rsidR="00EF0C51" w14:paraId="660EC0C4" w14:textId="77777777" w:rsidTr="00EF0C51">
        <w:trPr>
          <w:trHeight w:hRule="exact" w:val="567"/>
          <w:jc w:val="center"/>
        </w:trPr>
        <w:tc>
          <w:tcPr>
            <w:tcW w:w="567" w:type="dxa"/>
            <w:vMerge/>
            <w:vAlign w:val="center"/>
          </w:tcPr>
          <w:p w14:paraId="793C0F29" w14:textId="77777777" w:rsidR="00EF0C51" w:rsidRDefault="00EF0C51" w:rsidP="00EF0C51">
            <w:pPr>
              <w:jc w:val="center"/>
              <w:rPr>
                <w:rFonts w:cs="Arial"/>
              </w:rPr>
            </w:pPr>
          </w:p>
        </w:tc>
        <w:tc>
          <w:tcPr>
            <w:tcW w:w="870" w:type="dxa"/>
            <w:vAlign w:val="center"/>
          </w:tcPr>
          <w:p w14:paraId="101E7E7A" w14:textId="77777777" w:rsidR="00EF0C51" w:rsidRDefault="00EF0C51" w:rsidP="00EF0C51">
            <w:pPr>
              <w:jc w:val="center"/>
              <w:rPr>
                <w:rFonts w:cs="Arial"/>
              </w:rPr>
            </w:pPr>
            <w:r>
              <w:rPr>
                <w:rFonts w:cs="Arial"/>
              </w:rPr>
              <w:t>Alto</w:t>
            </w:r>
          </w:p>
        </w:tc>
        <w:tc>
          <w:tcPr>
            <w:tcW w:w="697" w:type="dxa"/>
            <w:shd w:val="clear" w:color="auto" w:fill="FFFF00"/>
            <w:vAlign w:val="center"/>
          </w:tcPr>
          <w:p w14:paraId="7CE6B50E" w14:textId="77777777" w:rsidR="00EF0C51" w:rsidRDefault="00EF0C51" w:rsidP="00EF0C51">
            <w:pPr>
              <w:jc w:val="center"/>
              <w:rPr>
                <w:rFonts w:cs="Arial"/>
              </w:rPr>
            </w:pPr>
            <w:r>
              <w:rPr>
                <w:rFonts w:cs="Arial"/>
              </w:rPr>
              <w:t>4</w:t>
            </w:r>
          </w:p>
        </w:tc>
        <w:tc>
          <w:tcPr>
            <w:tcW w:w="697" w:type="dxa"/>
            <w:shd w:val="clear" w:color="auto" w:fill="FFFF00"/>
            <w:vAlign w:val="center"/>
          </w:tcPr>
          <w:p w14:paraId="39BCD6C4" w14:textId="77777777" w:rsidR="00EF0C51" w:rsidRDefault="00EF0C51" w:rsidP="00EF0C51">
            <w:pPr>
              <w:jc w:val="center"/>
              <w:rPr>
                <w:rFonts w:cs="Arial"/>
              </w:rPr>
            </w:pPr>
            <w:r>
              <w:rPr>
                <w:rFonts w:cs="Arial"/>
              </w:rPr>
              <w:t>8</w:t>
            </w:r>
          </w:p>
        </w:tc>
        <w:tc>
          <w:tcPr>
            <w:tcW w:w="870" w:type="dxa"/>
            <w:shd w:val="clear" w:color="auto" w:fill="FF0000"/>
            <w:vAlign w:val="center"/>
          </w:tcPr>
          <w:p w14:paraId="1C8800A3" w14:textId="77777777" w:rsidR="00EF0C51" w:rsidRDefault="00EF0C51" w:rsidP="00EF0C51">
            <w:pPr>
              <w:jc w:val="center"/>
              <w:rPr>
                <w:rFonts w:cs="Arial"/>
              </w:rPr>
            </w:pPr>
            <w:r>
              <w:rPr>
                <w:rFonts w:cs="Arial"/>
              </w:rPr>
              <w:t>12</w:t>
            </w:r>
          </w:p>
        </w:tc>
        <w:tc>
          <w:tcPr>
            <w:tcW w:w="630" w:type="dxa"/>
            <w:shd w:val="clear" w:color="auto" w:fill="FF0000"/>
            <w:vAlign w:val="center"/>
          </w:tcPr>
          <w:p w14:paraId="288D221E" w14:textId="77777777" w:rsidR="00EF0C51" w:rsidRDefault="00EF0C51" w:rsidP="00EF0C51">
            <w:pPr>
              <w:jc w:val="center"/>
              <w:rPr>
                <w:rFonts w:cs="Arial"/>
              </w:rPr>
            </w:pPr>
            <w:r>
              <w:rPr>
                <w:rFonts w:cs="Arial"/>
              </w:rPr>
              <w:t>16</w:t>
            </w:r>
          </w:p>
        </w:tc>
        <w:tc>
          <w:tcPr>
            <w:tcW w:w="670" w:type="dxa"/>
            <w:shd w:val="clear" w:color="auto" w:fill="C00000"/>
            <w:vAlign w:val="center"/>
          </w:tcPr>
          <w:p w14:paraId="49629584" w14:textId="77777777" w:rsidR="00EF0C51" w:rsidRDefault="00EF0C51" w:rsidP="00EF0C51">
            <w:pPr>
              <w:jc w:val="center"/>
              <w:rPr>
                <w:rFonts w:cs="Arial"/>
              </w:rPr>
            </w:pPr>
            <w:r>
              <w:rPr>
                <w:rFonts w:cs="Arial"/>
              </w:rPr>
              <w:t>20</w:t>
            </w:r>
          </w:p>
        </w:tc>
      </w:tr>
      <w:tr w:rsidR="00EF0C51" w14:paraId="3BBE9B50" w14:textId="77777777" w:rsidTr="00EF0C51">
        <w:trPr>
          <w:trHeight w:hRule="exact" w:val="567"/>
          <w:jc w:val="center"/>
        </w:trPr>
        <w:tc>
          <w:tcPr>
            <w:tcW w:w="567" w:type="dxa"/>
            <w:vMerge/>
            <w:vAlign w:val="center"/>
          </w:tcPr>
          <w:p w14:paraId="5F061AE8" w14:textId="77777777" w:rsidR="00EF0C51" w:rsidRDefault="00EF0C51" w:rsidP="00EF0C51">
            <w:pPr>
              <w:jc w:val="center"/>
              <w:rPr>
                <w:rFonts w:cs="Arial"/>
              </w:rPr>
            </w:pPr>
          </w:p>
        </w:tc>
        <w:tc>
          <w:tcPr>
            <w:tcW w:w="870" w:type="dxa"/>
            <w:vAlign w:val="center"/>
          </w:tcPr>
          <w:p w14:paraId="08433237" w14:textId="77777777" w:rsidR="00EF0C51" w:rsidRDefault="00EF0C51" w:rsidP="00EF0C51">
            <w:pPr>
              <w:jc w:val="center"/>
              <w:rPr>
                <w:rFonts w:cs="Arial"/>
              </w:rPr>
            </w:pPr>
            <w:r>
              <w:rPr>
                <w:rFonts w:cs="Arial"/>
              </w:rPr>
              <w:t>Medio</w:t>
            </w:r>
          </w:p>
        </w:tc>
        <w:tc>
          <w:tcPr>
            <w:tcW w:w="697" w:type="dxa"/>
            <w:shd w:val="clear" w:color="auto" w:fill="FFFF00"/>
            <w:vAlign w:val="center"/>
          </w:tcPr>
          <w:p w14:paraId="14EA2C18" w14:textId="77777777" w:rsidR="00EF0C51" w:rsidRDefault="00EF0C51" w:rsidP="00EF0C51">
            <w:pPr>
              <w:jc w:val="center"/>
              <w:rPr>
                <w:rFonts w:cs="Arial"/>
              </w:rPr>
            </w:pPr>
            <w:r>
              <w:rPr>
                <w:rFonts w:cs="Arial"/>
              </w:rPr>
              <w:t>3</w:t>
            </w:r>
          </w:p>
        </w:tc>
        <w:tc>
          <w:tcPr>
            <w:tcW w:w="697" w:type="dxa"/>
            <w:shd w:val="clear" w:color="auto" w:fill="FFFF00"/>
            <w:vAlign w:val="center"/>
          </w:tcPr>
          <w:p w14:paraId="76AA4C76" w14:textId="77777777" w:rsidR="00EF0C51" w:rsidRDefault="00EF0C51" w:rsidP="00EF0C51">
            <w:pPr>
              <w:jc w:val="center"/>
              <w:rPr>
                <w:rFonts w:cs="Arial"/>
              </w:rPr>
            </w:pPr>
            <w:r>
              <w:rPr>
                <w:rFonts w:cs="Arial"/>
              </w:rPr>
              <w:t>6</w:t>
            </w:r>
          </w:p>
        </w:tc>
        <w:tc>
          <w:tcPr>
            <w:tcW w:w="870" w:type="dxa"/>
            <w:shd w:val="clear" w:color="auto" w:fill="FFFF00"/>
            <w:vAlign w:val="center"/>
          </w:tcPr>
          <w:p w14:paraId="7E445076" w14:textId="77777777" w:rsidR="00EF0C51" w:rsidRDefault="00EF0C51" w:rsidP="00EF0C51">
            <w:pPr>
              <w:jc w:val="center"/>
              <w:rPr>
                <w:rFonts w:cs="Arial"/>
              </w:rPr>
            </w:pPr>
            <w:r>
              <w:rPr>
                <w:rFonts w:cs="Arial"/>
              </w:rPr>
              <w:t>9</w:t>
            </w:r>
          </w:p>
        </w:tc>
        <w:tc>
          <w:tcPr>
            <w:tcW w:w="630" w:type="dxa"/>
            <w:shd w:val="clear" w:color="auto" w:fill="FF0000"/>
            <w:vAlign w:val="center"/>
          </w:tcPr>
          <w:p w14:paraId="1DCFB9FA" w14:textId="77777777" w:rsidR="00EF0C51" w:rsidRDefault="00EF0C51" w:rsidP="00EF0C51">
            <w:pPr>
              <w:jc w:val="center"/>
              <w:rPr>
                <w:rFonts w:cs="Arial"/>
              </w:rPr>
            </w:pPr>
            <w:r>
              <w:rPr>
                <w:rFonts w:cs="Arial"/>
              </w:rPr>
              <w:t>12</w:t>
            </w:r>
          </w:p>
        </w:tc>
        <w:tc>
          <w:tcPr>
            <w:tcW w:w="670" w:type="dxa"/>
            <w:shd w:val="clear" w:color="auto" w:fill="C00000"/>
            <w:vAlign w:val="center"/>
          </w:tcPr>
          <w:p w14:paraId="451E7014" w14:textId="77777777" w:rsidR="00EF0C51" w:rsidRDefault="00EF0C51" w:rsidP="00EF0C51">
            <w:pPr>
              <w:jc w:val="center"/>
              <w:rPr>
                <w:rFonts w:cs="Arial"/>
              </w:rPr>
            </w:pPr>
            <w:r>
              <w:rPr>
                <w:rFonts w:cs="Arial"/>
              </w:rPr>
              <w:t>15</w:t>
            </w:r>
          </w:p>
        </w:tc>
      </w:tr>
      <w:tr w:rsidR="00EF0C51" w14:paraId="541EE747" w14:textId="77777777" w:rsidTr="00EF0C51">
        <w:trPr>
          <w:trHeight w:hRule="exact" w:val="567"/>
          <w:jc w:val="center"/>
        </w:trPr>
        <w:tc>
          <w:tcPr>
            <w:tcW w:w="567" w:type="dxa"/>
            <w:vMerge/>
            <w:vAlign w:val="center"/>
          </w:tcPr>
          <w:p w14:paraId="1A59230F" w14:textId="77777777" w:rsidR="00EF0C51" w:rsidRDefault="00EF0C51" w:rsidP="00EF0C51">
            <w:pPr>
              <w:jc w:val="center"/>
              <w:rPr>
                <w:rFonts w:cs="Arial"/>
              </w:rPr>
            </w:pPr>
          </w:p>
        </w:tc>
        <w:tc>
          <w:tcPr>
            <w:tcW w:w="870" w:type="dxa"/>
            <w:vAlign w:val="center"/>
          </w:tcPr>
          <w:p w14:paraId="68A2A581" w14:textId="77777777" w:rsidR="00EF0C51" w:rsidRDefault="00EF0C51" w:rsidP="00EF0C51">
            <w:pPr>
              <w:jc w:val="center"/>
              <w:rPr>
                <w:rFonts w:cs="Arial"/>
              </w:rPr>
            </w:pPr>
            <w:r>
              <w:rPr>
                <w:rFonts w:cs="Arial"/>
              </w:rPr>
              <w:t>Bajo</w:t>
            </w:r>
          </w:p>
        </w:tc>
        <w:tc>
          <w:tcPr>
            <w:tcW w:w="697" w:type="dxa"/>
            <w:shd w:val="clear" w:color="auto" w:fill="92D050"/>
            <w:vAlign w:val="center"/>
          </w:tcPr>
          <w:p w14:paraId="42B42266" w14:textId="77777777" w:rsidR="00EF0C51" w:rsidRDefault="00EF0C51" w:rsidP="00EF0C51">
            <w:pPr>
              <w:jc w:val="center"/>
              <w:rPr>
                <w:rFonts w:cs="Arial"/>
              </w:rPr>
            </w:pPr>
            <w:r>
              <w:rPr>
                <w:rFonts w:cs="Arial"/>
              </w:rPr>
              <w:t>2</w:t>
            </w:r>
          </w:p>
        </w:tc>
        <w:tc>
          <w:tcPr>
            <w:tcW w:w="697" w:type="dxa"/>
            <w:shd w:val="clear" w:color="auto" w:fill="FFFF00"/>
            <w:vAlign w:val="center"/>
          </w:tcPr>
          <w:p w14:paraId="13988969" w14:textId="77777777" w:rsidR="00EF0C51" w:rsidRDefault="00EF0C51" w:rsidP="00EF0C51">
            <w:pPr>
              <w:jc w:val="center"/>
              <w:rPr>
                <w:rFonts w:cs="Arial"/>
              </w:rPr>
            </w:pPr>
            <w:r>
              <w:rPr>
                <w:rFonts w:cs="Arial"/>
              </w:rPr>
              <w:t>4</w:t>
            </w:r>
          </w:p>
        </w:tc>
        <w:tc>
          <w:tcPr>
            <w:tcW w:w="870" w:type="dxa"/>
            <w:shd w:val="clear" w:color="auto" w:fill="FFFF00"/>
            <w:vAlign w:val="center"/>
          </w:tcPr>
          <w:p w14:paraId="5DDC3944" w14:textId="77777777" w:rsidR="00EF0C51" w:rsidRDefault="00EF0C51" w:rsidP="00EF0C51">
            <w:pPr>
              <w:jc w:val="center"/>
              <w:rPr>
                <w:rFonts w:cs="Arial"/>
              </w:rPr>
            </w:pPr>
            <w:r>
              <w:rPr>
                <w:rFonts w:cs="Arial"/>
              </w:rPr>
              <w:t>6</w:t>
            </w:r>
          </w:p>
        </w:tc>
        <w:tc>
          <w:tcPr>
            <w:tcW w:w="630" w:type="dxa"/>
            <w:shd w:val="clear" w:color="auto" w:fill="FFFF00"/>
            <w:vAlign w:val="center"/>
          </w:tcPr>
          <w:p w14:paraId="648DC16A" w14:textId="77777777" w:rsidR="00EF0C51" w:rsidRDefault="00EF0C51" w:rsidP="00EF0C51">
            <w:pPr>
              <w:jc w:val="center"/>
              <w:rPr>
                <w:rFonts w:cs="Arial"/>
              </w:rPr>
            </w:pPr>
            <w:r>
              <w:rPr>
                <w:rFonts w:cs="Arial"/>
              </w:rPr>
              <w:t>8</w:t>
            </w:r>
          </w:p>
        </w:tc>
        <w:tc>
          <w:tcPr>
            <w:tcW w:w="670" w:type="dxa"/>
            <w:shd w:val="clear" w:color="auto" w:fill="FF0000"/>
            <w:vAlign w:val="center"/>
          </w:tcPr>
          <w:p w14:paraId="2D41E5F0" w14:textId="77777777" w:rsidR="00EF0C51" w:rsidRDefault="00EF0C51" w:rsidP="00EF0C51">
            <w:pPr>
              <w:jc w:val="center"/>
              <w:rPr>
                <w:rFonts w:cs="Arial"/>
              </w:rPr>
            </w:pPr>
            <w:r>
              <w:rPr>
                <w:rFonts w:cs="Arial"/>
              </w:rPr>
              <w:t>10</w:t>
            </w:r>
          </w:p>
        </w:tc>
      </w:tr>
      <w:tr w:rsidR="00EF0C51" w14:paraId="0169E6E6" w14:textId="77777777" w:rsidTr="00EF0C51">
        <w:trPr>
          <w:trHeight w:hRule="exact" w:val="567"/>
          <w:jc w:val="center"/>
        </w:trPr>
        <w:tc>
          <w:tcPr>
            <w:tcW w:w="567" w:type="dxa"/>
            <w:vMerge/>
            <w:vAlign w:val="center"/>
          </w:tcPr>
          <w:p w14:paraId="409B6662" w14:textId="77777777" w:rsidR="00EF0C51" w:rsidRDefault="00EF0C51" w:rsidP="00EF0C51">
            <w:pPr>
              <w:jc w:val="center"/>
              <w:rPr>
                <w:rFonts w:cs="Arial"/>
              </w:rPr>
            </w:pPr>
          </w:p>
        </w:tc>
        <w:tc>
          <w:tcPr>
            <w:tcW w:w="870" w:type="dxa"/>
            <w:vAlign w:val="center"/>
          </w:tcPr>
          <w:p w14:paraId="24B3A468" w14:textId="77777777" w:rsidR="00EF0C51" w:rsidRDefault="00EF0C51" w:rsidP="00EF0C51">
            <w:pPr>
              <w:jc w:val="center"/>
              <w:rPr>
                <w:rFonts w:cs="Arial"/>
              </w:rPr>
            </w:pPr>
            <w:r>
              <w:rPr>
                <w:rFonts w:cs="Arial"/>
              </w:rPr>
              <w:t>Muy</w:t>
            </w:r>
            <w:r>
              <w:rPr>
                <w:rFonts w:cs="Arial"/>
              </w:rPr>
              <w:br/>
              <w:t>bajo</w:t>
            </w:r>
          </w:p>
        </w:tc>
        <w:tc>
          <w:tcPr>
            <w:tcW w:w="697" w:type="dxa"/>
            <w:shd w:val="clear" w:color="auto" w:fill="00B050"/>
            <w:vAlign w:val="center"/>
          </w:tcPr>
          <w:p w14:paraId="1AB6E55A" w14:textId="77777777" w:rsidR="00EF0C51" w:rsidRDefault="00EF0C51" w:rsidP="00EF0C51">
            <w:pPr>
              <w:jc w:val="center"/>
              <w:rPr>
                <w:rFonts w:cs="Arial"/>
              </w:rPr>
            </w:pPr>
            <w:r>
              <w:rPr>
                <w:rFonts w:cs="Arial"/>
              </w:rPr>
              <w:t>1</w:t>
            </w:r>
          </w:p>
        </w:tc>
        <w:tc>
          <w:tcPr>
            <w:tcW w:w="697" w:type="dxa"/>
            <w:shd w:val="clear" w:color="auto" w:fill="92D050"/>
            <w:vAlign w:val="center"/>
          </w:tcPr>
          <w:p w14:paraId="758970AE" w14:textId="77777777" w:rsidR="00EF0C51" w:rsidRDefault="00EF0C51" w:rsidP="00EF0C51">
            <w:pPr>
              <w:jc w:val="center"/>
              <w:rPr>
                <w:rFonts w:cs="Arial"/>
              </w:rPr>
            </w:pPr>
            <w:r>
              <w:rPr>
                <w:rFonts w:cs="Arial"/>
              </w:rPr>
              <w:t>2</w:t>
            </w:r>
          </w:p>
        </w:tc>
        <w:tc>
          <w:tcPr>
            <w:tcW w:w="870" w:type="dxa"/>
            <w:shd w:val="clear" w:color="auto" w:fill="FFFF00"/>
            <w:vAlign w:val="center"/>
          </w:tcPr>
          <w:p w14:paraId="34B4ABE3" w14:textId="77777777" w:rsidR="00EF0C51" w:rsidRDefault="00EF0C51" w:rsidP="00EF0C51">
            <w:pPr>
              <w:jc w:val="center"/>
              <w:rPr>
                <w:rFonts w:cs="Arial"/>
              </w:rPr>
            </w:pPr>
            <w:r>
              <w:rPr>
                <w:rFonts w:cs="Arial"/>
              </w:rPr>
              <w:t>3</w:t>
            </w:r>
          </w:p>
        </w:tc>
        <w:tc>
          <w:tcPr>
            <w:tcW w:w="630" w:type="dxa"/>
            <w:shd w:val="clear" w:color="auto" w:fill="FFFF00"/>
            <w:vAlign w:val="center"/>
          </w:tcPr>
          <w:p w14:paraId="1232F3DE" w14:textId="77777777" w:rsidR="00EF0C51" w:rsidRDefault="00EF0C51" w:rsidP="00EF0C51">
            <w:pPr>
              <w:jc w:val="center"/>
              <w:rPr>
                <w:rFonts w:cs="Arial"/>
              </w:rPr>
            </w:pPr>
            <w:r>
              <w:rPr>
                <w:rFonts w:cs="Arial"/>
              </w:rPr>
              <w:t>4</w:t>
            </w:r>
          </w:p>
        </w:tc>
        <w:tc>
          <w:tcPr>
            <w:tcW w:w="670" w:type="dxa"/>
            <w:shd w:val="clear" w:color="auto" w:fill="FFFF00"/>
            <w:vAlign w:val="center"/>
          </w:tcPr>
          <w:p w14:paraId="47C23B4D" w14:textId="77777777" w:rsidR="00EF0C51" w:rsidRDefault="00EF0C51" w:rsidP="00EF0C51">
            <w:pPr>
              <w:jc w:val="center"/>
              <w:rPr>
                <w:rFonts w:cs="Arial"/>
              </w:rPr>
            </w:pPr>
            <w:r>
              <w:rPr>
                <w:rFonts w:cs="Arial"/>
              </w:rPr>
              <w:t>5</w:t>
            </w:r>
          </w:p>
        </w:tc>
      </w:tr>
      <w:tr w:rsidR="00EF0C51" w14:paraId="62366751" w14:textId="77777777" w:rsidTr="00EF0C51">
        <w:trPr>
          <w:trHeight w:hRule="exact" w:val="567"/>
          <w:jc w:val="center"/>
        </w:trPr>
        <w:tc>
          <w:tcPr>
            <w:tcW w:w="1437" w:type="dxa"/>
            <w:gridSpan w:val="2"/>
            <w:vMerge w:val="restart"/>
            <w:vAlign w:val="center"/>
          </w:tcPr>
          <w:p w14:paraId="56CBA493" w14:textId="77777777" w:rsidR="00EF0C51" w:rsidRDefault="00EF0C51" w:rsidP="00EF0C51">
            <w:pPr>
              <w:jc w:val="center"/>
              <w:rPr>
                <w:rFonts w:cs="Arial"/>
              </w:rPr>
            </w:pPr>
          </w:p>
        </w:tc>
        <w:tc>
          <w:tcPr>
            <w:tcW w:w="697" w:type="dxa"/>
            <w:vAlign w:val="center"/>
          </w:tcPr>
          <w:p w14:paraId="5D757CE2" w14:textId="77777777" w:rsidR="00EF0C51" w:rsidRDefault="00EF0C51" w:rsidP="00EF0C51">
            <w:pPr>
              <w:jc w:val="center"/>
              <w:rPr>
                <w:rFonts w:cs="Arial"/>
              </w:rPr>
            </w:pPr>
            <w:r>
              <w:rPr>
                <w:rFonts w:cs="Arial"/>
              </w:rPr>
              <w:t>Muy Bajo</w:t>
            </w:r>
          </w:p>
        </w:tc>
        <w:tc>
          <w:tcPr>
            <w:tcW w:w="697" w:type="dxa"/>
            <w:vAlign w:val="center"/>
          </w:tcPr>
          <w:p w14:paraId="7F44DB77" w14:textId="77777777" w:rsidR="00EF0C51" w:rsidRDefault="00EF0C51" w:rsidP="00EF0C51">
            <w:pPr>
              <w:jc w:val="center"/>
              <w:rPr>
                <w:rFonts w:cs="Arial"/>
              </w:rPr>
            </w:pPr>
            <w:r>
              <w:rPr>
                <w:rFonts w:cs="Arial"/>
              </w:rPr>
              <w:t>Bajo</w:t>
            </w:r>
          </w:p>
        </w:tc>
        <w:tc>
          <w:tcPr>
            <w:tcW w:w="870" w:type="dxa"/>
            <w:vAlign w:val="center"/>
          </w:tcPr>
          <w:p w14:paraId="0FA45D9E" w14:textId="77777777" w:rsidR="00EF0C51" w:rsidRDefault="00EF0C51" w:rsidP="00EF0C51">
            <w:pPr>
              <w:jc w:val="center"/>
              <w:rPr>
                <w:rFonts w:cs="Arial"/>
              </w:rPr>
            </w:pPr>
            <w:r>
              <w:rPr>
                <w:rFonts w:cs="Arial"/>
              </w:rPr>
              <w:t>Medio</w:t>
            </w:r>
          </w:p>
        </w:tc>
        <w:tc>
          <w:tcPr>
            <w:tcW w:w="630" w:type="dxa"/>
            <w:vAlign w:val="center"/>
          </w:tcPr>
          <w:p w14:paraId="2FA833C4" w14:textId="77777777" w:rsidR="00EF0C51" w:rsidRDefault="00EF0C51" w:rsidP="00EF0C51">
            <w:pPr>
              <w:jc w:val="center"/>
              <w:rPr>
                <w:rFonts w:cs="Arial"/>
              </w:rPr>
            </w:pPr>
            <w:r>
              <w:rPr>
                <w:rFonts w:cs="Arial"/>
              </w:rPr>
              <w:t>Alto</w:t>
            </w:r>
          </w:p>
        </w:tc>
        <w:tc>
          <w:tcPr>
            <w:tcW w:w="670" w:type="dxa"/>
          </w:tcPr>
          <w:p w14:paraId="62D6B6F9" w14:textId="77777777" w:rsidR="00EF0C51" w:rsidRDefault="00EF0C51" w:rsidP="00EF0C51">
            <w:pPr>
              <w:jc w:val="center"/>
              <w:rPr>
                <w:rFonts w:cs="Arial"/>
              </w:rPr>
            </w:pPr>
            <w:r>
              <w:rPr>
                <w:rFonts w:cs="Arial"/>
              </w:rPr>
              <w:t>Muy Alto</w:t>
            </w:r>
          </w:p>
        </w:tc>
      </w:tr>
      <w:tr w:rsidR="00EF0C51" w14:paraId="25C5B908" w14:textId="77777777" w:rsidTr="00EF0C51">
        <w:trPr>
          <w:trHeight w:hRule="exact" w:val="567"/>
          <w:jc w:val="center"/>
        </w:trPr>
        <w:tc>
          <w:tcPr>
            <w:tcW w:w="1437" w:type="dxa"/>
            <w:gridSpan w:val="2"/>
            <w:vMerge/>
            <w:vAlign w:val="center"/>
          </w:tcPr>
          <w:p w14:paraId="5C2667BD" w14:textId="77777777" w:rsidR="00EF0C51" w:rsidRDefault="00EF0C51" w:rsidP="00EF0C51">
            <w:pPr>
              <w:jc w:val="center"/>
              <w:rPr>
                <w:rFonts w:cs="Arial"/>
              </w:rPr>
            </w:pPr>
          </w:p>
        </w:tc>
        <w:tc>
          <w:tcPr>
            <w:tcW w:w="3564" w:type="dxa"/>
            <w:gridSpan w:val="5"/>
            <w:vAlign w:val="center"/>
          </w:tcPr>
          <w:p w14:paraId="4866AB48" w14:textId="77777777" w:rsidR="00EF0C51" w:rsidRDefault="00EF0C51" w:rsidP="00EF0C51">
            <w:pPr>
              <w:jc w:val="center"/>
              <w:rPr>
                <w:rFonts w:cs="Arial"/>
              </w:rPr>
            </w:pPr>
            <w:r>
              <w:rPr>
                <w:rFonts w:cs="Arial"/>
              </w:rPr>
              <w:t>Impacto</w:t>
            </w:r>
          </w:p>
        </w:tc>
      </w:tr>
    </w:tbl>
    <w:p w14:paraId="74EAF263" w14:textId="77777777" w:rsidR="00475144" w:rsidRPr="001E3E04" w:rsidRDefault="00475144" w:rsidP="00E86E41">
      <w:pPr>
        <w:rPr>
          <w:rFonts w:cs="Arial"/>
        </w:rPr>
      </w:pPr>
    </w:p>
    <w:p w14:paraId="3C23FB51" w14:textId="51E816F6" w:rsidR="00951804" w:rsidRPr="001E3E04" w:rsidRDefault="00951804" w:rsidP="00951804">
      <w:pPr>
        <w:pStyle w:val="Ttulo4"/>
        <w:rPr>
          <w:rFonts w:cs="Arial"/>
        </w:rPr>
      </w:pPr>
      <w:bookmarkStart w:id="184" w:name="_Toc465070163"/>
      <w:bookmarkStart w:id="185" w:name="_Toc465070706"/>
      <w:r w:rsidRPr="001E3E04">
        <w:rPr>
          <w:rFonts w:cs="Arial"/>
        </w:rPr>
        <w:t>3.5.2.1. Identificación de Riesgos</w:t>
      </w:r>
      <w:bookmarkEnd w:id="184"/>
      <w:bookmarkEnd w:id="185"/>
    </w:p>
    <w:p w14:paraId="3EBFFFF9" w14:textId="509BCD2A" w:rsidR="00EF0C51" w:rsidRPr="001E3E04" w:rsidRDefault="00C6392F" w:rsidP="00512ECB">
      <w:pPr>
        <w:rPr>
          <w:rFonts w:cs="Arial"/>
        </w:rPr>
      </w:pPr>
      <w:r w:rsidRPr="001E3E04">
        <w:rPr>
          <w:rFonts w:cs="Arial"/>
        </w:rPr>
        <w:lastRenderedPageBreak/>
        <w:t>En la</w:t>
      </w:r>
      <w:r w:rsidR="00EF0C51">
        <w:rPr>
          <w:rFonts w:cs="Arial"/>
        </w:rPr>
        <w:t xml:space="preserve"> </w:t>
      </w:r>
      <w:r w:rsidR="00EF0C51">
        <w:rPr>
          <w:rFonts w:cs="Arial"/>
        </w:rPr>
        <w:fldChar w:fldCharType="begin"/>
      </w:r>
      <w:r w:rsidR="00EF0C51">
        <w:rPr>
          <w:rFonts w:cs="Arial"/>
        </w:rPr>
        <w:instrText xml:space="preserve"> REF _Ref524311196 \h </w:instrText>
      </w:r>
      <w:r w:rsidR="00EF0C51">
        <w:rPr>
          <w:rFonts w:cs="Arial"/>
        </w:rPr>
      </w:r>
      <w:r w:rsidR="00EF0C51">
        <w:rPr>
          <w:rFonts w:cs="Arial"/>
        </w:rPr>
        <w:fldChar w:fldCharType="separate"/>
      </w:r>
      <w:r w:rsidR="00EF0C51">
        <w:t xml:space="preserve">Tabla </w:t>
      </w:r>
      <w:r w:rsidR="00EF0C51">
        <w:rPr>
          <w:noProof/>
        </w:rPr>
        <w:t>12</w:t>
      </w:r>
      <w:r w:rsidR="00EF0C51">
        <w:rPr>
          <w:rFonts w:cs="Arial"/>
        </w:rPr>
        <w:fldChar w:fldCharType="end"/>
      </w:r>
      <w:r w:rsidRPr="001E3E04">
        <w:rPr>
          <w:rFonts w:cs="Arial"/>
        </w:rPr>
        <w:t xml:space="preserve"> </w:t>
      </w:r>
      <w:r w:rsidR="00C30A04" w:rsidRPr="001E3E04">
        <w:rPr>
          <w:rFonts w:cs="Arial"/>
        </w:rPr>
        <w:t xml:space="preserve"> </w:t>
      </w:r>
      <w:r w:rsidR="00512ECB" w:rsidRPr="001E3E04">
        <w:rPr>
          <w:rFonts w:cs="Arial"/>
        </w:rPr>
        <w:t>podemos ver los riesgos identificados del proyecto.</w:t>
      </w:r>
      <w:r w:rsidR="00645813">
        <w:rPr>
          <w:rFonts w:cs="Arial"/>
        </w:rPr>
        <w:br/>
        <w:t xml:space="preserve">El Id. </w:t>
      </w:r>
      <w:r w:rsidR="003421BC">
        <w:rPr>
          <w:rFonts w:cs="Arial"/>
        </w:rPr>
        <w:t xml:space="preserve">de cada riesgo </w:t>
      </w:r>
      <w:r w:rsidR="00645813">
        <w:rPr>
          <w:rFonts w:cs="Arial"/>
        </w:rPr>
        <w:t>se encuentra conformado por el código de proyecto</w:t>
      </w:r>
      <w:r w:rsidR="00CB09B2">
        <w:rPr>
          <w:rFonts w:cs="Arial"/>
        </w:rPr>
        <w:t xml:space="preserve">, es decir, </w:t>
      </w:r>
      <w:r w:rsidR="00645813">
        <w:rPr>
          <w:rFonts w:cs="Arial"/>
        </w:rPr>
        <w:t xml:space="preserve">«OP0348-» seguido de la palabra «RISK-» acompañado del </w:t>
      </w:r>
      <w:r w:rsidR="00CB09B2">
        <w:rPr>
          <w:rFonts w:cs="Arial"/>
        </w:rPr>
        <w:t>número</w:t>
      </w:r>
      <w:r w:rsidR="00645813">
        <w:rPr>
          <w:rFonts w:cs="Arial"/>
        </w:rPr>
        <w:t xml:space="preserve"> identificador del riesgo.</w:t>
      </w:r>
    </w:p>
    <w:p w14:paraId="3DC8300C" w14:textId="56B951CA" w:rsidR="00EF0C51" w:rsidRDefault="00EF0C51" w:rsidP="001B1D40">
      <w:pPr>
        <w:pStyle w:val="Descripcin"/>
        <w:keepNext/>
        <w:jc w:val="left"/>
      </w:pPr>
      <w:bookmarkStart w:id="186" w:name="_Ref52431119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12</w:t>
      </w:r>
      <w:r w:rsidR="008C76F3">
        <w:rPr>
          <w:noProof/>
        </w:rPr>
        <w:fldChar w:fldCharType="end"/>
      </w:r>
      <w:bookmarkEnd w:id="186"/>
      <w:r>
        <w:t xml:space="preserve">: </w:t>
      </w:r>
      <w:r w:rsidRPr="00B61863">
        <w:t>Identificación de riesgos.</w:t>
      </w:r>
    </w:p>
    <w:tbl>
      <w:tblPr>
        <w:tblStyle w:val="Tablaconcuadrcula4-nfasis1"/>
        <w:tblW w:w="0" w:type="auto"/>
        <w:tblLook w:val="04A0" w:firstRow="1" w:lastRow="0" w:firstColumn="1" w:lastColumn="0" w:noHBand="0" w:noVBand="1"/>
      </w:tblPr>
      <w:tblGrid>
        <w:gridCol w:w="1164"/>
        <w:gridCol w:w="1217"/>
        <w:gridCol w:w="2043"/>
        <w:gridCol w:w="1670"/>
        <w:gridCol w:w="1279"/>
        <w:gridCol w:w="1171"/>
      </w:tblGrid>
      <w:tr w:rsidR="00512ECB" w:rsidRPr="001E3E04" w14:paraId="03CA088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AC2DE3E" w14:textId="6D3008F9" w:rsidR="00512ECB" w:rsidRPr="001E3E04" w:rsidRDefault="00512ECB" w:rsidP="00E86E41">
            <w:pPr>
              <w:rPr>
                <w:rFonts w:cs="Arial"/>
              </w:rPr>
            </w:pPr>
            <w:r w:rsidRPr="001E3E04">
              <w:rPr>
                <w:rFonts w:cs="Arial"/>
              </w:rPr>
              <w:t>ID</w:t>
            </w:r>
          </w:p>
        </w:tc>
        <w:tc>
          <w:tcPr>
            <w:tcW w:w="1217" w:type="dxa"/>
          </w:tcPr>
          <w:p w14:paraId="10D4AEB8" w14:textId="25FF19F2"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Tipo</w:t>
            </w:r>
          </w:p>
        </w:tc>
        <w:tc>
          <w:tcPr>
            <w:tcW w:w="2043" w:type="dxa"/>
          </w:tcPr>
          <w:p w14:paraId="4A3F732E" w14:textId="1D61A29E"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Riesgos</w:t>
            </w:r>
          </w:p>
        </w:tc>
        <w:tc>
          <w:tcPr>
            <w:tcW w:w="1670" w:type="dxa"/>
          </w:tcPr>
          <w:p w14:paraId="7F32773C" w14:textId="79DF20F7"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Probabilidad</w:t>
            </w:r>
          </w:p>
        </w:tc>
        <w:tc>
          <w:tcPr>
            <w:tcW w:w="1279" w:type="dxa"/>
          </w:tcPr>
          <w:p w14:paraId="4E153C98" w14:textId="50B71288"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Impacto</w:t>
            </w:r>
          </w:p>
        </w:tc>
        <w:tc>
          <w:tcPr>
            <w:tcW w:w="1171" w:type="dxa"/>
          </w:tcPr>
          <w:p w14:paraId="1FC2808B" w14:textId="1FDD8830"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de riesgo</w:t>
            </w:r>
          </w:p>
        </w:tc>
      </w:tr>
      <w:tr w:rsidR="00512ECB" w:rsidRPr="001E3E04" w14:paraId="6CE6664A"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8B4CC38" w14:textId="42692AAC" w:rsidR="00512ECB" w:rsidRPr="001E3E04" w:rsidRDefault="00645813" w:rsidP="00E86E41">
            <w:pPr>
              <w:rPr>
                <w:rFonts w:cs="Arial"/>
              </w:rPr>
            </w:pPr>
            <w:r>
              <w:rPr>
                <w:rFonts w:cs="Arial"/>
              </w:rPr>
              <w:t>OF0348-RISK-</w:t>
            </w:r>
            <w:r w:rsidR="00512ECB" w:rsidRPr="001E3E04">
              <w:rPr>
                <w:rFonts w:cs="Arial"/>
              </w:rPr>
              <w:t>01</w:t>
            </w:r>
          </w:p>
        </w:tc>
        <w:tc>
          <w:tcPr>
            <w:tcW w:w="1217" w:type="dxa"/>
          </w:tcPr>
          <w:p w14:paraId="4B0B899D" w14:textId="037BF636" w:rsidR="00512ECB" w:rsidRPr="001E3E04" w:rsidRDefault="00512ECB"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14AB1CE3" w14:textId="67581A8A" w:rsidR="00512ECB" w:rsidRPr="001E3E04" w:rsidRDefault="000842DC"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1670" w:type="dxa"/>
          </w:tcPr>
          <w:p w14:paraId="037FE392" w14:textId="04CA4470"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279" w:type="dxa"/>
          </w:tcPr>
          <w:p w14:paraId="5C4A06DE" w14:textId="58668E9A"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1EF660A5" w14:textId="32A3FC23"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512ECB" w:rsidRPr="001E3E04" w14:paraId="0A9FBE5C"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5DEF289B" w14:textId="5796EAA4" w:rsidR="00512ECB" w:rsidRPr="001E3E04" w:rsidRDefault="00645813" w:rsidP="00E86E41">
            <w:pPr>
              <w:rPr>
                <w:rFonts w:cs="Arial"/>
              </w:rPr>
            </w:pPr>
            <w:r>
              <w:rPr>
                <w:rFonts w:cs="Arial"/>
              </w:rPr>
              <w:t>OF0348-RISK-</w:t>
            </w:r>
            <w:r w:rsidR="00512ECB" w:rsidRPr="001E3E04">
              <w:rPr>
                <w:rFonts w:cs="Arial"/>
              </w:rPr>
              <w:t>02</w:t>
            </w:r>
          </w:p>
        </w:tc>
        <w:tc>
          <w:tcPr>
            <w:tcW w:w="1217" w:type="dxa"/>
          </w:tcPr>
          <w:p w14:paraId="3AF5A8BC" w14:textId="60C57D5B" w:rsidR="00512ECB" w:rsidRPr="001E3E04" w:rsidRDefault="00512ECB"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Técnico</w:t>
            </w:r>
          </w:p>
        </w:tc>
        <w:tc>
          <w:tcPr>
            <w:tcW w:w="2043" w:type="dxa"/>
          </w:tcPr>
          <w:p w14:paraId="7D5719BF" w14:textId="1DA9E911" w:rsidR="00512ECB" w:rsidRPr="001E3E04" w:rsidRDefault="000842DC"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1670" w:type="dxa"/>
          </w:tcPr>
          <w:p w14:paraId="1183B258" w14:textId="58F85504" w:rsidR="00512ECB" w:rsidRPr="001E3E04" w:rsidRDefault="00123E8A"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Alta</w:t>
            </w:r>
          </w:p>
        </w:tc>
        <w:tc>
          <w:tcPr>
            <w:tcW w:w="1279" w:type="dxa"/>
          </w:tcPr>
          <w:p w14:paraId="045D9A7C" w14:textId="11F9BFEE" w:rsidR="00512ECB" w:rsidRPr="001E3E04" w:rsidRDefault="00DA78FD"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Muy Alto</w:t>
            </w:r>
          </w:p>
        </w:tc>
        <w:tc>
          <w:tcPr>
            <w:tcW w:w="1171" w:type="dxa"/>
          </w:tcPr>
          <w:p w14:paraId="15FC4996" w14:textId="35F98223" w:rsidR="00512ECB" w:rsidRPr="001E3E04" w:rsidRDefault="00B409E9" w:rsidP="00E86E41">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r>
      <w:tr w:rsidR="000842DC" w:rsidRPr="001E3E04" w14:paraId="3552011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6598538" w14:textId="53B46D78" w:rsidR="000842DC" w:rsidRPr="001E3E04" w:rsidRDefault="00645813" w:rsidP="000842DC">
            <w:pPr>
              <w:rPr>
                <w:rFonts w:cs="Arial"/>
              </w:rPr>
            </w:pPr>
            <w:r>
              <w:rPr>
                <w:rFonts w:cs="Arial"/>
              </w:rPr>
              <w:t>OF0348-RISK-</w:t>
            </w:r>
            <w:r w:rsidR="000842DC" w:rsidRPr="001E3E04">
              <w:rPr>
                <w:rFonts w:cs="Arial"/>
              </w:rPr>
              <w:t>03</w:t>
            </w:r>
          </w:p>
        </w:tc>
        <w:tc>
          <w:tcPr>
            <w:tcW w:w="1217" w:type="dxa"/>
          </w:tcPr>
          <w:p w14:paraId="6358A3DC" w14:textId="1366F590"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5A932C20" w14:textId="2FB630EF"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1670" w:type="dxa"/>
          </w:tcPr>
          <w:p w14:paraId="5B10B578" w14:textId="08A78FC7"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Alta</w:t>
            </w:r>
          </w:p>
        </w:tc>
        <w:tc>
          <w:tcPr>
            <w:tcW w:w="1279" w:type="dxa"/>
          </w:tcPr>
          <w:p w14:paraId="2B0EA160" w14:textId="7E80A18E"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Alto</w:t>
            </w:r>
          </w:p>
        </w:tc>
        <w:tc>
          <w:tcPr>
            <w:tcW w:w="1171" w:type="dxa"/>
          </w:tcPr>
          <w:p w14:paraId="6B519F1D" w14:textId="7D56C6E5"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0842DC" w:rsidRPr="001E3E04" w14:paraId="39DD90E8"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7861123F" w14:textId="4BD870E8" w:rsidR="000842DC" w:rsidRPr="001E3E04" w:rsidRDefault="00645813" w:rsidP="000842DC">
            <w:pPr>
              <w:rPr>
                <w:rFonts w:cs="Arial"/>
              </w:rPr>
            </w:pPr>
            <w:r>
              <w:rPr>
                <w:rFonts w:cs="Arial"/>
              </w:rPr>
              <w:t>OF0348-RISK-</w:t>
            </w:r>
            <w:r w:rsidR="000842DC" w:rsidRPr="001E3E04">
              <w:rPr>
                <w:rFonts w:cs="Arial"/>
              </w:rPr>
              <w:t>04</w:t>
            </w:r>
          </w:p>
        </w:tc>
        <w:tc>
          <w:tcPr>
            <w:tcW w:w="1217" w:type="dxa"/>
          </w:tcPr>
          <w:p w14:paraId="3F05E762" w14:textId="5B3F0B7B"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608A750A" w14:textId="39948425" w:rsidR="000842DC" w:rsidRPr="001E3E04" w:rsidRDefault="00BD58E0"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w:t>
            </w:r>
            <w:r w:rsidR="000842DC" w:rsidRPr="001E3E04">
              <w:rPr>
                <w:rFonts w:cs="Arial"/>
              </w:rPr>
              <w:t>liente no satisfecho con el resultado del Sprint.</w:t>
            </w:r>
          </w:p>
        </w:tc>
        <w:tc>
          <w:tcPr>
            <w:tcW w:w="1670" w:type="dxa"/>
          </w:tcPr>
          <w:p w14:paraId="3AB8E3B0" w14:textId="7E2038E7" w:rsidR="000842DC" w:rsidRPr="001E3E04" w:rsidRDefault="00123E8A"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Media</w:t>
            </w:r>
          </w:p>
        </w:tc>
        <w:tc>
          <w:tcPr>
            <w:tcW w:w="1279" w:type="dxa"/>
          </w:tcPr>
          <w:p w14:paraId="6203B5B8" w14:textId="2B1D6AC1"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Alto</w:t>
            </w:r>
          </w:p>
        </w:tc>
        <w:tc>
          <w:tcPr>
            <w:tcW w:w="1171" w:type="dxa"/>
          </w:tcPr>
          <w:p w14:paraId="435F4B6E" w14:textId="628648DF"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12</w:t>
            </w:r>
          </w:p>
        </w:tc>
      </w:tr>
      <w:tr w:rsidR="000842DC" w:rsidRPr="001E3E04" w14:paraId="457E8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33565B0" w14:textId="30CE4372" w:rsidR="000842DC" w:rsidRPr="001E3E04" w:rsidRDefault="00645813" w:rsidP="000842DC">
            <w:pPr>
              <w:rPr>
                <w:rFonts w:cs="Arial"/>
              </w:rPr>
            </w:pPr>
            <w:r>
              <w:rPr>
                <w:rFonts w:cs="Arial"/>
              </w:rPr>
              <w:t>OF0348-RISK-</w:t>
            </w:r>
            <w:r w:rsidR="000842DC" w:rsidRPr="001E3E04">
              <w:rPr>
                <w:rFonts w:cs="Arial"/>
              </w:rPr>
              <w:t>0</w:t>
            </w:r>
            <w:r w:rsidR="00CB09B2">
              <w:rPr>
                <w:rFonts w:cs="Arial"/>
              </w:rPr>
              <w:t>5</w:t>
            </w:r>
          </w:p>
        </w:tc>
        <w:tc>
          <w:tcPr>
            <w:tcW w:w="1217" w:type="dxa"/>
          </w:tcPr>
          <w:p w14:paraId="528AE30F" w14:textId="1D1CE646"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Dirección de proyecto</w:t>
            </w:r>
          </w:p>
        </w:tc>
        <w:tc>
          <w:tcPr>
            <w:tcW w:w="2043" w:type="dxa"/>
          </w:tcPr>
          <w:p w14:paraId="35359349" w14:textId="7D5690F0"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r w:rsidR="00C62CD4" w:rsidRPr="001E3E04">
              <w:rPr>
                <w:rFonts w:cs="Arial"/>
              </w:rPr>
              <w:t>.</w:t>
            </w:r>
          </w:p>
        </w:tc>
        <w:tc>
          <w:tcPr>
            <w:tcW w:w="1670" w:type="dxa"/>
          </w:tcPr>
          <w:p w14:paraId="63603361" w14:textId="48FAC084"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Media</w:t>
            </w:r>
          </w:p>
        </w:tc>
        <w:tc>
          <w:tcPr>
            <w:tcW w:w="1279" w:type="dxa"/>
          </w:tcPr>
          <w:p w14:paraId="7CA00499" w14:textId="0339DD51"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21DD6529" w14:textId="151AB3A2"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12</w:t>
            </w:r>
          </w:p>
        </w:tc>
      </w:tr>
      <w:tr w:rsidR="00DA78FD" w:rsidRPr="001E3E04" w14:paraId="0AB25632"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101B570D" w14:textId="53B8CAC7" w:rsidR="00DA78FD" w:rsidRPr="001E3E04" w:rsidRDefault="00CB09B2" w:rsidP="00DA78FD">
            <w:pPr>
              <w:rPr>
                <w:rFonts w:cs="Arial"/>
              </w:rPr>
            </w:pPr>
            <w:r>
              <w:rPr>
                <w:rFonts w:cs="Arial"/>
              </w:rPr>
              <w:t>OF0348-RISK-</w:t>
            </w:r>
            <w:r w:rsidR="00DA78FD" w:rsidRPr="001E3E04">
              <w:rPr>
                <w:rFonts w:cs="Arial"/>
              </w:rPr>
              <w:t>0</w:t>
            </w:r>
            <w:r>
              <w:rPr>
                <w:rFonts w:cs="Arial"/>
              </w:rPr>
              <w:t>6</w:t>
            </w:r>
          </w:p>
        </w:tc>
        <w:tc>
          <w:tcPr>
            <w:tcW w:w="1217" w:type="dxa"/>
          </w:tcPr>
          <w:p w14:paraId="03E74ED7" w14:textId="1760EACC"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5BC83BA9" w14:textId="35DF25EB"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1670" w:type="dxa"/>
          </w:tcPr>
          <w:p w14:paraId="2BA5AD05" w14:textId="4B5F28C8"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1279" w:type="dxa"/>
          </w:tcPr>
          <w:p w14:paraId="0DEB5E81" w14:textId="757CC085"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Medio</w:t>
            </w:r>
          </w:p>
        </w:tc>
        <w:tc>
          <w:tcPr>
            <w:tcW w:w="1171" w:type="dxa"/>
          </w:tcPr>
          <w:p w14:paraId="19952B7F" w14:textId="4DF2920C"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r>
    </w:tbl>
    <w:p w14:paraId="0816D672" w14:textId="5754627F" w:rsidR="00951804" w:rsidRPr="001E3E04" w:rsidRDefault="00512ECB" w:rsidP="00512ECB">
      <w:pPr>
        <w:pStyle w:val="Ttulo4"/>
        <w:rPr>
          <w:rFonts w:cs="Arial"/>
        </w:rPr>
      </w:pPr>
      <w:bookmarkStart w:id="187" w:name="_Toc465070164"/>
      <w:bookmarkStart w:id="188" w:name="_Toc465070707"/>
      <w:r w:rsidRPr="001E3E04">
        <w:rPr>
          <w:rFonts w:cs="Arial"/>
        </w:rPr>
        <w:t>3.5.2.2. Estrategias de Mitigación</w:t>
      </w:r>
      <w:bookmarkEnd w:id="187"/>
      <w:bookmarkEnd w:id="188"/>
    </w:p>
    <w:p w14:paraId="56653FFB" w14:textId="52BE6F19" w:rsidR="00512ECB" w:rsidRPr="001E3E04" w:rsidRDefault="00512ECB" w:rsidP="00512ECB">
      <w:pPr>
        <w:rPr>
          <w:rFonts w:cs="Arial"/>
        </w:rPr>
      </w:pPr>
      <w:r w:rsidRPr="001E3E04">
        <w:rPr>
          <w:rFonts w:cs="Arial"/>
        </w:rPr>
        <w:t xml:space="preserve">En la </w:t>
      </w:r>
      <w:r w:rsidR="00EF0C51">
        <w:rPr>
          <w:rFonts w:cs="Arial"/>
        </w:rPr>
        <w:fldChar w:fldCharType="begin"/>
      </w:r>
      <w:r w:rsidR="00EF0C51">
        <w:rPr>
          <w:rFonts w:cs="Arial"/>
        </w:rPr>
        <w:instrText xml:space="preserve"> REF _Ref524311234 \h </w:instrText>
      </w:r>
      <w:r w:rsidR="00EF0C51">
        <w:rPr>
          <w:rFonts w:cs="Arial"/>
        </w:rPr>
      </w:r>
      <w:r w:rsidR="00EF0C51">
        <w:rPr>
          <w:rFonts w:cs="Arial"/>
        </w:rPr>
        <w:fldChar w:fldCharType="separate"/>
      </w:r>
      <w:r w:rsidR="00EF0C51">
        <w:t xml:space="preserve">Tabla </w:t>
      </w:r>
      <w:r w:rsidR="00EF0C51">
        <w:rPr>
          <w:noProof/>
        </w:rPr>
        <w:t>13</w:t>
      </w:r>
      <w:r w:rsidR="00EF0C51">
        <w:rPr>
          <w:rFonts w:cs="Arial"/>
        </w:rPr>
        <w:fldChar w:fldCharType="end"/>
      </w:r>
      <w:r w:rsidR="00EF0C51">
        <w:rPr>
          <w:rFonts w:cs="Arial"/>
        </w:rPr>
        <w:t xml:space="preserve"> </w:t>
      </w:r>
      <w:r w:rsidR="00C30A04" w:rsidRPr="001E3E04">
        <w:rPr>
          <w:rFonts w:cs="Arial"/>
        </w:rPr>
        <w:t>se muestra</w:t>
      </w:r>
      <w:r w:rsidRPr="001E3E04">
        <w:rPr>
          <w:rFonts w:cs="Arial"/>
        </w:rPr>
        <w:t xml:space="preserve"> la mitigación correspondiente a cada riesgo identificados por</w:t>
      </w:r>
      <w:r w:rsidR="00645813">
        <w:rPr>
          <w:rFonts w:cs="Arial"/>
        </w:rPr>
        <w:t xml:space="preserve"> su respectivo </w:t>
      </w:r>
      <w:r w:rsidR="00162541">
        <w:rPr>
          <w:rFonts w:cs="Arial"/>
        </w:rPr>
        <w:t>ID</w:t>
      </w:r>
      <w:r w:rsidR="00EF0C51">
        <w:rPr>
          <w:rFonts w:cs="Arial"/>
        </w:rPr>
        <w:t>.</w:t>
      </w:r>
    </w:p>
    <w:p w14:paraId="4598CBC7" w14:textId="25343300" w:rsidR="00EF0C51" w:rsidRDefault="00EF0C51" w:rsidP="00EF0C51">
      <w:pPr>
        <w:pStyle w:val="Descripcin"/>
        <w:keepNext/>
      </w:pPr>
      <w:bookmarkStart w:id="189" w:name="_Ref524311234"/>
      <w:r>
        <w:lastRenderedPageBreak/>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13</w:t>
      </w:r>
      <w:r w:rsidR="008C76F3">
        <w:rPr>
          <w:noProof/>
        </w:rPr>
        <w:fldChar w:fldCharType="end"/>
      </w:r>
      <w:bookmarkEnd w:id="189"/>
      <w:r>
        <w:t xml:space="preserve">: </w:t>
      </w:r>
      <w:r w:rsidRPr="00C1505F">
        <w:t xml:space="preserve">Estrategias de </w:t>
      </w:r>
      <w:r>
        <w:t>m</w:t>
      </w:r>
      <w:r w:rsidRPr="00C1505F">
        <w:t>itigación</w:t>
      </w:r>
      <w:r>
        <w:t xml:space="preserve"> de riesgos.</w:t>
      </w:r>
    </w:p>
    <w:tbl>
      <w:tblPr>
        <w:tblStyle w:val="Tablaconcuadrcula4-nfasis1"/>
        <w:tblW w:w="0" w:type="auto"/>
        <w:tblLook w:val="04A0" w:firstRow="1" w:lastRow="0" w:firstColumn="1" w:lastColumn="0" w:noHBand="0" w:noVBand="1"/>
      </w:tblPr>
      <w:tblGrid>
        <w:gridCol w:w="1164"/>
        <w:gridCol w:w="3462"/>
        <w:gridCol w:w="3918"/>
      </w:tblGrid>
      <w:tr w:rsidR="008C2B4D" w:rsidRPr="001E3E04" w14:paraId="02E5EB5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F71331D" w14:textId="43B94096" w:rsidR="008C2B4D" w:rsidRPr="001E3E04" w:rsidRDefault="008C2B4D" w:rsidP="00512ECB">
            <w:pPr>
              <w:rPr>
                <w:rFonts w:cs="Arial"/>
              </w:rPr>
            </w:pPr>
            <w:r w:rsidRPr="001E3E04">
              <w:rPr>
                <w:rFonts w:cs="Arial"/>
              </w:rPr>
              <w:t>ID</w:t>
            </w:r>
          </w:p>
        </w:tc>
        <w:tc>
          <w:tcPr>
            <w:tcW w:w="3462" w:type="dxa"/>
          </w:tcPr>
          <w:p w14:paraId="24C2B27C" w14:textId="1C1984EA"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18" w:type="dxa"/>
          </w:tcPr>
          <w:p w14:paraId="5C45F572" w14:textId="00479C97"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Mitigación</w:t>
            </w:r>
          </w:p>
        </w:tc>
      </w:tr>
      <w:tr w:rsidR="00C65CFA" w:rsidRPr="001E3E04" w14:paraId="10528CC9"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498107D2" w14:textId="1206D355" w:rsidR="00C65CFA" w:rsidRPr="001E3E04" w:rsidRDefault="00645813" w:rsidP="00C65CFA">
            <w:pPr>
              <w:rPr>
                <w:rFonts w:cs="Arial"/>
              </w:rPr>
            </w:pPr>
            <w:r>
              <w:rPr>
                <w:rFonts w:cs="Arial"/>
              </w:rPr>
              <w:t>OF0348-RISK-</w:t>
            </w:r>
            <w:r w:rsidR="00C65CFA" w:rsidRPr="001E3E04">
              <w:rPr>
                <w:rFonts w:cs="Arial"/>
              </w:rPr>
              <w:t>01</w:t>
            </w:r>
          </w:p>
        </w:tc>
        <w:tc>
          <w:tcPr>
            <w:tcW w:w="3462" w:type="dxa"/>
          </w:tcPr>
          <w:p w14:paraId="7615E020" w14:textId="7447055E"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3918" w:type="dxa"/>
          </w:tcPr>
          <w:p w14:paraId="40441E7E" w14:textId="58C05EE7"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En la «Sprint </w:t>
            </w:r>
            <w:proofErr w:type="spellStart"/>
            <w:r w:rsidRPr="001E3E04">
              <w:rPr>
                <w:rFonts w:cs="Arial"/>
              </w:rPr>
              <w:t>Planning</w:t>
            </w:r>
            <w:proofErr w:type="spellEnd"/>
            <w:r w:rsidRPr="001E3E04">
              <w:rPr>
                <w:rFonts w:cs="Arial"/>
              </w:rPr>
              <w:t xml:space="preserve">» </w:t>
            </w:r>
            <w:r w:rsidR="000927E3" w:rsidRPr="001E3E04">
              <w:rPr>
                <w:rFonts w:cs="Arial"/>
              </w:rPr>
              <w:t xml:space="preserve">se hace hincapié al </w:t>
            </w:r>
            <w:proofErr w:type="spellStart"/>
            <w:r w:rsidR="000927E3" w:rsidRPr="001E3E04">
              <w:rPr>
                <w:rFonts w:cs="Arial"/>
              </w:rPr>
              <w:t>Product</w:t>
            </w:r>
            <w:proofErr w:type="spellEnd"/>
            <w:r w:rsidR="000927E3" w:rsidRPr="001E3E04">
              <w:rPr>
                <w:rFonts w:cs="Arial"/>
              </w:rPr>
              <w:t xml:space="preserve"> </w:t>
            </w:r>
            <w:proofErr w:type="spellStart"/>
            <w:r w:rsidR="000927E3" w:rsidRPr="001E3E04">
              <w:rPr>
                <w:rFonts w:cs="Arial"/>
              </w:rPr>
              <w:t>Owner</w:t>
            </w:r>
            <w:proofErr w:type="spellEnd"/>
            <w:r w:rsidR="000927E3" w:rsidRPr="001E3E04">
              <w:rPr>
                <w:rFonts w:cs="Arial"/>
              </w:rPr>
              <w:t xml:space="preserve"> que cualquier modificación a lo que está en la pila del Sprint Backlog durante el Sprint se deberá ver en el Sprint </w:t>
            </w:r>
            <w:proofErr w:type="spellStart"/>
            <w:r w:rsidR="000927E3" w:rsidRPr="001E3E04">
              <w:rPr>
                <w:rFonts w:cs="Arial"/>
              </w:rPr>
              <w:t>Review</w:t>
            </w:r>
            <w:proofErr w:type="spellEnd"/>
            <w:r w:rsidR="000927E3" w:rsidRPr="001E3E04">
              <w:rPr>
                <w:rFonts w:cs="Arial"/>
              </w:rPr>
              <w:t xml:space="preserve">, es decir, dejarlo para próximos </w:t>
            </w:r>
            <w:proofErr w:type="spellStart"/>
            <w:r w:rsidR="000927E3" w:rsidRPr="001E3E04">
              <w:rPr>
                <w:rFonts w:cs="Arial"/>
              </w:rPr>
              <w:t>Sprints</w:t>
            </w:r>
            <w:proofErr w:type="spellEnd"/>
            <w:r w:rsidR="000927E3" w:rsidRPr="001E3E04">
              <w:rPr>
                <w:rFonts w:cs="Arial"/>
              </w:rPr>
              <w:t>.</w:t>
            </w:r>
          </w:p>
        </w:tc>
      </w:tr>
      <w:tr w:rsidR="00C65CFA" w:rsidRPr="001E3E04" w14:paraId="3A468A4B"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49EFB9A9" w14:textId="6890E392" w:rsidR="00C65CFA" w:rsidRPr="001E3E04" w:rsidRDefault="00645813" w:rsidP="00C65CFA">
            <w:pPr>
              <w:rPr>
                <w:rFonts w:cs="Arial"/>
              </w:rPr>
            </w:pPr>
            <w:r>
              <w:rPr>
                <w:rFonts w:cs="Arial"/>
              </w:rPr>
              <w:t>OF0348-RISK-</w:t>
            </w:r>
            <w:r w:rsidR="00C65CFA" w:rsidRPr="001E3E04">
              <w:rPr>
                <w:rFonts w:cs="Arial"/>
              </w:rPr>
              <w:t>02</w:t>
            </w:r>
          </w:p>
        </w:tc>
        <w:tc>
          <w:tcPr>
            <w:tcW w:w="3462" w:type="dxa"/>
          </w:tcPr>
          <w:p w14:paraId="0CB25C8B" w14:textId="63A5D60A" w:rsidR="00C65CFA" w:rsidRPr="001E3E04" w:rsidRDefault="00C65CFA"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18" w:type="dxa"/>
          </w:tcPr>
          <w:p w14:paraId="3194F34C" w14:textId="47D4FEC8" w:rsidR="00C65CFA" w:rsidRPr="001E3E04" w:rsidRDefault="007A22BE"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 un «Sprint #0» en el cual se desarrollará un prototipo con las funcionalidades de XMPP.</w:t>
            </w:r>
          </w:p>
        </w:tc>
      </w:tr>
      <w:tr w:rsidR="007A22BE" w:rsidRPr="001E3E04" w14:paraId="2812545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8190FE" w14:textId="1977358D" w:rsidR="007A22BE" w:rsidRPr="00645813" w:rsidRDefault="00645813" w:rsidP="00645813">
            <w:pPr>
              <w:rPr>
                <w:rFonts w:cs="Arial"/>
                <w:b w:val="0"/>
                <w:bCs w:val="0"/>
              </w:rPr>
            </w:pPr>
            <w:r>
              <w:rPr>
                <w:rFonts w:cs="Arial"/>
              </w:rPr>
              <w:t>OF0348-RISK-</w:t>
            </w:r>
            <w:r w:rsidR="007A22BE" w:rsidRPr="001E3E04">
              <w:rPr>
                <w:rFonts w:cs="Arial"/>
              </w:rPr>
              <w:t>03</w:t>
            </w:r>
          </w:p>
        </w:tc>
        <w:tc>
          <w:tcPr>
            <w:tcW w:w="3462" w:type="dxa"/>
          </w:tcPr>
          <w:p w14:paraId="513CB5A3" w14:textId="34A70705"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18" w:type="dxa"/>
          </w:tcPr>
          <w:p w14:paraId="211119AA" w14:textId="09A43A1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realizará un «Sprint #0» en el cual se desarrollará un prototipo con las funcionalidades de las librerías de </w:t>
            </w:r>
            <w:proofErr w:type="spellStart"/>
            <w:r w:rsidRPr="001E3E04">
              <w:rPr>
                <w:rFonts w:cs="Arial"/>
              </w:rPr>
              <w:t>Clayster</w:t>
            </w:r>
            <w:proofErr w:type="spellEnd"/>
            <w:r w:rsidRPr="001E3E04">
              <w:rPr>
                <w:rFonts w:cs="Arial"/>
              </w:rPr>
              <w:t xml:space="preserve"> </w:t>
            </w:r>
            <w:r w:rsidR="00BB6076" w:rsidRPr="001E3E04">
              <w:rPr>
                <w:rFonts w:cs="Arial"/>
              </w:rPr>
              <w:t>y/</w:t>
            </w:r>
            <w:r w:rsidRPr="001E3E04">
              <w:rPr>
                <w:rFonts w:cs="Arial"/>
              </w:rPr>
              <w:t xml:space="preserve">o </w:t>
            </w:r>
            <w:proofErr w:type="spellStart"/>
            <w:r w:rsidRPr="001E3E04">
              <w:rPr>
                <w:rFonts w:cs="Arial"/>
              </w:rPr>
              <w:t>WaherData</w:t>
            </w:r>
            <w:proofErr w:type="spellEnd"/>
            <w:r w:rsidRPr="001E3E04">
              <w:rPr>
                <w:rFonts w:cs="Arial"/>
              </w:rPr>
              <w:t>.</w:t>
            </w:r>
          </w:p>
        </w:tc>
      </w:tr>
      <w:tr w:rsidR="007A22BE" w:rsidRPr="001E3E04" w14:paraId="796E1CFA"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623B6A2C" w14:textId="0D4E3014" w:rsidR="007A22BE" w:rsidRPr="001E3E04" w:rsidRDefault="00645813" w:rsidP="007A22BE">
            <w:pPr>
              <w:rPr>
                <w:rFonts w:cs="Arial"/>
              </w:rPr>
            </w:pPr>
            <w:r>
              <w:rPr>
                <w:rFonts w:cs="Arial"/>
              </w:rPr>
              <w:t>OF0348-RISK-</w:t>
            </w:r>
            <w:r w:rsidR="007A22BE" w:rsidRPr="001E3E04">
              <w:rPr>
                <w:rFonts w:cs="Arial"/>
              </w:rPr>
              <w:t>04</w:t>
            </w:r>
          </w:p>
        </w:tc>
        <w:tc>
          <w:tcPr>
            <w:tcW w:w="3462" w:type="dxa"/>
          </w:tcPr>
          <w:p w14:paraId="1C64F387" w14:textId="6B8117C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18" w:type="dxa"/>
          </w:tcPr>
          <w:p w14:paraId="67DF37D7" w14:textId="2D1F27C0"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diseñarán criterios y pruebas de aceptación en el inicio de cada sprint, los cuales él cliente deberá aceptar.</w:t>
            </w:r>
          </w:p>
        </w:tc>
      </w:tr>
      <w:tr w:rsidR="007A22BE" w:rsidRPr="001E3E04" w14:paraId="4786C68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997AEE" w14:textId="4F8D34EA" w:rsidR="007A22BE" w:rsidRPr="001E3E04" w:rsidRDefault="00645813" w:rsidP="007A22BE">
            <w:pPr>
              <w:rPr>
                <w:rFonts w:cs="Arial"/>
              </w:rPr>
            </w:pPr>
            <w:r>
              <w:rPr>
                <w:rFonts w:cs="Arial"/>
              </w:rPr>
              <w:t>OF0348-RISK-</w:t>
            </w:r>
            <w:r w:rsidR="007A22BE" w:rsidRPr="001E3E04">
              <w:rPr>
                <w:rFonts w:cs="Arial"/>
              </w:rPr>
              <w:t>0</w:t>
            </w:r>
            <w:r w:rsidR="00CB09B2">
              <w:rPr>
                <w:rFonts w:cs="Arial"/>
              </w:rPr>
              <w:t>5</w:t>
            </w:r>
          </w:p>
        </w:tc>
        <w:tc>
          <w:tcPr>
            <w:tcW w:w="3462" w:type="dxa"/>
          </w:tcPr>
          <w:p w14:paraId="400DF03A" w14:textId="47FECEC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18" w:type="dxa"/>
          </w:tcPr>
          <w:p w14:paraId="71C5ACE5" w14:textId="13F4065B"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Durante la «Sprint </w:t>
            </w:r>
            <w:proofErr w:type="spellStart"/>
            <w:r w:rsidRPr="001E3E04">
              <w:rPr>
                <w:rFonts w:cs="Arial"/>
              </w:rPr>
              <w:t>Planning</w:t>
            </w:r>
            <w:proofErr w:type="spellEnd"/>
            <w:r w:rsidRPr="001E3E04">
              <w:rPr>
                <w:rFonts w:cs="Arial"/>
              </w:rPr>
              <w:t>» se realizará un análisis de las horas destinadas al análisis, diseño/desarrollo y pruebas.</w:t>
            </w:r>
          </w:p>
        </w:tc>
      </w:tr>
      <w:tr w:rsidR="007A22BE" w:rsidRPr="001E3E04" w14:paraId="7F0BA605"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047935EA" w14:textId="1A3FA4BF" w:rsidR="007A22BE" w:rsidRPr="001E3E04" w:rsidRDefault="00645813" w:rsidP="007A22BE">
            <w:pPr>
              <w:rPr>
                <w:rFonts w:cs="Arial"/>
              </w:rPr>
            </w:pPr>
            <w:r>
              <w:rPr>
                <w:rFonts w:cs="Arial"/>
              </w:rPr>
              <w:t>OF0348-RISK-</w:t>
            </w:r>
            <w:r w:rsidR="007A22BE" w:rsidRPr="001E3E04">
              <w:rPr>
                <w:rFonts w:cs="Arial"/>
              </w:rPr>
              <w:t>0</w:t>
            </w:r>
            <w:r w:rsidR="00CB09B2">
              <w:rPr>
                <w:rFonts w:cs="Arial"/>
              </w:rPr>
              <w:t>6</w:t>
            </w:r>
          </w:p>
        </w:tc>
        <w:tc>
          <w:tcPr>
            <w:tcW w:w="3462" w:type="dxa"/>
          </w:tcPr>
          <w:p w14:paraId="39161405" w14:textId="7CECFE5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18" w:type="dxa"/>
          </w:tcPr>
          <w:p w14:paraId="1F0ADEA2" w14:textId="5DF776AE"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realizarán conexiones y manipulaciones de la electrónica con los dispositivos desconectados de la toma de electricidad, además eliminando la estática del sujeto que intervenga los dispositivos.</w:t>
            </w:r>
          </w:p>
        </w:tc>
      </w:tr>
    </w:tbl>
    <w:p w14:paraId="0DB4536A" w14:textId="67AFCA02" w:rsidR="00512ECB" w:rsidRPr="001E3E04" w:rsidRDefault="00C30A04" w:rsidP="00C30A04">
      <w:pPr>
        <w:pStyle w:val="Descripcin"/>
        <w:jc w:val="center"/>
        <w:rPr>
          <w:rFonts w:cs="Arial"/>
        </w:rPr>
      </w:pPr>
      <w:bookmarkStart w:id="190" w:name="_Ref464750760"/>
      <w:bookmarkStart w:id="191" w:name="_Toc465070263"/>
      <w:bookmarkStart w:id="192" w:name="_Toc465151408"/>
      <w:r w:rsidRPr="001E3E04">
        <w:rPr>
          <w:rFonts w:cs="Arial"/>
        </w:rPr>
        <w:t xml:space="preserve">Tabla </w:t>
      </w:r>
      <w:r w:rsidR="00945598" w:rsidRPr="001E3E04">
        <w:rPr>
          <w:rFonts w:cs="Arial"/>
        </w:rPr>
        <w:fldChar w:fldCharType="begin"/>
      </w:r>
      <w:r w:rsidR="00945598" w:rsidRPr="001E3E04">
        <w:rPr>
          <w:rFonts w:cs="Arial"/>
        </w:rPr>
        <w:instrText xml:space="preserve"> SEQ Tabla \* ARABIC </w:instrText>
      </w:r>
      <w:r w:rsidR="00945598" w:rsidRPr="001E3E04">
        <w:rPr>
          <w:rFonts w:cs="Arial"/>
        </w:rPr>
        <w:fldChar w:fldCharType="separate"/>
      </w:r>
      <w:r w:rsidR="00E1793C">
        <w:rPr>
          <w:rFonts w:cs="Arial"/>
          <w:noProof/>
        </w:rPr>
        <w:t>14</w:t>
      </w:r>
      <w:r w:rsidR="00945598" w:rsidRPr="001E3E04">
        <w:rPr>
          <w:rFonts w:cs="Arial"/>
          <w:noProof/>
        </w:rPr>
        <w:fldChar w:fldCharType="end"/>
      </w:r>
      <w:bookmarkEnd w:id="190"/>
      <w:r w:rsidRPr="001E3E04">
        <w:rPr>
          <w:rFonts w:cs="Arial"/>
        </w:rPr>
        <w:t>: Estrategias de Mitigación</w:t>
      </w:r>
      <w:bookmarkEnd w:id="191"/>
      <w:bookmarkEnd w:id="192"/>
    </w:p>
    <w:p w14:paraId="501B0614" w14:textId="77777777" w:rsidR="001B7A6D" w:rsidRPr="001E3E04" w:rsidRDefault="001B7A6D" w:rsidP="001B7A6D">
      <w:pPr>
        <w:rPr>
          <w:rFonts w:cs="Arial"/>
        </w:rPr>
      </w:pPr>
    </w:p>
    <w:p w14:paraId="498E1EE5" w14:textId="770B86C8" w:rsidR="008C2B4D" w:rsidRPr="001E3E04" w:rsidRDefault="008C2B4D" w:rsidP="008C2B4D">
      <w:pPr>
        <w:pStyle w:val="Ttulo4"/>
        <w:rPr>
          <w:rFonts w:cs="Arial"/>
        </w:rPr>
      </w:pPr>
      <w:bookmarkStart w:id="193" w:name="_Toc465070165"/>
      <w:bookmarkStart w:id="194" w:name="_Toc465070708"/>
      <w:r w:rsidRPr="001E3E04">
        <w:rPr>
          <w:rFonts w:cs="Arial"/>
        </w:rPr>
        <w:t>3.5.2.3. Estrategias de Contingencia</w:t>
      </w:r>
      <w:bookmarkEnd w:id="193"/>
      <w:bookmarkEnd w:id="194"/>
    </w:p>
    <w:p w14:paraId="43892FAB" w14:textId="0D4377AA" w:rsidR="008C2B4D" w:rsidRPr="001E3E04" w:rsidRDefault="008C2B4D" w:rsidP="008C2B4D">
      <w:pPr>
        <w:rPr>
          <w:rFonts w:cs="Arial"/>
        </w:rPr>
      </w:pPr>
      <w:r w:rsidRPr="001E3E04">
        <w:rPr>
          <w:rFonts w:cs="Arial"/>
        </w:rPr>
        <w:t>En la</w:t>
      </w:r>
      <w:r w:rsidR="00162541">
        <w:rPr>
          <w:rFonts w:cs="Arial"/>
        </w:rPr>
        <w:t xml:space="preserve"> </w:t>
      </w:r>
      <w:r w:rsidR="00162541">
        <w:rPr>
          <w:rFonts w:cs="Arial"/>
        </w:rPr>
        <w:fldChar w:fldCharType="begin"/>
      </w:r>
      <w:r w:rsidR="00162541">
        <w:rPr>
          <w:rFonts w:cs="Arial"/>
        </w:rPr>
        <w:instrText xml:space="preserve"> REF _Ref524311336 \h </w:instrText>
      </w:r>
      <w:r w:rsidR="00162541">
        <w:rPr>
          <w:rFonts w:cs="Arial"/>
        </w:rPr>
      </w:r>
      <w:r w:rsidR="00162541">
        <w:rPr>
          <w:rFonts w:cs="Arial"/>
        </w:rPr>
        <w:fldChar w:fldCharType="separate"/>
      </w:r>
      <w:r w:rsidR="00162541">
        <w:t xml:space="preserve">Tabla </w:t>
      </w:r>
      <w:r w:rsidR="00162541">
        <w:rPr>
          <w:noProof/>
        </w:rPr>
        <w:t>15</w:t>
      </w:r>
      <w:r w:rsidR="00162541">
        <w:rPr>
          <w:rFonts w:cs="Arial"/>
        </w:rPr>
        <w:fldChar w:fldCharType="end"/>
      </w:r>
      <w:r w:rsidR="00162541">
        <w:rPr>
          <w:rFonts w:cs="Arial"/>
        </w:rPr>
        <w:t xml:space="preserve"> </w:t>
      </w:r>
      <w:r w:rsidR="00C30A04" w:rsidRPr="001E3E04">
        <w:rPr>
          <w:rFonts w:cs="Arial"/>
        </w:rPr>
        <w:t>se muestran la estrategia de contingencia para cada riesgo.</w:t>
      </w:r>
    </w:p>
    <w:p w14:paraId="04129EF2" w14:textId="1F698946" w:rsidR="00162541" w:rsidRDefault="00162541" w:rsidP="00162541">
      <w:pPr>
        <w:pStyle w:val="Descripcin"/>
        <w:keepNext/>
      </w:pPr>
      <w:bookmarkStart w:id="195" w:name="_Ref52431133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15</w:t>
      </w:r>
      <w:r w:rsidR="008C76F3">
        <w:rPr>
          <w:noProof/>
        </w:rPr>
        <w:fldChar w:fldCharType="end"/>
      </w:r>
      <w:bookmarkEnd w:id="195"/>
      <w:r>
        <w:t>: Estrategias de contingencia para los riesgos.</w:t>
      </w:r>
    </w:p>
    <w:tbl>
      <w:tblPr>
        <w:tblStyle w:val="Tablaconcuadrcula4-nfasis1"/>
        <w:tblW w:w="0" w:type="auto"/>
        <w:tblLook w:val="04A0" w:firstRow="1" w:lastRow="0" w:firstColumn="1" w:lastColumn="0" w:noHBand="0" w:noVBand="1"/>
      </w:tblPr>
      <w:tblGrid>
        <w:gridCol w:w="1164"/>
        <w:gridCol w:w="3472"/>
        <w:gridCol w:w="3908"/>
      </w:tblGrid>
      <w:tr w:rsidR="008C2B4D" w:rsidRPr="001E3E04" w14:paraId="634C6E83" w14:textId="77777777" w:rsidTr="00162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1E73C072" w14:textId="77777777" w:rsidR="008C2B4D" w:rsidRPr="001E3E04" w:rsidRDefault="008C2B4D" w:rsidP="00501EA6">
            <w:pPr>
              <w:rPr>
                <w:rFonts w:cs="Arial"/>
              </w:rPr>
            </w:pPr>
            <w:r w:rsidRPr="001E3E04">
              <w:rPr>
                <w:rFonts w:cs="Arial"/>
              </w:rPr>
              <w:t>ID</w:t>
            </w:r>
          </w:p>
        </w:tc>
        <w:tc>
          <w:tcPr>
            <w:tcW w:w="3472" w:type="dxa"/>
          </w:tcPr>
          <w:p w14:paraId="59AA8717" w14:textId="77777777"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08" w:type="dxa"/>
          </w:tcPr>
          <w:p w14:paraId="7E0D679A" w14:textId="5074E3CC"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Contingencia</w:t>
            </w:r>
          </w:p>
        </w:tc>
      </w:tr>
      <w:tr w:rsidR="00BB6076" w:rsidRPr="001E3E04" w14:paraId="4481F302"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06388344" w14:textId="4417F706" w:rsidR="00BB6076" w:rsidRPr="001E3E04" w:rsidRDefault="00CB09B2" w:rsidP="00BB6076">
            <w:pPr>
              <w:rPr>
                <w:rFonts w:cs="Arial"/>
              </w:rPr>
            </w:pPr>
            <w:r>
              <w:rPr>
                <w:rFonts w:cs="Arial"/>
              </w:rPr>
              <w:t>OF0348-RISK-</w:t>
            </w:r>
            <w:r w:rsidR="00BB6076" w:rsidRPr="001E3E04">
              <w:rPr>
                <w:rFonts w:cs="Arial"/>
              </w:rPr>
              <w:t>01</w:t>
            </w:r>
          </w:p>
        </w:tc>
        <w:tc>
          <w:tcPr>
            <w:tcW w:w="3472" w:type="dxa"/>
          </w:tcPr>
          <w:p w14:paraId="41107BDA" w14:textId="21CD5EC5" w:rsidR="00BB6076" w:rsidRPr="001E3E04" w:rsidRDefault="00BB6076"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El cliente decide agregar, modificar o eliminar alguna </w:t>
            </w:r>
            <w:r w:rsidRPr="001E3E04">
              <w:rPr>
                <w:rFonts w:cs="Arial"/>
              </w:rPr>
              <w:lastRenderedPageBreak/>
              <w:t>historia de Usuario durante el trascurso del Sprint.</w:t>
            </w:r>
          </w:p>
        </w:tc>
        <w:tc>
          <w:tcPr>
            <w:tcW w:w="3908" w:type="dxa"/>
          </w:tcPr>
          <w:p w14:paraId="306C4438" w14:textId="64A68410" w:rsidR="00BB6076" w:rsidRPr="001E3E04" w:rsidRDefault="00C76DB8"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lastRenderedPageBreak/>
              <w:t xml:space="preserve">Se gestiona la Historia de Usuario requerida siempre y cuando esta </w:t>
            </w:r>
            <w:r w:rsidRPr="001E3E04">
              <w:rPr>
                <w:rFonts w:cs="Arial"/>
              </w:rPr>
              <w:lastRenderedPageBreak/>
              <w:t>no tenga un impacto mayor a 1000. Como resultado, se debe volver a analizar los tiempos requeridos para la finalización del Sprint. Si fuera necesario, se deberá modificar dicha planificación.</w:t>
            </w:r>
          </w:p>
        </w:tc>
      </w:tr>
      <w:tr w:rsidR="00BB6076" w:rsidRPr="001E3E04" w14:paraId="65253120"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48546553" w14:textId="684B5C6C" w:rsidR="00BB6076" w:rsidRPr="001E3E04" w:rsidRDefault="00CB09B2" w:rsidP="00BB6076">
            <w:pPr>
              <w:rPr>
                <w:rFonts w:cs="Arial"/>
              </w:rPr>
            </w:pPr>
            <w:r>
              <w:rPr>
                <w:rFonts w:cs="Arial"/>
              </w:rPr>
              <w:lastRenderedPageBreak/>
              <w:t>OF0348-RISK-</w:t>
            </w:r>
            <w:r w:rsidR="00BB6076" w:rsidRPr="001E3E04">
              <w:rPr>
                <w:rFonts w:cs="Arial"/>
              </w:rPr>
              <w:t>02</w:t>
            </w:r>
          </w:p>
        </w:tc>
        <w:tc>
          <w:tcPr>
            <w:tcW w:w="3472" w:type="dxa"/>
          </w:tcPr>
          <w:p w14:paraId="68BFF392" w14:textId="5EB98002" w:rsidR="00BB6076" w:rsidRPr="001E3E04" w:rsidRDefault="00BB6076"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08" w:type="dxa"/>
          </w:tcPr>
          <w:p w14:paraId="26F020C0" w14:textId="02A73CEA" w:rsidR="00BB6076" w:rsidRPr="001E3E04" w:rsidRDefault="00C76DB8"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Coordinar reuniones con desarrollador senior con conocimientos avanzados en XMPP, que además es un «</w:t>
            </w:r>
            <w:proofErr w:type="spellStart"/>
            <w:r w:rsidRPr="001E3E04">
              <w:rPr>
                <w:rFonts w:cs="Arial"/>
              </w:rPr>
              <w:t>Stakeholder</w:t>
            </w:r>
            <w:proofErr w:type="spellEnd"/>
            <w:r w:rsidRPr="001E3E04">
              <w:rPr>
                <w:rFonts w:cs="Arial"/>
              </w:rPr>
              <w:t>» del proyecto, Peter Waher, para solucionar dudas</w:t>
            </w:r>
            <w:r w:rsidR="00CA5089" w:rsidRPr="001E3E04">
              <w:rPr>
                <w:rFonts w:cs="Arial"/>
              </w:rPr>
              <w:t xml:space="preserve"> e inconvenientes, de esta manera </w:t>
            </w:r>
            <w:r w:rsidRPr="001E3E04">
              <w:rPr>
                <w:rFonts w:cs="Arial"/>
              </w:rPr>
              <w:t>evitar el estancamiento en el proyecto.</w:t>
            </w:r>
          </w:p>
        </w:tc>
      </w:tr>
      <w:tr w:rsidR="00C76DB8" w:rsidRPr="001E3E04" w14:paraId="17709BC3"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EDA8E7C" w14:textId="6F22DEE6" w:rsidR="00C76DB8" w:rsidRPr="001E3E04" w:rsidRDefault="00CB09B2" w:rsidP="00C76DB8">
            <w:pPr>
              <w:rPr>
                <w:rFonts w:cs="Arial"/>
              </w:rPr>
            </w:pPr>
            <w:r>
              <w:rPr>
                <w:rFonts w:cs="Arial"/>
              </w:rPr>
              <w:t>OF0348-RISK-</w:t>
            </w:r>
            <w:r w:rsidR="00C76DB8" w:rsidRPr="001E3E04">
              <w:rPr>
                <w:rFonts w:cs="Arial"/>
              </w:rPr>
              <w:t>03</w:t>
            </w:r>
          </w:p>
        </w:tc>
        <w:tc>
          <w:tcPr>
            <w:tcW w:w="3472" w:type="dxa"/>
          </w:tcPr>
          <w:p w14:paraId="0199208A" w14:textId="7E8B91D0"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08" w:type="dxa"/>
          </w:tcPr>
          <w:p w14:paraId="6A81FA6A" w14:textId="099DB0CD"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coordinará reuniones con desarrollador senior quien es el creador de dichas librerías, Peter Waher, para solucionar dudas y así evitar el estancamiento en el proyecto.</w:t>
            </w:r>
          </w:p>
        </w:tc>
      </w:tr>
      <w:tr w:rsidR="00C76DB8" w:rsidRPr="001E3E04" w14:paraId="7730DA6E"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56145251" w14:textId="263F10EB" w:rsidR="00C76DB8" w:rsidRPr="001E3E04" w:rsidRDefault="00CB09B2" w:rsidP="00C76DB8">
            <w:pPr>
              <w:rPr>
                <w:rFonts w:cs="Arial"/>
              </w:rPr>
            </w:pPr>
            <w:r>
              <w:rPr>
                <w:rFonts w:cs="Arial"/>
              </w:rPr>
              <w:t>OF0348-RISK-</w:t>
            </w:r>
            <w:r w:rsidR="00C76DB8" w:rsidRPr="001E3E04">
              <w:rPr>
                <w:rFonts w:cs="Arial"/>
              </w:rPr>
              <w:t>04</w:t>
            </w:r>
          </w:p>
        </w:tc>
        <w:tc>
          <w:tcPr>
            <w:tcW w:w="3472" w:type="dxa"/>
          </w:tcPr>
          <w:p w14:paraId="64A6DC65" w14:textId="39C64B67"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08" w:type="dxa"/>
          </w:tcPr>
          <w:p w14:paraId="7061E8E7" w14:textId="02365ADF"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examinará la posibilidad de integrar las Historias de Usuario con las que no está satisfecho en un siguiente Sprint, con las modificaciones acorde a lo requiera el cliente. En caso de no ser posible, se le informará al cliente. En caso de un Sprint, se seguirá con el siguiente Sprint. En caso del producto final, se entregará en ese estado.</w:t>
            </w:r>
          </w:p>
        </w:tc>
      </w:tr>
      <w:tr w:rsidR="006B7556" w:rsidRPr="001E3E04" w14:paraId="55450A89"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24E25DF" w14:textId="23595252" w:rsidR="006B7556" w:rsidRPr="001E3E04" w:rsidRDefault="00CB09B2" w:rsidP="006B7556">
            <w:pPr>
              <w:rPr>
                <w:rFonts w:cs="Arial"/>
              </w:rPr>
            </w:pPr>
            <w:r>
              <w:rPr>
                <w:rFonts w:cs="Arial"/>
              </w:rPr>
              <w:t>OF0348-RISK-</w:t>
            </w:r>
            <w:r w:rsidR="006B7556" w:rsidRPr="001E3E04">
              <w:rPr>
                <w:rFonts w:cs="Arial"/>
              </w:rPr>
              <w:t>0</w:t>
            </w:r>
            <w:r w:rsidR="00645813">
              <w:rPr>
                <w:rFonts w:cs="Arial"/>
              </w:rPr>
              <w:t>5</w:t>
            </w:r>
          </w:p>
        </w:tc>
        <w:tc>
          <w:tcPr>
            <w:tcW w:w="3472" w:type="dxa"/>
          </w:tcPr>
          <w:p w14:paraId="1B0FB375" w14:textId="5E3A7E09"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08" w:type="dxa"/>
          </w:tcPr>
          <w:p w14:paraId="44644201" w14:textId="19808716"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le inyectará mayor cantidad de HH al Sprint, de modo que se pueda solucionar este error. En su defecto, si no pudiese, se modificará la planificación </w:t>
            </w:r>
            <w:proofErr w:type="gramStart"/>
            <w:r w:rsidRPr="001E3E04">
              <w:rPr>
                <w:rFonts w:cs="Arial"/>
              </w:rPr>
              <w:t>de acuerdo al</w:t>
            </w:r>
            <w:proofErr w:type="gramEnd"/>
            <w:r w:rsidRPr="001E3E04">
              <w:rPr>
                <w:rFonts w:cs="Arial"/>
              </w:rPr>
              <w:t xml:space="preserve"> atraso existente.</w:t>
            </w:r>
          </w:p>
        </w:tc>
      </w:tr>
      <w:tr w:rsidR="006B7556" w:rsidRPr="001E3E04" w14:paraId="70DA749C"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284EC963" w14:textId="2AF2A878" w:rsidR="006B7556" w:rsidRPr="001E3E04" w:rsidRDefault="00CB09B2" w:rsidP="006B7556">
            <w:pPr>
              <w:rPr>
                <w:rFonts w:cs="Arial"/>
              </w:rPr>
            </w:pPr>
            <w:r>
              <w:rPr>
                <w:rFonts w:cs="Arial"/>
              </w:rPr>
              <w:t>OF0348-RISK-06</w:t>
            </w:r>
          </w:p>
        </w:tc>
        <w:tc>
          <w:tcPr>
            <w:tcW w:w="3472" w:type="dxa"/>
          </w:tcPr>
          <w:p w14:paraId="7190B63A" w14:textId="07B8875A"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08" w:type="dxa"/>
          </w:tcPr>
          <w:p w14:paraId="223CFF74" w14:textId="6E6E8F82"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utilizarán los repuestos, si estos fallan, se adaptará un Arduino para que cubra esta funcionalidad, esto es lo que respecta a sensores.</w:t>
            </w:r>
            <w:r w:rsidRPr="001E3E04">
              <w:rPr>
                <w:rFonts w:cs="Arial"/>
              </w:rPr>
              <w:br/>
              <w:t xml:space="preserve">Si falla cualquier otro dispositivo, se deberá comprar </w:t>
            </w:r>
            <w:r w:rsidR="00066F6C">
              <w:rPr>
                <w:rFonts w:cs="Arial"/>
              </w:rPr>
              <w:t xml:space="preserve">el </w:t>
            </w:r>
            <w:r w:rsidR="00645813">
              <w:rPr>
                <w:rFonts w:cs="Arial"/>
              </w:rPr>
              <w:t>repuesto de este</w:t>
            </w:r>
            <w:r w:rsidRPr="001E3E04">
              <w:rPr>
                <w:rFonts w:cs="Arial"/>
              </w:rPr>
              <w:t>.</w:t>
            </w:r>
          </w:p>
          <w:p w14:paraId="57ABB20D" w14:textId="16003D51"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p>
        </w:tc>
      </w:tr>
    </w:tbl>
    <w:p w14:paraId="360C2B10" w14:textId="3DD4BD5C" w:rsidR="00713961" w:rsidRPr="001E3E04" w:rsidRDefault="00713961" w:rsidP="00713961">
      <w:pPr>
        <w:pStyle w:val="Ttulo3"/>
        <w:rPr>
          <w:rFonts w:cs="Arial"/>
        </w:rPr>
      </w:pPr>
      <w:bookmarkStart w:id="196" w:name="_Toc465070166"/>
      <w:bookmarkStart w:id="197" w:name="_Toc465070709"/>
      <w:r w:rsidRPr="001E3E04">
        <w:rPr>
          <w:rFonts w:cs="Arial"/>
        </w:rPr>
        <w:lastRenderedPageBreak/>
        <w:t>3.5.3. Gestión de Requerimientos</w:t>
      </w:r>
      <w:bookmarkEnd w:id="196"/>
      <w:bookmarkEnd w:id="197"/>
    </w:p>
    <w:p w14:paraId="2C83B26A" w14:textId="5D35469D" w:rsidR="008154D2" w:rsidRPr="001E3E04" w:rsidRDefault="00713961" w:rsidP="001B7A6D">
      <w:pPr>
        <w:ind w:firstLine="708"/>
        <w:rPr>
          <w:rFonts w:cs="Arial"/>
        </w:rPr>
      </w:pPr>
      <w:r w:rsidRPr="001E3E04">
        <w:rPr>
          <w:rFonts w:cs="Arial"/>
        </w:rPr>
        <w:t>Los requerimientos en el proyecto serán acordados entre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el «Scrum </w:t>
      </w:r>
      <w:proofErr w:type="gramStart"/>
      <w:r w:rsidRPr="001E3E04">
        <w:rPr>
          <w:rFonts w:cs="Arial"/>
        </w:rPr>
        <w:t>master</w:t>
      </w:r>
      <w:proofErr w:type="gramEnd"/>
      <w:r w:rsidRPr="001E3E04">
        <w:rPr>
          <w:rFonts w:cs="Arial"/>
        </w:rPr>
        <w:t xml:space="preserve">» por medio de </w:t>
      </w:r>
      <w:r w:rsidR="005F5F76" w:rsidRPr="001E3E04">
        <w:rPr>
          <w:rFonts w:cs="Arial"/>
        </w:rPr>
        <w:t xml:space="preserve">la gestión de </w:t>
      </w:r>
      <w:r w:rsidRPr="001E3E04">
        <w:rPr>
          <w:rFonts w:cs="Arial"/>
        </w:rPr>
        <w:t>Historias de Usuario.</w:t>
      </w:r>
      <w:r w:rsidR="00BB05EF" w:rsidRPr="001E3E04">
        <w:rPr>
          <w:rFonts w:cs="Arial"/>
        </w:rPr>
        <w:t xml:space="preserve"> Asimismo, el </w:t>
      </w:r>
      <w:proofErr w:type="spellStart"/>
      <w:r w:rsidR="00BB05EF" w:rsidRPr="001E3E04">
        <w:rPr>
          <w:rFonts w:cs="Arial"/>
        </w:rPr>
        <w:t>Product</w:t>
      </w:r>
      <w:proofErr w:type="spellEnd"/>
      <w:r w:rsidR="00BB05EF" w:rsidRPr="001E3E04">
        <w:rPr>
          <w:rFonts w:cs="Arial"/>
        </w:rPr>
        <w:t xml:space="preserve"> Backlog se desarrollará con todas las Historias de Usuario identificadas, y se utilizará «</w:t>
      </w:r>
      <w:proofErr w:type="spellStart"/>
      <w:r w:rsidR="00BB05EF" w:rsidRPr="001E3E04">
        <w:rPr>
          <w:rFonts w:cs="Arial"/>
        </w:rPr>
        <w:t>Planni</w:t>
      </w:r>
      <w:r w:rsidR="002F4DD0" w:rsidRPr="001E3E04">
        <w:rPr>
          <w:rFonts w:cs="Arial"/>
        </w:rPr>
        <w:t>n</w:t>
      </w:r>
      <w:r w:rsidR="00BB05EF" w:rsidRPr="001E3E04">
        <w:rPr>
          <w:rFonts w:cs="Arial"/>
        </w:rPr>
        <w:t>g</w:t>
      </w:r>
      <w:proofErr w:type="spellEnd"/>
      <w:r w:rsidR="00BB05EF" w:rsidRPr="001E3E04">
        <w:rPr>
          <w:rFonts w:cs="Arial"/>
        </w:rPr>
        <w:t xml:space="preserve"> </w:t>
      </w:r>
      <w:proofErr w:type="spellStart"/>
      <w:r w:rsidR="00BB05EF" w:rsidRPr="001E3E04">
        <w:rPr>
          <w:rFonts w:cs="Arial"/>
        </w:rPr>
        <w:t>Poker</w:t>
      </w:r>
      <w:proofErr w:type="spellEnd"/>
      <w:r w:rsidR="00BB05EF" w:rsidRPr="001E3E04">
        <w:rPr>
          <w:rFonts w:cs="Arial"/>
        </w:rPr>
        <w:t>» para la estimación de esfuerzo y priorización.</w:t>
      </w:r>
    </w:p>
    <w:p w14:paraId="3CE87269" w14:textId="7F72FE7B" w:rsidR="008154D2" w:rsidRPr="001E3E04" w:rsidRDefault="005B4029" w:rsidP="001B7A6D">
      <w:pPr>
        <w:rPr>
          <w:rFonts w:cs="Arial"/>
        </w:rPr>
      </w:pPr>
      <w:r w:rsidRPr="001E3E04">
        <w:rPr>
          <w:rFonts w:cs="Arial"/>
        </w:rPr>
        <w:t xml:space="preserve">Al momento de realizar la reunión Sprint </w:t>
      </w:r>
      <w:proofErr w:type="spellStart"/>
      <w:r w:rsidRPr="001E3E04">
        <w:rPr>
          <w:rFonts w:cs="Arial"/>
        </w:rPr>
        <w:t>Planning</w:t>
      </w:r>
      <w:proofErr w:type="spellEnd"/>
      <w:r w:rsidRPr="001E3E04">
        <w:rPr>
          <w:rFonts w:cs="Arial"/>
        </w:rPr>
        <w:t xml:space="preserv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presenta las Historias de usuario asociadas al </w:t>
      </w:r>
      <w:proofErr w:type="spellStart"/>
      <w:r w:rsidRPr="001E3E04">
        <w:rPr>
          <w:rFonts w:cs="Arial"/>
        </w:rPr>
        <w:t>Product</w:t>
      </w:r>
      <w:proofErr w:type="spellEnd"/>
      <w:r w:rsidRPr="001E3E04">
        <w:rPr>
          <w:rFonts w:cs="Arial"/>
        </w:rPr>
        <w:t xml:space="preserve"> Backlog, </w:t>
      </w:r>
      <w:r w:rsidR="00D80CB1" w:rsidRPr="001E3E04">
        <w:rPr>
          <w:rFonts w:cs="Arial"/>
        </w:rPr>
        <w:t>de acuerdo con</w:t>
      </w:r>
      <w:r w:rsidR="00B823FD" w:rsidRPr="001E3E04">
        <w:rPr>
          <w:rFonts w:cs="Arial"/>
        </w:rPr>
        <w:t xml:space="preserve"> la prioridad asociada a esta</w:t>
      </w:r>
      <w:r w:rsidR="008154D2" w:rsidRPr="001E3E04">
        <w:rPr>
          <w:rFonts w:cs="Arial"/>
        </w:rPr>
        <w:t xml:space="preserve">, así el equipo determinará cuales se comprometerán a desarrollar en la duración del Sprint. </w:t>
      </w:r>
    </w:p>
    <w:p w14:paraId="36EA3E28" w14:textId="49BAD87A" w:rsidR="00C04126" w:rsidRPr="001E3E04" w:rsidRDefault="008154D2" w:rsidP="00604E4A">
      <w:pPr>
        <w:rPr>
          <w:rFonts w:cs="Arial"/>
          <w:caps/>
          <w:spacing w:val="15"/>
        </w:rPr>
      </w:pPr>
      <w:r w:rsidRPr="001E3E04">
        <w:rPr>
          <w:rFonts w:cs="Arial"/>
        </w:rPr>
        <w:t>Durante el trascurso d</w:t>
      </w:r>
      <w:r w:rsidR="00F82D1E" w:rsidRPr="001E3E04">
        <w:rPr>
          <w:rFonts w:cs="Arial"/>
        </w:rPr>
        <w:t>el proyecto se podrán gestionar las Historias de Usuario, es decir, agregar, modificar y eliminar alguna de estas. Esto sólo se puede realizar en la finalización del Sprint, de otro modo, estos cambios afectarán a la planificación Sprint en curso, generando una incertidumbre en el tiempo requerido para la conclusión de este.</w:t>
      </w:r>
      <w:r w:rsidR="00CD6EEC" w:rsidRPr="001E3E04">
        <w:rPr>
          <w:rFonts w:cs="Arial"/>
        </w:rPr>
        <w:t xml:space="preserve"> </w:t>
      </w:r>
    </w:p>
    <w:p w14:paraId="0D15EFCA" w14:textId="77777777" w:rsidR="00C04126" w:rsidRPr="001E3E04" w:rsidRDefault="00C04126" w:rsidP="00C04126">
      <w:pPr>
        <w:pStyle w:val="Ttulo2"/>
        <w:rPr>
          <w:rFonts w:cs="Arial"/>
        </w:rPr>
      </w:pPr>
      <w:r w:rsidRPr="001E3E04">
        <w:rPr>
          <w:rFonts w:cs="Arial"/>
        </w:rPr>
        <w:t>Proceso de Sprints</w:t>
      </w:r>
    </w:p>
    <w:p w14:paraId="0DC84D7E" w14:textId="77777777" w:rsidR="00C04126" w:rsidRPr="001E3E04" w:rsidRDefault="00C04126" w:rsidP="00C04126">
      <w:pPr>
        <w:rPr>
          <w:rFonts w:cs="Arial"/>
        </w:rPr>
      </w:pPr>
      <w:r w:rsidRPr="001E3E04">
        <w:rPr>
          <w:rFonts w:cs="Arial"/>
        </w:rPr>
        <w:t xml:space="preserve">Luego de considerar toda la información expuesta en este capítulo, el proceso a seguir en cada Sprint se explica con detalle a continuación. </w:t>
      </w:r>
    </w:p>
    <w:p w14:paraId="4E014572" w14:textId="1A4E4A94" w:rsidR="00C04126" w:rsidRPr="001E3E04" w:rsidRDefault="00C04126" w:rsidP="007A10DD">
      <w:pPr>
        <w:pStyle w:val="Prrafodelista"/>
        <w:numPr>
          <w:ilvl w:val="0"/>
          <w:numId w:val="37"/>
        </w:numPr>
        <w:rPr>
          <w:rFonts w:cs="Arial"/>
        </w:rPr>
      </w:pPr>
      <w:r w:rsidRPr="001E3E04">
        <w:rPr>
          <w:rFonts w:cs="Arial"/>
        </w:rPr>
        <w:t xml:space="preserve">Se realiza la reunión «Sprint </w:t>
      </w:r>
      <w:proofErr w:type="spellStart"/>
      <w:r w:rsidRPr="001E3E04">
        <w:rPr>
          <w:rFonts w:cs="Arial"/>
        </w:rPr>
        <w:t>Planning</w:t>
      </w:r>
      <w:proofErr w:type="spellEnd"/>
      <w:r w:rsidRPr="001E3E04">
        <w:rPr>
          <w:rFonts w:cs="Arial"/>
        </w:rPr>
        <w:t xml:space="preserve">», en la cual se encuentran presentes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los integrantes del equipo de desarrollo. Se procede a </w:t>
      </w:r>
      <w:r w:rsidR="00732DC6" w:rsidRPr="001E3E04">
        <w:rPr>
          <w:rFonts w:cs="Arial"/>
        </w:rPr>
        <w:t>establecer</w:t>
      </w:r>
      <w:r w:rsidRPr="001E3E04">
        <w:rPr>
          <w:rFonts w:cs="Arial"/>
        </w:rPr>
        <w:t xml:space="preserve"> el objetivo del Sprint, </w:t>
      </w:r>
      <w:r w:rsidR="00732DC6" w:rsidRPr="001E3E04">
        <w:rPr>
          <w:rFonts w:cs="Arial"/>
        </w:rPr>
        <w:t>se otorga una prioridad</w:t>
      </w:r>
      <w:r w:rsidRPr="001E3E04">
        <w:rPr>
          <w:rFonts w:cs="Arial"/>
        </w:rPr>
        <w:t xml:space="preserve"> a cada Historia de Usuario</w:t>
      </w:r>
      <w:r w:rsidR="00732DC6" w:rsidRPr="001E3E04">
        <w:rPr>
          <w:rFonts w:cs="Arial"/>
        </w:rPr>
        <w:t xml:space="preserve"> presentes en el </w:t>
      </w:r>
      <w:proofErr w:type="spellStart"/>
      <w:r w:rsidR="00732DC6" w:rsidRPr="001E3E04">
        <w:rPr>
          <w:rFonts w:cs="Arial"/>
        </w:rPr>
        <w:t>Product</w:t>
      </w:r>
      <w:proofErr w:type="spellEnd"/>
      <w:r w:rsidR="00732DC6" w:rsidRPr="001E3E04">
        <w:rPr>
          <w:rFonts w:cs="Arial"/>
        </w:rPr>
        <w:t xml:space="preserve"> Backlog. Se acuerda cuales Historias de Usuarios serán desarrolladas, además se establecen Criterios de aceptación para estas, los cuales serán la base de las pruebas de aceptación que se realizarán al </w:t>
      </w:r>
      <w:r w:rsidR="00645813" w:rsidRPr="001E3E04">
        <w:rPr>
          <w:rFonts w:cs="Arial"/>
        </w:rPr>
        <w:t>término</w:t>
      </w:r>
      <w:r w:rsidR="00732DC6" w:rsidRPr="001E3E04">
        <w:rPr>
          <w:rFonts w:cs="Arial"/>
        </w:rPr>
        <w:t xml:space="preserve"> del Sprint.</w:t>
      </w:r>
    </w:p>
    <w:p w14:paraId="6702BCD5" w14:textId="39F6565A" w:rsidR="00732DC6" w:rsidRPr="001E3E04" w:rsidRDefault="00732DC6" w:rsidP="007A10DD">
      <w:pPr>
        <w:pStyle w:val="Prrafodelista"/>
        <w:numPr>
          <w:ilvl w:val="0"/>
          <w:numId w:val="37"/>
        </w:numPr>
        <w:rPr>
          <w:rFonts w:cs="Arial"/>
        </w:rPr>
      </w:pPr>
      <w:r w:rsidRPr="001E3E04">
        <w:rPr>
          <w:rFonts w:cs="Arial"/>
        </w:rPr>
        <w:t>Se genera el Sprint Backlog, en el cual se especifican todas las tareas a realizar durante el Sprint, además a cada una se una estimación de tiempo.</w:t>
      </w:r>
    </w:p>
    <w:p w14:paraId="3A5B9702" w14:textId="527D6B70" w:rsidR="00732DC6" w:rsidRPr="001E3E04" w:rsidRDefault="00732DC6" w:rsidP="007A10DD">
      <w:pPr>
        <w:pStyle w:val="Prrafodelista"/>
        <w:numPr>
          <w:ilvl w:val="0"/>
          <w:numId w:val="37"/>
        </w:numPr>
        <w:rPr>
          <w:rFonts w:cs="Arial"/>
        </w:rPr>
      </w:pPr>
      <w:r w:rsidRPr="001E3E04">
        <w:rPr>
          <w:rFonts w:cs="Arial"/>
        </w:rPr>
        <w:t xml:space="preserve">Durante que el Sprint se está ejecutando, se realiza un desarrollo </w:t>
      </w:r>
      <w:proofErr w:type="spellStart"/>
      <w:r w:rsidRPr="001E3E04">
        <w:rPr>
          <w:rFonts w:cs="Arial"/>
        </w:rPr>
        <w:t>psuedo</w:t>
      </w:r>
      <w:proofErr w:type="spellEnd"/>
      <w:r w:rsidRPr="001E3E04">
        <w:rPr>
          <w:rFonts w:cs="Arial"/>
        </w:rPr>
        <w:t xml:space="preserve">-cascada. Comenzando por </w:t>
      </w:r>
      <w:proofErr w:type="spellStart"/>
      <w:r w:rsidRPr="001E3E04">
        <w:rPr>
          <w:rFonts w:cs="Arial"/>
        </w:rPr>
        <w:t>Analisis</w:t>
      </w:r>
      <w:proofErr w:type="spellEnd"/>
      <w:r w:rsidRPr="001E3E04">
        <w:rPr>
          <w:rFonts w:cs="Arial"/>
        </w:rPr>
        <w:t>, seguido de Diseño, Codificación y Pruebas.</w:t>
      </w:r>
    </w:p>
    <w:p w14:paraId="308F8473" w14:textId="0D069C70" w:rsidR="00732DC6" w:rsidRPr="001E3E04" w:rsidRDefault="00732DC6" w:rsidP="007A10DD">
      <w:pPr>
        <w:pStyle w:val="Prrafodelista"/>
        <w:numPr>
          <w:ilvl w:val="0"/>
          <w:numId w:val="37"/>
        </w:numPr>
        <w:rPr>
          <w:rFonts w:cs="Arial"/>
        </w:rPr>
      </w:pPr>
      <w:r w:rsidRPr="001E3E04">
        <w:rPr>
          <w:rFonts w:cs="Arial"/>
        </w:rPr>
        <w:t xml:space="preserve">Eventualmente si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solicita algún cambio, este se agrega como </w:t>
      </w:r>
      <w:proofErr w:type="gramStart"/>
      <w:r w:rsidRPr="001E3E04">
        <w:rPr>
          <w:rFonts w:cs="Arial"/>
        </w:rPr>
        <w:t>ticket</w:t>
      </w:r>
      <w:proofErr w:type="gramEnd"/>
      <w:r w:rsidRPr="001E3E04">
        <w:rPr>
          <w:rFonts w:cs="Arial"/>
        </w:rPr>
        <w:t xml:space="preserve"> a GitHub</w:t>
      </w:r>
      <w:r w:rsidR="003531AF" w:rsidRPr="001E3E04">
        <w:rPr>
          <w:rFonts w:cs="Arial"/>
        </w:rPr>
        <w:t xml:space="preserve">, el cual debe ser priorizado en el </w:t>
      </w:r>
      <w:proofErr w:type="spellStart"/>
      <w:r w:rsidR="003531AF" w:rsidRPr="001E3E04">
        <w:rPr>
          <w:rFonts w:cs="Arial"/>
        </w:rPr>
        <w:t>Product</w:t>
      </w:r>
      <w:proofErr w:type="spellEnd"/>
      <w:r w:rsidR="003531AF" w:rsidRPr="001E3E04">
        <w:rPr>
          <w:rFonts w:cs="Arial"/>
        </w:rPr>
        <w:t xml:space="preserve"> Backlog para el siguiente Sprint.</w:t>
      </w:r>
    </w:p>
    <w:p w14:paraId="51AC3E0B" w14:textId="6B1C5A9D" w:rsidR="003531AF" w:rsidRPr="001E3E04" w:rsidRDefault="003531AF" w:rsidP="007A10DD">
      <w:pPr>
        <w:pStyle w:val="Prrafodelista"/>
        <w:numPr>
          <w:ilvl w:val="0"/>
          <w:numId w:val="37"/>
        </w:numPr>
        <w:rPr>
          <w:rFonts w:cs="Arial"/>
        </w:rPr>
      </w:pPr>
      <w:r w:rsidRPr="001E3E04">
        <w:rPr>
          <w:rFonts w:cs="Arial"/>
        </w:rPr>
        <w:lastRenderedPageBreak/>
        <w:t xml:space="preserve">Los defectos, se agregan una vez encontrados como un </w:t>
      </w:r>
      <w:proofErr w:type="gramStart"/>
      <w:r w:rsidRPr="001E3E04">
        <w:rPr>
          <w:rFonts w:cs="Arial"/>
        </w:rPr>
        <w:t>ticket</w:t>
      </w:r>
      <w:proofErr w:type="gramEnd"/>
      <w:r w:rsidRPr="001E3E04">
        <w:rPr>
          <w:rFonts w:cs="Arial"/>
        </w:rPr>
        <w:t xml:space="preserve"> de «defecto» a GitHub, el cual deberá ser solucionado dentro del trascurso del Sprint.</w:t>
      </w:r>
    </w:p>
    <w:p w14:paraId="1AFFE62D" w14:textId="6C90265F" w:rsidR="00EB35FB" w:rsidRPr="00B409E9" w:rsidRDefault="003531AF" w:rsidP="007A10DD">
      <w:pPr>
        <w:pStyle w:val="Prrafodelista"/>
        <w:numPr>
          <w:ilvl w:val="0"/>
          <w:numId w:val="37"/>
        </w:numPr>
        <w:rPr>
          <w:rFonts w:cs="Arial"/>
        </w:rPr>
        <w:sectPr w:rsidR="00EB35FB" w:rsidRPr="00B409E9" w:rsidSect="00B13C1B">
          <w:footnotePr>
            <w:numRestart w:val="eachSect"/>
          </w:footnotePr>
          <w:pgSz w:w="12240" w:h="15840" w:code="1"/>
          <w:pgMar w:top="1418" w:right="1418" w:bottom="1418" w:left="2268" w:header="709" w:footer="709" w:gutter="0"/>
          <w:cols w:space="708"/>
          <w:docGrid w:linePitch="360"/>
        </w:sectPr>
      </w:pPr>
      <w:r w:rsidRPr="001E3E04">
        <w:rPr>
          <w:rFonts w:cs="Arial"/>
        </w:rPr>
        <w:t xml:space="preserve">Al momento de finalizar el Sprint se realiza la Reunión Sprint </w:t>
      </w:r>
      <w:proofErr w:type="spellStart"/>
      <w:r w:rsidRPr="001E3E04">
        <w:rPr>
          <w:rFonts w:cs="Arial"/>
        </w:rPr>
        <w:t>Retrospective</w:t>
      </w:r>
      <w:proofErr w:type="spellEnd"/>
      <w:r w:rsidRPr="001E3E04">
        <w:rPr>
          <w:rFonts w:cs="Arial"/>
        </w:rPr>
        <w:t xml:space="preserve">, en la cual participa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junto con el equipo de desarrollo. Se acepta el Sprint luego de haber aprobado las pruebas de aceptación. De no ser así se procederá a hacer una </w:t>
      </w:r>
      <w:r w:rsidR="00B409E9" w:rsidRPr="001E3E04">
        <w:rPr>
          <w:rFonts w:cs="Arial"/>
        </w:rPr>
        <w:t>replanificación</w:t>
      </w:r>
      <w:r w:rsidR="00B409E9">
        <w:rPr>
          <w:rFonts w:cs="Arial"/>
        </w:rPr>
        <w:t>.</w:t>
      </w:r>
    </w:p>
    <w:p w14:paraId="0359C1A1" w14:textId="285FCBF4" w:rsidR="00597D6F" w:rsidRDefault="00597D6F" w:rsidP="00597D6F">
      <w:pPr>
        <w:pStyle w:val="Ttulo1"/>
        <w:rPr>
          <w:rFonts w:cs="Arial"/>
          <w:sz w:val="24"/>
        </w:rPr>
      </w:pPr>
      <w:r w:rsidRPr="001E3E04">
        <w:rPr>
          <w:rFonts w:cs="Arial"/>
          <w:sz w:val="24"/>
        </w:rPr>
        <w:lastRenderedPageBreak/>
        <w:t xml:space="preserve">4. </w:t>
      </w:r>
      <w:bookmarkStart w:id="198" w:name="_Toc464484107"/>
      <w:bookmarkStart w:id="199" w:name="_Toc465070167"/>
      <w:bookmarkStart w:id="200" w:name="_Toc465070710"/>
      <w:r w:rsidRPr="001E3E04">
        <w:rPr>
          <w:rFonts w:cs="Arial"/>
          <w:sz w:val="24"/>
        </w:rPr>
        <w:t>RESULTADOS Y DISCUSIÓN</w:t>
      </w:r>
      <w:bookmarkEnd w:id="198"/>
      <w:bookmarkEnd w:id="199"/>
      <w:bookmarkEnd w:id="200"/>
    </w:p>
    <w:p w14:paraId="77DD4616" w14:textId="71366A45" w:rsidR="00604E4A" w:rsidRPr="00604E4A" w:rsidRDefault="00604E4A" w:rsidP="00604E4A">
      <w:pPr>
        <w:rPr>
          <w:rFonts w:cs="Arial"/>
          <w:szCs w:val="24"/>
        </w:rPr>
      </w:pPr>
      <w:r w:rsidRPr="00604E4A">
        <w:rPr>
          <w:rFonts w:cs="Arial"/>
          <w:szCs w:val="24"/>
        </w:rPr>
        <w:t>El presente capítulo presenta las Historias de Usuario obtenidas, sus criterios de aceptación, la trazabilidad entre éstas, los requerimientos no funcionales y los objetivos. Además, se presentarán todos los resultados obtenidos durante el desarrollo del proyecto y se discutirá sobre el cumplimiento de los objetivos y requerimientos no funcionales.</w:t>
      </w:r>
    </w:p>
    <w:p w14:paraId="2B7D0D58" w14:textId="77777777" w:rsidR="00604E4A" w:rsidRPr="00604E4A" w:rsidRDefault="00604E4A" w:rsidP="00604E4A"/>
    <w:p w14:paraId="256601E6" w14:textId="63E05C78" w:rsidR="00597D6F" w:rsidRDefault="00CF099B" w:rsidP="00CF099B">
      <w:pPr>
        <w:pStyle w:val="Ttulo2"/>
        <w:rPr>
          <w:rFonts w:cs="Arial"/>
        </w:rPr>
      </w:pPr>
      <w:bookmarkStart w:id="201" w:name="_Toc464484108"/>
      <w:bookmarkStart w:id="202" w:name="_Toc465070168"/>
      <w:bookmarkStart w:id="203" w:name="_Toc465070711"/>
      <w:r w:rsidRPr="001E3E04">
        <w:rPr>
          <w:rFonts w:cs="Arial"/>
        </w:rPr>
        <w:t>4.1. Historias de Usuario</w:t>
      </w:r>
      <w:bookmarkEnd w:id="201"/>
      <w:bookmarkEnd w:id="202"/>
      <w:bookmarkEnd w:id="203"/>
    </w:p>
    <w:p w14:paraId="3148501F" w14:textId="7EAAF4F2" w:rsidR="001E3A00" w:rsidRPr="001E3A00" w:rsidRDefault="00162541" w:rsidP="00326177">
      <w:r>
        <w:t xml:space="preserve">En la </w:t>
      </w:r>
      <w:r>
        <w:fldChar w:fldCharType="begin"/>
      </w:r>
      <w:r>
        <w:instrText xml:space="preserve"> REF _Ref524311474 \h </w:instrText>
      </w:r>
      <w:r>
        <w:fldChar w:fldCharType="separate"/>
      </w:r>
      <w:r>
        <w:t xml:space="preserve">Tabla </w:t>
      </w:r>
      <w:r>
        <w:rPr>
          <w:noProof/>
        </w:rPr>
        <w:t>16</w:t>
      </w:r>
      <w:r>
        <w:fldChar w:fldCharType="end"/>
      </w:r>
      <w:r>
        <w:t xml:space="preserve"> se aprecian las historias de usuario generadas en proyecto OF0348.</w:t>
      </w:r>
    </w:p>
    <w:p w14:paraId="1DF7DC92" w14:textId="3FD7BDDA" w:rsidR="00162541" w:rsidRDefault="00162541" w:rsidP="001B1D40">
      <w:pPr>
        <w:pStyle w:val="Descripcin"/>
        <w:keepNext/>
        <w:jc w:val="left"/>
      </w:pPr>
      <w:bookmarkStart w:id="204" w:name="_Ref524311474"/>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16</w:t>
      </w:r>
      <w:r w:rsidR="008C76F3">
        <w:rPr>
          <w:noProof/>
        </w:rPr>
        <w:fldChar w:fldCharType="end"/>
      </w:r>
      <w:bookmarkEnd w:id="204"/>
      <w:r>
        <w:t>: Historias de usuario.</w:t>
      </w:r>
    </w:p>
    <w:tbl>
      <w:tblPr>
        <w:tblW w:w="5000" w:type="pct"/>
        <w:jc w:val="center"/>
        <w:tblCellMar>
          <w:left w:w="70" w:type="dxa"/>
          <w:right w:w="70" w:type="dxa"/>
        </w:tblCellMar>
        <w:tblLook w:val="04A0" w:firstRow="1" w:lastRow="0" w:firstColumn="1" w:lastColumn="0" w:noHBand="0" w:noVBand="1"/>
      </w:tblPr>
      <w:tblGrid>
        <w:gridCol w:w="1449"/>
        <w:gridCol w:w="1742"/>
        <w:gridCol w:w="2679"/>
        <w:gridCol w:w="2679"/>
      </w:tblGrid>
      <w:tr w:rsidR="00604E4A" w:rsidRPr="001E3A00" w14:paraId="1E0616E4" w14:textId="77777777" w:rsidTr="00162541">
        <w:trPr>
          <w:trHeight w:val="472"/>
          <w:jc w:val="center"/>
        </w:trPr>
        <w:tc>
          <w:tcPr>
            <w:tcW w:w="847" w:type="pct"/>
            <w:tcBorders>
              <w:top w:val="nil"/>
              <w:left w:val="nil"/>
              <w:bottom w:val="nil"/>
              <w:right w:val="nil"/>
            </w:tcBorders>
            <w:shd w:val="clear" w:color="000000" w:fill="FFFFFF"/>
            <w:noWrap/>
            <w:vAlign w:val="bottom"/>
            <w:hideMark/>
          </w:tcPr>
          <w:p w14:paraId="18D6263C" w14:textId="34E433F5" w:rsidR="001E3A00" w:rsidRPr="001E3A00" w:rsidRDefault="001E3A00" w:rsidP="001E3A00">
            <w:pPr>
              <w:spacing w:before="0" w:after="0" w:line="240" w:lineRule="auto"/>
              <w:jc w:val="left"/>
              <w:rPr>
                <w:rFonts w:eastAsia="Times New Roman" w:cs="Arial"/>
                <w:color w:val="000000"/>
                <w:lang w:eastAsia="es-CL"/>
              </w:rPr>
            </w:pPr>
          </w:p>
        </w:tc>
        <w:tc>
          <w:tcPr>
            <w:tcW w:w="4153" w:type="pct"/>
            <w:gridSpan w:val="3"/>
            <w:tcBorders>
              <w:top w:val="single" w:sz="4" w:space="0" w:color="auto"/>
              <w:left w:val="single" w:sz="4" w:space="0" w:color="auto"/>
              <w:bottom w:val="single" w:sz="4" w:space="0" w:color="auto"/>
              <w:right w:val="single" w:sz="4" w:space="0" w:color="000000"/>
            </w:tcBorders>
            <w:shd w:val="clear" w:color="000000" w:fill="1F497D"/>
            <w:vAlign w:val="center"/>
            <w:hideMark/>
          </w:tcPr>
          <w:p w14:paraId="6A857C7F"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Enunciado de la historia</w:t>
            </w:r>
          </w:p>
        </w:tc>
      </w:tr>
      <w:tr w:rsidR="001E3A00" w:rsidRPr="001E3A00" w14:paraId="27A9502F" w14:textId="77777777" w:rsidTr="00162541">
        <w:trPr>
          <w:trHeight w:val="472"/>
          <w:jc w:val="center"/>
        </w:trPr>
        <w:tc>
          <w:tcPr>
            <w:tcW w:w="847"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6AA8DAE1"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Identificador (ID) de la historia</w:t>
            </w:r>
          </w:p>
        </w:tc>
        <w:tc>
          <w:tcPr>
            <w:tcW w:w="1019" w:type="pct"/>
            <w:tcBorders>
              <w:top w:val="nil"/>
              <w:left w:val="nil"/>
              <w:bottom w:val="single" w:sz="4" w:space="0" w:color="auto"/>
              <w:right w:val="single" w:sz="4" w:space="0" w:color="auto"/>
            </w:tcBorders>
            <w:shd w:val="clear" w:color="000000" w:fill="1F497D"/>
            <w:vAlign w:val="center"/>
            <w:hideMark/>
          </w:tcPr>
          <w:p w14:paraId="6AE1D076"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Rol</w:t>
            </w:r>
          </w:p>
        </w:tc>
        <w:tc>
          <w:tcPr>
            <w:tcW w:w="1567" w:type="pct"/>
            <w:tcBorders>
              <w:top w:val="nil"/>
              <w:left w:val="nil"/>
              <w:bottom w:val="single" w:sz="4" w:space="0" w:color="auto"/>
              <w:right w:val="single" w:sz="4" w:space="0" w:color="auto"/>
            </w:tcBorders>
            <w:shd w:val="clear" w:color="000000" w:fill="1F497D"/>
            <w:vAlign w:val="center"/>
            <w:hideMark/>
          </w:tcPr>
          <w:p w14:paraId="74074031"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Característica / Funcionalidad</w:t>
            </w:r>
          </w:p>
        </w:tc>
        <w:tc>
          <w:tcPr>
            <w:tcW w:w="1567" w:type="pct"/>
            <w:tcBorders>
              <w:top w:val="nil"/>
              <w:left w:val="nil"/>
              <w:bottom w:val="single" w:sz="4" w:space="0" w:color="auto"/>
              <w:right w:val="single" w:sz="4" w:space="0" w:color="auto"/>
            </w:tcBorders>
            <w:shd w:val="clear" w:color="000000" w:fill="1F497D"/>
            <w:vAlign w:val="center"/>
            <w:hideMark/>
          </w:tcPr>
          <w:p w14:paraId="5536856B"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Razón / Resultado</w:t>
            </w:r>
          </w:p>
        </w:tc>
      </w:tr>
      <w:tr w:rsidR="001E3A00" w:rsidRPr="001E3A00" w14:paraId="2A79CCF2" w14:textId="77777777" w:rsidTr="00162541">
        <w:trPr>
          <w:trHeight w:val="472"/>
          <w:jc w:val="center"/>
        </w:trPr>
        <w:tc>
          <w:tcPr>
            <w:tcW w:w="847" w:type="pct"/>
            <w:vMerge w:val="restart"/>
            <w:tcBorders>
              <w:top w:val="nil"/>
              <w:left w:val="single" w:sz="4" w:space="0" w:color="auto"/>
              <w:bottom w:val="single" w:sz="4" w:space="0" w:color="auto"/>
              <w:right w:val="single" w:sz="4" w:space="0" w:color="auto"/>
            </w:tcBorders>
            <w:shd w:val="clear" w:color="000000" w:fill="FFFFFF"/>
            <w:hideMark/>
          </w:tcPr>
          <w:p w14:paraId="2575EDA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OF0348-HU-01</w:t>
            </w:r>
          </w:p>
        </w:tc>
        <w:tc>
          <w:tcPr>
            <w:tcW w:w="1019" w:type="pct"/>
            <w:vMerge w:val="restart"/>
            <w:tcBorders>
              <w:top w:val="nil"/>
              <w:left w:val="single" w:sz="4" w:space="0" w:color="auto"/>
              <w:bottom w:val="single" w:sz="4" w:space="0" w:color="auto"/>
              <w:right w:val="single" w:sz="4" w:space="0" w:color="auto"/>
            </w:tcBorders>
            <w:shd w:val="clear" w:color="000000" w:fill="FFFFFF"/>
            <w:hideMark/>
          </w:tcPr>
          <w:p w14:paraId="382AB33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592A7B34"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agregar credenciales de consumidor</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4DC5708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autorizar el registro automatizado de identidades.</w:t>
            </w:r>
          </w:p>
        </w:tc>
      </w:tr>
      <w:tr w:rsidR="00604E4A" w:rsidRPr="001E3A00" w14:paraId="3B6760D2"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1DB82FB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3E0B441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5140F50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40629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135B1836"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07FA233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2225E76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232AF58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21AA5E5"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5A5B742E" w14:textId="77777777" w:rsidTr="00162541">
        <w:trPr>
          <w:trHeight w:val="472"/>
          <w:jc w:val="center"/>
        </w:trPr>
        <w:tc>
          <w:tcPr>
            <w:tcW w:w="847" w:type="pct"/>
            <w:vMerge w:val="restart"/>
            <w:tcBorders>
              <w:top w:val="nil"/>
              <w:left w:val="single" w:sz="4" w:space="0" w:color="auto"/>
              <w:bottom w:val="single" w:sz="4" w:space="0" w:color="000000"/>
              <w:right w:val="single" w:sz="4" w:space="0" w:color="auto"/>
            </w:tcBorders>
            <w:shd w:val="clear" w:color="000000" w:fill="FFFFFF"/>
            <w:hideMark/>
          </w:tcPr>
          <w:p w14:paraId="28BC972D"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OF0348-HU-02</w:t>
            </w:r>
          </w:p>
        </w:tc>
        <w:tc>
          <w:tcPr>
            <w:tcW w:w="1019" w:type="pct"/>
            <w:vMerge w:val="restart"/>
            <w:tcBorders>
              <w:top w:val="nil"/>
              <w:left w:val="single" w:sz="4" w:space="0" w:color="auto"/>
              <w:bottom w:val="single" w:sz="4" w:space="0" w:color="000000"/>
              <w:right w:val="single" w:sz="4" w:space="0" w:color="auto"/>
            </w:tcBorders>
            <w:shd w:val="clear" w:color="000000" w:fill="FFFFFF"/>
            <w:hideMark/>
          </w:tcPr>
          <w:p w14:paraId="66005EB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373F0D6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modificar credenciales de consumidor</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08F2816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cambiar la cantidad de identidades asociadas a una credencial.</w:t>
            </w:r>
          </w:p>
        </w:tc>
      </w:tr>
      <w:tr w:rsidR="00604E4A" w:rsidRPr="001E3A00" w14:paraId="57DA7304" w14:textId="77777777" w:rsidTr="00162541">
        <w:trPr>
          <w:trHeight w:val="617"/>
          <w:jc w:val="center"/>
        </w:trPr>
        <w:tc>
          <w:tcPr>
            <w:tcW w:w="847" w:type="pct"/>
            <w:vMerge/>
            <w:tcBorders>
              <w:top w:val="nil"/>
              <w:left w:val="single" w:sz="4" w:space="0" w:color="auto"/>
              <w:bottom w:val="single" w:sz="4" w:space="0" w:color="000000"/>
              <w:right w:val="single" w:sz="4" w:space="0" w:color="auto"/>
            </w:tcBorders>
            <w:vAlign w:val="center"/>
            <w:hideMark/>
          </w:tcPr>
          <w:p w14:paraId="0184FD2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000000"/>
              <w:right w:val="single" w:sz="4" w:space="0" w:color="auto"/>
            </w:tcBorders>
            <w:vAlign w:val="center"/>
            <w:hideMark/>
          </w:tcPr>
          <w:p w14:paraId="65F07EF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56445DC4"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17CE13CE"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14D059B1"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27B4E9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OF0348-HU-03</w:t>
            </w:r>
          </w:p>
        </w:tc>
        <w:tc>
          <w:tcPr>
            <w:tcW w:w="1019" w:type="pct"/>
            <w:vMerge w:val="restart"/>
            <w:tcBorders>
              <w:top w:val="nil"/>
              <w:left w:val="single" w:sz="4" w:space="0" w:color="auto"/>
              <w:bottom w:val="nil"/>
              <w:right w:val="single" w:sz="4" w:space="0" w:color="auto"/>
            </w:tcBorders>
            <w:shd w:val="clear" w:color="000000" w:fill="FFFFFF"/>
            <w:hideMark/>
          </w:tcPr>
          <w:p w14:paraId="7F831DD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nil"/>
              <w:right w:val="single" w:sz="4" w:space="0" w:color="auto"/>
            </w:tcBorders>
            <w:shd w:val="clear" w:color="000000" w:fill="FFFFFF"/>
            <w:hideMark/>
          </w:tcPr>
          <w:p w14:paraId="641DC934" w14:textId="4A98F299"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las «credenciales de consumidor», las identidades permitidas y las identidades utilizadas</w:t>
            </w:r>
          </w:p>
        </w:tc>
        <w:tc>
          <w:tcPr>
            <w:tcW w:w="1567" w:type="pct"/>
            <w:vMerge w:val="restart"/>
            <w:tcBorders>
              <w:top w:val="nil"/>
              <w:left w:val="single" w:sz="4" w:space="0" w:color="auto"/>
              <w:bottom w:val="nil"/>
              <w:right w:val="single" w:sz="4" w:space="0" w:color="auto"/>
            </w:tcBorders>
            <w:shd w:val="clear" w:color="000000" w:fill="FFFFFF"/>
            <w:hideMark/>
          </w:tcPr>
          <w:p w14:paraId="65BCBDF5"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 xml:space="preserve">para identificar el uso que cada consumidor hace de la red XMPP. </w:t>
            </w:r>
          </w:p>
        </w:tc>
      </w:tr>
      <w:tr w:rsidR="00604E4A" w:rsidRPr="001E3A00" w14:paraId="67313535"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180D8E2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5B143B0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322842F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D9EFBDD"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6171D01D"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5D32FF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OF0348-HU-04</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71E4A87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6C1EE55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cuantas y que identidades han sido creadas con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7851493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llevar un registro de las identidades creadas asociadas a una credencial de consumidor».</w:t>
            </w:r>
          </w:p>
        </w:tc>
      </w:tr>
      <w:tr w:rsidR="00604E4A" w:rsidRPr="001E3A00" w14:paraId="0BAC2E65"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6649D75A"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39D78A5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CE2DB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4610C040"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2612E2AB"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77C95A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OF0348-HU-05</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31872ED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2A1DE1C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poder eliminar una identidad creada por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576A5A31" w14:textId="4F2A47A4"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tener la capacidad de eliminar un cliente malicioso que está utilizando cierta identidad.</w:t>
            </w:r>
          </w:p>
        </w:tc>
      </w:tr>
      <w:tr w:rsidR="00604E4A" w:rsidRPr="001E3A00" w14:paraId="2C4BBE33"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3D8E7DEF"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1E81FC1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7BAF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FAC33C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F519F99"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70CC80F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707D81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9E343A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3EA8084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0DA12222"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09647F5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OF0348-HU-06</w:t>
            </w:r>
          </w:p>
        </w:tc>
        <w:tc>
          <w:tcPr>
            <w:tcW w:w="1019"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6F75B60B"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11D5BFD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permitir el registro identidades (cuentas) únicamente que incluyan «Credenciales de Consumidor» validas en el formulario de registro</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502DF1C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a fin de evitar el ingreso a bots, usuarios maliciosos y no autorizados, mediante la vulnerabilidad de la XEP-0077.</w:t>
            </w:r>
          </w:p>
        </w:tc>
      </w:tr>
      <w:tr w:rsidR="00604E4A" w:rsidRPr="001E3A00" w14:paraId="629968FC"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79A726B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1C85862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4977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11541AE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ABA9CBE"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325D6D8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4540AA8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5CDB54A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654CB4A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4B92617D"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41C0275" w14:textId="2150C59A" w:rsidR="001E3A00" w:rsidRPr="001E3A00" w:rsidRDefault="001E3A00" w:rsidP="001E3A00">
            <w:pPr>
              <w:spacing w:before="0" w:after="0" w:line="240" w:lineRule="auto"/>
              <w:jc w:val="left"/>
              <w:rPr>
                <w:rFonts w:eastAsia="Times New Roman" w:cs="Arial"/>
                <w:color w:val="000000"/>
                <w:lang w:eastAsia="es-CL"/>
              </w:rPr>
            </w:pPr>
            <w:r w:rsidRPr="001E3A00">
              <w:rPr>
                <w:rFonts w:eastAsia="Times New Roman" w:cs="Arial"/>
                <w:color w:val="000000"/>
                <w:lang w:eastAsia="es-CL"/>
              </w:rPr>
              <w:t>OF0348-HU-07</w:t>
            </w:r>
          </w:p>
        </w:tc>
        <w:tc>
          <w:tcPr>
            <w:tcW w:w="1019" w:type="pct"/>
            <w:vMerge w:val="restart"/>
            <w:tcBorders>
              <w:top w:val="nil"/>
              <w:left w:val="single" w:sz="4" w:space="0" w:color="auto"/>
              <w:bottom w:val="nil"/>
              <w:right w:val="single" w:sz="4" w:space="0" w:color="auto"/>
            </w:tcBorders>
            <w:shd w:val="clear" w:color="000000" w:fill="FFFFFF"/>
            <w:hideMark/>
          </w:tcPr>
          <w:p w14:paraId="71972FBF"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«Thing»</w:t>
            </w:r>
          </w:p>
        </w:tc>
        <w:tc>
          <w:tcPr>
            <w:tcW w:w="1567" w:type="pct"/>
            <w:vMerge w:val="restart"/>
            <w:tcBorders>
              <w:top w:val="nil"/>
              <w:left w:val="single" w:sz="4" w:space="0" w:color="auto"/>
              <w:bottom w:val="nil"/>
              <w:right w:val="single" w:sz="4" w:space="0" w:color="auto"/>
            </w:tcBorders>
            <w:shd w:val="clear" w:color="000000" w:fill="FFFFFF"/>
            <w:hideMark/>
          </w:tcPr>
          <w:p w14:paraId="500FAC4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debo poder registrarme automáticamente en «Openfire» usando credenciales de consumidor</w:t>
            </w:r>
          </w:p>
        </w:tc>
        <w:tc>
          <w:tcPr>
            <w:tcW w:w="1567" w:type="pct"/>
            <w:vMerge w:val="restart"/>
            <w:tcBorders>
              <w:top w:val="nil"/>
              <w:left w:val="single" w:sz="4" w:space="0" w:color="auto"/>
              <w:bottom w:val="nil"/>
              <w:right w:val="single" w:sz="4" w:space="0" w:color="auto"/>
            </w:tcBorders>
            <w:shd w:val="clear" w:color="000000" w:fill="FFFFFF"/>
            <w:hideMark/>
          </w:tcPr>
          <w:p w14:paraId="349C35A5" w14:textId="77777777" w:rsid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ser mejorar la seguridad de la comunicación y el servidor.</w:t>
            </w:r>
          </w:p>
          <w:p w14:paraId="381F11B1" w14:textId="77777777" w:rsidR="00604E4A" w:rsidRDefault="00604E4A" w:rsidP="001E3A00">
            <w:pPr>
              <w:spacing w:before="0" w:after="0" w:line="240" w:lineRule="auto"/>
              <w:rPr>
                <w:rFonts w:eastAsia="Times New Roman" w:cs="Arial"/>
                <w:color w:val="000000"/>
                <w:lang w:eastAsia="es-CL"/>
              </w:rPr>
            </w:pPr>
          </w:p>
          <w:p w14:paraId="7E4F7E3B" w14:textId="77777777" w:rsidR="00604E4A" w:rsidRDefault="00604E4A" w:rsidP="001E3A00">
            <w:pPr>
              <w:spacing w:before="0" w:after="0" w:line="240" w:lineRule="auto"/>
              <w:rPr>
                <w:rFonts w:eastAsia="Times New Roman" w:cs="Arial"/>
                <w:color w:val="000000"/>
                <w:lang w:eastAsia="es-CL"/>
              </w:rPr>
            </w:pPr>
          </w:p>
          <w:p w14:paraId="0E8B06AC" w14:textId="77777777" w:rsidR="00604E4A" w:rsidRDefault="00604E4A" w:rsidP="001E3A00">
            <w:pPr>
              <w:spacing w:before="0" w:after="0" w:line="240" w:lineRule="auto"/>
              <w:rPr>
                <w:rFonts w:eastAsia="Times New Roman" w:cs="Arial"/>
                <w:color w:val="000000"/>
                <w:lang w:eastAsia="es-CL"/>
              </w:rPr>
            </w:pPr>
          </w:p>
          <w:p w14:paraId="374433B4" w14:textId="77777777" w:rsidR="00604E4A" w:rsidRDefault="00604E4A" w:rsidP="001E3A00">
            <w:pPr>
              <w:spacing w:before="0" w:after="0" w:line="240" w:lineRule="auto"/>
              <w:rPr>
                <w:rFonts w:eastAsia="Times New Roman" w:cs="Arial"/>
                <w:color w:val="000000"/>
                <w:lang w:eastAsia="es-CL"/>
              </w:rPr>
            </w:pPr>
          </w:p>
          <w:p w14:paraId="0451A778" w14:textId="068BABA3" w:rsidR="00604E4A" w:rsidRPr="001E3A00" w:rsidRDefault="00604E4A" w:rsidP="001E3A00">
            <w:pPr>
              <w:spacing w:before="0" w:after="0" w:line="240" w:lineRule="auto"/>
              <w:rPr>
                <w:rFonts w:eastAsia="Times New Roman" w:cs="Arial"/>
                <w:color w:val="000000"/>
                <w:lang w:eastAsia="es-CL"/>
              </w:rPr>
            </w:pPr>
          </w:p>
        </w:tc>
      </w:tr>
      <w:tr w:rsidR="00604E4A" w:rsidRPr="001E3A00" w14:paraId="17C94F48"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49B2C968"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6AE5822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1C0120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0805F00"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36ABC444"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20F3443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2F8BC6C5"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20554B89"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33F83B1"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3E155400"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695299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OF0348-HU-08</w:t>
            </w:r>
          </w:p>
        </w:tc>
        <w:tc>
          <w:tcPr>
            <w:tcW w:w="1019"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3686762"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usuario de red XMPP-IoT</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752EDF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quiero poder registrar una identidad e ingresar a la red</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3812FD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leer o escribir valores de mis dispositivos (Things)</w:t>
            </w:r>
          </w:p>
        </w:tc>
      </w:tr>
      <w:tr w:rsidR="00604E4A" w:rsidRPr="001E3A00" w14:paraId="0E09E786"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5344587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001DC1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2652D8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5E917A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72C9B194"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2D03AFDC"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17E5CE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7BE8C17"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14113277" w14:textId="77777777" w:rsidR="001E3A00" w:rsidRPr="001E3A00" w:rsidRDefault="001E3A00" w:rsidP="001E3A00">
            <w:pPr>
              <w:spacing w:before="0" w:after="0" w:line="240" w:lineRule="auto"/>
              <w:rPr>
                <w:rFonts w:eastAsia="Times New Roman" w:cs="Arial"/>
                <w:color w:val="000000"/>
                <w:lang w:eastAsia="es-CL"/>
              </w:rPr>
            </w:pPr>
          </w:p>
        </w:tc>
      </w:tr>
    </w:tbl>
    <w:p w14:paraId="3946AF8D" w14:textId="7F83D502" w:rsidR="001E3A00" w:rsidRDefault="001E3A00" w:rsidP="001E3A00"/>
    <w:p w14:paraId="7F8F998B" w14:textId="7036347B" w:rsidR="00162541" w:rsidRDefault="00162541" w:rsidP="001E3A00">
      <w:r>
        <w:t xml:space="preserve">Por cada una de las historias de usuario generadas, también se establecieron criterios de aceptación para estas, los cuales se ven en la </w:t>
      </w:r>
      <w:r>
        <w:fldChar w:fldCharType="begin"/>
      </w:r>
      <w:r>
        <w:instrText xml:space="preserve"> REF _Ref524311575 \h </w:instrText>
      </w:r>
      <w:r>
        <w:fldChar w:fldCharType="separate"/>
      </w:r>
      <w:r>
        <w:t xml:space="preserve">Tabla </w:t>
      </w:r>
      <w:r>
        <w:rPr>
          <w:noProof/>
        </w:rPr>
        <w:t>17</w:t>
      </w:r>
      <w:r>
        <w:fldChar w:fldCharType="end"/>
      </w:r>
      <w:r>
        <w:t>.</w:t>
      </w:r>
    </w:p>
    <w:p w14:paraId="21B0E9DD" w14:textId="00D19173" w:rsidR="00162541" w:rsidRDefault="00162541" w:rsidP="001B1D40">
      <w:pPr>
        <w:pStyle w:val="Descripcin"/>
        <w:keepNext/>
        <w:jc w:val="left"/>
      </w:pPr>
      <w:bookmarkStart w:id="205" w:name="_Ref524311575"/>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17</w:t>
      </w:r>
      <w:r w:rsidR="008C76F3">
        <w:rPr>
          <w:noProof/>
        </w:rPr>
        <w:fldChar w:fldCharType="end"/>
      </w:r>
      <w:bookmarkEnd w:id="205"/>
      <w:r>
        <w:t>: Criterios de aceptación de historias de usuario.</w:t>
      </w:r>
    </w:p>
    <w:tbl>
      <w:tblPr>
        <w:tblW w:w="4660" w:type="pct"/>
        <w:jc w:val="center"/>
        <w:tblLayout w:type="fixed"/>
        <w:tblCellMar>
          <w:left w:w="70" w:type="dxa"/>
          <w:right w:w="70" w:type="dxa"/>
        </w:tblCellMar>
        <w:tblLook w:val="04A0" w:firstRow="1" w:lastRow="0" w:firstColumn="1" w:lastColumn="0" w:noHBand="0" w:noVBand="1"/>
      </w:tblPr>
      <w:tblGrid>
        <w:gridCol w:w="995"/>
        <w:gridCol w:w="850"/>
        <w:gridCol w:w="1402"/>
        <w:gridCol w:w="1488"/>
        <w:gridCol w:w="1452"/>
        <w:gridCol w:w="1770"/>
        <w:gridCol w:w="11"/>
      </w:tblGrid>
      <w:tr w:rsidR="00604E4A" w:rsidRPr="0018230C" w14:paraId="599E20FA" w14:textId="77777777" w:rsidTr="00162541">
        <w:trPr>
          <w:trHeight w:val="369"/>
          <w:jc w:val="center"/>
        </w:trPr>
        <w:tc>
          <w:tcPr>
            <w:tcW w:w="624" w:type="pct"/>
            <w:tcBorders>
              <w:top w:val="nil"/>
              <w:left w:val="nil"/>
              <w:bottom w:val="nil"/>
              <w:right w:val="nil"/>
            </w:tcBorders>
            <w:shd w:val="clear" w:color="000000" w:fill="FFFFFF"/>
            <w:noWrap/>
            <w:vAlign w:val="bottom"/>
            <w:hideMark/>
          </w:tcPr>
          <w:p w14:paraId="761E7FDE"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w:t>
            </w:r>
          </w:p>
        </w:tc>
        <w:tc>
          <w:tcPr>
            <w:tcW w:w="4376" w:type="pct"/>
            <w:gridSpan w:val="6"/>
            <w:tcBorders>
              <w:top w:val="single" w:sz="4" w:space="0" w:color="auto"/>
              <w:left w:val="single" w:sz="4" w:space="0" w:color="auto"/>
              <w:bottom w:val="single" w:sz="4" w:space="0" w:color="auto"/>
              <w:right w:val="single" w:sz="4" w:space="0" w:color="000000"/>
            </w:tcBorders>
            <w:shd w:val="clear" w:color="000000" w:fill="1F497D"/>
            <w:vAlign w:val="center"/>
            <w:hideMark/>
          </w:tcPr>
          <w:p w14:paraId="0B1C5965" w14:textId="77777777" w:rsidR="00604E4A" w:rsidRPr="0018230C" w:rsidRDefault="00604E4A" w:rsidP="00604E4A">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Criterios de aceptación</w:t>
            </w:r>
          </w:p>
        </w:tc>
      </w:tr>
      <w:tr w:rsidR="00D80CB1" w:rsidRPr="0018230C" w14:paraId="09B16928" w14:textId="77777777" w:rsidTr="00162541">
        <w:trPr>
          <w:gridAfter w:val="1"/>
          <w:wAfter w:w="8" w:type="pct"/>
          <w:trHeight w:val="840"/>
          <w:jc w:val="center"/>
        </w:trPr>
        <w:tc>
          <w:tcPr>
            <w:tcW w:w="624"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2263F3E2" w14:textId="188A0D8E" w:rsidR="00604E4A" w:rsidRPr="0018230C" w:rsidRDefault="0018230C"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ID H.U.</w:t>
            </w:r>
          </w:p>
        </w:tc>
        <w:tc>
          <w:tcPr>
            <w:tcW w:w="533" w:type="pct"/>
            <w:tcBorders>
              <w:top w:val="nil"/>
              <w:left w:val="nil"/>
              <w:bottom w:val="single" w:sz="4" w:space="0" w:color="auto"/>
              <w:right w:val="single" w:sz="4" w:space="0" w:color="auto"/>
            </w:tcBorders>
            <w:shd w:val="clear" w:color="000000" w:fill="1F497D"/>
            <w:vAlign w:val="center"/>
            <w:hideMark/>
          </w:tcPr>
          <w:p w14:paraId="6F8FEF81" w14:textId="13135A3D"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 xml:space="preserve">Número </w:t>
            </w:r>
            <w:r w:rsidR="0018230C" w:rsidRPr="0018230C">
              <w:rPr>
                <w:rFonts w:eastAsia="Times New Roman" w:cs="Arial"/>
                <w:color w:val="FFFFFF"/>
                <w:sz w:val="20"/>
                <w:lang w:eastAsia="es-CL"/>
              </w:rPr>
              <w:t xml:space="preserve">de </w:t>
            </w:r>
            <w:r w:rsidRPr="0018230C">
              <w:rPr>
                <w:rFonts w:eastAsia="Times New Roman" w:cs="Arial"/>
                <w:color w:val="FFFFFF"/>
                <w:sz w:val="20"/>
                <w:lang w:eastAsia="es-CL"/>
              </w:rPr>
              <w:t>escenario</w:t>
            </w:r>
          </w:p>
        </w:tc>
        <w:tc>
          <w:tcPr>
            <w:tcW w:w="880" w:type="pct"/>
            <w:tcBorders>
              <w:top w:val="nil"/>
              <w:left w:val="nil"/>
              <w:bottom w:val="single" w:sz="4" w:space="0" w:color="auto"/>
              <w:right w:val="single" w:sz="4" w:space="0" w:color="auto"/>
            </w:tcBorders>
            <w:shd w:val="clear" w:color="000000" w:fill="1F497D"/>
            <w:vAlign w:val="center"/>
            <w:hideMark/>
          </w:tcPr>
          <w:p w14:paraId="7FE40FDC"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 de aceptación (Título)</w:t>
            </w:r>
          </w:p>
        </w:tc>
        <w:tc>
          <w:tcPr>
            <w:tcW w:w="934" w:type="pct"/>
            <w:tcBorders>
              <w:top w:val="nil"/>
              <w:left w:val="nil"/>
              <w:bottom w:val="single" w:sz="4" w:space="0" w:color="auto"/>
              <w:right w:val="single" w:sz="4" w:space="0" w:color="auto"/>
            </w:tcBorders>
            <w:shd w:val="clear" w:color="000000" w:fill="1F497D"/>
            <w:vAlign w:val="center"/>
            <w:hideMark/>
          </w:tcPr>
          <w:p w14:paraId="6B416F9E"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Contexto</w:t>
            </w:r>
          </w:p>
        </w:tc>
        <w:tc>
          <w:tcPr>
            <w:tcW w:w="911" w:type="pct"/>
            <w:tcBorders>
              <w:top w:val="nil"/>
              <w:left w:val="nil"/>
              <w:bottom w:val="single" w:sz="4" w:space="0" w:color="auto"/>
              <w:right w:val="single" w:sz="4" w:space="0" w:color="auto"/>
            </w:tcBorders>
            <w:shd w:val="clear" w:color="000000" w:fill="1F497D"/>
            <w:vAlign w:val="center"/>
            <w:hideMark/>
          </w:tcPr>
          <w:p w14:paraId="4863F49D"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Evento</w:t>
            </w:r>
          </w:p>
        </w:tc>
        <w:tc>
          <w:tcPr>
            <w:tcW w:w="1111" w:type="pct"/>
            <w:tcBorders>
              <w:top w:val="nil"/>
              <w:left w:val="nil"/>
              <w:bottom w:val="single" w:sz="4" w:space="0" w:color="auto"/>
              <w:right w:val="single" w:sz="4" w:space="0" w:color="auto"/>
            </w:tcBorders>
            <w:shd w:val="clear" w:color="000000" w:fill="1F497D"/>
            <w:vAlign w:val="center"/>
            <w:hideMark/>
          </w:tcPr>
          <w:p w14:paraId="3DABFA62"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Resultado / Comportamiento esperado</w:t>
            </w:r>
          </w:p>
        </w:tc>
      </w:tr>
      <w:tr w:rsidR="00D80CB1" w:rsidRPr="0018230C" w14:paraId="5A69299A" w14:textId="77777777" w:rsidTr="00162541">
        <w:trPr>
          <w:gridAfter w:val="1"/>
          <w:wAfter w:w="8" w:type="pct"/>
          <w:trHeight w:val="792"/>
          <w:jc w:val="center"/>
        </w:trPr>
        <w:tc>
          <w:tcPr>
            <w:tcW w:w="624" w:type="pct"/>
            <w:vMerge w:val="restart"/>
            <w:tcBorders>
              <w:top w:val="nil"/>
              <w:left w:val="single" w:sz="4" w:space="0" w:color="auto"/>
              <w:bottom w:val="single" w:sz="4" w:space="0" w:color="auto"/>
              <w:right w:val="single" w:sz="4" w:space="0" w:color="auto"/>
            </w:tcBorders>
            <w:shd w:val="clear" w:color="000000" w:fill="FFFFFF"/>
            <w:hideMark/>
          </w:tcPr>
          <w:p w14:paraId="761BD80E"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OF0348-HU-01</w:t>
            </w:r>
          </w:p>
        </w:tc>
        <w:tc>
          <w:tcPr>
            <w:tcW w:w="533" w:type="pct"/>
            <w:tcBorders>
              <w:top w:val="nil"/>
              <w:left w:val="nil"/>
              <w:bottom w:val="single" w:sz="4" w:space="0" w:color="auto"/>
              <w:right w:val="single" w:sz="4" w:space="0" w:color="auto"/>
            </w:tcBorders>
            <w:shd w:val="clear" w:color="000000" w:fill="FFFFFF"/>
            <w:hideMark/>
          </w:tcPr>
          <w:p w14:paraId="253C779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BC4A1E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Creación exitosa</w:t>
            </w:r>
          </w:p>
        </w:tc>
        <w:tc>
          <w:tcPr>
            <w:tcW w:w="934" w:type="pct"/>
            <w:tcBorders>
              <w:top w:val="nil"/>
              <w:left w:val="nil"/>
              <w:bottom w:val="single" w:sz="4" w:space="0" w:color="auto"/>
              <w:right w:val="single" w:sz="4" w:space="0" w:color="auto"/>
            </w:tcBorders>
            <w:shd w:val="clear" w:color="000000" w:fill="FFFFFF"/>
            <w:hideMark/>
          </w:tcPr>
          <w:p w14:paraId="6184617A" w14:textId="513D0A4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de crear nuevas credenciales de consumidor con valores validos</w:t>
            </w:r>
          </w:p>
        </w:tc>
        <w:tc>
          <w:tcPr>
            <w:tcW w:w="911" w:type="pct"/>
            <w:tcBorders>
              <w:top w:val="nil"/>
              <w:left w:val="nil"/>
              <w:bottom w:val="single" w:sz="4" w:space="0" w:color="auto"/>
              <w:right w:val="single" w:sz="4" w:space="0" w:color="auto"/>
            </w:tcBorders>
            <w:shd w:val="clear" w:color="000000" w:fill="FFFFFF"/>
            <w:hideMark/>
          </w:tcPr>
          <w:p w14:paraId="2E9C6C7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agrega una nueva credencial</w:t>
            </w:r>
          </w:p>
        </w:tc>
        <w:tc>
          <w:tcPr>
            <w:tcW w:w="1111" w:type="pct"/>
            <w:tcBorders>
              <w:top w:val="nil"/>
              <w:left w:val="nil"/>
              <w:bottom w:val="single" w:sz="4" w:space="0" w:color="auto"/>
              <w:right w:val="single" w:sz="4" w:space="0" w:color="auto"/>
            </w:tcBorders>
            <w:shd w:val="clear" w:color="000000" w:fill="FFFFFF"/>
            <w:hideMark/>
          </w:tcPr>
          <w:p w14:paraId="41FB228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«Creación de credencial de Consumidor: Exitosa».</w:t>
            </w:r>
          </w:p>
        </w:tc>
      </w:tr>
      <w:tr w:rsidR="00991BA6" w:rsidRPr="0018230C" w14:paraId="4E56100F"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0F6DE37F"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05BD3DDB"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47FAAF4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existente</w:t>
            </w:r>
          </w:p>
        </w:tc>
        <w:tc>
          <w:tcPr>
            <w:tcW w:w="934" w:type="pct"/>
            <w:tcBorders>
              <w:top w:val="nil"/>
              <w:left w:val="nil"/>
              <w:bottom w:val="single" w:sz="4" w:space="0" w:color="auto"/>
              <w:right w:val="single" w:sz="4" w:space="0" w:color="auto"/>
            </w:tcBorders>
            <w:shd w:val="clear" w:color="000000" w:fill="FFFFFF"/>
            <w:hideMark/>
          </w:tcPr>
          <w:p w14:paraId="77243EB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el «</w:t>
            </w:r>
            <w:proofErr w:type="spellStart"/>
            <w:r w:rsidRPr="0018230C">
              <w:rPr>
                <w:rFonts w:eastAsia="Times New Roman" w:cs="Arial"/>
                <w:color w:val="000000"/>
                <w:sz w:val="20"/>
                <w:lang w:eastAsia="es-CL"/>
              </w:rPr>
              <w:t>Consumer</w:t>
            </w:r>
            <w:proofErr w:type="spellEnd"/>
            <w:r w:rsidRPr="0018230C">
              <w:rPr>
                <w:rFonts w:eastAsia="Times New Roman" w:cs="Arial"/>
                <w:color w:val="000000"/>
                <w:sz w:val="20"/>
                <w:lang w:eastAsia="es-CL"/>
              </w:rPr>
              <w:t xml:space="preserve"> Key» generado ya se encuentra ingresado</w:t>
            </w:r>
          </w:p>
        </w:tc>
        <w:tc>
          <w:tcPr>
            <w:tcW w:w="911" w:type="pct"/>
            <w:tcBorders>
              <w:top w:val="nil"/>
              <w:left w:val="nil"/>
              <w:bottom w:val="single" w:sz="4" w:space="0" w:color="auto"/>
              <w:right w:val="single" w:sz="4" w:space="0" w:color="auto"/>
            </w:tcBorders>
            <w:shd w:val="clear" w:color="000000" w:fill="FFFFFF"/>
            <w:hideMark/>
          </w:tcPr>
          <w:p w14:paraId="4487DF1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2B85FD6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«Error: Credencial de Consumidor duplicada».</w:t>
            </w:r>
          </w:p>
        </w:tc>
      </w:tr>
      <w:tr w:rsidR="00991BA6" w:rsidRPr="0018230C" w14:paraId="4A756783"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56B2F487"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A5BBA2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C01659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con valores inválidos</w:t>
            </w:r>
          </w:p>
        </w:tc>
        <w:tc>
          <w:tcPr>
            <w:tcW w:w="934" w:type="pct"/>
            <w:tcBorders>
              <w:top w:val="nil"/>
              <w:left w:val="nil"/>
              <w:bottom w:val="single" w:sz="4" w:space="0" w:color="auto"/>
              <w:right w:val="single" w:sz="4" w:space="0" w:color="auto"/>
            </w:tcBorders>
            <w:shd w:val="clear" w:color="000000" w:fill="FFFFFF"/>
            <w:hideMark/>
          </w:tcPr>
          <w:p w14:paraId="7CA29875" w14:textId="3F1E3B3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agreguen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04BFBB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4A877A8E" w14:textId="0C09177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0F4E193" w14:textId="77777777" w:rsidTr="00162541">
        <w:trPr>
          <w:gridAfter w:val="1"/>
          <w:wAfter w:w="8" w:type="pct"/>
          <w:trHeight w:val="849"/>
          <w:jc w:val="center"/>
        </w:trPr>
        <w:tc>
          <w:tcPr>
            <w:tcW w:w="624" w:type="pct"/>
            <w:vMerge w:val="restart"/>
            <w:tcBorders>
              <w:top w:val="nil"/>
              <w:left w:val="single" w:sz="4" w:space="0" w:color="auto"/>
              <w:bottom w:val="single" w:sz="4" w:space="0" w:color="000000"/>
              <w:right w:val="single" w:sz="4" w:space="0" w:color="auto"/>
            </w:tcBorders>
            <w:shd w:val="clear" w:color="000000" w:fill="FFFFFF"/>
            <w:hideMark/>
          </w:tcPr>
          <w:p w14:paraId="1510E2D6"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OF0348-HU-02</w:t>
            </w:r>
          </w:p>
        </w:tc>
        <w:tc>
          <w:tcPr>
            <w:tcW w:w="533" w:type="pct"/>
            <w:tcBorders>
              <w:top w:val="nil"/>
              <w:left w:val="nil"/>
              <w:bottom w:val="single" w:sz="4" w:space="0" w:color="auto"/>
              <w:right w:val="single" w:sz="4" w:space="0" w:color="auto"/>
            </w:tcBorders>
            <w:shd w:val="clear" w:color="000000" w:fill="FFFFFF"/>
            <w:hideMark/>
          </w:tcPr>
          <w:p w14:paraId="43DAE1D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3F16D47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Modificación exitosa</w:t>
            </w:r>
          </w:p>
        </w:tc>
        <w:tc>
          <w:tcPr>
            <w:tcW w:w="934" w:type="pct"/>
            <w:tcBorders>
              <w:top w:val="nil"/>
              <w:left w:val="nil"/>
              <w:bottom w:val="single" w:sz="4" w:space="0" w:color="auto"/>
              <w:right w:val="single" w:sz="4" w:space="0" w:color="auto"/>
            </w:tcBorders>
            <w:shd w:val="clear" w:color="000000" w:fill="FFFFFF"/>
            <w:hideMark/>
          </w:tcPr>
          <w:p w14:paraId="69E2A20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se modifica una credencial de consumidor con valores validos</w:t>
            </w:r>
          </w:p>
        </w:tc>
        <w:tc>
          <w:tcPr>
            <w:tcW w:w="911" w:type="pct"/>
            <w:tcBorders>
              <w:top w:val="nil"/>
              <w:left w:val="nil"/>
              <w:bottom w:val="single" w:sz="4" w:space="0" w:color="auto"/>
              <w:right w:val="single" w:sz="4" w:space="0" w:color="auto"/>
            </w:tcBorders>
            <w:shd w:val="clear" w:color="000000" w:fill="FFFFFF"/>
            <w:hideMark/>
          </w:tcPr>
          <w:p w14:paraId="366E4ECB"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modifica una credencial</w:t>
            </w:r>
          </w:p>
        </w:tc>
        <w:tc>
          <w:tcPr>
            <w:tcW w:w="1111" w:type="pct"/>
            <w:tcBorders>
              <w:top w:val="nil"/>
              <w:left w:val="nil"/>
              <w:bottom w:val="single" w:sz="4" w:space="0" w:color="auto"/>
              <w:right w:val="single" w:sz="4" w:space="0" w:color="auto"/>
            </w:tcBorders>
            <w:shd w:val="clear" w:color="000000" w:fill="FFFFFF"/>
            <w:hideMark/>
          </w:tcPr>
          <w:p w14:paraId="40D1855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"Modificación de credencial de Consumidor: Exitosa".</w:t>
            </w:r>
          </w:p>
        </w:tc>
      </w:tr>
      <w:tr w:rsidR="00991BA6" w:rsidRPr="0018230C" w14:paraId="78C9FDB1" w14:textId="77777777" w:rsidTr="00162541">
        <w:trPr>
          <w:gridAfter w:val="1"/>
          <w:wAfter w:w="8" w:type="pct"/>
          <w:trHeight w:val="792"/>
          <w:jc w:val="center"/>
        </w:trPr>
        <w:tc>
          <w:tcPr>
            <w:tcW w:w="624" w:type="pct"/>
            <w:vMerge/>
            <w:tcBorders>
              <w:top w:val="nil"/>
              <w:left w:val="single" w:sz="4" w:space="0" w:color="auto"/>
              <w:bottom w:val="single" w:sz="4" w:space="0" w:color="000000"/>
              <w:right w:val="single" w:sz="4" w:space="0" w:color="auto"/>
            </w:tcBorders>
            <w:hideMark/>
          </w:tcPr>
          <w:p w14:paraId="0D7E9A20"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CEB694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7E33D19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modificar valores de credencial con valores inválidos</w:t>
            </w:r>
          </w:p>
        </w:tc>
        <w:tc>
          <w:tcPr>
            <w:tcW w:w="934" w:type="pct"/>
            <w:tcBorders>
              <w:top w:val="nil"/>
              <w:left w:val="nil"/>
              <w:bottom w:val="single" w:sz="4" w:space="0" w:color="auto"/>
              <w:right w:val="single" w:sz="4" w:space="0" w:color="auto"/>
            </w:tcBorders>
            <w:shd w:val="clear" w:color="000000" w:fill="FFFFFF"/>
            <w:hideMark/>
          </w:tcPr>
          <w:p w14:paraId="24FB87A9" w14:textId="4676B30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modifiquen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60902C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modifica credenciales</w:t>
            </w:r>
          </w:p>
        </w:tc>
        <w:tc>
          <w:tcPr>
            <w:tcW w:w="1111" w:type="pct"/>
            <w:tcBorders>
              <w:top w:val="nil"/>
              <w:left w:val="nil"/>
              <w:bottom w:val="single" w:sz="4" w:space="0" w:color="auto"/>
              <w:right w:val="single" w:sz="4" w:space="0" w:color="auto"/>
            </w:tcBorders>
            <w:shd w:val="clear" w:color="000000" w:fill="FFFFFF"/>
            <w:hideMark/>
          </w:tcPr>
          <w:p w14:paraId="15F87C6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FD76223" w14:textId="77777777" w:rsidTr="00162541">
        <w:trPr>
          <w:gridAfter w:val="1"/>
          <w:wAfter w:w="8" w:type="pct"/>
          <w:trHeight w:val="849"/>
          <w:jc w:val="center"/>
        </w:trPr>
        <w:tc>
          <w:tcPr>
            <w:tcW w:w="624" w:type="pct"/>
            <w:vMerge w:val="restart"/>
            <w:tcBorders>
              <w:top w:val="nil"/>
              <w:left w:val="single" w:sz="4" w:space="0" w:color="auto"/>
              <w:bottom w:val="nil"/>
              <w:right w:val="single" w:sz="4" w:space="0" w:color="auto"/>
            </w:tcBorders>
            <w:shd w:val="clear" w:color="000000" w:fill="FFFFFF"/>
            <w:hideMark/>
          </w:tcPr>
          <w:p w14:paraId="781673EC"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OF0348-HU-03</w:t>
            </w:r>
          </w:p>
        </w:tc>
        <w:tc>
          <w:tcPr>
            <w:tcW w:w="533" w:type="pct"/>
            <w:tcBorders>
              <w:top w:val="nil"/>
              <w:left w:val="nil"/>
              <w:bottom w:val="single" w:sz="4" w:space="0" w:color="auto"/>
              <w:right w:val="single" w:sz="4" w:space="0" w:color="auto"/>
            </w:tcBorders>
            <w:shd w:val="clear" w:color="000000" w:fill="FFFFFF"/>
            <w:hideMark/>
          </w:tcPr>
          <w:p w14:paraId="106A120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50437D8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w:t>
            </w:r>
          </w:p>
        </w:tc>
        <w:tc>
          <w:tcPr>
            <w:tcW w:w="934" w:type="pct"/>
            <w:tcBorders>
              <w:top w:val="nil"/>
              <w:left w:val="nil"/>
              <w:bottom w:val="single" w:sz="4" w:space="0" w:color="auto"/>
              <w:right w:val="single" w:sz="4" w:space="0" w:color="auto"/>
            </w:tcBorders>
            <w:shd w:val="clear" w:color="000000" w:fill="FFFFFF"/>
            <w:hideMark/>
          </w:tcPr>
          <w:p w14:paraId="483360BC" w14:textId="18B7E34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no haya creado identidades</w:t>
            </w:r>
          </w:p>
        </w:tc>
        <w:tc>
          <w:tcPr>
            <w:tcW w:w="911" w:type="pct"/>
            <w:tcBorders>
              <w:top w:val="nil"/>
              <w:left w:val="nil"/>
              <w:bottom w:val="single" w:sz="4" w:space="0" w:color="auto"/>
              <w:right w:val="single" w:sz="4" w:space="0" w:color="auto"/>
            </w:tcBorders>
            <w:shd w:val="clear" w:color="000000" w:fill="FFFFFF"/>
            <w:hideMark/>
          </w:tcPr>
          <w:p w14:paraId="7612EB1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navegador se encuentre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4ED155D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una lista de identidades en la lista desplegable de texto.</w:t>
            </w:r>
          </w:p>
        </w:tc>
      </w:tr>
      <w:tr w:rsidR="00991BA6" w:rsidRPr="0018230C" w14:paraId="15693325" w14:textId="77777777" w:rsidTr="00162541">
        <w:trPr>
          <w:gridAfter w:val="1"/>
          <w:wAfter w:w="8" w:type="pct"/>
          <w:trHeight w:val="1299"/>
          <w:jc w:val="center"/>
        </w:trPr>
        <w:tc>
          <w:tcPr>
            <w:tcW w:w="624" w:type="pct"/>
            <w:vMerge/>
            <w:tcBorders>
              <w:top w:val="nil"/>
              <w:left w:val="single" w:sz="4" w:space="0" w:color="auto"/>
              <w:bottom w:val="nil"/>
              <w:right w:val="single" w:sz="4" w:space="0" w:color="auto"/>
            </w:tcBorders>
            <w:hideMark/>
          </w:tcPr>
          <w:p w14:paraId="14DCBFAB"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3B1CC9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703F73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w:t>
            </w:r>
          </w:p>
        </w:tc>
        <w:tc>
          <w:tcPr>
            <w:tcW w:w="934" w:type="pct"/>
            <w:tcBorders>
              <w:top w:val="nil"/>
              <w:left w:val="nil"/>
              <w:bottom w:val="single" w:sz="4" w:space="0" w:color="auto"/>
              <w:right w:val="single" w:sz="4" w:space="0" w:color="auto"/>
            </w:tcBorders>
            <w:shd w:val="clear" w:color="000000" w:fill="FFFFFF"/>
            <w:hideMark/>
          </w:tcPr>
          <w:p w14:paraId="3E307BDC" w14:textId="07CEBA4C"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haya creado identidades</w:t>
            </w:r>
          </w:p>
        </w:tc>
        <w:tc>
          <w:tcPr>
            <w:tcW w:w="911" w:type="pct"/>
            <w:tcBorders>
              <w:top w:val="nil"/>
              <w:left w:val="nil"/>
              <w:bottom w:val="single" w:sz="4" w:space="0" w:color="auto"/>
              <w:right w:val="single" w:sz="4" w:space="0" w:color="auto"/>
            </w:tcBorders>
            <w:shd w:val="clear" w:color="000000" w:fill="FFFFFF"/>
            <w:hideMark/>
          </w:tcPr>
          <w:p w14:paraId="650C70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esté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293947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una lista desplegable de texto en donde estarán las identidades creadas.</w:t>
            </w:r>
          </w:p>
        </w:tc>
      </w:tr>
      <w:tr w:rsidR="00D80CB1" w:rsidRPr="0018230C" w14:paraId="0FD02591" w14:textId="77777777" w:rsidTr="00162541">
        <w:trPr>
          <w:gridAfter w:val="1"/>
          <w:wAfter w:w="8" w:type="pct"/>
          <w:trHeight w:val="123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7FDBDA9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OF0348-HU-04</w:t>
            </w:r>
          </w:p>
        </w:tc>
        <w:tc>
          <w:tcPr>
            <w:tcW w:w="533" w:type="pct"/>
            <w:tcBorders>
              <w:top w:val="nil"/>
              <w:left w:val="nil"/>
              <w:bottom w:val="single" w:sz="4" w:space="0" w:color="auto"/>
              <w:right w:val="single" w:sz="4" w:space="0" w:color="auto"/>
            </w:tcBorders>
            <w:shd w:val="clear" w:color="000000" w:fill="FFFFFF"/>
            <w:hideMark/>
          </w:tcPr>
          <w:p w14:paraId="305DF65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FC09B5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3B14E8E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no se hayan creado identidades</w:t>
            </w:r>
          </w:p>
        </w:tc>
        <w:tc>
          <w:tcPr>
            <w:tcW w:w="911" w:type="pct"/>
            <w:tcBorders>
              <w:top w:val="nil"/>
              <w:left w:val="nil"/>
              <w:bottom w:val="single" w:sz="4" w:space="0" w:color="auto"/>
              <w:right w:val="single" w:sz="4" w:space="0" w:color="auto"/>
            </w:tcBorders>
            <w:shd w:val="clear" w:color="000000" w:fill="FFFFFF"/>
            <w:hideMark/>
          </w:tcPr>
          <w:p w14:paraId="2C37762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66BD862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identidades.</w:t>
            </w:r>
          </w:p>
        </w:tc>
      </w:tr>
      <w:tr w:rsidR="00991BA6" w:rsidRPr="0018230C" w14:paraId="12E5CB8D" w14:textId="77777777" w:rsidTr="00162541">
        <w:trPr>
          <w:gridAfter w:val="1"/>
          <w:wAfter w:w="8" w:type="pct"/>
          <w:trHeight w:val="1041"/>
          <w:jc w:val="center"/>
        </w:trPr>
        <w:tc>
          <w:tcPr>
            <w:tcW w:w="624" w:type="pct"/>
            <w:vMerge/>
            <w:tcBorders>
              <w:top w:val="single" w:sz="4" w:space="0" w:color="auto"/>
              <w:left w:val="single" w:sz="4" w:space="0" w:color="auto"/>
              <w:bottom w:val="nil"/>
              <w:right w:val="single" w:sz="4" w:space="0" w:color="auto"/>
            </w:tcBorders>
            <w:hideMark/>
          </w:tcPr>
          <w:p w14:paraId="3F3DE346"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444C5B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1D624D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5F434A8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se hayan creado identidades</w:t>
            </w:r>
          </w:p>
        </w:tc>
        <w:tc>
          <w:tcPr>
            <w:tcW w:w="911" w:type="pct"/>
            <w:tcBorders>
              <w:top w:val="nil"/>
              <w:left w:val="nil"/>
              <w:bottom w:val="single" w:sz="4" w:space="0" w:color="auto"/>
              <w:right w:val="single" w:sz="4" w:space="0" w:color="auto"/>
            </w:tcBorders>
            <w:shd w:val="clear" w:color="000000" w:fill="FFFFFF"/>
            <w:hideMark/>
          </w:tcPr>
          <w:p w14:paraId="338E73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7AFE8FF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las identidades creadas con anterioridad con la «credencial de consumidor» seleccionada.</w:t>
            </w:r>
          </w:p>
        </w:tc>
      </w:tr>
      <w:tr w:rsidR="00D80CB1" w:rsidRPr="0018230C" w14:paraId="5B5965BC" w14:textId="77777777" w:rsidTr="00162541">
        <w:trPr>
          <w:gridAfter w:val="1"/>
          <w:wAfter w:w="8" w:type="pct"/>
          <w:trHeight w:val="108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14BEAB6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OF0348-HU-05</w:t>
            </w:r>
          </w:p>
        </w:tc>
        <w:tc>
          <w:tcPr>
            <w:tcW w:w="533" w:type="pct"/>
            <w:tcBorders>
              <w:top w:val="nil"/>
              <w:left w:val="nil"/>
              <w:bottom w:val="single" w:sz="4" w:space="0" w:color="auto"/>
              <w:right w:val="single" w:sz="4" w:space="0" w:color="auto"/>
            </w:tcBorders>
            <w:shd w:val="clear" w:color="000000" w:fill="FFFFFF"/>
            <w:hideMark/>
          </w:tcPr>
          <w:p w14:paraId="71C162D4"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22F960D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Eliminar identidad</w:t>
            </w:r>
          </w:p>
        </w:tc>
        <w:tc>
          <w:tcPr>
            <w:tcW w:w="934" w:type="pct"/>
            <w:tcBorders>
              <w:top w:val="nil"/>
              <w:left w:val="nil"/>
              <w:bottom w:val="single" w:sz="4" w:space="0" w:color="auto"/>
              <w:right w:val="single" w:sz="4" w:space="0" w:color="auto"/>
            </w:tcBorders>
            <w:shd w:val="clear" w:color="000000" w:fill="FFFFFF"/>
            <w:hideMark/>
          </w:tcPr>
          <w:p w14:paraId="5405F63F" w14:textId="60C5CB4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el caso que presione el </w:t>
            </w:r>
            <w:r w:rsidR="00D80CB1" w:rsidRPr="0018230C">
              <w:rPr>
                <w:rFonts w:eastAsia="Times New Roman" w:cs="Arial"/>
                <w:color w:val="000000"/>
                <w:sz w:val="20"/>
                <w:lang w:eastAsia="es-CL"/>
              </w:rPr>
              <w:t>botón</w:t>
            </w:r>
            <w:r w:rsidRPr="0018230C">
              <w:rPr>
                <w:rFonts w:eastAsia="Times New Roman" w:cs="Arial"/>
                <w:color w:val="000000"/>
                <w:sz w:val="20"/>
                <w:lang w:eastAsia="es-CL"/>
              </w:rPr>
              <w:t xml:space="preserve"> eliminar de una identidad</w:t>
            </w:r>
          </w:p>
        </w:tc>
        <w:tc>
          <w:tcPr>
            <w:tcW w:w="911" w:type="pct"/>
            <w:tcBorders>
              <w:top w:val="nil"/>
              <w:left w:val="nil"/>
              <w:bottom w:val="single" w:sz="4" w:space="0" w:color="auto"/>
              <w:right w:val="single" w:sz="4" w:space="0" w:color="auto"/>
            </w:tcBorders>
            <w:shd w:val="clear" w:color="000000" w:fill="FFFFFF"/>
            <w:hideMark/>
          </w:tcPr>
          <w:p w14:paraId="03C4A15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me encuentre en la ventana de visualización de identidades asociada a una «credencial de consumidor»</w:t>
            </w:r>
          </w:p>
        </w:tc>
        <w:tc>
          <w:tcPr>
            <w:tcW w:w="1111" w:type="pct"/>
            <w:tcBorders>
              <w:top w:val="nil"/>
              <w:left w:val="nil"/>
              <w:bottom w:val="single" w:sz="4" w:space="0" w:color="auto"/>
              <w:right w:val="single" w:sz="4" w:space="0" w:color="auto"/>
            </w:tcBorders>
            <w:shd w:val="clear" w:color="000000" w:fill="FFFFFF"/>
            <w:hideMark/>
          </w:tcPr>
          <w:p w14:paraId="296D260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mostrar un cuadro de confirmación, para comprobar la eliminación de la identidad.</w:t>
            </w:r>
          </w:p>
        </w:tc>
      </w:tr>
      <w:tr w:rsidR="00991BA6" w:rsidRPr="0018230C" w14:paraId="20D1146F" w14:textId="77777777" w:rsidTr="00162541">
        <w:trPr>
          <w:gridAfter w:val="1"/>
          <w:wAfter w:w="8" w:type="pct"/>
          <w:trHeight w:val="1050"/>
          <w:jc w:val="center"/>
        </w:trPr>
        <w:tc>
          <w:tcPr>
            <w:tcW w:w="624" w:type="pct"/>
            <w:vMerge/>
            <w:tcBorders>
              <w:top w:val="single" w:sz="4" w:space="0" w:color="auto"/>
              <w:left w:val="single" w:sz="4" w:space="0" w:color="auto"/>
              <w:bottom w:val="nil"/>
              <w:right w:val="single" w:sz="4" w:space="0" w:color="auto"/>
            </w:tcBorders>
            <w:hideMark/>
          </w:tcPr>
          <w:p w14:paraId="0FA0D32A"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7D19B05"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F34E1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Aceptar borrado de identidad</w:t>
            </w:r>
          </w:p>
        </w:tc>
        <w:tc>
          <w:tcPr>
            <w:tcW w:w="934" w:type="pct"/>
            <w:tcBorders>
              <w:top w:val="nil"/>
              <w:left w:val="nil"/>
              <w:bottom w:val="single" w:sz="4" w:space="0" w:color="auto"/>
              <w:right w:val="single" w:sz="4" w:space="0" w:color="auto"/>
            </w:tcBorders>
            <w:shd w:val="clear" w:color="000000" w:fill="FFFFFF"/>
            <w:hideMark/>
          </w:tcPr>
          <w:p w14:paraId="1ABA531F" w14:textId="1F369A4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acepte esta</w:t>
            </w:r>
          </w:p>
        </w:tc>
        <w:tc>
          <w:tcPr>
            <w:tcW w:w="911" w:type="pct"/>
            <w:tcBorders>
              <w:top w:val="nil"/>
              <w:left w:val="nil"/>
              <w:bottom w:val="single" w:sz="4" w:space="0" w:color="auto"/>
              <w:right w:val="single" w:sz="4" w:space="0" w:color="auto"/>
            </w:tcBorders>
            <w:shd w:val="clear" w:color="000000" w:fill="FFFFFF"/>
            <w:hideMark/>
          </w:tcPr>
          <w:p w14:paraId="79138B4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7DD2F36A" w14:textId="0CEDC1E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no listándose la identidad que borré.</w:t>
            </w:r>
          </w:p>
        </w:tc>
      </w:tr>
      <w:tr w:rsidR="00991BA6" w:rsidRPr="0018230C" w14:paraId="4DA8AD54" w14:textId="77777777" w:rsidTr="00162541">
        <w:trPr>
          <w:gridAfter w:val="1"/>
          <w:wAfter w:w="8" w:type="pct"/>
          <w:trHeight w:val="1089"/>
          <w:jc w:val="center"/>
        </w:trPr>
        <w:tc>
          <w:tcPr>
            <w:tcW w:w="624" w:type="pct"/>
            <w:vMerge/>
            <w:tcBorders>
              <w:top w:val="single" w:sz="4" w:space="0" w:color="auto"/>
              <w:left w:val="single" w:sz="4" w:space="0" w:color="auto"/>
              <w:bottom w:val="nil"/>
              <w:right w:val="single" w:sz="4" w:space="0" w:color="auto"/>
            </w:tcBorders>
            <w:hideMark/>
          </w:tcPr>
          <w:p w14:paraId="1009A199"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5C8911B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178AC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Cancelar borrado de identidad</w:t>
            </w:r>
          </w:p>
        </w:tc>
        <w:tc>
          <w:tcPr>
            <w:tcW w:w="934" w:type="pct"/>
            <w:tcBorders>
              <w:top w:val="nil"/>
              <w:left w:val="nil"/>
              <w:bottom w:val="single" w:sz="4" w:space="0" w:color="auto"/>
              <w:right w:val="single" w:sz="4" w:space="0" w:color="auto"/>
            </w:tcBorders>
            <w:shd w:val="clear" w:color="000000" w:fill="FFFFFF"/>
            <w:hideMark/>
          </w:tcPr>
          <w:p w14:paraId="5D7CF9B1" w14:textId="794737C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cancele la eliminación</w:t>
            </w:r>
          </w:p>
        </w:tc>
        <w:tc>
          <w:tcPr>
            <w:tcW w:w="911" w:type="pct"/>
            <w:tcBorders>
              <w:top w:val="nil"/>
              <w:left w:val="nil"/>
              <w:bottom w:val="single" w:sz="4" w:space="0" w:color="auto"/>
              <w:right w:val="single" w:sz="4" w:space="0" w:color="auto"/>
            </w:tcBorders>
            <w:shd w:val="clear" w:color="000000" w:fill="FFFFFF"/>
            <w:hideMark/>
          </w:tcPr>
          <w:p w14:paraId="1E83D8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4313120F" w14:textId="555AE3D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permaneciendo la identidad.</w:t>
            </w:r>
          </w:p>
        </w:tc>
      </w:tr>
      <w:tr w:rsidR="00D80CB1" w:rsidRPr="0018230C" w14:paraId="0C5DEC2D" w14:textId="77777777" w:rsidTr="00162541">
        <w:trPr>
          <w:gridAfter w:val="1"/>
          <w:wAfter w:w="8" w:type="pct"/>
          <w:trHeight w:val="1329"/>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B0E4E39"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OF0348-HU-06</w:t>
            </w:r>
          </w:p>
        </w:tc>
        <w:tc>
          <w:tcPr>
            <w:tcW w:w="533" w:type="pct"/>
            <w:tcBorders>
              <w:top w:val="nil"/>
              <w:left w:val="nil"/>
              <w:bottom w:val="single" w:sz="4" w:space="0" w:color="auto"/>
              <w:right w:val="single" w:sz="4" w:space="0" w:color="auto"/>
            </w:tcBorders>
            <w:shd w:val="clear" w:color="000000" w:fill="FFFFFF"/>
            <w:hideMark/>
          </w:tcPr>
          <w:p w14:paraId="4EDBD15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1FA373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7251F8E" w14:textId="160DED1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46387DF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0045AF2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128D63B7" w14:textId="77777777" w:rsidTr="00162541">
        <w:trPr>
          <w:gridAfter w:val="1"/>
          <w:wAfter w:w="8" w:type="pct"/>
          <w:trHeight w:val="1320"/>
          <w:jc w:val="center"/>
        </w:trPr>
        <w:tc>
          <w:tcPr>
            <w:tcW w:w="624" w:type="pct"/>
            <w:vMerge/>
            <w:tcBorders>
              <w:top w:val="single" w:sz="4" w:space="0" w:color="auto"/>
              <w:left w:val="single" w:sz="4" w:space="0" w:color="auto"/>
              <w:bottom w:val="single" w:sz="4" w:space="0" w:color="auto"/>
              <w:right w:val="single" w:sz="4" w:space="0" w:color="auto"/>
            </w:tcBorders>
            <w:hideMark/>
          </w:tcPr>
          <w:p w14:paraId="0A3A2EE1"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52515E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AC5A4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Deshabilitar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7B38F956" w14:textId="3E94B79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deshabilite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53C25D0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6277373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64D9C11F" w14:textId="77777777" w:rsidTr="00162541">
        <w:trPr>
          <w:gridAfter w:val="1"/>
          <w:wAfter w:w="8" w:type="pct"/>
          <w:trHeight w:val="792"/>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55372232"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3F27B34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1157F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Inhabilitar cambios 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60D614CC" w14:textId="13024F3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encuentre deshabilitada la característica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w:t>
            </w:r>
          </w:p>
        </w:tc>
        <w:tc>
          <w:tcPr>
            <w:tcW w:w="911" w:type="pct"/>
            <w:tcBorders>
              <w:top w:val="nil"/>
              <w:left w:val="nil"/>
              <w:bottom w:val="single" w:sz="4" w:space="0" w:color="auto"/>
              <w:right w:val="single" w:sz="4" w:space="0" w:color="auto"/>
            </w:tcBorders>
            <w:shd w:val="clear" w:color="000000" w:fill="FFFFFF"/>
            <w:hideMark/>
          </w:tcPr>
          <w:p w14:paraId="0FE8D138" w14:textId="2684FEE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está visualizando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71AF158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me impedirá realizar cambios en la configuración de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r>
      <w:tr w:rsidR="00D80CB1" w:rsidRPr="0018230C" w14:paraId="6B7D39C4" w14:textId="77777777" w:rsidTr="00162541">
        <w:trPr>
          <w:gridAfter w:val="1"/>
          <w:wAfter w:w="8" w:type="pct"/>
          <w:trHeight w:val="2136"/>
          <w:jc w:val="center"/>
        </w:trPr>
        <w:tc>
          <w:tcPr>
            <w:tcW w:w="624" w:type="pct"/>
            <w:vMerge w:val="restart"/>
            <w:tcBorders>
              <w:top w:val="nil"/>
              <w:left w:val="single" w:sz="4" w:space="0" w:color="auto"/>
              <w:bottom w:val="nil"/>
              <w:right w:val="single" w:sz="4" w:space="0" w:color="auto"/>
            </w:tcBorders>
            <w:shd w:val="clear" w:color="000000" w:fill="FFFFFF"/>
            <w:hideMark/>
          </w:tcPr>
          <w:p w14:paraId="10D29D74" w14:textId="77777777" w:rsidR="00604E4A" w:rsidRPr="0018230C" w:rsidRDefault="00604E4A" w:rsidP="00DE0597">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OF0348-HU-07</w:t>
            </w:r>
          </w:p>
        </w:tc>
        <w:tc>
          <w:tcPr>
            <w:tcW w:w="533" w:type="pct"/>
            <w:tcBorders>
              <w:top w:val="nil"/>
              <w:left w:val="nil"/>
              <w:bottom w:val="single" w:sz="4" w:space="0" w:color="auto"/>
              <w:right w:val="single" w:sz="4" w:space="0" w:color="auto"/>
            </w:tcBorders>
            <w:shd w:val="clear" w:color="000000" w:fill="FFFFFF"/>
            <w:vAlign w:val="center"/>
            <w:hideMark/>
          </w:tcPr>
          <w:p w14:paraId="7AEF20C9"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42C9C152" w14:textId="66FE5A6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Registro exitoso mediante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10A3BD5" w14:textId="575F27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«Thing» intente registrar una cuenta mediante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xml:space="preserve">» en el servidor con </w:t>
            </w:r>
            <w:r w:rsidR="00D80CB1" w:rsidRPr="0018230C">
              <w:rPr>
                <w:rFonts w:eastAsia="Times New Roman" w:cs="Arial"/>
                <w:color w:val="000000"/>
                <w:sz w:val="20"/>
                <w:lang w:eastAsia="es-CL"/>
              </w:rPr>
              <w:t>método</w:t>
            </w:r>
            <w:r w:rsidRPr="0018230C">
              <w:rPr>
                <w:rFonts w:eastAsia="Times New Roman" w:cs="Arial"/>
                <w:color w:val="000000"/>
                <w:sz w:val="20"/>
                <w:lang w:eastAsia="es-CL"/>
              </w:rPr>
              <w:t xml:space="preserve"> de firmado «HMAC-SHA256» con </w:t>
            </w:r>
            <w:r w:rsidR="00D80CB1" w:rsidRPr="0018230C">
              <w:rPr>
                <w:rFonts w:eastAsia="Times New Roman" w:cs="Arial"/>
                <w:color w:val="000000"/>
                <w:sz w:val="20"/>
                <w:lang w:eastAsia="es-CL"/>
              </w:rPr>
              <w:t>credenciales</w:t>
            </w:r>
            <w:r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10A63A71" w14:textId="3F95A2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41CAF4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con el nuevo usuario.</w:t>
            </w:r>
          </w:p>
        </w:tc>
      </w:tr>
      <w:tr w:rsidR="00991BA6" w:rsidRPr="0018230C" w14:paraId="4758A276" w14:textId="77777777" w:rsidTr="00162541">
        <w:trPr>
          <w:gridAfter w:val="1"/>
          <w:wAfter w:w="8" w:type="pct"/>
          <w:trHeight w:val="2160"/>
          <w:jc w:val="center"/>
        </w:trPr>
        <w:tc>
          <w:tcPr>
            <w:tcW w:w="624" w:type="pct"/>
            <w:vMerge/>
            <w:tcBorders>
              <w:top w:val="nil"/>
              <w:left w:val="single" w:sz="4" w:space="0" w:color="auto"/>
              <w:bottom w:val="nil"/>
              <w:right w:val="single" w:sz="4" w:space="0" w:color="auto"/>
            </w:tcBorders>
            <w:vAlign w:val="center"/>
            <w:hideMark/>
          </w:tcPr>
          <w:p w14:paraId="3E1E0186"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02D4C1F"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4CDFDF5" w14:textId="649EEF7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1</w:t>
            </w:r>
          </w:p>
        </w:tc>
        <w:tc>
          <w:tcPr>
            <w:tcW w:w="934" w:type="pct"/>
            <w:tcBorders>
              <w:top w:val="nil"/>
              <w:left w:val="nil"/>
              <w:bottom w:val="single" w:sz="4" w:space="0" w:color="auto"/>
              <w:right w:val="single" w:sz="4" w:space="0" w:color="auto"/>
            </w:tcBorders>
            <w:shd w:val="clear" w:color="000000" w:fill="FFFFFF"/>
            <w:hideMark/>
          </w:tcPr>
          <w:p w14:paraId="6D94586C" w14:textId="26CAAD5D"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r w:rsidRPr="0018230C">
              <w:rPr>
                <w:rFonts w:eastAsia="Times New Roman" w:cs="Arial"/>
                <w:color w:val="000000"/>
                <w:sz w:val="20"/>
                <w:lang w:eastAsia="es-CL"/>
              </w:rPr>
              <w:t>método</w:t>
            </w:r>
            <w:r w:rsidR="00604E4A" w:rsidRPr="0018230C">
              <w:rPr>
                <w:rFonts w:eastAsia="Times New Roman" w:cs="Arial"/>
                <w:color w:val="000000"/>
                <w:sz w:val="20"/>
                <w:lang w:eastAsia="es-CL"/>
              </w:rPr>
              <w:t xml:space="preserve"> de firmado «HMAC-</w:t>
            </w:r>
            <w:r w:rsidR="00604E4A" w:rsidRPr="0018230C">
              <w:rPr>
                <w:rFonts w:eastAsia="Times New Roman" w:cs="Arial"/>
                <w:color w:val="000000"/>
                <w:sz w:val="20"/>
                <w:lang w:eastAsia="es-CL"/>
              </w:rPr>
              <w:lastRenderedPageBreak/>
              <w:t xml:space="preserve">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invalidas o nulas.</w:t>
            </w:r>
          </w:p>
        </w:tc>
        <w:tc>
          <w:tcPr>
            <w:tcW w:w="911" w:type="pct"/>
            <w:tcBorders>
              <w:top w:val="nil"/>
              <w:left w:val="nil"/>
              <w:bottom w:val="single" w:sz="4" w:space="0" w:color="auto"/>
              <w:right w:val="single" w:sz="4" w:space="0" w:color="auto"/>
            </w:tcBorders>
            <w:shd w:val="clear" w:color="000000" w:fill="FFFFFF"/>
            <w:hideMark/>
          </w:tcPr>
          <w:p w14:paraId="6F111ED1" w14:textId="34E0AD8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w:t>
            </w:r>
            <w:r w:rsidRPr="0018230C">
              <w:rPr>
                <w:rFonts w:eastAsia="Times New Roman" w:cs="Arial"/>
                <w:color w:val="000000"/>
                <w:sz w:val="20"/>
                <w:lang w:eastAsia="es-CL"/>
              </w:rPr>
              <w:lastRenderedPageBreak/>
              <w:t>la conexión con este.</w:t>
            </w:r>
          </w:p>
        </w:tc>
        <w:tc>
          <w:tcPr>
            <w:tcW w:w="1111" w:type="pct"/>
            <w:tcBorders>
              <w:top w:val="nil"/>
              <w:left w:val="nil"/>
              <w:bottom w:val="single" w:sz="4" w:space="0" w:color="auto"/>
              <w:right w:val="single" w:sz="4" w:space="0" w:color="auto"/>
            </w:tcBorders>
            <w:shd w:val="clear" w:color="000000" w:fill="FFFFFF"/>
            <w:hideMark/>
          </w:tcPr>
          <w:p w14:paraId="7ED8343A" w14:textId="1723ECF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991BA6" w:rsidRPr="0018230C" w14:paraId="792388A3" w14:textId="77777777" w:rsidTr="00162541">
        <w:trPr>
          <w:gridAfter w:val="1"/>
          <w:wAfter w:w="8" w:type="pct"/>
          <w:trHeight w:val="2616"/>
          <w:jc w:val="center"/>
        </w:trPr>
        <w:tc>
          <w:tcPr>
            <w:tcW w:w="624" w:type="pct"/>
            <w:vMerge/>
            <w:tcBorders>
              <w:top w:val="nil"/>
              <w:left w:val="single" w:sz="4" w:space="0" w:color="auto"/>
              <w:bottom w:val="nil"/>
              <w:right w:val="single" w:sz="4" w:space="0" w:color="auto"/>
            </w:tcBorders>
            <w:vAlign w:val="center"/>
            <w:hideMark/>
          </w:tcPr>
          <w:p w14:paraId="2E5D596B"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4E3C1B76"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2F6638B" w14:textId="5729C2F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2</w:t>
            </w:r>
          </w:p>
        </w:tc>
        <w:tc>
          <w:tcPr>
            <w:tcW w:w="934" w:type="pct"/>
            <w:tcBorders>
              <w:top w:val="nil"/>
              <w:left w:val="nil"/>
              <w:bottom w:val="single" w:sz="4" w:space="0" w:color="auto"/>
              <w:right w:val="single" w:sz="4" w:space="0" w:color="auto"/>
            </w:tcBorders>
            <w:shd w:val="clear" w:color="000000" w:fill="FFFFFF"/>
            <w:hideMark/>
          </w:tcPr>
          <w:p w14:paraId="7155B7FD" w14:textId="68FFEFF0"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proofErr w:type="spellStart"/>
            <w:r w:rsidR="00604E4A" w:rsidRPr="0018230C">
              <w:rPr>
                <w:rFonts w:eastAsia="Times New Roman" w:cs="Arial"/>
                <w:color w:val="000000"/>
                <w:sz w:val="20"/>
                <w:lang w:eastAsia="es-CL"/>
              </w:rPr>
              <w:t>metodo</w:t>
            </w:r>
            <w:proofErr w:type="spellEnd"/>
            <w:r w:rsidR="00604E4A" w:rsidRPr="0018230C">
              <w:rPr>
                <w:rFonts w:eastAsia="Times New Roman" w:cs="Arial"/>
                <w:color w:val="000000"/>
                <w:sz w:val="20"/>
                <w:lang w:eastAsia="es-CL"/>
              </w:rPr>
              <w:t xml:space="preserve"> de firmado «HMAC-SHA256»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008065B7" w14:textId="7B626AC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deshabilitado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8CADA3F" w14:textId="1A9784C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mostrando </w:t>
            </w:r>
            <w:r w:rsidR="00D80CB1" w:rsidRPr="0018230C">
              <w:rPr>
                <w:rFonts w:eastAsia="Times New Roman" w:cs="Arial"/>
                <w:color w:val="000000"/>
                <w:sz w:val="20"/>
                <w:lang w:eastAsia="es-CL"/>
              </w:rPr>
              <w:t>además</w:t>
            </w:r>
            <w:r w:rsidRPr="0018230C">
              <w:rPr>
                <w:rFonts w:eastAsia="Times New Roman" w:cs="Arial"/>
                <w:color w:val="000000"/>
                <w:sz w:val="20"/>
                <w:lang w:eastAsia="es-CL"/>
              </w:rPr>
              <w:t xml:space="preserve"> que la </w:t>
            </w:r>
            <w:r w:rsidR="00D80CB1" w:rsidRPr="0018230C">
              <w:rPr>
                <w:rFonts w:eastAsia="Times New Roman" w:cs="Arial"/>
                <w:color w:val="000000"/>
                <w:sz w:val="20"/>
                <w:lang w:eastAsia="es-CL"/>
              </w:rPr>
              <w:t>característica</w:t>
            </w:r>
            <w:r w:rsidRPr="0018230C">
              <w:rPr>
                <w:rFonts w:eastAsia="Times New Roman" w:cs="Arial"/>
                <w:color w:val="000000"/>
                <w:sz w:val="20"/>
                <w:lang w:eastAsia="es-CL"/>
              </w:rPr>
              <w:t xml:space="preserve"> no </w:t>
            </w:r>
            <w:r w:rsidR="00D80CB1" w:rsidRPr="0018230C">
              <w:rPr>
                <w:rFonts w:eastAsia="Times New Roman" w:cs="Arial"/>
                <w:color w:val="000000"/>
                <w:sz w:val="20"/>
                <w:lang w:eastAsia="es-CL"/>
              </w:rPr>
              <w:t>está</w:t>
            </w:r>
            <w:r w:rsidRPr="0018230C">
              <w:rPr>
                <w:rFonts w:eastAsia="Times New Roman" w:cs="Arial"/>
                <w:color w:val="000000"/>
                <w:sz w:val="20"/>
                <w:lang w:eastAsia="es-CL"/>
              </w:rPr>
              <w:t xml:space="preserve"> habilitada o no esta soportada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D80CB1" w:rsidRPr="0018230C" w14:paraId="234692E2" w14:textId="77777777" w:rsidTr="00162541">
        <w:trPr>
          <w:gridAfter w:val="1"/>
          <w:wAfter w:w="8" w:type="pct"/>
          <w:trHeight w:val="1644"/>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33DD424"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OF0348-HU-08</w:t>
            </w:r>
          </w:p>
        </w:tc>
        <w:tc>
          <w:tcPr>
            <w:tcW w:w="533" w:type="pct"/>
            <w:tcBorders>
              <w:top w:val="nil"/>
              <w:left w:val="nil"/>
              <w:bottom w:val="single" w:sz="4" w:space="0" w:color="auto"/>
              <w:right w:val="single" w:sz="4" w:space="0" w:color="auto"/>
            </w:tcBorders>
            <w:shd w:val="clear" w:color="000000" w:fill="FFFFFF"/>
            <w:vAlign w:val="center"/>
            <w:hideMark/>
          </w:tcPr>
          <w:p w14:paraId="56005DE4"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71ED4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Registrar Thing</w:t>
            </w:r>
          </w:p>
        </w:tc>
        <w:tc>
          <w:tcPr>
            <w:tcW w:w="934" w:type="pct"/>
            <w:tcBorders>
              <w:top w:val="nil"/>
              <w:left w:val="nil"/>
              <w:bottom w:val="single" w:sz="4" w:space="0" w:color="auto"/>
              <w:right w:val="single" w:sz="4" w:space="0" w:color="auto"/>
            </w:tcBorders>
            <w:shd w:val="clear" w:color="000000" w:fill="FFFFFF"/>
            <w:hideMark/>
          </w:tcPr>
          <w:p w14:paraId="24CA7F0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registre un dispositivo por primera vez en la red XMPP-IoT</w:t>
            </w:r>
          </w:p>
        </w:tc>
        <w:tc>
          <w:tcPr>
            <w:tcW w:w="911" w:type="pct"/>
            <w:tcBorders>
              <w:top w:val="nil"/>
              <w:left w:val="nil"/>
              <w:bottom w:val="single" w:sz="4" w:space="0" w:color="auto"/>
              <w:right w:val="single" w:sz="4" w:space="0" w:color="auto"/>
            </w:tcBorders>
            <w:shd w:val="clear" w:color="000000" w:fill="FFFFFF"/>
            <w:hideMark/>
          </w:tcPr>
          <w:p w14:paraId="0777EB31" w14:textId="6C69D33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este posea una conexión a internet y el servidor XMPP-IoT posea habilitados </w:t>
            </w:r>
            <w:r w:rsidR="00D80CB1" w:rsidRPr="0018230C">
              <w:rPr>
                <w:rFonts w:eastAsia="Times New Roman" w:cs="Arial"/>
                <w:color w:val="000000"/>
                <w:sz w:val="20"/>
                <w:lang w:eastAsia="es-CL"/>
              </w:rPr>
              <w:t>los mecanismos</w:t>
            </w:r>
            <w:r w:rsidRPr="0018230C">
              <w:rPr>
                <w:rFonts w:eastAsia="Times New Roman" w:cs="Arial"/>
                <w:color w:val="000000"/>
                <w:sz w:val="20"/>
                <w:lang w:eastAsia="es-CL"/>
              </w:rPr>
              <w:t xml:space="preserve"> «In-Band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1111" w:type="pct"/>
            <w:tcBorders>
              <w:top w:val="nil"/>
              <w:left w:val="nil"/>
              <w:bottom w:val="single" w:sz="4" w:space="0" w:color="auto"/>
              <w:right w:val="single" w:sz="4" w:space="0" w:color="auto"/>
            </w:tcBorders>
            <w:shd w:val="clear" w:color="000000" w:fill="FFFFFF"/>
            <w:hideMark/>
          </w:tcPr>
          <w:p w14:paraId="1E865A65" w14:textId="4F80BA2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Deberá mostrar al usuario el nuevo JID de dispositivo e</w:t>
            </w:r>
            <w:r w:rsidR="006B24C5" w:rsidRPr="0018230C">
              <w:rPr>
                <w:rFonts w:eastAsia="Times New Roman" w:cs="Arial"/>
                <w:color w:val="000000"/>
                <w:sz w:val="20"/>
                <w:lang w:eastAsia="es-CL"/>
              </w:rPr>
              <w:t>n</w:t>
            </w:r>
            <w:r w:rsidRPr="0018230C">
              <w:rPr>
                <w:rFonts w:eastAsia="Times New Roman" w:cs="Arial"/>
                <w:color w:val="000000"/>
                <w:sz w:val="20"/>
                <w:lang w:eastAsia="es-CL"/>
              </w:rPr>
              <w:t xml:space="preserve"> cuestión</w:t>
            </w:r>
          </w:p>
        </w:tc>
      </w:tr>
      <w:tr w:rsidR="00991BA6" w:rsidRPr="0018230C" w14:paraId="690035EF"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657DB8CC"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3275C01"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380149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Leer datos de </w:t>
            </w:r>
            <w:r w:rsidRPr="0018230C">
              <w:rPr>
                <w:rFonts w:eastAsia="Times New Roman" w:cs="Arial"/>
                <w:color w:val="000000"/>
                <w:sz w:val="20"/>
                <w:lang w:eastAsia="es-CL"/>
              </w:rPr>
              <w:br/>
              <w:t>Thing Sensor</w:t>
            </w:r>
          </w:p>
        </w:tc>
        <w:tc>
          <w:tcPr>
            <w:tcW w:w="934" w:type="pct"/>
            <w:tcBorders>
              <w:top w:val="nil"/>
              <w:left w:val="nil"/>
              <w:bottom w:val="single" w:sz="4" w:space="0" w:color="auto"/>
              <w:right w:val="single" w:sz="4" w:space="0" w:color="auto"/>
            </w:tcBorders>
            <w:shd w:val="clear" w:color="000000" w:fill="FFFFFF"/>
            <w:hideMark/>
          </w:tcPr>
          <w:p w14:paraId="246B149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el usuario registrado lea el/los valores del sensor con el comando $valor o ALL en la red XMPP-IoT</w:t>
            </w:r>
          </w:p>
        </w:tc>
        <w:tc>
          <w:tcPr>
            <w:tcW w:w="911" w:type="pct"/>
            <w:tcBorders>
              <w:top w:val="nil"/>
              <w:left w:val="nil"/>
              <w:bottom w:val="single" w:sz="4" w:space="0" w:color="auto"/>
              <w:right w:val="single" w:sz="4" w:space="0" w:color="auto"/>
            </w:tcBorders>
            <w:shd w:val="clear" w:color="000000" w:fill="FFFFFF"/>
            <w:hideMark/>
          </w:tcPr>
          <w:p w14:paraId="3B00F86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2F479A89" w14:textId="3D26037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El sensor deberá </w:t>
            </w:r>
            <w:r w:rsidR="00D80CB1" w:rsidRPr="0018230C">
              <w:rPr>
                <w:rFonts w:eastAsia="Times New Roman" w:cs="Arial"/>
                <w:color w:val="000000"/>
                <w:sz w:val="20"/>
                <w:lang w:eastAsia="es-CL"/>
              </w:rPr>
              <w:t>responder</w:t>
            </w:r>
            <w:r w:rsidRPr="0018230C">
              <w:rPr>
                <w:rFonts w:eastAsia="Times New Roman" w:cs="Arial"/>
                <w:color w:val="000000"/>
                <w:sz w:val="20"/>
                <w:lang w:eastAsia="es-CL"/>
              </w:rPr>
              <w:t xml:space="preserve"> el $valor solicitado, y si no conoce este $valor deberá responder un mensaje de ayuda con los valores disponibles de consulta.</w:t>
            </w:r>
          </w:p>
        </w:tc>
      </w:tr>
      <w:tr w:rsidR="00991BA6" w:rsidRPr="0018230C" w14:paraId="3E84AFA7"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48220C8E"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5D4891A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4408AD5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Escribir datos de</w:t>
            </w:r>
            <w:r w:rsidRPr="0018230C">
              <w:rPr>
                <w:rFonts w:eastAsia="Times New Roman" w:cs="Arial"/>
                <w:color w:val="000000"/>
                <w:sz w:val="20"/>
                <w:lang w:eastAsia="es-CL"/>
              </w:rPr>
              <w:br/>
              <w:t>Thing Actuador</w:t>
            </w:r>
          </w:p>
        </w:tc>
        <w:tc>
          <w:tcPr>
            <w:tcW w:w="934" w:type="pct"/>
            <w:tcBorders>
              <w:top w:val="nil"/>
              <w:left w:val="nil"/>
              <w:bottom w:val="single" w:sz="4" w:space="0" w:color="auto"/>
              <w:right w:val="single" w:sz="4" w:space="0" w:color="auto"/>
            </w:tcBorders>
            <w:shd w:val="clear" w:color="000000" w:fill="FFFFFF"/>
            <w:hideMark/>
          </w:tcPr>
          <w:p w14:paraId="1BEF2EF0"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En el caso que el usuario registrado solicite escribir de un actuador en la red XMPP-IoT</w:t>
            </w:r>
          </w:p>
        </w:tc>
        <w:tc>
          <w:tcPr>
            <w:tcW w:w="911" w:type="pct"/>
            <w:tcBorders>
              <w:top w:val="nil"/>
              <w:left w:val="nil"/>
              <w:bottom w:val="single" w:sz="4" w:space="0" w:color="auto"/>
              <w:right w:val="single" w:sz="4" w:space="0" w:color="auto"/>
            </w:tcBorders>
            <w:shd w:val="clear" w:color="000000" w:fill="FFFFFF"/>
            <w:hideMark/>
          </w:tcPr>
          <w:p w14:paraId="41E86D7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0CBCB552" w14:textId="7760920A"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xml:space="preserve">El dispositivo actuador deberá escribir el valor y responder "escritura ok" en el caso de valores </w:t>
            </w:r>
            <w:r w:rsidR="00D80CB1" w:rsidRPr="0018230C">
              <w:rPr>
                <w:rFonts w:eastAsia="Times New Roman" w:cs="Arial"/>
                <w:color w:val="000000"/>
                <w:sz w:val="20"/>
                <w:lang w:eastAsia="es-CL"/>
              </w:rPr>
              <w:t>válidos</w:t>
            </w:r>
            <w:r w:rsidRPr="0018230C">
              <w:rPr>
                <w:rFonts w:eastAsia="Times New Roman" w:cs="Arial"/>
                <w:color w:val="000000"/>
                <w:sz w:val="20"/>
                <w:lang w:eastAsia="es-CL"/>
              </w:rPr>
              <w:t>, en caso contrario, deberá responder un mensaje de ayuda, explicando como escribir valores.</w:t>
            </w:r>
          </w:p>
        </w:tc>
      </w:tr>
    </w:tbl>
    <w:p w14:paraId="1D09E9A4" w14:textId="4BBFD18E" w:rsidR="00162541" w:rsidRDefault="00162541" w:rsidP="00162541">
      <w:pPr>
        <w:pStyle w:val="Descripcin"/>
        <w:keepNext/>
      </w:pPr>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E1793C">
        <w:rPr>
          <w:noProof/>
        </w:rPr>
        <w:t>18</w:t>
      </w:r>
      <w:r w:rsidR="008C76F3">
        <w:rPr>
          <w:noProof/>
        </w:rPr>
        <w:fldChar w:fldCharType="end"/>
      </w:r>
      <w:r>
        <w:t>: Matriz de trazabilidad.</w:t>
      </w:r>
    </w:p>
    <w:tbl>
      <w:tblPr>
        <w:tblW w:w="8514" w:type="dxa"/>
        <w:jc w:val="center"/>
        <w:tblCellMar>
          <w:left w:w="70" w:type="dxa"/>
          <w:right w:w="70" w:type="dxa"/>
        </w:tblCellMar>
        <w:tblLook w:val="04A0" w:firstRow="1" w:lastRow="0" w:firstColumn="1" w:lastColumn="0" w:noHBand="0" w:noVBand="1"/>
      </w:tblPr>
      <w:tblGrid>
        <w:gridCol w:w="1088"/>
        <w:gridCol w:w="901"/>
        <w:gridCol w:w="901"/>
        <w:gridCol w:w="901"/>
        <w:gridCol w:w="1021"/>
        <w:gridCol w:w="1234"/>
        <w:gridCol w:w="1234"/>
        <w:gridCol w:w="1234"/>
      </w:tblGrid>
      <w:tr w:rsidR="00C0218E" w:rsidRPr="00F44A28" w14:paraId="1259D0F4" w14:textId="4C0A7D68" w:rsidTr="00C0218E">
        <w:trPr>
          <w:trHeight w:val="840"/>
          <w:jc w:val="center"/>
        </w:trPr>
        <w:tc>
          <w:tcPr>
            <w:tcW w:w="1088"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7027E6BA" w14:textId="28322F7C" w:rsidR="00C0218E" w:rsidRPr="00F44A28" w:rsidRDefault="00C0218E" w:rsidP="00F44A28">
            <w:pPr>
              <w:spacing w:before="0" w:after="0" w:line="240" w:lineRule="auto"/>
              <w:jc w:val="center"/>
              <w:rPr>
                <w:rFonts w:eastAsia="Times New Roman" w:cs="Arial"/>
                <w:color w:val="FFFFFF"/>
                <w:lang w:eastAsia="es-CL"/>
              </w:rPr>
            </w:pPr>
            <w:r w:rsidRPr="00F44A28">
              <w:rPr>
                <w:rFonts w:eastAsia="Times New Roman" w:cs="Arial"/>
                <w:color w:val="FFFFFF"/>
                <w:lang w:eastAsia="es-CL"/>
              </w:rPr>
              <w:t xml:space="preserve">ID </w:t>
            </w:r>
            <w:r>
              <w:rPr>
                <w:rFonts w:eastAsia="Times New Roman" w:cs="Arial"/>
                <w:color w:val="FFFFFF"/>
                <w:lang w:eastAsia="es-CL"/>
              </w:rPr>
              <w:t>HU</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45CB65C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RFN01</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270B847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RFN02</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7FE4A908"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RFN03</w:t>
            </w:r>
          </w:p>
        </w:tc>
        <w:tc>
          <w:tcPr>
            <w:tcW w:w="1021" w:type="dxa"/>
            <w:tcBorders>
              <w:top w:val="single" w:sz="4" w:space="0" w:color="auto"/>
              <w:left w:val="nil"/>
              <w:bottom w:val="single" w:sz="4" w:space="0" w:color="auto"/>
              <w:right w:val="single" w:sz="4" w:space="0" w:color="auto"/>
            </w:tcBorders>
            <w:shd w:val="clear" w:color="000000" w:fill="1F497D"/>
            <w:vAlign w:val="center"/>
            <w:hideMark/>
          </w:tcPr>
          <w:p w14:paraId="02358AC7"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General</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5B1992F0"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1</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7F26E63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2</w:t>
            </w:r>
          </w:p>
        </w:tc>
        <w:tc>
          <w:tcPr>
            <w:tcW w:w="1234" w:type="dxa"/>
            <w:tcBorders>
              <w:top w:val="single" w:sz="4" w:space="0" w:color="auto"/>
              <w:left w:val="nil"/>
              <w:bottom w:val="single" w:sz="4" w:space="0" w:color="auto"/>
              <w:right w:val="single" w:sz="4" w:space="0" w:color="auto"/>
            </w:tcBorders>
            <w:shd w:val="clear" w:color="000000" w:fill="1F497D"/>
          </w:tcPr>
          <w:p w14:paraId="4979EDAD" w14:textId="4B5F5560"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 xml:space="preserve">Especifico </w:t>
            </w:r>
            <w:r>
              <w:rPr>
                <w:rFonts w:eastAsia="Times New Roman" w:cs="Arial"/>
                <w:color w:val="FFFFFF"/>
                <w:lang w:eastAsia="es-CL"/>
              </w:rPr>
              <w:t>3</w:t>
            </w:r>
          </w:p>
        </w:tc>
      </w:tr>
      <w:tr w:rsidR="00C0218E" w:rsidRPr="00F44A28" w14:paraId="40255FB6" w14:textId="659FD91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B1CA8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OF0348-HU-01</w:t>
            </w:r>
          </w:p>
        </w:tc>
        <w:tc>
          <w:tcPr>
            <w:tcW w:w="901" w:type="dxa"/>
            <w:tcBorders>
              <w:top w:val="nil"/>
              <w:left w:val="nil"/>
              <w:bottom w:val="single" w:sz="4" w:space="0" w:color="auto"/>
              <w:right w:val="single" w:sz="4" w:space="0" w:color="auto"/>
            </w:tcBorders>
            <w:shd w:val="clear" w:color="000000" w:fill="FFFFFF"/>
            <w:vAlign w:val="center"/>
            <w:hideMark/>
          </w:tcPr>
          <w:p w14:paraId="31B3652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A3B4C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FEFB63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A2EDDF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305E8C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4BF0B67"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40583FFE" w14:textId="235B15EC"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200ECC5C" w14:textId="149BB7B0"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4D5952B"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OF0348-HU-02</w:t>
            </w:r>
          </w:p>
        </w:tc>
        <w:tc>
          <w:tcPr>
            <w:tcW w:w="901" w:type="dxa"/>
            <w:tcBorders>
              <w:top w:val="nil"/>
              <w:left w:val="nil"/>
              <w:bottom w:val="single" w:sz="4" w:space="0" w:color="auto"/>
              <w:right w:val="single" w:sz="4" w:space="0" w:color="auto"/>
            </w:tcBorders>
            <w:shd w:val="clear" w:color="000000" w:fill="FFFFFF"/>
            <w:vAlign w:val="center"/>
            <w:hideMark/>
          </w:tcPr>
          <w:p w14:paraId="40C87A7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60F448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72C3EC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6160F39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F6E4784"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24BA745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4E28832"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3D4F656" w14:textId="718FB4E9"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2C29E3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OF0348-HU-03</w:t>
            </w:r>
          </w:p>
        </w:tc>
        <w:tc>
          <w:tcPr>
            <w:tcW w:w="901" w:type="dxa"/>
            <w:tcBorders>
              <w:top w:val="nil"/>
              <w:left w:val="nil"/>
              <w:bottom w:val="single" w:sz="4" w:space="0" w:color="auto"/>
              <w:right w:val="single" w:sz="4" w:space="0" w:color="auto"/>
            </w:tcBorders>
            <w:shd w:val="clear" w:color="000000" w:fill="FFFFFF"/>
            <w:vAlign w:val="center"/>
            <w:hideMark/>
          </w:tcPr>
          <w:p w14:paraId="2F3C980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2A1C5C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32D06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159D19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DC948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DEEF90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11C4B2D"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253542F8" w14:textId="257CD2FE"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BFB04D5"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OF0348-HU-04</w:t>
            </w:r>
          </w:p>
        </w:tc>
        <w:tc>
          <w:tcPr>
            <w:tcW w:w="901" w:type="dxa"/>
            <w:tcBorders>
              <w:top w:val="nil"/>
              <w:left w:val="nil"/>
              <w:bottom w:val="single" w:sz="4" w:space="0" w:color="auto"/>
              <w:right w:val="single" w:sz="4" w:space="0" w:color="auto"/>
            </w:tcBorders>
            <w:shd w:val="clear" w:color="000000" w:fill="FFFFFF"/>
            <w:vAlign w:val="center"/>
            <w:hideMark/>
          </w:tcPr>
          <w:p w14:paraId="37F50CB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EF577D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A031EC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24C1014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1B59D43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02FCF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40B7255A"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03329C6" w14:textId="4D20C7AF"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756EAAE"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OF0348-HU-05</w:t>
            </w:r>
          </w:p>
        </w:tc>
        <w:tc>
          <w:tcPr>
            <w:tcW w:w="901" w:type="dxa"/>
            <w:tcBorders>
              <w:top w:val="nil"/>
              <w:left w:val="nil"/>
              <w:bottom w:val="single" w:sz="4" w:space="0" w:color="auto"/>
              <w:right w:val="single" w:sz="4" w:space="0" w:color="auto"/>
            </w:tcBorders>
            <w:shd w:val="clear" w:color="000000" w:fill="FFFFFF"/>
            <w:vAlign w:val="center"/>
            <w:hideMark/>
          </w:tcPr>
          <w:p w14:paraId="2C75CC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E3C12A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1A3652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46C91F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2429645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2FA1CE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7D99642E" w14:textId="7864D49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E5D1291" w14:textId="00A5303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35D66DB1"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OF0348-HU-06</w:t>
            </w:r>
          </w:p>
        </w:tc>
        <w:tc>
          <w:tcPr>
            <w:tcW w:w="901" w:type="dxa"/>
            <w:tcBorders>
              <w:top w:val="nil"/>
              <w:left w:val="nil"/>
              <w:bottom w:val="single" w:sz="4" w:space="0" w:color="auto"/>
              <w:right w:val="single" w:sz="4" w:space="0" w:color="auto"/>
            </w:tcBorders>
            <w:shd w:val="clear" w:color="000000" w:fill="FFFFFF"/>
            <w:vAlign w:val="center"/>
            <w:hideMark/>
          </w:tcPr>
          <w:p w14:paraId="7E3AF43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6B6F44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3C671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EF78BE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9BFAA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905CB8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5C37C9C1" w14:textId="4F3CF7EE"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6129C728" w14:textId="6343E32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639E246F"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OF0348-HU-07</w:t>
            </w:r>
          </w:p>
        </w:tc>
        <w:tc>
          <w:tcPr>
            <w:tcW w:w="901" w:type="dxa"/>
            <w:tcBorders>
              <w:top w:val="nil"/>
              <w:left w:val="nil"/>
              <w:bottom w:val="single" w:sz="4" w:space="0" w:color="auto"/>
              <w:right w:val="single" w:sz="4" w:space="0" w:color="auto"/>
            </w:tcBorders>
            <w:shd w:val="clear" w:color="000000" w:fill="FFFFFF"/>
            <w:vAlign w:val="center"/>
            <w:hideMark/>
          </w:tcPr>
          <w:p w14:paraId="44E8956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9B8A3E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B73B43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0D4CA9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E6DCA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50A8F5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3E6E4601" w14:textId="7100332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7E5B35D" w14:textId="2780715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CA3F79"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OF0348-HU-08</w:t>
            </w:r>
          </w:p>
        </w:tc>
        <w:tc>
          <w:tcPr>
            <w:tcW w:w="901" w:type="dxa"/>
            <w:tcBorders>
              <w:top w:val="nil"/>
              <w:left w:val="nil"/>
              <w:bottom w:val="single" w:sz="4" w:space="0" w:color="auto"/>
              <w:right w:val="single" w:sz="4" w:space="0" w:color="auto"/>
            </w:tcBorders>
            <w:shd w:val="clear" w:color="000000" w:fill="FFFFFF"/>
            <w:vAlign w:val="center"/>
            <w:hideMark/>
          </w:tcPr>
          <w:p w14:paraId="5BF1B4AF"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2AD927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901" w:type="dxa"/>
            <w:tcBorders>
              <w:top w:val="nil"/>
              <w:left w:val="nil"/>
              <w:bottom w:val="single" w:sz="4" w:space="0" w:color="auto"/>
              <w:right w:val="single" w:sz="4" w:space="0" w:color="auto"/>
            </w:tcBorders>
            <w:shd w:val="clear" w:color="000000" w:fill="FFFFFF"/>
            <w:vAlign w:val="center"/>
            <w:hideMark/>
          </w:tcPr>
          <w:p w14:paraId="37D8A0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C91E3A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3D679D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60E267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tcPr>
          <w:p w14:paraId="05894D22" w14:textId="77777777" w:rsidR="00C0218E" w:rsidRPr="00F44A28" w:rsidRDefault="00C0218E" w:rsidP="00F44A28">
            <w:pPr>
              <w:spacing w:before="0" w:after="0" w:line="240" w:lineRule="auto"/>
              <w:jc w:val="center"/>
              <w:rPr>
                <w:rFonts w:eastAsia="Times New Roman" w:cs="Arial"/>
                <w:color w:val="000000"/>
                <w:lang w:eastAsia="es-CL"/>
              </w:rPr>
            </w:pPr>
          </w:p>
        </w:tc>
      </w:tr>
    </w:tbl>
    <w:p w14:paraId="62B95363" w14:textId="14F11878" w:rsidR="00F44A28" w:rsidRPr="00F44A28" w:rsidRDefault="00F44A28" w:rsidP="00CF099B">
      <w:pPr>
        <w:rPr>
          <w:rFonts w:cs="Arial"/>
          <w:szCs w:val="24"/>
        </w:rPr>
        <w:sectPr w:rsidR="00F44A28" w:rsidRPr="00F44A28" w:rsidSect="00991BA6">
          <w:footnotePr>
            <w:numRestart w:val="eachSect"/>
          </w:footnotePr>
          <w:pgSz w:w="12240" w:h="15840"/>
          <w:pgMar w:top="1418" w:right="1418" w:bottom="1418" w:left="2268" w:header="709" w:footer="709" w:gutter="0"/>
          <w:cols w:space="708"/>
          <w:docGrid w:linePitch="360"/>
        </w:sectPr>
      </w:pPr>
    </w:p>
    <w:p w14:paraId="1B54F64F" w14:textId="3D168C76" w:rsidR="00F44A28" w:rsidRPr="001E3E04" w:rsidRDefault="00F44A28" w:rsidP="00F44A28">
      <w:pPr>
        <w:pStyle w:val="Ttulo2"/>
        <w:rPr>
          <w:rFonts w:cs="Arial"/>
        </w:rPr>
      </w:pPr>
      <w:r>
        <w:rPr>
          <w:rFonts w:cs="Arial"/>
        </w:rPr>
        <w:lastRenderedPageBreak/>
        <w:t>4</w:t>
      </w:r>
      <w:r w:rsidRPr="001E3E04">
        <w:rPr>
          <w:rFonts w:cs="Arial"/>
        </w:rPr>
        <w:t>.</w:t>
      </w:r>
      <w:r>
        <w:rPr>
          <w:rFonts w:cs="Arial"/>
        </w:rPr>
        <w:t>2</w:t>
      </w:r>
      <w:r w:rsidRPr="001E3E04">
        <w:rPr>
          <w:rFonts w:cs="Arial"/>
        </w:rPr>
        <w:t xml:space="preserve">. </w:t>
      </w:r>
      <w:r>
        <w:rPr>
          <w:rFonts w:cs="Arial"/>
        </w:rPr>
        <w:t>Plataforma XMPP-Iot OpenFire + SMACK</w:t>
      </w:r>
    </w:p>
    <w:p w14:paraId="5563A82C" w14:textId="2962558A" w:rsidR="00CF099B" w:rsidDel="00083E90" w:rsidRDefault="00F44A28" w:rsidP="00CF099B">
      <w:pPr>
        <w:rPr>
          <w:del w:id="206" w:author="Xhelo Aros" w:date="2018-09-10T03:03:00Z"/>
          <w:rFonts w:cs="Arial"/>
          <w:szCs w:val="24"/>
        </w:rPr>
      </w:pPr>
      <w:del w:id="207" w:author="Xhelo Aros" w:date="2018-09-10T03:03:00Z">
        <w:r w:rsidRPr="00414CC5" w:rsidDel="00083E90">
          <w:rPr>
            <w:rFonts w:cs="Arial"/>
            <w:szCs w:val="24"/>
          </w:rPr>
          <w:delText>En la presente subsección se divide en la profundización de sistema XMPP-IoT desarrollado, la presentación de los resultados y por último se presenta la plataforma desarrollada</w:delText>
        </w:r>
        <w:r w:rsidR="00414CC5" w:rsidDel="00083E90">
          <w:rPr>
            <w:rFonts w:cs="Arial"/>
            <w:szCs w:val="24"/>
          </w:rPr>
          <w:delText>.</w:delText>
        </w:r>
      </w:del>
    </w:p>
    <w:p w14:paraId="730DD31A" w14:textId="6028F44C" w:rsidR="00522DCB" w:rsidDel="00083E90" w:rsidRDefault="001B7C19" w:rsidP="00CF099B">
      <w:pPr>
        <w:rPr>
          <w:del w:id="208" w:author="Xhelo Aros" w:date="2018-09-10T03:03:00Z"/>
          <w:rFonts w:cs="Arial"/>
          <w:szCs w:val="24"/>
        </w:rPr>
      </w:pPr>
      <w:del w:id="209" w:author="Xhelo Aros" w:date="2018-09-10T03:03:00Z">
        <w:r w:rsidDel="00083E90">
          <w:rPr>
            <w:rFonts w:cs="Arial"/>
            <w:szCs w:val="24"/>
          </w:rPr>
          <w:delText>Un punto relevante por tratar</w:delText>
        </w:r>
        <w:r w:rsidR="00522DCB" w:rsidDel="00083E90">
          <w:rPr>
            <w:rFonts w:cs="Arial"/>
            <w:szCs w:val="24"/>
          </w:rPr>
          <w:delText xml:space="preserve"> es porque el objetivo, desde el comienzo del proyecto fue Openfire </w:delText>
        </w:r>
        <w:r w:rsidR="00C721DB" w:rsidDel="00083E90">
          <w:rPr>
            <w:rFonts w:cs="Arial"/>
            <w:szCs w:val="24"/>
          </w:rPr>
          <w:delText xml:space="preserve">para crear redes IoT </w:delText>
        </w:r>
        <w:r w:rsidR="00522DCB" w:rsidDel="00083E90">
          <w:rPr>
            <w:rFonts w:cs="Arial"/>
            <w:szCs w:val="24"/>
          </w:rPr>
          <w:delText>y no otro protocolo, como CoAP o MQTT</w:delText>
        </w:r>
        <w:r w:rsidR="00C721DB" w:rsidDel="00083E90">
          <w:rPr>
            <w:rFonts w:cs="Arial"/>
            <w:szCs w:val="24"/>
          </w:rPr>
          <w:delText>, que a diferencia de XMPP estos fueron diseñados desde su creación para este fin.</w:delText>
        </w:r>
      </w:del>
    </w:p>
    <w:p w14:paraId="5B4A9892" w14:textId="6D88B448" w:rsidR="00C721DB" w:rsidDel="00083E90" w:rsidRDefault="00C721DB" w:rsidP="00CF099B">
      <w:pPr>
        <w:rPr>
          <w:del w:id="210" w:author="Xhelo Aros" w:date="2018-09-10T03:03:00Z"/>
          <w:rFonts w:cs="Arial"/>
          <w:szCs w:val="24"/>
        </w:rPr>
      </w:pPr>
      <w:del w:id="211" w:author="Xhelo Aros" w:date="2018-09-10T03:03:00Z">
        <w:r w:rsidDel="00083E90">
          <w:rPr>
            <w:rFonts w:cs="Arial"/>
            <w:szCs w:val="24"/>
          </w:rPr>
          <w:delText xml:space="preserve">Para este fin, es de mucha utilidad analizar la tabla </w:delText>
        </w:r>
        <w:r w:rsidR="0018230C" w:rsidDel="00083E90">
          <w:rPr>
            <w:rFonts w:cs="Arial"/>
            <w:szCs w:val="24"/>
          </w:rPr>
          <w:delText xml:space="preserve">XXXX extraída </w:delText>
        </w:r>
        <w:r w:rsidDel="00083E90">
          <w:rPr>
            <w:rFonts w:cs="Arial"/>
            <w:szCs w:val="24"/>
          </w:rPr>
          <w:delText>de</w:delText>
        </w:r>
        <w:r w:rsidR="0018230C" w:rsidDel="00083E90">
          <w:rPr>
            <w:rFonts w:cs="Arial"/>
            <w:szCs w:val="24"/>
          </w:rPr>
          <w:delText>l</w:delText>
        </w:r>
        <w:r w:rsidDel="00083E90">
          <w:rPr>
            <w:rFonts w:cs="Arial"/>
            <w:szCs w:val="24"/>
          </w:rPr>
          <w:delText xml:space="preserve"> libro «Mastering Internet of Things»</w:delText>
        </w:r>
        <w:r w:rsidDel="00083E90">
          <w:rPr>
            <w:rStyle w:val="Refdenotaalpie"/>
            <w:rFonts w:cs="Arial"/>
            <w:szCs w:val="24"/>
          </w:rPr>
          <w:footnoteReference w:id="29"/>
        </w:r>
        <w:r w:rsidDel="00083E90">
          <w:rPr>
            <w:rFonts w:cs="Arial"/>
            <w:szCs w:val="24"/>
          </w:rPr>
          <w:delText>, en donde</w:delText>
        </w:r>
        <w:r w:rsidR="0018230C" w:rsidDel="00083E90">
          <w:rPr>
            <w:rFonts w:cs="Arial"/>
            <w:szCs w:val="24"/>
          </w:rPr>
          <w:delText>,</w:delText>
        </w:r>
        <w:r w:rsidDel="00083E90">
          <w:rPr>
            <w:rFonts w:cs="Arial"/>
            <w:szCs w:val="24"/>
          </w:rPr>
          <w:delText xml:space="preserve"> se analizan las </w:delText>
        </w:r>
        <w:r w:rsidR="0018230C" w:rsidDel="00083E90">
          <w:rPr>
            <w:rFonts w:cs="Arial"/>
            <w:szCs w:val="24"/>
          </w:rPr>
          <w:delText>bondades</w:delText>
        </w:r>
        <w:r w:rsidDel="00083E90">
          <w:rPr>
            <w:rFonts w:cs="Arial"/>
            <w:szCs w:val="24"/>
          </w:rPr>
          <w:delText xml:space="preserve"> de cada uno de los protocolos generalmente usados para desarrollar sistemas del Internet de las Cosas.</w:delText>
        </w:r>
      </w:del>
    </w:p>
    <w:p w14:paraId="709E1BBC" w14:textId="24FF22FD" w:rsidR="001B77D0" w:rsidDel="00083E90" w:rsidRDefault="001B77D0" w:rsidP="001B77D0">
      <w:pPr>
        <w:pStyle w:val="Descripcin"/>
        <w:rPr>
          <w:del w:id="214" w:author="Xhelo Aros" w:date="2018-09-10T03:03:00Z"/>
          <w:rFonts w:cs="Arial"/>
          <w:szCs w:val="24"/>
        </w:rPr>
      </w:pPr>
      <w:del w:id="215" w:author="Xhelo Aros" w:date="2018-09-10T03:03:00Z">
        <w:r w:rsidDel="00083E90">
          <w:delText xml:space="preserve">Tabla </w:delText>
        </w:r>
        <w:r w:rsidR="00A4020E" w:rsidDel="00083E90">
          <w:rPr>
            <w:b w:val="0"/>
            <w:bCs w:val="0"/>
            <w:noProof/>
          </w:rPr>
          <w:fldChar w:fldCharType="begin"/>
        </w:r>
        <w:r w:rsidR="00A4020E" w:rsidDel="00083E90">
          <w:rPr>
            <w:noProof/>
          </w:rPr>
          <w:delInstrText xml:space="preserve"> SEQ Tabla \* ARABIC </w:delInstrText>
        </w:r>
        <w:r w:rsidR="00A4020E" w:rsidDel="00083E90">
          <w:rPr>
            <w:b w:val="0"/>
            <w:bCs w:val="0"/>
            <w:noProof/>
          </w:rPr>
          <w:fldChar w:fldCharType="separate"/>
        </w:r>
        <w:r w:rsidR="00162541" w:rsidDel="00083E90">
          <w:rPr>
            <w:noProof/>
          </w:rPr>
          <w:delText>19</w:delText>
        </w:r>
        <w:r w:rsidR="00A4020E" w:rsidDel="00083E90">
          <w:rPr>
            <w:b w:val="0"/>
            <w:bCs w:val="0"/>
            <w:noProof/>
          </w:rPr>
          <w:fldChar w:fldCharType="end"/>
        </w:r>
        <w:r w:rsidR="00162541" w:rsidDel="00083E90">
          <w:rPr>
            <w:noProof/>
          </w:rPr>
          <w:delText>:</w:delText>
        </w:r>
        <w:r w:rsidDel="00083E90">
          <w:delText xml:space="preserve"> Comparativa de los cuatro protocolos IoT más utilizados.</w:delText>
        </w:r>
      </w:del>
    </w:p>
    <w:tbl>
      <w:tblPr>
        <w:tblStyle w:val="Tablaconcuadrcula4-nfasis1"/>
        <w:tblW w:w="7820" w:type="dxa"/>
        <w:jc w:val="center"/>
        <w:tblLook w:val="04A0" w:firstRow="1" w:lastRow="0" w:firstColumn="1" w:lastColumn="0" w:noHBand="0" w:noVBand="1"/>
      </w:tblPr>
      <w:tblGrid>
        <w:gridCol w:w="3415"/>
        <w:gridCol w:w="1101"/>
        <w:gridCol w:w="1101"/>
        <w:gridCol w:w="1101"/>
        <w:gridCol w:w="1102"/>
      </w:tblGrid>
      <w:tr w:rsidR="001B7C19" w:rsidDel="00083E90" w14:paraId="04DF9DB4" w14:textId="69ECC661" w:rsidTr="0018230C">
        <w:trPr>
          <w:cnfStyle w:val="100000000000" w:firstRow="1" w:lastRow="0" w:firstColumn="0" w:lastColumn="0" w:oddVBand="0" w:evenVBand="0" w:oddHBand="0" w:evenHBand="0" w:firstRowFirstColumn="0" w:firstRowLastColumn="0" w:lastRowFirstColumn="0" w:lastRowLastColumn="0"/>
          <w:trHeight w:val="796"/>
          <w:jc w:val="center"/>
          <w:del w:id="21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65CCF42" w14:textId="487A28A4" w:rsidR="001B7C19" w:rsidRPr="001B7C19" w:rsidDel="00083E90" w:rsidRDefault="001B7C19" w:rsidP="001B7C19">
            <w:pPr>
              <w:spacing w:line="259" w:lineRule="auto"/>
              <w:jc w:val="center"/>
              <w:rPr>
                <w:del w:id="217" w:author="Xhelo Aros" w:date="2018-09-10T03:03:00Z"/>
                <w:rFonts w:cs="Arial"/>
                <w:szCs w:val="24"/>
              </w:rPr>
            </w:pPr>
            <w:del w:id="218" w:author="Xhelo Aros" w:date="2018-09-10T03:03:00Z">
              <w:r w:rsidRPr="001B7C19" w:rsidDel="00083E90">
                <w:rPr>
                  <w:rFonts w:cs="Arial"/>
                  <w:b w:val="0"/>
                  <w:szCs w:val="24"/>
                </w:rPr>
                <w:delText>Característica</w:delText>
              </w:r>
            </w:del>
          </w:p>
        </w:tc>
        <w:tc>
          <w:tcPr>
            <w:tcW w:w="1101" w:type="dxa"/>
          </w:tcPr>
          <w:p w14:paraId="0187C7D5" w14:textId="779F4128"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19" w:author="Xhelo Aros" w:date="2018-09-10T03:03:00Z"/>
                <w:rFonts w:cs="Arial"/>
                <w:szCs w:val="24"/>
              </w:rPr>
            </w:pPr>
            <w:del w:id="220" w:author="Xhelo Aros" w:date="2018-09-10T03:03:00Z">
              <w:r w:rsidRPr="001B7C19" w:rsidDel="00083E90">
                <w:rPr>
                  <w:rFonts w:eastAsia="Cambria" w:cs="Arial"/>
                  <w:b w:val="0"/>
                  <w:szCs w:val="24"/>
                </w:rPr>
                <w:delText>HTTP</w:delText>
              </w:r>
            </w:del>
          </w:p>
        </w:tc>
        <w:tc>
          <w:tcPr>
            <w:tcW w:w="1101" w:type="dxa"/>
          </w:tcPr>
          <w:p w14:paraId="5109FA57" w14:textId="41378821"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21" w:author="Xhelo Aros" w:date="2018-09-10T03:03:00Z"/>
                <w:rFonts w:cs="Arial"/>
                <w:szCs w:val="24"/>
              </w:rPr>
            </w:pPr>
            <w:del w:id="222" w:author="Xhelo Aros" w:date="2018-09-10T03:03:00Z">
              <w:r w:rsidRPr="001B7C19" w:rsidDel="00083E90">
                <w:rPr>
                  <w:rFonts w:eastAsia="Cambria" w:cs="Arial"/>
                  <w:b w:val="0"/>
                  <w:szCs w:val="24"/>
                </w:rPr>
                <w:delText>CoAP</w:delText>
              </w:r>
            </w:del>
          </w:p>
        </w:tc>
        <w:tc>
          <w:tcPr>
            <w:tcW w:w="1101" w:type="dxa"/>
          </w:tcPr>
          <w:p w14:paraId="06D5ABC9" w14:textId="414877DE"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23" w:author="Xhelo Aros" w:date="2018-09-10T03:03:00Z"/>
                <w:rFonts w:cs="Arial"/>
                <w:szCs w:val="24"/>
              </w:rPr>
            </w:pPr>
            <w:del w:id="224" w:author="Xhelo Aros" w:date="2018-09-10T03:03:00Z">
              <w:r w:rsidRPr="001B7C19" w:rsidDel="00083E90">
                <w:rPr>
                  <w:rFonts w:eastAsia="Cambria" w:cs="Arial"/>
                  <w:b w:val="0"/>
                  <w:szCs w:val="24"/>
                </w:rPr>
                <w:delText>MQTT</w:delText>
              </w:r>
            </w:del>
          </w:p>
        </w:tc>
        <w:tc>
          <w:tcPr>
            <w:tcW w:w="1102" w:type="dxa"/>
          </w:tcPr>
          <w:p w14:paraId="4E2BE43C" w14:textId="5EF7F7DD"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25" w:author="Xhelo Aros" w:date="2018-09-10T03:03:00Z"/>
                <w:rFonts w:cs="Arial"/>
                <w:szCs w:val="24"/>
              </w:rPr>
            </w:pPr>
            <w:del w:id="226" w:author="Xhelo Aros" w:date="2018-09-10T03:03:00Z">
              <w:r w:rsidRPr="001B7C19" w:rsidDel="00083E90">
                <w:rPr>
                  <w:rFonts w:eastAsia="Cambria" w:cs="Arial"/>
                  <w:b w:val="0"/>
                  <w:szCs w:val="24"/>
                </w:rPr>
                <w:delText>XMPP</w:delText>
              </w:r>
            </w:del>
          </w:p>
        </w:tc>
      </w:tr>
      <w:tr w:rsidR="00C721DB" w:rsidDel="00083E90" w14:paraId="5B48ACA1" w14:textId="6A77DCD3" w:rsidTr="0018230C">
        <w:trPr>
          <w:cnfStyle w:val="000000100000" w:firstRow="0" w:lastRow="0" w:firstColumn="0" w:lastColumn="0" w:oddVBand="0" w:evenVBand="0" w:oddHBand="1" w:evenHBand="0" w:firstRowFirstColumn="0" w:firstRowLastColumn="0" w:lastRowFirstColumn="0" w:lastRowLastColumn="0"/>
          <w:trHeight w:val="796"/>
          <w:jc w:val="center"/>
          <w:del w:id="227"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FE4CC73" w14:textId="3A7C1EE6" w:rsidR="00C721DB" w:rsidRPr="001B7C19" w:rsidDel="00083E90" w:rsidRDefault="00C721DB" w:rsidP="00C721DB">
            <w:pPr>
              <w:spacing w:line="259" w:lineRule="auto"/>
              <w:jc w:val="left"/>
              <w:rPr>
                <w:del w:id="228" w:author="Xhelo Aros" w:date="2018-09-10T03:03:00Z"/>
                <w:rFonts w:eastAsia="Cambria" w:cs="Arial"/>
                <w:szCs w:val="24"/>
              </w:rPr>
            </w:pPr>
            <w:del w:id="229" w:author="Xhelo Aros" w:date="2018-09-10T03:03:00Z">
              <w:r w:rsidDel="00083E90">
                <w:rPr>
                  <w:rFonts w:eastAsia="Cambria" w:cs="Arial"/>
                  <w:szCs w:val="24"/>
                </w:rPr>
                <w:delText>Request / Response</w:delText>
              </w:r>
            </w:del>
          </w:p>
        </w:tc>
        <w:tc>
          <w:tcPr>
            <w:tcW w:w="1101" w:type="dxa"/>
          </w:tcPr>
          <w:p w14:paraId="37845B34" w14:textId="721CA1A7"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30" w:author="Xhelo Aros" w:date="2018-09-10T03:03:00Z"/>
                <w:rFonts w:cs="Arial"/>
                <w:szCs w:val="24"/>
              </w:rPr>
            </w:pPr>
            <w:del w:id="231" w:author="Xhelo Aros" w:date="2018-09-10T03:03:00Z">
              <w:r w:rsidRPr="001B7C19" w:rsidDel="00083E90">
                <w:rPr>
                  <w:rFonts w:ascii="Segoe UI Symbol" w:hAnsi="Segoe UI Symbol" w:cs="Segoe UI Symbol"/>
                  <w:szCs w:val="24"/>
                </w:rPr>
                <w:delText>✓</w:delText>
              </w:r>
            </w:del>
          </w:p>
        </w:tc>
        <w:tc>
          <w:tcPr>
            <w:tcW w:w="1101" w:type="dxa"/>
          </w:tcPr>
          <w:p w14:paraId="6BABA471" w14:textId="74EF6E23"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32" w:author="Xhelo Aros" w:date="2018-09-10T03:03:00Z"/>
                <w:rFonts w:cs="Arial"/>
                <w:szCs w:val="24"/>
              </w:rPr>
            </w:pPr>
            <w:del w:id="233" w:author="Xhelo Aros" w:date="2018-09-10T03:03:00Z">
              <w:r w:rsidRPr="001B7C19" w:rsidDel="00083E90">
                <w:rPr>
                  <w:rFonts w:ascii="Segoe UI Symbol" w:hAnsi="Segoe UI Symbol" w:cs="Segoe UI Symbol"/>
                  <w:szCs w:val="24"/>
                </w:rPr>
                <w:delText>✓</w:delText>
              </w:r>
            </w:del>
          </w:p>
        </w:tc>
        <w:tc>
          <w:tcPr>
            <w:tcW w:w="1101" w:type="dxa"/>
          </w:tcPr>
          <w:p w14:paraId="32D078FD" w14:textId="4CB387A2"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34" w:author="Xhelo Aros" w:date="2018-09-10T03:03:00Z"/>
                <w:rFonts w:ascii="Segoe UI Symbol" w:hAnsi="Segoe UI Symbol" w:cs="Segoe UI Symbol"/>
                <w:szCs w:val="24"/>
              </w:rPr>
            </w:pPr>
            <w:del w:id="235" w:author="Xhelo Aros" w:date="2018-09-10T03:03:00Z">
              <w:r w:rsidDel="00083E90">
                <w:rPr>
                  <w:rStyle w:val="st"/>
                  <w:rFonts w:ascii="Segoe UI Symbol" w:hAnsi="Segoe UI Symbol" w:cs="Segoe UI Symbol"/>
                </w:rPr>
                <w:delText>✕</w:delText>
              </w:r>
            </w:del>
          </w:p>
        </w:tc>
        <w:tc>
          <w:tcPr>
            <w:tcW w:w="1102" w:type="dxa"/>
          </w:tcPr>
          <w:p w14:paraId="02BE5828" w14:textId="757A28B0"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36" w:author="Xhelo Aros" w:date="2018-09-10T03:03:00Z"/>
                <w:rFonts w:ascii="Segoe UI Symbol" w:hAnsi="Segoe UI Symbol" w:cs="Segoe UI Symbol"/>
                <w:szCs w:val="24"/>
              </w:rPr>
            </w:pPr>
            <w:del w:id="237" w:author="Xhelo Aros" w:date="2018-09-10T03:03:00Z">
              <w:r w:rsidRPr="001B7C19" w:rsidDel="00083E90">
                <w:rPr>
                  <w:rFonts w:ascii="Segoe UI Symbol" w:hAnsi="Segoe UI Symbol" w:cs="Segoe UI Symbol"/>
                  <w:szCs w:val="24"/>
                </w:rPr>
                <w:delText>✓</w:delText>
              </w:r>
            </w:del>
          </w:p>
        </w:tc>
      </w:tr>
      <w:tr w:rsidR="001B7C19" w:rsidDel="00083E90" w14:paraId="03FE56A8" w14:textId="760C4216" w:rsidTr="0018230C">
        <w:trPr>
          <w:trHeight w:val="796"/>
          <w:jc w:val="center"/>
          <w:del w:id="238"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BA312B4" w14:textId="34FED776" w:rsidR="001B7C19" w:rsidRPr="001B7C19" w:rsidDel="00083E90" w:rsidRDefault="001B7C19" w:rsidP="00C721DB">
            <w:pPr>
              <w:spacing w:line="259" w:lineRule="auto"/>
              <w:jc w:val="left"/>
              <w:rPr>
                <w:del w:id="239" w:author="Xhelo Aros" w:date="2018-09-10T03:03:00Z"/>
                <w:rFonts w:cs="Arial"/>
                <w:szCs w:val="24"/>
              </w:rPr>
            </w:pPr>
            <w:del w:id="240" w:author="Xhelo Aros" w:date="2018-09-10T03:03:00Z">
              <w:r w:rsidRPr="001B7C19" w:rsidDel="00083E90">
                <w:rPr>
                  <w:rFonts w:eastAsia="Cambria" w:cs="Arial"/>
                  <w:szCs w:val="24"/>
                </w:rPr>
                <w:delText>Publish</w:delText>
              </w:r>
              <w:r w:rsidDel="00083E90">
                <w:rPr>
                  <w:rFonts w:eastAsia="Cambria" w:cs="Arial"/>
                  <w:szCs w:val="24"/>
                </w:rPr>
                <w:delText xml:space="preserve"> </w:delText>
              </w:r>
              <w:r w:rsidRPr="001B7C19" w:rsidDel="00083E90">
                <w:rPr>
                  <w:rFonts w:eastAsia="Cambria" w:cs="Arial"/>
                  <w:szCs w:val="24"/>
                </w:rPr>
                <w:delText>/ Subscribe</w:delText>
              </w:r>
            </w:del>
          </w:p>
          <w:p w14:paraId="5A1142C7" w14:textId="2F9C9C71" w:rsidR="001B7C19" w:rsidRPr="001B7C19" w:rsidDel="00083E90" w:rsidRDefault="001B7C19" w:rsidP="00C721DB">
            <w:pPr>
              <w:spacing w:line="259" w:lineRule="auto"/>
              <w:jc w:val="left"/>
              <w:rPr>
                <w:del w:id="241" w:author="Xhelo Aros" w:date="2018-09-10T03:03:00Z"/>
                <w:rFonts w:cs="Arial"/>
                <w:szCs w:val="24"/>
              </w:rPr>
            </w:pPr>
          </w:p>
        </w:tc>
        <w:tc>
          <w:tcPr>
            <w:tcW w:w="1101" w:type="dxa"/>
          </w:tcPr>
          <w:p w14:paraId="633BBFC1" w14:textId="410A979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42" w:author="Xhelo Aros" w:date="2018-09-10T03:03:00Z"/>
                <w:rFonts w:cs="Arial"/>
                <w:szCs w:val="24"/>
              </w:rPr>
            </w:pPr>
            <w:del w:id="243" w:author="Xhelo Aros" w:date="2018-09-10T03:03:00Z">
              <w:r w:rsidDel="00083E90">
                <w:rPr>
                  <w:rStyle w:val="st"/>
                  <w:rFonts w:ascii="Segoe UI Symbol" w:hAnsi="Segoe UI Symbol" w:cs="Segoe UI Symbol"/>
                </w:rPr>
                <w:delText>✕</w:delText>
              </w:r>
            </w:del>
          </w:p>
        </w:tc>
        <w:tc>
          <w:tcPr>
            <w:tcW w:w="1101" w:type="dxa"/>
          </w:tcPr>
          <w:p w14:paraId="06384BCC" w14:textId="4B422DAD"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44" w:author="Xhelo Aros" w:date="2018-09-10T03:03:00Z"/>
                <w:rFonts w:cs="Arial"/>
                <w:szCs w:val="24"/>
              </w:rPr>
            </w:pPr>
            <w:del w:id="245" w:author="Xhelo Aros" w:date="2018-09-10T03:03:00Z">
              <w:r w:rsidDel="00083E90">
                <w:rPr>
                  <w:rStyle w:val="st"/>
                  <w:rFonts w:ascii="Segoe UI Symbol" w:hAnsi="Segoe UI Symbol" w:cs="Segoe UI Symbol"/>
                </w:rPr>
                <w:delText>✕</w:delText>
              </w:r>
            </w:del>
          </w:p>
        </w:tc>
        <w:tc>
          <w:tcPr>
            <w:tcW w:w="1101" w:type="dxa"/>
          </w:tcPr>
          <w:p w14:paraId="38C08E2D" w14:textId="3D4E45F1"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46" w:author="Xhelo Aros" w:date="2018-09-10T03:03:00Z"/>
                <w:rFonts w:cs="Arial"/>
                <w:szCs w:val="24"/>
              </w:rPr>
            </w:pPr>
            <w:del w:id="247" w:author="Xhelo Aros" w:date="2018-09-10T03:03:00Z">
              <w:r w:rsidRPr="001B7C19" w:rsidDel="00083E90">
                <w:rPr>
                  <w:rFonts w:ascii="Segoe UI Symbol" w:hAnsi="Segoe UI Symbol" w:cs="Segoe UI Symbol"/>
                  <w:szCs w:val="24"/>
                </w:rPr>
                <w:delText>✓</w:delText>
              </w:r>
            </w:del>
          </w:p>
        </w:tc>
        <w:tc>
          <w:tcPr>
            <w:tcW w:w="1102" w:type="dxa"/>
          </w:tcPr>
          <w:p w14:paraId="4E1B2F9C" w14:textId="23685EDE"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48" w:author="Xhelo Aros" w:date="2018-09-10T03:03:00Z"/>
                <w:rFonts w:cs="Arial"/>
                <w:szCs w:val="24"/>
              </w:rPr>
            </w:pPr>
            <w:del w:id="249" w:author="Xhelo Aros" w:date="2018-09-10T03:03:00Z">
              <w:r w:rsidRPr="001B7C19" w:rsidDel="00083E90">
                <w:rPr>
                  <w:rFonts w:ascii="Segoe UI Symbol" w:hAnsi="Segoe UI Symbol" w:cs="Segoe UI Symbol"/>
                  <w:szCs w:val="24"/>
                </w:rPr>
                <w:delText>✓</w:delText>
              </w:r>
            </w:del>
          </w:p>
        </w:tc>
      </w:tr>
      <w:tr w:rsidR="001B7C19" w:rsidDel="00083E90" w14:paraId="7F959CE1" w14:textId="539E7695" w:rsidTr="0018230C">
        <w:trPr>
          <w:cnfStyle w:val="000000100000" w:firstRow="0" w:lastRow="0" w:firstColumn="0" w:lastColumn="0" w:oddVBand="0" w:evenVBand="0" w:oddHBand="1" w:evenHBand="0" w:firstRowFirstColumn="0" w:firstRowLastColumn="0" w:lastRowFirstColumn="0" w:lastRowLastColumn="0"/>
          <w:trHeight w:val="796"/>
          <w:jc w:val="center"/>
          <w:del w:id="250"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4F1C7C" w14:textId="557C5FAA" w:rsidR="001B7C19" w:rsidRPr="001B7C19" w:rsidDel="00083E90" w:rsidRDefault="001B7C19" w:rsidP="00C721DB">
            <w:pPr>
              <w:spacing w:line="259" w:lineRule="auto"/>
              <w:jc w:val="left"/>
              <w:rPr>
                <w:del w:id="251" w:author="Xhelo Aros" w:date="2018-09-10T03:03:00Z"/>
                <w:rFonts w:cs="Arial"/>
                <w:szCs w:val="24"/>
              </w:rPr>
            </w:pPr>
            <w:del w:id="252" w:author="Xhelo Aros" w:date="2018-09-10T03:03:00Z">
              <w:r w:rsidRPr="001B7C19" w:rsidDel="00083E90">
                <w:rPr>
                  <w:rFonts w:eastAsia="Cambria" w:cs="Arial"/>
                  <w:szCs w:val="24"/>
                </w:rPr>
                <w:delText>Multicast</w:delText>
              </w:r>
            </w:del>
          </w:p>
        </w:tc>
        <w:tc>
          <w:tcPr>
            <w:tcW w:w="1101" w:type="dxa"/>
          </w:tcPr>
          <w:p w14:paraId="29049664" w14:textId="7E786BB8"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53" w:author="Xhelo Aros" w:date="2018-09-10T03:03:00Z"/>
                <w:rFonts w:cs="Arial"/>
                <w:szCs w:val="24"/>
              </w:rPr>
            </w:pPr>
            <w:del w:id="254" w:author="Xhelo Aros" w:date="2018-09-10T03:03:00Z">
              <w:r w:rsidDel="00083E90">
                <w:rPr>
                  <w:rStyle w:val="st"/>
                  <w:rFonts w:ascii="Segoe UI Symbol" w:hAnsi="Segoe UI Symbol" w:cs="Segoe UI Symbol"/>
                </w:rPr>
                <w:delText>✕</w:delText>
              </w:r>
            </w:del>
          </w:p>
        </w:tc>
        <w:tc>
          <w:tcPr>
            <w:tcW w:w="1101" w:type="dxa"/>
          </w:tcPr>
          <w:p w14:paraId="300A4FE6" w14:textId="0645F240"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55" w:author="Xhelo Aros" w:date="2018-09-10T03:03:00Z"/>
                <w:rFonts w:cs="Arial"/>
                <w:szCs w:val="24"/>
              </w:rPr>
            </w:pPr>
            <w:del w:id="256" w:author="Xhelo Aros" w:date="2018-09-10T03:03:00Z">
              <w:r w:rsidDel="00083E90">
                <w:rPr>
                  <w:rStyle w:val="st"/>
                  <w:rFonts w:ascii="Segoe UI Symbol" w:hAnsi="Segoe UI Symbol" w:cs="Segoe UI Symbol"/>
                </w:rPr>
                <w:delText>✕</w:delText>
              </w:r>
            </w:del>
          </w:p>
        </w:tc>
        <w:tc>
          <w:tcPr>
            <w:tcW w:w="1101" w:type="dxa"/>
          </w:tcPr>
          <w:p w14:paraId="16A7EEAB" w14:textId="628FF5A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57" w:author="Xhelo Aros" w:date="2018-09-10T03:03:00Z"/>
                <w:rFonts w:cs="Arial"/>
                <w:szCs w:val="24"/>
              </w:rPr>
            </w:pPr>
            <w:del w:id="258" w:author="Xhelo Aros" w:date="2018-09-10T03:03:00Z">
              <w:r w:rsidRPr="001B7C19" w:rsidDel="00083E90">
                <w:rPr>
                  <w:rFonts w:ascii="Segoe UI Symbol" w:hAnsi="Segoe UI Symbol" w:cs="Segoe UI Symbol"/>
                  <w:szCs w:val="24"/>
                </w:rPr>
                <w:delText>✓</w:delText>
              </w:r>
            </w:del>
          </w:p>
        </w:tc>
        <w:tc>
          <w:tcPr>
            <w:tcW w:w="1102" w:type="dxa"/>
          </w:tcPr>
          <w:p w14:paraId="437BCDDE" w14:textId="3F8104B5"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59" w:author="Xhelo Aros" w:date="2018-09-10T03:03:00Z"/>
                <w:rFonts w:cs="Arial"/>
                <w:szCs w:val="24"/>
              </w:rPr>
            </w:pPr>
            <w:del w:id="260" w:author="Xhelo Aros" w:date="2018-09-10T03:03:00Z">
              <w:r w:rsidRPr="001B7C19" w:rsidDel="00083E90">
                <w:rPr>
                  <w:rFonts w:ascii="Segoe UI Symbol" w:hAnsi="Segoe UI Symbol" w:cs="Segoe UI Symbol"/>
                  <w:szCs w:val="24"/>
                </w:rPr>
                <w:delText>✓</w:delText>
              </w:r>
            </w:del>
          </w:p>
        </w:tc>
      </w:tr>
      <w:tr w:rsidR="001B7C19" w:rsidDel="00083E90" w14:paraId="31F66E26" w14:textId="50AB5E51" w:rsidTr="0018230C">
        <w:trPr>
          <w:trHeight w:val="796"/>
          <w:jc w:val="center"/>
          <w:del w:id="26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DF43267" w14:textId="618B7418" w:rsidR="001B7C19" w:rsidRPr="001B7C19" w:rsidDel="00083E90" w:rsidRDefault="001B7C19" w:rsidP="00C721DB">
            <w:pPr>
              <w:spacing w:line="259" w:lineRule="auto"/>
              <w:ind w:right="65"/>
              <w:jc w:val="left"/>
              <w:rPr>
                <w:del w:id="262" w:author="Xhelo Aros" w:date="2018-09-10T03:03:00Z"/>
                <w:rFonts w:cs="Arial"/>
                <w:szCs w:val="24"/>
              </w:rPr>
            </w:pPr>
            <w:del w:id="263" w:author="Xhelo Aros" w:date="2018-09-10T03:03:00Z">
              <w:r w:rsidRPr="001B7C19" w:rsidDel="00083E90">
                <w:rPr>
                  <w:rFonts w:eastAsia="Cambria" w:cs="Arial"/>
                  <w:szCs w:val="24"/>
                </w:rPr>
                <w:delText>Bypasses firewall</w:delText>
              </w:r>
            </w:del>
          </w:p>
        </w:tc>
        <w:tc>
          <w:tcPr>
            <w:tcW w:w="1101" w:type="dxa"/>
          </w:tcPr>
          <w:p w14:paraId="6C3E507D" w14:textId="7D28EF8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64" w:author="Xhelo Aros" w:date="2018-09-10T03:03:00Z"/>
                <w:rFonts w:cs="Arial"/>
                <w:szCs w:val="24"/>
              </w:rPr>
            </w:pPr>
            <w:del w:id="265" w:author="Xhelo Aros" w:date="2018-09-10T03:03:00Z">
              <w:r w:rsidDel="00083E90">
                <w:rPr>
                  <w:rStyle w:val="st"/>
                  <w:rFonts w:ascii="Segoe UI Symbol" w:hAnsi="Segoe UI Symbol" w:cs="Segoe UI Symbol"/>
                </w:rPr>
                <w:delText>✕</w:delText>
              </w:r>
            </w:del>
          </w:p>
        </w:tc>
        <w:tc>
          <w:tcPr>
            <w:tcW w:w="1101" w:type="dxa"/>
          </w:tcPr>
          <w:p w14:paraId="2DA2B8A8" w14:textId="02F0CA1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66" w:author="Xhelo Aros" w:date="2018-09-10T03:03:00Z"/>
                <w:rFonts w:cs="Arial"/>
                <w:szCs w:val="24"/>
              </w:rPr>
            </w:pPr>
            <w:del w:id="267"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5692D893" w14:textId="3AFEEDE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68" w:author="Xhelo Aros" w:date="2018-09-10T03:03:00Z"/>
                <w:rFonts w:cs="Arial"/>
                <w:szCs w:val="24"/>
              </w:rPr>
            </w:pPr>
            <w:del w:id="269" w:author="Xhelo Aros" w:date="2018-09-10T03:03:00Z">
              <w:r w:rsidRPr="001B7C19" w:rsidDel="00083E90">
                <w:rPr>
                  <w:rFonts w:ascii="Segoe UI Symbol" w:hAnsi="Segoe UI Symbol" w:cs="Segoe UI Symbol"/>
                  <w:szCs w:val="24"/>
                </w:rPr>
                <w:delText>✓</w:delText>
              </w:r>
            </w:del>
          </w:p>
        </w:tc>
        <w:tc>
          <w:tcPr>
            <w:tcW w:w="1102" w:type="dxa"/>
          </w:tcPr>
          <w:p w14:paraId="5A8B6D8C" w14:textId="7BFDBF9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70" w:author="Xhelo Aros" w:date="2018-09-10T03:03:00Z"/>
                <w:rFonts w:cs="Arial"/>
                <w:szCs w:val="24"/>
              </w:rPr>
            </w:pPr>
            <w:del w:id="271" w:author="Xhelo Aros" w:date="2018-09-10T03:03:00Z">
              <w:r w:rsidRPr="001B7C19" w:rsidDel="00083E90">
                <w:rPr>
                  <w:rFonts w:ascii="Segoe UI Symbol" w:hAnsi="Segoe UI Symbol" w:cs="Segoe UI Symbol"/>
                  <w:szCs w:val="24"/>
                </w:rPr>
                <w:delText>✓</w:delText>
              </w:r>
            </w:del>
          </w:p>
        </w:tc>
      </w:tr>
      <w:tr w:rsidR="001B7C19" w:rsidDel="00083E90" w14:paraId="270D8370" w14:textId="5EE18DDB" w:rsidTr="0018230C">
        <w:trPr>
          <w:cnfStyle w:val="000000100000" w:firstRow="0" w:lastRow="0" w:firstColumn="0" w:lastColumn="0" w:oddVBand="0" w:evenVBand="0" w:oddHBand="1" w:evenHBand="0" w:firstRowFirstColumn="0" w:firstRowLastColumn="0" w:lastRowFirstColumn="0" w:lastRowLastColumn="0"/>
          <w:trHeight w:val="796"/>
          <w:jc w:val="center"/>
          <w:del w:id="27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5EC7CEC" w14:textId="25ABB960" w:rsidR="001B7C19" w:rsidRPr="001B7C19" w:rsidDel="00083E90" w:rsidRDefault="001B7C19" w:rsidP="00C721DB">
            <w:pPr>
              <w:spacing w:line="259" w:lineRule="auto"/>
              <w:jc w:val="left"/>
              <w:rPr>
                <w:del w:id="273" w:author="Xhelo Aros" w:date="2018-09-10T03:03:00Z"/>
                <w:rFonts w:cs="Arial"/>
                <w:szCs w:val="24"/>
              </w:rPr>
            </w:pPr>
            <w:del w:id="274" w:author="Xhelo Aros" w:date="2018-09-10T03:03:00Z">
              <w:r w:rsidRPr="001B7C19" w:rsidDel="00083E90">
                <w:rPr>
                  <w:rFonts w:eastAsia="Cambria" w:cs="Arial"/>
                  <w:szCs w:val="24"/>
                </w:rPr>
                <w:delText>Federation</w:delText>
              </w:r>
            </w:del>
          </w:p>
        </w:tc>
        <w:tc>
          <w:tcPr>
            <w:tcW w:w="1101" w:type="dxa"/>
          </w:tcPr>
          <w:p w14:paraId="6C8150C2" w14:textId="614D0BE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75" w:author="Xhelo Aros" w:date="2018-09-10T03:03:00Z"/>
                <w:rFonts w:cs="Arial"/>
                <w:szCs w:val="24"/>
              </w:rPr>
            </w:pPr>
            <w:del w:id="276" w:author="Xhelo Aros" w:date="2018-09-10T03:03:00Z">
              <w:r w:rsidDel="00083E90">
                <w:rPr>
                  <w:rStyle w:val="st"/>
                  <w:rFonts w:ascii="Segoe UI Symbol" w:hAnsi="Segoe UI Symbol" w:cs="Segoe UI Symbol"/>
                </w:rPr>
                <w:delText>✕</w:delText>
              </w:r>
            </w:del>
          </w:p>
        </w:tc>
        <w:tc>
          <w:tcPr>
            <w:tcW w:w="1101" w:type="dxa"/>
          </w:tcPr>
          <w:p w14:paraId="38041950" w14:textId="28D08AF6"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77" w:author="Xhelo Aros" w:date="2018-09-10T03:03:00Z"/>
                <w:rFonts w:cs="Arial"/>
                <w:szCs w:val="24"/>
              </w:rPr>
            </w:pPr>
            <w:del w:id="278" w:author="Xhelo Aros" w:date="2018-09-10T03:03:00Z">
              <w:r w:rsidDel="00083E90">
                <w:rPr>
                  <w:rStyle w:val="st"/>
                  <w:rFonts w:ascii="Segoe UI Symbol" w:hAnsi="Segoe UI Symbol" w:cs="Segoe UI Symbol"/>
                </w:rPr>
                <w:delText>✕</w:delText>
              </w:r>
            </w:del>
          </w:p>
        </w:tc>
        <w:tc>
          <w:tcPr>
            <w:tcW w:w="1101" w:type="dxa"/>
          </w:tcPr>
          <w:p w14:paraId="104BEF34" w14:textId="503B0DF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79" w:author="Xhelo Aros" w:date="2018-09-10T03:03:00Z"/>
                <w:rFonts w:cs="Arial"/>
                <w:szCs w:val="24"/>
              </w:rPr>
            </w:pPr>
            <w:del w:id="280" w:author="Xhelo Aros" w:date="2018-09-10T03:03:00Z">
              <w:r w:rsidRPr="001B7C19" w:rsidDel="00083E90">
                <w:rPr>
                  <w:rFonts w:ascii="Segoe UI Symbol" w:hAnsi="Segoe UI Symbol" w:cs="Segoe UI Symbol"/>
                  <w:szCs w:val="24"/>
                </w:rPr>
                <w:delText>✓</w:delText>
              </w:r>
            </w:del>
          </w:p>
        </w:tc>
        <w:tc>
          <w:tcPr>
            <w:tcW w:w="1102" w:type="dxa"/>
          </w:tcPr>
          <w:p w14:paraId="4C2448E6" w14:textId="6F77B82D"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81" w:author="Xhelo Aros" w:date="2018-09-10T03:03:00Z"/>
                <w:rFonts w:cs="Arial"/>
                <w:szCs w:val="24"/>
              </w:rPr>
            </w:pPr>
            <w:del w:id="282"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91B87CE" w14:textId="7DEA0427" w:rsidTr="0018230C">
        <w:trPr>
          <w:trHeight w:val="796"/>
          <w:jc w:val="center"/>
          <w:del w:id="283"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C781808" w14:textId="7D67BF22" w:rsidR="001B7C19" w:rsidRPr="001B7C19" w:rsidDel="00083E90" w:rsidRDefault="001B7C19" w:rsidP="00C721DB">
            <w:pPr>
              <w:spacing w:line="259" w:lineRule="auto"/>
              <w:jc w:val="left"/>
              <w:rPr>
                <w:del w:id="284" w:author="Xhelo Aros" w:date="2018-09-10T03:03:00Z"/>
                <w:rFonts w:cs="Arial"/>
                <w:szCs w:val="24"/>
              </w:rPr>
            </w:pPr>
            <w:del w:id="285" w:author="Xhelo Aros" w:date="2018-09-10T03:03:00Z">
              <w:r w:rsidRPr="001B7C19" w:rsidDel="00083E90">
                <w:rPr>
                  <w:rFonts w:eastAsia="Cambria" w:cs="Arial"/>
                  <w:szCs w:val="24"/>
                </w:rPr>
                <w:delText>Authentication</w:delText>
              </w:r>
            </w:del>
          </w:p>
        </w:tc>
        <w:tc>
          <w:tcPr>
            <w:tcW w:w="1101" w:type="dxa"/>
          </w:tcPr>
          <w:p w14:paraId="363EDB86" w14:textId="3EB3E6E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86" w:author="Xhelo Aros" w:date="2018-09-10T03:03:00Z"/>
                <w:rFonts w:cs="Arial"/>
                <w:szCs w:val="24"/>
              </w:rPr>
            </w:pPr>
            <w:del w:id="287"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24787DBF" w14:textId="7376199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88" w:author="Xhelo Aros" w:date="2018-09-10T03:03:00Z"/>
                <w:rFonts w:cs="Arial"/>
                <w:szCs w:val="24"/>
              </w:rPr>
            </w:pPr>
            <w:del w:id="289"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3D7CC89A" w14:textId="34A9D2CC"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90" w:author="Xhelo Aros" w:date="2018-09-10T03:03:00Z"/>
                <w:rFonts w:cs="Arial"/>
                <w:szCs w:val="24"/>
              </w:rPr>
            </w:pPr>
            <w:del w:id="291" w:author="Xhelo Aros" w:date="2018-09-10T03:03:00Z">
              <w:r w:rsidRPr="001B7C19" w:rsidDel="00083E90">
                <w:rPr>
                  <w:rFonts w:ascii="Segoe UI Symbol" w:hAnsi="Segoe UI Symbol" w:cs="Segoe UI Symbol"/>
                  <w:szCs w:val="24"/>
                </w:rPr>
                <w:delText>✓</w:delText>
              </w:r>
            </w:del>
          </w:p>
        </w:tc>
        <w:tc>
          <w:tcPr>
            <w:tcW w:w="1102" w:type="dxa"/>
          </w:tcPr>
          <w:p w14:paraId="772888F8" w14:textId="50EBB776"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292" w:author="Xhelo Aros" w:date="2018-09-10T03:03:00Z"/>
                <w:rFonts w:cs="Arial"/>
                <w:szCs w:val="24"/>
              </w:rPr>
            </w:pPr>
            <w:del w:id="293" w:author="Xhelo Aros" w:date="2018-09-10T03:03:00Z">
              <w:r w:rsidRPr="001B7C19" w:rsidDel="00083E90">
                <w:rPr>
                  <w:rFonts w:ascii="Segoe UI Symbol" w:hAnsi="Segoe UI Symbol" w:cs="Segoe UI Symbol"/>
                  <w:szCs w:val="24"/>
                </w:rPr>
                <w:delText>✓</w:delText>
              </w:r>
            </w:del>
          </w:p>
        </w:tc>
      </w:tr>
      <w:tr w:rsidR="001B7C19" w:rsidDel="00083E90" w14:paraId="60EB3F06" w14:textId="32918E91" w:rsidTr="0018230C">
        <w:trPr>
          <w:cnfStyle w:val="000000100000" w:firstRow="0" w:lastRow="0" w:firstColumn="0" w:lastColumn="0" w:oddVBand="0" w:evenVBand="0" w:oddHBand="1" w:evenHBand="0" w:firstRowFirstColumn="0" w:firstRowLastColumn="0" w:lastRowFirstColumn="0" w:lastRowLastColumn="0"/>
          <w:trHeight w:val="796"/>
          <w:jc w:val="center"/>
          <w:del w:id="294"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035D176" w14:textId="59FF9254" w:rsidR="001B7C19" w:rsidRPr="001B7C19" w:rsidDel="00083E90" w:rsidRDefault="001B7C19" w:rsidP="00C721DB">
            <w:pPr>
              <w:spacing w:line="259" w:lineRule="auto"/>
              <w:jc w:val="left"/>
              <w:rPr>
                <w:del w:id="295" w:author="Xhelo Aros" w:date="2018-09-10T03:03:00Z"/>
                <w:rFonts w:cs="Arial"/>
                <w:szCs w:val="24"/>
              </w:rPr>
            </w:pPr>
            <w:del w:id="296" w:author="Xhelo Aros" w:date="2018-09-10T03:03:00Z">
              <w:r w:rsidRPr="001B7C19" w:rsidDel="00083E90">
                <w:rPr>
                  <w:rFonts w:eastAsia="Cambria" w:cs="Arial"/>
                  <w:szCs w:val="24"/>
                </w:rPr>
                <w:delText>Network Identity</w:delText>
              </w:r>
            </w:del>
          </w:p>
        </w:tc>
        <w:tc>
          <w:tcPr>
            <w:tcW w:w="1101" w:type="dxa"/>
          </w:tcPr>
          <w:p w14:paraId="0BB17DBA" w14:textId="04C434A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7" w:author="Xhelo Aros" w:date="2018-09-10T03:03:00Z"/>
                <w:rFonts w:cs="Arial"/>
                <w:szCs w:val="24"/>
              </w:rPr>
            </w:pPr>
            <w:del w:id="298" w:author="Xhelo Aros" w:date="2018-09-10T03:03:00Z">
              <w:r w:rsidDel="00083E90">
                <w:rPr>
                  <w:rStyle w:val="st"/>
                  <w:rFonts w:ascii="Segoe UI Symbol" w:hAnsi="Segoe UI Symbol" w:cs="Segoe UI Symbol"/>
                </w:rPr>
                <w:delText>✕</w:delText>
              </w:r>
            </w:del>
          </w:p>
        </w:tc>
        <w:tc>
          <w:tcPr>
            <w:tcW w:w="1101" w:type="dxa"/>
          </w:tcPr>
          <w:p w14:paraId="33310497" w14:textId="2635F5D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9" w:author="Xhelo Aros" w:date="2018-09-10T03:03:00Z"/>
                <w:rFonts w:cs="Arial"/>
                <w:szCs w:val="24"/>
              </w:rPr>
            </w:pPr>
            <w:del w:id="300" w:author="Xhelo Aros" w:date="2018-09-10T03:03:00Z">
              <w:r w:rsidDel="00083E90">
                <w:rPr>
                  <w:rStyle w:val="st"/>
                  <w:rFonts w:ascii="Segoe UI Symbol" w:hAnsi="Segoe UI Symbol" w:cs="Segoe UI Symbol"/>
                </w:rPr>
                <w:delText>✕</w:delText>
              </w:r>
            </w:del>
          </w:p>
        </w:tc>
        <w:tc>
          <w:tcPr>
            <w:tcW w:w="1101" w:type="dxa"/>
          </w:tcPr>
          <w:p w14:paraId="7A89DB49" w14:textId="587513E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01" w:author="Xhelo Aros" w:date="2018-09-10T03:03:00Z"/>
                <w:rFonts w:cs="Arial"/>
                <w:szCs w:val="24"/>
              </w:rPr>
            </w:pPr>
            <w:del w:id="302" w:author="Xhelo Aros" w:date="2018-09-10T03:03:00Z">
              <w:r w:rsidDel="00083E90">
                <w:rPr>
                  <w:rStyle w:val="st"/>
                  <w:rFonts w:ascii="Segoe UI Symbol" w:hAnsi="Segoe UI Symbol" w:cs="Segoe UI Symbol"/>
                </w:rPr>
                <w:delText>✕</w:delText>
              </w:r>
            </w:del>
          </w:p>
        </w:tc>
        <w:tc>
          <w:tcPr>
            <w:tcW w:w="1102" w:type="dxa"/>
          </w:tcPr>
          <w:p w14:paraId="15AE75D6" w14:textId="2821C50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03" w:author="Xhelo Aros" w:date="2018-09-10T03:03:00Z"/>
                <w:rFonts w:cs="Arial"/>
                <w:szCs w:val="24"/>
              </w:rPr>
            </w:pPr>
            <w:del w:id="304" w:author="Xhelo Aros" w:date="2018-09-10T03:03:00Z">
              <w:r w:rsidRPr="001B7C19" w:rsidDel="00083E90">
                <w:rPr>
                  <w:rFonts w:ascii="Segoe UI Symbol" w:hAnsi="Segoe UI Symbol" w:cs="Segoe UI Symbol"/>
                  <w:szCs w:val="24"/>
                </w:rPr>
                <w:delText>✓</w:delText>
              </w:r>
            </w:del>
          </w:p>
        </w:tc>
      </w:tr>
      <w:tr w:rsidR="001B7C19" w:rsidDel="00083E90" w14:paraId="3F2A54E3" w14:textId="309AF82A" w:rsidTr="0018230C">
        <w:trPr>
          <w:trHeight w:val="796"/>
          <w:jc w:val="center"/>
          <w:del w:id="30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3BDDB06E" w14:textId="325CD76E" w:rsidR="001B7C19" w:rsidRPr="001B7C19" w:rsidDel="00083E90" w:rsidRDefault="001B7C19" w:rsidP="00C721DB">
            <w:pPr>
              <w:spacing w:line="259" w:lineRule="auto"/>
              <w:jc w:val="left"/>
              <w:rPr>
                <w:del w:id="306" w:author="Xhelo Aros" w:date="2018-09-10T03:03:00Z"/>
                <w:rFonts w:cs="Arial"/>
                <w:szCs w:val="24"/>
              </w:rPr>
            </w:pPr>
            <w:del w:id="307" w:author="Xhelo Aros" w:date="2018-09-10T03:03:00Z">
              <w:r w:rsidRPr="001B7C19" w:rsidDel="00083E90">
                <w:rPr>
                  <w:rFonts w:eastAsia="Cambria" w:cs="Arial"/>
                  <w:szCs w:val="24"/>
                </w:rPr>
                <w:delText>Authorization</w:delText>
              </w:r>
            </w:del>
          </w:p>
        </w:tc>
        <w:tc>
          <w:tcPr>
            <w:tcW w:w="1101" w:type="dxa"/>
          </w:tcPr>
          <w:p w14:paraId="42C65157" w14:textId="02DD105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8" w:author="Xhelo Aros" w:date="2018-09-10T03:03:00Z"/>
                <w:rFonts w:cs="Arial"/>
                <w:szCs w:val="24"/>
              </w:rPr>
            </w:pPr>
            <w:del w:id="309"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4D2B473A" w14:textId="3C323537"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0" w:author="Xhelo Aros" w:date="2018-09-10T03:03:00Z"/>
                <w:rFonts w:cs="Arial"/>
                <w:szCs w:val="24"/>
              </w:rPr>
            </w:pPr>
            <w:del w:id="311"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105866FF" w14:textId="6F8AA776"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2" w:author="Xhelo Aros" w:date="2018-09-10T03:03:00Z"/>
                <w:rFonts w:cs="Arial"/>
                <w:szCs w:val="24"/>
              </w:rPr>
            </w:pPr>
            <w:del w:id="313" w:author="Xhelo Aros" w:date="2018-09-10T03:03:00Z">
              <w:r w:rsidDel="00083E90">
                <w:rPr>
                  <w:rStyle w:val="st"/>
                  <w:rFonts w:ascii="Segoe UI Symbol" w:hAnsi="Segoe UI Symbol" w:cs="Segoe UI Symbol"/>
                </w:rPr>
                <w:delText>✕</w:delText>
              </w:r>
            </w:del>
          </w:p>
        </w:tc>
        <w:tc>
          <w:tcPr>
            <w:tcW w:w="1102" w:type="dxa"/>
          </w:tcPr>
          <w:p w14:paraId="2A73FFD5" w14:textId="0F830672"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4" w:author="Xhelo Aros" w:date="2018-09-10T03:03:00Z"/>
                <w:rFonts w:cs="Arial"/>
                <w:szCs w:val="24"/>
              </w:rPr>
            </w:pPr>
            <w:del w:id="315"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25FE1CB" w14:textId="075024E7" w:rsidTr="0018230C">
        <w:trPr>
          <w:cnfStyle w:val="000000100000" w:firstRow="0" w:lastRow="0" w:firstColumn="0" w:lastColumn="0" w:oddVBand="0" w:evenVBand="0" w:oddHBand="1" w:evenHBand="0" w:firstRowFirstColumn="0" w:firstRowLastColumn="0" w:lastRowFirstColumn="0" w:lastRowLastColumn="0"/>
          <w:trHeight w:val="796"/>
          <w:jc w:val="center"/>
          <w:del w:id="31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6075F61" w14:textId="628FC207" w:rsidR="001B7C19" w:rsidRPr="001B7C19" w:rsidDel="00083E90" w:rsidRDefault="001B7C19" w:rsidP="00C721DB">
            <w:pPr>
              <w:spacing w:line="259" w:lineRule="auto"/>
              <w:jc w:val="left"/>
              <w:rPr>
                <w:del w:id="317" w:author="Xhelo Aros" w:date="2018-09-10T03:03:00Z"/>
                <w:rFonts w:cs="Arial"/>
                <w:szCs w:val="24"/>
              </w:rPr>
            </w:pPr>
            <w:del w:id="318" w:author="Xhelo Aros" w:date="2018-09-10T03:03:00Z">
              <w:r w:rsidRPr="001B7C19" w:rsidDel="00083E90">
                <w:rPr>
                  <w:rFonts w:eastAsia="Cambria" w:cs="Arial"/>
                  <w:szCs w:val="24"/>
                </w:rPr>
                <w:delText>Encryption</w:delText>
              </w:r>
            </w:del>
          </w:p>
        </w:tc>
        <w:tc>
          <w:tcPr>
            <w:tcW w:w="1101" w:type="dxa"/>
          </w:tcPr>
          <w:p w14:paraId="73E3010C" w14:textId="475BE81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19" w:author="Xhelo Aros" w:date="2018-09-10T03:03:00Z"/>
                <w:rFonts w:cs="Arial"/>
                <w:szCs w:val="24"/>
              </w:rPr>
            </w:pPr>
            <w:del w:id="320" w:author="Xhelo Aros" w:date="2018-09-10T03:03:00Z">
              <w:r w:rsidRPr="001B7C19" w:rsidDel="00083E90">
                <w:rPr>
                  <w:rFonts w:ascii="Segoe UI Symbol" w:hAnsi="Segoe UI Symbol" w:cs="Segoe UI Symbol"/>
                  <w:szCs w:val="24"/>
                </w:rPr>
                <w:delText>✓</w:delText>
              </w:r>
            </w:del>
          </w:p>
        </w:tc>
        <w:tc>
          <w:tcPr>
            <w:tcW w:w="1101" w:type="dxa"/>
          </w:tcPr>
          <w:p w14:paraId="66AC3061" w14:textId="74632722"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1" w:author="Xhelo Aros" w:date="2018-09-10T03:03:00Z"/>
                <w:rFonts w:cs="Arial"/>
                <w:szCs w:val="24"/>
              </w:rPr>
            </w:pPr>
            <w:del w:id="322" w:author="Xhelo Aros" w:date="2018-09-10T03:03:00Z">
              <w:r w:rsidRPr="001B7C19" w:rsidDel="00083E90">
                <w:rPr>
                  <w:rFonts w:ascii="Segoe UI Symbol" w:hAnsi="Segoe UI Symbol" w:cs="Segoe UI Symbol"/>
                  <w:szCs w:val="24"/>
                </w:rPr>
                <w:delText>✓</w:delText>
              </w:r>
            </w:del>
          </w:p>
        </w:tc>
        <w:tc>
          <w:tcPr>
            <w:tcW w:w="1101" w:type="dxa"/>
          </w:tcPr>
          <w:p w14:paraId="76C8DF5D" w14:textId="4F3FAC7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3" w:author="Xhelo Aros" w:date="2018-09-10T03:03:00Z"/>
                <w:rFonts w:cs="Arial"/>
                <w:szCs w:val="24"/>
              </w:rPr>
            </w:pPr>
            <w:del w:id="324" w:author="Xhelo Aros" w:date="2018-09-10T03:03:00Z">
              <w:r w:rsidRPr="001B7C19" w:rsidDel="00083E90">
                <w:rPr>
                  <w:rFonts w:ascii="Segoe UI Symbol" w:hAnsi="Segoe UI Symbol" w:cs="Segoe UI Symbol"/>
                  <w:szCs w:val="24"/>
                </w:rPr>
                <w:delText>✓</w:delText>
              </w:r>
            </w:del>
          </w:p>
        </w:tc>
        <w:tc>
          <w:tcPr>
            <w:tcW w:w="1102" w:type="dxa"/>
          </w:tcPr>
          <w:p w14:paraId="132DE2BB" w14:textId="009C4D5A"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5" w:author="Xhelo Aros" w:date="2018-09-10T03:03:00Z"/>
                <w:rFonts w:cs="Arial"/>
                <w:szCs w:val="24"/>
              </w:rPr>
            </w:pPr>
            <w:del w:id="326" w:author="Xhelo Aros" w:date="2018-09-10T03:03:00Z">
              <w:r w:rsidRPr="001B7C19" w:rsidDel="00083E90">
                <w:rPr>
                  <w:rFonts w:ascii="Segoe UI Symbol" w:hAnsi="Segoe UI Symbol" w:cs="Segoe UI Symbol"/>
                  <w:szCs w:val="24"/>
                </w:rPr>
                <w:delText>✓</w:delText>
              </w:r>
            </w:del>
          </w:p>
        </w:tc>
      </w:tr>
      <w:tr w:rsidR="001B7C19" w:rsidDel="00083E90" w14:paraId="74111B4D" w14:textId="6BB91EE8" w:rsidTr="0018230C">
        <w:trPr>
          <w:trHeight w:val="796"/>
          <w:jc w:val="center"/>
          <w:del w:id="327"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3661BFD" w14:textId="4850D427" w:rsidR="001B7C19" w:rsidRPr="001B7C19" w:rsidDel="00083E90" w:rsidRDefault="001B7C19" w:rsidP="00C721DB">
            <w:pPr>
              <w:spacing w:line="259" w:lineRule="auto"/>
              <w:jc w:val="left"/>
              <w:rPr>
                <w:del w:id="328" w:author="Xhelo Aros" w:date="2018-09-10T03:03:00Z"/>
                <w:rFonts w:cs="Arial"/>
                <w:szCs w:val="24"/>
              </w:rPr>
            </w:pPr>
            <w:del w:id="329" w:author="Xhelo Aros" w:date="2018-09-10T03:03:00Z">
              <w:r w:rsidRPr="001B7C19" w:rsidDel="00083E90">
                <w:rPr>
                  <w:rFonts w:eastAsia="Cambria" w:cs="Arial"/>
                  <w:szCs w:val="24"/>
                </w:rPr>
                <w:delText>End-to-end encryption</w:delText>
              </w:r>
            </w:del>
          </w:p>
        </w:tc>
        <w:tc>
          <w:tcPr>
            <w:tcW w:w="1101" w:type="dxa"/>
          </w:tcPr>
          <w:p w14:paraId="4F4C7A52" w14:textId="5A3F29D7"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0" w:author="Xhelo Aros" w:date="2018-09-10T03:03:00Z"/>
                <w:rFonts w:cs="Arial"/>
                <w:szCs w:val="24"/>
              </w:rPr>
            </w:pPr>
            <w:del w:id="331" w:author="Xhelo Aros" w:date="2018-09-10T03:03:00Z">
              <w:r w:rsidDel="00083E90">
                <w:rPr>
                  <w:rStyle w:val="st"/>
                  <w:rFonts w:ascii="Segoe UI Symbol" w:hAnsi="Segoe UI Symbol" w:cs="Segoe UI Symbol"/>
                </w:rPr>
                <w:delText>✕</w:delText>
              </w:r>
            </w:del>
          </w:p>
        </w:tc>
        <w:tc>
          <w:tcPr>
            <w:tcW w:w="1101" w:type="dxa"/>
          </w:tcPr>
          <w:p w14:paraId="43FD8B95" w14:textId="40EC5CD3"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2" w:author="Xhelo Aros" w:date="2018-09-10T03:03:00Z"/>
                <w:rFonts w:cs="Arial"/>
                <w:szCs w:val="24"/>
              </w:rPr>
            </w:pPr>
            <w:del w:id="333" w:author="Xhelo Aros" w:date="2018-09-10T03:03:00Z">
              <w:r w:rsidDel="00083E90">
                <w:rPr>
                  <w:rStyle w:val="st"/>
                  <w:rFonts w:ascii="Segoe UI Symbol" w:hAnsi="Segoe UI Symbol" w:cs="Segoe UI Symbol"/>
                </w:rPr>
                <w:delText>✕</w:delText>
              </w:r>
            </w:del>
          </w:p>
        </w:tc>
        <w:tc>
          <w:tcPr>
            <w:tcW w:w="1101" w:type="dxa"/>
          </w:tcPr>
          <w:p w14:paraId="70E0AD44" w14:textId="32104204"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4" w:author="Xhelo Aros" w:date="2018-09-10T03:03:00Z"/>
                <w:rFonts w:cs="Arial"/>
                <w:szCs w:val="24"/>
              </w:rPr>
            </w:pPr>
            <w:del w:id="335" w:author="Xhelo Aros" w:date="2018-09-10T03:03:00Z">
              <w:r w:rsidDel="00083E90">
                <w:rPr>
                  <w:rStyle w:val="st"/>
                  <w:rFonts w:ascii="Segoe UI Symbol" w:hAnsi="Segoe UI Symbol" w:cs="Segoe UI Symbol"/>
                </w:rPr>
                <w:delText>✕</w:delText>
              </w:r>
            </w:del>
          </w:p>
        </w:tc>
        <w:tc>
          <w:tcPr>
            <w:tcW w:w="1102" w:type="dxa"/>
          </w:tcPr>
          <w:p w14:paraId="7663F73F" w14:textId="2043FFCD"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6" w:author="Xhelo Aros" w:date="2018-09-10T03:03:00Z"/>
                <w:rFonts w:cs="Arial"/>
                <w:szCs w:val="24"/>
              </w:rPr>
            </w:pPr>
            <w:del w:id="337"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2AB4B1D3" w14:textId="56A74AAE" w:rsidTr="0018230C">
        <w:trPr>
          <w:cnfStyle w:val="000000100000" w:firstRow="0" w:lastRow="0" w:firstColumn="0" w:lastColumn="0" w:oddVBand="0" w:evenVBand="0" w:oddHBand="1" w:evenHBand="0" w:firstRowFirstColumn="0" w:firstRowLastColumn="0" w:lastRowFirstColumn="0" w:lastRowLastColumn="0"/>
          <w:trHeight w:val="796"/>
          <w:jc w:val="center"/>
          <w:del w:id="338"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515D12" w14:textId="310DCB74" w:rsidR="001B7C19" w:rsidRPr="001B7C19" w:rsidDel="00083E90" w:rsidRDefault="001B7C19" w:rsidP="00C721DB">
            <w:pPr>
              <w:spacing w:line="259" w:lineRule="auto"/>
              <w:jc w:val="left"/>
              <w:rPr>
                <w:del w:id="339" w:author="Xhelo Aros" w:date="2018-09-10T03:03:00Z"/>
                <w:rFonts w:cs="Arial"/>
                <w:szCs w:val="24"/>
              </w:rPr>
            </w:pPr>
            <w:del w:id="340" w:author="Xhelo Aros" w:date="2018-09-10T03:03:00Z">
              <w:r w:rsidRPr="001B7C19" w:rsidDel="00083E90">
                <w:rPr>
                  <w:rFonts w:eastAsia="Cambria" w:cs="Arial"/>
                  <w:szCs w:val="24"/>
                </w:rPr>
                <w:delText>Compression</w:delText>
              </w:r>
            </w:del>
          </w:p>
        </w:tc>
        <w:tc>
          <w:tcPr>
            <w:tcW w:w="1101" w:type="dxa"/>
          </w:tcPr>
          <w:p w14:paraId="7F6C5E5E" w14:textId="1966E393"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1" w:author="Xhelo Aros" w:date="2018-09-10T03:03:00Z"/>
                <w:rFonts w:cs="Arial"/>
                <w:szCs w:val="24"/>
              </w:rPr>
            </w:pPr>
            <w:del w:id="342" w:author="Xhelo Aros" w:date="2018-09-10T03:03:00Z">
              <w:r w:rsidRPr="001B7C19" w:rsidDel="00083E90">
                <w:rPr>
                  <w:rFonts w:ascii="Segoe UI Symbol" w:hAnsi="Segoe UI Symbol" w:cs="Segoe UI Symbol"/>
                  <w:szCs w:val="24"/>
                </w:rPr>
                <w:delText>✓</w:delText>
              </w:r>
            </w:del>
          </w:p>
        </w:tc>
        <w:tc>
          <w:tcPr>
            <w:tcW w:w="1101" w:type="dxa"/>
          </w:tcPr>
          <w:p w14:paraId="7B6D2C63" w14:textId="6431861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3" w:author="Xhelo Aros" w:date="2018-09-10T03:03:00Z"/>
                <w:rFonts w:cs="Arial"/>
                <w:szCs w:val="24"/>
              </w:rPr>
            </w:pPr>
            <w:del w:id="344" w:author="Xhelo Aros" w:date="2018-09-10T03:03:00Z">
              <w:r w:rsidDel="00083E90">
                <w:rPr>
                  <w:rStyle w:val="st"/>
                  <w:rFonts w:ascii="Segoe UI Symbol" w:hAnsi="Segoe UI Symbol" w:cs="Segoe UI Symbol"/>
                </w:rPr>
                <w:delText>✕</w:delText>
              </w:r>
            </w:del>
          </w:p>
        </w:tc>
        <w:tc>
          <w:tcPr>
            <w:tcW w:w="1101" w:type="dxa"/>
          </w:tcPr>
          <w:p w14:paraId="264CD611" w14:textId="3531768B"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5" w:author="Xhelo Aros" w:date="2018-09-10T03:03:00Z"/>
                <w:rFonts w:cs="Arial"/>
                <w:szCs w:val="24"/>
              </w:rPr>
            </w:pPr>
            <w:del w:id="346" w:author="Xhelo Aros" w:date="2018-09-10T03:03:00Z">
              <w:r w:rsidDel="00083E90">
                <w:rPr>
                  <w:rStyle w:val="st"/>
                  <w:rFonts w:ascii="Segoe UI Symbol" w:hAnsi="Segoe UI Symbol" w:cs="Segoe UI Symbol"/>
                </w:rPr>
                <w:delText>✕</w:delText>
              </w:r>
            </w:del>
          </w:p>
        </w:tc>
        <w:tc>
          <w:tcPr>
            <w:tcW w:w="1102" w:type="dxa"/>
          </w:tcPr>
          <w:p w14:paraId="6CBD06A4" w14:textId="487F4C8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7" w:author="Xhelo Aros" w:date="2018-09-10T03:03:00Z"/>
                <w:rFonts w:cs="Arial"/>
                <w:szCs w:val="24"/>
              </w:rPr>
            </w:pPr>
            <w:del w:id="348" w:author="Xhelo Aros" w:date="2018-09-10T03:03:00Z">
              <w:r w:rsidRPr="001B7C19" w:rsidDel="00083E90">
                <w:rPr>
                  <w:rFonts w:ascii="Segoe UI Symbol" w:hAnsi="Segoe UI Symbol" w:cs="Segoe UI Symbol"/>
                  <w:szCs w:val="24"/>
                </w:rPr>
                <w:delText>✓</w:delText>
              </w:r>
            </w:del>
          </w:p>
        </w:tc>
      </w:tr>
      <w:tr w:rsidR="001B7C19" w:rsidDel="00083E90" w14:paraId="70F5BA18" w14:textId="612782B0" w:rsidTr="0018230C">
        <w:trPr>
          <w:trHeight w:val="796"/>
          <w:jc w:val="center"/>
          <w:del w:id="349"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7116A306" w14:textId="00871575" w:rsidR="001B7C19" w:rsidRPr="001B7C19" w:rsidDel="00083E90" w:rsidRDefault="001B7C19" w:rsidP="00C721DB">
            <w:pPr>
              <w:spacing w:line="259" w:lineRule="auto"/>
              <w:jc w:val="left"/>
              <w:rPr>
                <w:del w:id="350" w:author="Xhelo Aros" w:date="2018-09-10T03:03:00Z"/>
                <w:rFonts w:cs="Arial"/>
                <w:szCs w:val="24"/>
              </w:rPr>
            </w:pPr>
            <w:del w:id="351" w:author="Xhelo Aros" w:date="2018-09-10T03:03:00Z">
              <w:r w:rsidRPr="001B7C19" w:rsidDel="00083E90">
                <w:rPr>
                  <w:rFonts w:eastAsia="Cambria" w:cs="Arial"/>
                  <w:szCs w:val="24"/>
                </w:rPr>
                <w:delText>Streaming</w:delText>
              </w:r>
            </w:del>
          </w:p>
        </w:tc>
        <w:tc>
          <w:tcPr>
            <w:tcW w:w="1101" w:type="dxa"/>
          </w:tcPr>
          <w:p w14:paraId="0C78FFF0" w14:textId="43AE01C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2" w:author="Xhelo Aros" w:date="2018-09-10T03:03:00Z"/>
                <w:rFonts w:cs="Arial"/>
                <w:szCs w:val="24"/>
              </w:rPr>
            </w:pPr>
            <w:del w:id="353" w:author="Xhelo Aros" w:date="2018-09-10T03:03:00Z">
              <w:r w:rsidRPr="001B7C19" w:rsidDel="00083E90">
                <w:rPr>
                  <w:rFonts w:ascii="Segoe UI Symbol" w:hAnsi="Segoe UI Symbol" w:cs="Segoe UI Symbol"/>
                  <w:szCs w:val="24"/>
                </w:rPr>
                <w:delText>✓</w:delText>
              </w:r>
            </w:del>
          </w:p>
        </w:tc>
        <w:tc>
          <w:tcPr>
            <w:tcW w:w="1101" w:type="dxa"/>
          </w:tcPr>
          <w:p w14:paraId="18FF5D40" w14:textId="19C9380E"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4" w:author="Xhelo Aros" w:date="2018-09-10T03:03:00Z"/>
                <w:rFonts w:cs="Arial"/>
                <w:szCs w:val="24"/>
              </w:rPr>
            </w:pPr>
            <w:del w:id="355" w:author="Xhelo Aros" w:date="2018-09-10T03:03:00Z">
              <w:r w:rsidDel="00083E90">
                <w:rPr>
                  <w:rStyle w:val="st"/>
                  <w:rFonts w:ascii="Segoe UI Symbol" w:hAnsi="Segoe UI Symbol" w:cs="Segoe UI Symbol"/>
                </w:rPr>
                <w:delText>✕</w:delText>
              </w:r>
            </w:del>
          </w:p>
        </w:tc>
        <w:tc>
          <w:tcPr>
            <w:tcW w:w="1101" w:type="dxa"/>
          </w:tcPr>
          <w:p w14:paraId="17A92988" w14:textId="395B8040"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6" w:author="Xhelo Aros" w:date="2018-09-10T03:03:00Z"/>
                <w:rFonts w:cs="Arial"/>
                <w:szCs w:val="24"/>
              </w:rPr>
            </w:pPr>
            <w:del w:id="357" w:author="Xhelo Aros" w:date="2018-09-10T03:03:00Z">
              <w:r w:rsidRPr="001B7C19" w:rsidDel="00083E90">
                <w:rPr>
                  <w:rFonts w:ascii="Segoe UI Symbol" w:hAnsi="Segoe UI Symbol" w:cs="Segoe UI Symbol"/>
                  <w:szCs w:val="24"/>
                </w:rPr>
                <w:delText>✓</w:delText>
              </w:r>
            </w:del>
          </w:p>
        </w:tc>
        <w:tc>
          <w:tcPr>
            <w:tcW w:w="1102" w:type="dxa"/>
          </w:tcPr>
          <w:p w14:paraId="4FAB129C" w14:textId="5B18CAC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8" w:author="Xhelo Aros" w:date="2018-09-10T03:03:00Z"/>
                <w:rFonts w:cs="Arial"/>
                <w:szCs w:val="24"/>
              </w:rPr>
            </w:pPr>
            <w:del w:id="359" w:author="Xhelo Aros" w:date="2018-09-10T03:03:00Z">
              <w:r w:rsidRPr="001B7C19" w:rsidDel="00083E90">
                <w:rPr>
                  <w:rFonts w:ascii="Segoe UI Symbol" w:hAnsi="Segoe UI Symbol" w:cs="Segoe UI Symbol"/>
                  <w:szCs w:val="24"/>
                </w:rPr>
                <w:delText>✓</w:delText>
              </w:r>
            </w:del>
          </w:p>
        </w:tc>
      </w:tr>
      <w:tr w:rsidR="001B7C19" w:rsidDel="00083E90" w14:paraId="11E92AF1" w14:textId="2E0F9236" w:rsidTr="0018230C">
        <w:trPr>
          <w:cnfStyle w:val="000000100000" w:firstRow="0" w:lastRow="0" w:firstColumn="0" w:lastColumn="0" w:oddVBand="0" w:evenVBand="0" w:oddHBand="1" w:evenHBand="0" w:firstRowFirstColumn="0" w:firstRowLastColumn="0" w:lastRowFirstColumn="0" w:lastRowLastColumn="0"/>
          <w:trHeight w:val="796"/>
          <w:jc w:val="center"/>
          <w:del w:id="360"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DF1193E" w14:textId="4034F90C" w:rsidR="001B7C19" w:rsidRPr="001B7C19" w:rsidDel="00083E90" w:rsidRDefault="001B7C19" w:rsidP="00C721DB">
            <w:pPr>
              <w:spacing w:line="259" w:lineRule="auto"/>
              <w:jc w:val="left"/>
              <w:rPr>
                <w:del w:id="361" w:author="Xhelo Aros" w:date="2018-09-10T03:03:00Z"/>
                <w:rFonts w:cs="Arial"/>
                <w:szCs w:val="24"/>
              </w:rPr>
            </w:pPr>
            <w:del w:id="362" w:author="Xhelo Aros" w:date="2018-09-10T03:03:00Z">
              <w:r w:rsidRPr="001B7C19" w:rsidDel="00083E90">
                <w:rPr>
                  <w:rFonts w:eastAsia="Cambria" w:cs="Arial"/>
                  <w:szCs w:val="24"/>
                </w:rPr>
                <w:delText>Reliable messaging</w:delText>
              </w:r>
            </w:del>
          </w:p>
        </w:tc>
        <w:tc>
          <w:tcPr>
            <w:tcW w:w="1101" w:type="dxa"/>
          </w:tcPr>
          <w:p w14:paraId="45621001" w14:textId="65B9E4C1"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3" w:author="Xhelo Aros" w:date="2018-09-10T03:03:00Z"/>
                <w:rFonts w:cs="Arial"/>
                <w:szCs w:val="24"/>
              </w:rPr>
            </w:pPr>
            <w:del w:id="364" w:author="Xhelo Aros" w:date="2018-09-10T03:03:00Z">
              <w:r w:rsidDel="00083E90">
                <w:rPr>
                  <w:rStyle w:val="st"/>
                  <w:rFonts w:ascii="Segoe UI Symbol" w:hAnsi="Segoe UI Symbol" w:cs="Segoe UI Symbol"/>
                </w:rPr>
                <w:delText>✕</w:delText>
              </w:r>
            </w:del>
          </w:p>
        </w:tc>
        <w:tc>
          <w:tcPr>
            <w:tcW w:w="1101" w:type="dxa"/>
          </w:tcPr>
          <w:p w14:paraId="5E0CBDD8" w14:textId="66092A1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5" w:author="Xhelo Aros" w:date="2018-09-10T03:03:00Z"/>
                <w:rFonts w:cs="Arial"/>
                <w:szCs w:val="24"/>
              </w:rPr>
            </w:pPr>
            <w:del w:id="366" w:author="Xhelo Aros" w:date="2018-09-10T03:03:00Z">
              <w:r w:rsidDel="00083E90">
                <w:rPr>
                  <w:rStyle w:val="st"/>
                  <w:rFonts w:ascii="Segoe UI Symbol" w:hAnsi="Segoe UI Symbol" w:cs="Segoe UI Symbol"/>
                </w:rPr>
                <w:delText>✕</w:delText>
              </w:r>
            </w:del>
          </w:p>
        </w:tc>
        <w:tc>
          <w:tcPr>
            <w:tcW w:w="1101" w:type="dxa"/>
          </w:tcPr>
          <w:p w14:paraId="29DBEC40" w14:textId="75655459"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7" w:author="Xhelo Aros" w:date="2018-09-10T03:03:00Z"/>
                <w:rFonts w:cs="Arial"/>
                <w:szCs w:val="24"/>
              </w:rPr>
            </w:pPr>
            <w:del w:id="368"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c>
          <w:tcPr>
            <w:tcW w:w="1102" w:type="dxa"/>
          </w:tcPr>
          <w:p w14:paraId="7503127D" w14:textId="04FB0C32"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9" w:author="Xhelo Aros" w:date="2018-09-10T03:03:00Z"/>
                <w:rFonts w:cs="Arial"/>
                <w:szCs w:val="24"/>
              </w:rPr>
            </w:pPr>
            <w:del w:id="370" w:author="Xhelo Aros" w:date="2018-09-10T03:03:00Z">
              <w:r w:rsidDel="00083E90">
                <w:rPr>
                  <w:rStyle w:val="st"/>
                  <w:rFonts w:ascii="Segoe UI Symbol" w:hAnsi="Segoe UI Symbol" w:cs="Segoe UI Symbol"/>
                </w:rPr>
                <w:delText>✕</w:delText>
              </w:r>
            </w:del>
          </w:p>
        </w:tc>
      </w:tr>
      <w:tr w:rsidR="00C721DB" w:rsidDel="00083E90" w14:paraId="6B08B653" w14:textId="139D1B51" w:rsidTr="0018230C">
        <w:trPr>
          <w:trHeight w:val="796"/>
          <w:jc w:val="center"/>
          <w:del w:id="37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C5E9D22" w14:textId="23C011F9" w:rsidR="00C721DB" w:rsidRPr="001B7C19" w:rsidDel="00083E90" w:rsidRDefault="00C721DB" w:rsidP="00C721DB">
            <w:pPr>
              <w:spacing w:line="259" w:lineRule="auto"/>
              <w:jc w:val="left"/>
              <w:rPr>
                <w:del w:id="372" w:author="Xhelo Aros" w:date="2018-09-10T03:03:00Z"/>
                <w:rFonts w:eastAsia="Cambria" w:cs="Arial"/>
                <w:szCs w:val="24"/>
              </w:rPr>
            </w:pPr>
            <w:del w:id="373" w:author="Xhelo Aros" w:date="2018-09-10T03:03:00Z">
              <w:r w:rsidDel="00083E90">
                <w:rPr>
                  <w:rFonts w:eastAsia="Cambria" w:cs="Arial"/>
                  <w:szCs w:val="24"/>
                </w:rPr>
                <w:delText>Message Queues</w:delText>
              </w:r>
            </w:del>
          </w:p>
        </w:tc>
        <w:tc>
          <w:tcPr>
            <w:tcW w:w="1101" w:type="dxa"/>
          </w:tcPr>
          <w:p w14:paraId="24BEE96F" w14:textId="77D73F18"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4" w:author="Xhelo Aros" w:date="2018-09-10T03:03:00Z"/>
                <w:rFonts w:cs="Arial"/>
                <w:szCs w:val="24"/>
              </w:rPr>
            </w:pPr>
            <w:del w:id="375" w:author="Xhelo Aros" w:date="2018-09-10T03:03:00Z">
              <w:r w:rsidDel="00083E90">
                <w:rPr>
                  <w:rStyle w:val="st"/>
                  <w:rFonts w:ascii="Segoe UI Symbol" w:hAnsi="Segoe UI Symbol" w:cs="Segoe UI Symbol"/>
                </w:rPr>
                <w:delText>✕</w:delText>
              </w:r>
            </w:del>
          </w:p>
        </w:tc>
        <w:tc>
          <w:tcPr>
            <w:tcW w:w="1101" w:type="dxa"/>
          </w:tcPr>
          <w:p w14:paraId="4B0E171F" w14:textId="6892E6C1"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6" w:author="Xhelo Aros" w:date="2018-09-10T03:03:00Z"/>
                <w:rFonts w:cs="Arial"/>
                <w:szCs w:val="24"/>
              </w:rPr>
            </w:pPr>
            <w:del w:id="377" w:author="Xhelo Aros" w:date="2018-09-10T03:03:00Z">
              <w:r w:rsidDel="00083E90">
                <w:rPr>
                  <w:rStyle w:val="st"/>
                  <w:rFonts w:ascii="Segoe UI Symbol" w:hAnsi="Segoe UI Symbol" w:cs="Segoe UI Symbol"/>
                </w:rPr>
                <w:delText>✕</w:delText>
              </w:r>
            </w:del>
          </w:p>
        </w:tc>
        <w:tc>
          <w:tcPr>
            <w:tcW w:w="1101" w:type="dxa"/>
          </w:tcPr>
          <w:p w14:paraId="7699EB42" w14:textId="5BC2641F"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8" w:author="Xhelo Aros" w:date="2018-09-10T03:03:00Z"/>
                <w:rFonts w:ascii="Segoe UI Symbol" w:hAnsi="Segoe UI Symbol" w:cs="Segoe UI Symbol"/>
                <w:szCs w:val="24"/>
              </w:rPr>
            </w:pPr>
            <w:del w:id="379" w:author="Xhelo Aros" w:date="2018-09-10T03:03:00Z">
              <w:r w:rsidDel="00083E90">
                <w:rPr>
                  <w:rStyle w:val="st"/>
                  <w:rFonts w:ascii="Segoe UI Symbol" w:hAnsi="Segoe UI Symbol" w:cs="Segoe UI Symbol"/>
                </w:rPr>
                <w:delText>✕</w:delText>
              </w:r>
            </w:del>
          </w:p>
        </w:tc>
        <w:tc>
          <w:tcPr>
            <w:tcW w:w="1102" w:type="dxa"/>
          </w:tcPr>
          <w:p w14:paraId="09E32B81" w14:textId="37B41BD9"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80" w:author="Xhelo Aros" w:date="2018-09-10T03:03:00Z"/>
                <w:rFonts w:cs="Arial"/>
                <w:szCs w:val="24"/>
              </w:rPr>
            </w:pPr>
            <w:del w:id="381" w:author="Xhelo Aros" w:date="2018-09-10T03:03:00Z">
              <w:r w:rsidDel="00083E90">
                <w:rPr>
                  <w:rStyle w:val="st"/>
                  <w:rFonts w:ascii="Segoe UI Symbol" w:hAnsi="Segoe UI Symbol" w:cs="Segoe UI Symbol"/>
                </w:rPr>
                <w:delText>✕</w:delText>
              </w:r>
            </w:del>
          </w:p>
        </w:tc>
      </w:tr>
    </w:tbl>
    <w:p w14:paraId="092BD4DC" w14:textId="36385D8C" w:rsidR="00F07EDA" w:rsidDel="00083E90" w:rsidRDefault="00F07EDA" w:rsidP="0018230C">
      <w:pPr>
        <w:ind w:left="-15" w:firstLine="239"/>
        <w:rPr>
          <w:del w:id="382" w:author="Xhelo Aros" w:date="2018-09-10T03:03:00Z"/>
          <w:rFonts w:cs="Arial"/>
          <w:szCs w:val="24"/>
        </w:rPr>
      </w:pPr>
      <w:del w:id="383" w:author="Xhelo Aros" w:date="2018-09-10T03:03:00Z">
        <w:r w:rsidDel="00083E90">
          <w:rPr>
            <w:rFonts w:cs="Arial"/>
            <w:szCs w:val="24"/>
          </w:rPr>
          <w:delText xml:space="preserve">Para poder comprender </w:delText>
        </w:r>
        <w:r w:rsidR="00254F9A" w:rsidDel="00083E90">
          <w:rPr>
            <w:rFonts w:cs="Arial"/>
            <w:szCs w:val="24"/>
          </w:rPr>
          <w:delText>la tabla de los cuatro hay que saber que donde</w:delText>
        </w:r>
        <w:r w:rsidR="00254F9A" w:rsidRPr="00254F9A" w:rsidDel="00083E90">
          <w:rPr>
            <w:rFonts w:cs="Arial"/>
            <w:szCs w:val="24"/>
          </w:rPr>
          <w:delText xml:space="preserve"> el símbolo </w:delText>
        </w:r>
        <w:r w:rsidR="00254F9A" w:rsidDel="00083E90">
          <w:rPr>
            <w:rFonts w:cs="Arial"/>
            <w:szCs w:val="24"/>
          </w:rPr>
          <w:delText>«</w:delText>
        </w:r>
        <w:r w:rsidR="00254F9A" w:rsidDel="00083E90">
          <w:rPr>
            <w:rStyle w:val="st"/>
            <w:rFonts w:ascii="Segoe UI Symbol" w:hAnsi="Segoe UI Symbol" w:cs="Segoe UI Symbol"/>
          </w:rPr>
          <w:delText>✕</w:delText>
        </w:r>
        <w:r w:rsidR="00254F9A" w:rsidDel="00083E90">
          <w:rPr>
            <w:rFonts w:cs="Arial"/>
            <w:szCs w:val="24"/>
          </w:rPr>
          <w:delText>»</w:delText>
        </w:r>
        <w:r w:rsidR="00254F9A" w:rsidRPr="00254F9A" w:rsidDel="00083E90">
          <w:rPr>
            <w:rFonts w:cs="Arial"/>
            <w:szCs w:val="24"/>
          </w:rPr>
          <w:delText xml:space="preserve"> sígnica</w:delText>
        </w:r>
        <w:r w:rsidR="00254F9A" w:rsidDel="00083E90">
          <w:rPr>
            <w:rFonts w:cs="Arial"/>
            <w:szCs w:val="24"/>
          </w:rPr>
          <w:delText xml:space="preserve"> que</w:delText>
        </w:r>
        <w:r w:rsidR="00254F9A" w:rsidRPr="00254F9A" w:rsidDel="00083E90">
          <w:rPr>
            <w:rFonts w:cs="Arial"/>
            <w:szCs w:val="24"/>
          </w:rPr>
          <w:delText xml:space="preserve">, no cumple la característica, el signo </w:delText>
        </w:r>
        <w:r w:rsidR="00254F9A" w:rsidDel="00083E90">
          <w:rPr>
            <w:rFonts w:cs="Arial"/>
            <w:szCs w:val="24"/>
          </w:rPr>
          <w:delText>«</w:delText>
        </w:r>
        <w:r w:rsidR="00254F9A" w:rsidRPr="001B7C19" w:rsidDel="00083E90">
          <w:rPr>
            <w:rFonts w:ascii="Segoe UI Symbol" w:hAnsi="Segoe UI Symbol" w:cs="Segoe UI Symbol"/>
            <w:szCs w:val="24"/>
          </w:rPr>
          <w:delText>✓</w:delText>
        </w:r>
        <w:r w:rsidR="00254F9A" w:rsidDel="00083E90">
          <w:rPr>
            <w:rFonts w:cs="Arial"/>
            <w:szCs w:val="24"/>
          </w:rPr>
          <w:delText>» significa</w:delText>
        </w:r>
        <w:r w:rsidR="00254F9A" w:rsidRPr="00254F9A" w:rsidDel="00083E90">
          <w:rPr>
            <w:rFonts w:cs="Arial"/>
            <w:szCs w:val="24"/>
          </w:rPr>
          <w:delText xml:space="preserve"> </w:delText>
        </w:r>
        <w:r w:rsidR="00254F9A" w:rsidDel="00083E90">
          <w:rPr>
            <w:rFonts w:cs="Arial"/>
            <w:szCs w:val="24"/>
          </w:rPr>
          <w:delText>q</w:delText>
        </w:r>
        <w:r w:rsidR="00254F9A" w:rsidRPr="00254F9A" w:rsidDel="00083E90">
          <w:rPr>
            <w:rFonts w:cs="Arial"/>
            <w:szCs w:val="24"/>
          </w:rPr>
          <w:delText>ue la cumple,</w:delText>
        </w:r>
        <w:r w:rsidR="00254F9A" w:rsidDel="00083E90">
          <w:rPr>
            <w:rFonts w:cs="Arial"/>
            <w:szCs w:val="24"/>
          </w:rPr>
          <w:delText xml:space="preserve"> el «(</w:delText>
        </w:r>
        <w:r w:rsidR="00254F9A" w:rsidRPr="001B7C19" w:rsidDel="00083E90">
          <w:rPr>
            <w:rFonts w:ascii="Segoe UI Symbol" w:hAnsi="Segoe UI Symbol" w:cs="Segoe UI Symbol"/>
            <w:szCs w:val="24"/>
          </w:rPr>
          <w:delText>✓</w:delText>
        </w:r>
        <w:r w:rsidR="00254F9A"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que lo hace parcialmente, y</w:delText>
        </w:r>
        <w:r w:rsidR="00254F9A" w:rsidDel="00083E90">
          <w:rPr>
            <w:rFonts w:cs="Arial"/>
            <w:szCs w:val="24"/>
          </w:rPr>
          <w:delText xml:space="preserve"> fin</w:delText>
        </w:r>
        <w:r w:rsidR="00254F9A" w:rsidRPr="00254F9A" w:rsidDel="00083E90">
          <w:rPr>
            <w:rFonts w:cs="Arial"/>
            <w:szCs w:val="24"/>
          </w:rPr>
          <w:delText>almente</w:delText>
        </w:r>
        <w:r w:rsidR="00254F9A" w:rsidDel="00083E90">
          <w:rPr>
            <w:rFonts w:cs="Arial"/>
            <w:szCs w:val="24"/>
          </w:rPr>
          <w:delText xml:space="preserve"> el signo «</w:delText>
        </w:r>
        <w:r w:rsidR="00254F9A" w:rsidRPr="001B7C19"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w:delText>
        </w:r>
        <w:r w:rsidR="00254F9A" w:rsidDel="00083E90">
          <w:rPr>
            <w:rFonts w:cs="Arial"/>
            <w:szCs w:val="24"/>
          </w:rPr>
          <w:delText xml:space="preserve">tiene como significado </w:delText>
        </w:r>
        <w:r w:rsidR="00254F9A" w:rsidRPr="00254F9A" w:rsidDel="00083E90">
          <w:rPr>
            <w:rFonts w:cs="Arial"/>
            <w:szCs w:val="24"/>
          </w:rPr>
          <w:delText>que hay más de un componente que realiza</w:delText>
        </w:r>
        <w:r w:rsidR="00254F9A" w:rsidDel="00083E90">
          <w:rPr>
            <w:rFonts w:cs="Arial"/>
            <w:szCs w:val="24"/>
          </w:rPr>
          <w:delText xml:space="preserve"> dicha</w:delText>
        </w:r>
        <w:r w:rsidR="00254F9A" w:rsidRPr="00254F9A" w:rsidDel="00083E90">
          <w:rPr>
            <w:rFonts w:cs="Arial"/>
            <w:szCs w:val="24"/>
          </w:rPr>
          <w:delText xml:space="preserve"> función.</w:delText>
        </w:r>
      </w:del>
    </w:p>
    <w:p w14:paraId="7B41BCB6" w14:textId="1D552317" w:rsidR="0018230C" w:rsidDel="00083E90" w:rsidRDefault="0018230C" w:rsidP="0018230C">
      <w:pPr>
        <w:ind w:left="-15" w:firstLine="239"/>
        <w:rPr>
          <w:del w:id="384" w:author="Xhelo Aros" w:date="2018-09-10T03:03:00Z"/>
        </w:rPr>
      </w:pPr>
      <w:del w:id="385" w:author="Xhelo Aros" w:date="2018-09-10T03:03:00Z">
        <w:r w:rsidDel="00083E90">
          <w:rPr>
            <w:rFonts w:cs="Arial"/>
            <w:szCs w:val="24"/>
          </w:rPr>
          <w:delText xml:space="preserve">En el contexto, </w:delText>
        </w:r>
        <w:r w:rsidDel="00083E90">
          <w:delText xml:space="preserve">aún existen desafíos importantes en el área de seguridad. Por ejemplo, por un </w:delText>
        </w:r>
        <w:r w:rsidR="00F07EDA" w:rsidDel="00083E90">
          <w:delText>lado, tenemos</w:delText>
        </w:r>
        <w:r w:rsidDel="00083E90">
          <w:delText xml:space="preserve"> CoAP, que es un protocolo de transferencia RESTful para nodos y redes con restricciones. tiene una pobre capa de seguridad y el </w:delText>
        </w:r>
        <w:r w:rsidR="00F07EDA" w:rsidDel="00083E90">
          <w:delText>b</w:delText>
        </w:r>
        <w:r w:rsidDel="00083E90">
          <w:delText>ypass de Firewall es bastante limitado</w:delText>
        </w:r>
        <w:r w:rsidR="008C142B" w:rsidDel="00083E90">
          <w:rPr>
            <w:rStyle w:val="Refdenotaalpie"/>
          </w:rPr>
          <w:footnoteReference w:id="30"/>
        </w:r>
        <w:r w:rsidR="0065366E" w:rsidDel="00083E90">
          <w:delText>,</w:delText>
        </w:r>
        <w:r w:rsidDel="00083E90">
          <w:delText xml:space="preserve"> por</w:delText>
        </w:r>
        <w:r w:rsidR="008C142B" w:rsidDel="00083E90">
          <w:delText xml:space="preserve"> </w:delText>
        </w:r>
        <w:r w:rsidR="008C142B" w:rsidRPr="008C142B" w:rsidDel="00083E90">
          <w:delText xml:space="preserve">otro </w:delText>
        </w:r>
        <w:r w:rsidR="0065366E" w:rsidRPr="008C142B" w:rsidDel="00083E90">
          <w:delText>lado,</w:delText>
        </w:r>
        <w:r w:rsidR="008C142B" w:rsidRPr="008C142B" w:rsidDel="00083E90">
          <w:delText xml:space="preserve"> MQTT tiene serias vulnerabilidades conocidas</w:delText>
        </w:r>
        <w:r w:rsidR="008C142B" w:rsidDel="00083E90">
          <w:rPr>
            <w:rStyle w:val="Refdenotaalpie"/>
          </w:rPr>
          <w:footnoteReference w:id="31"/>
        </w:r>
        <w:r w:rsidR="008C142B" w:rsidRPr="008C142B" w:rsidDel="00083E90">
          <w:delText xml:space="preserve">, tanto así que gobiernos han </w:delText>
        </w:r>
        <w:r w:rsidR="002812BA" w:rsidDel="00083E90">
          <w:delText>llamado no hacer</w:delText>
        </w:r>
        <w:r w:rsidR="008C142B" w:rsidRPr="008C142B" w:rsidDel="00083E90">
          <w:delText xml:space="preserve"> us</w:delText>
        </w:r>
        <w:r w:rsidR="002812BA" w:rsidDel="00083E90">
          <w:delText>arlos</w:delText>
        </w:r>
        <w:r w:rsidR="008C142B" w:rsidRPr="008C142B" w:rsidDel="00083E90">
          <w:delText>.</w:delText>
        </w:r>
      </w:del>
    </w:p>
    <w:p w14:paraId="44AC0586" w14:textId="5608AAB1" w:rsidR="001B7C19" w:rsidRPr="004D0C6D" w:rsidDel="00083E90" w:rsidRDefault="00254F9A" w:rsidP="004D0C6D">
      <w:pPr>
        <w:ind w:left="-15" w:firstLine="239"/>
        <w:rPr>
          <w:del w:id="390" w:author="Xhelo Aros" w:date="2018-09-10T03:03:00Z"/>
        </w:rPr>
      </w:pPr>
      <w:del w:id="391" w:author="Xhelo Aros" w:date="2018-09-10T03:03:00Z">
        <w:r w:rsidDel="00083E90">
          <w:delText>Dicho esto, y teniendo en cuenta la</w:delText>
        </w:r>
        <w:r w:rsidR="004D0C6D" w:rsidDel="00083E90">
          <w:delText>s características</w:delText>
        </w:r>
        <w:r w:rsidDel="00083E90">
          <w:delText xml:space="preserve"> expuesta </w:delText>
        </w:r>
        <w:r w:rsidR="004D0C6D" w:rsidDel="00083E90">
          <w:delText>de XMPP desde el comienzo de este documento, vemos que el protocolo elegido, es superior en diversas formas a los comparados, como seguridad, encriptación, patrones de comunicaciones, identificación. Además, detrás del protocolo se encuentra la XSF que estandariza los XEPs, y las rediseña en caso de que se encuentre un defecto algorítmico en el protocolo o estén obsoletas.</w:delText>
        </w:r>
      </w:del>
    </w:p>
    <w:p w14:paraId="55851A44" w14:textId="0F0FFDB4" w:rsidR="00414CC5" w:rsidDel="00083E90" w:rsidRDefault="00414CC5" w:rsidP="00414CC5">
      <w:pPr>
        <w:pStyle w:val="Ttulo2"/>
        <w:rPr>
          <w:del w:id="392" w:author="Xhelo Aros" w:date="2018-09-10T03:03:00Z"/>
          <w:rFonts w:cs="Arial"/>
        </w:rPr>
      </w:pPr>
      <w:del w:id="393"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1</w:delText>
        </w:r>
        <w:r w:rsidR="006B24C5" w:rsidDel="00083E90">
          <w:rPr>
            <w:rFonts w:cs="Arial"/>
          </w:rPr>
          <w:delText>.</w:delText>
        </w:r>
        <w:r w:rsidRPr="001E3E04" w:rsidDel="00083E90">
          <w:rPr>
            <w:rFonts w:cs="Arial"/>
          </w:rPr>
          <w:delText xml:space="preserve"> </w:delText>
        </w:r>
        <w:r w:rsidR="00906F94" w:rsidDel="00083E90">
          <w:rPr>
            <w:rFonts w:cs="Arial"/>
          </w:rPr>
          <w:delText>S</w:delText>
        </w:r>
        <w:r w:rsidR="00A4020E" w:rsidDel="00083E90">
          <w:rPr>
            <w:rFonts w:cs="Arial"/>
          </w:rPr>
          <w:delText>erv</w:delText>
        </w:r>
        <w:r w:rsidR="00906F94" w:rsidDel="00083E90">
          <w:rPr>
            <w:rFonts w:cs="Arial"/>
          </w:rPr>
          <w:delText xml:space="preserve">idor </w:delText>
        </w:r>
        <w:r w:rsidDel="00083E90">
          <w:rPr>
            <w:rFonts w:cs="Arial"/>
          </w:rPr>
          <w:delText>Openfire</w:delText>
        </w:r>
      </w:del>
    </w:p>
    <w:p w14:paraId="6CE47F6C" w14:textId="43B4EB98" w:rsidR="00414CC5" w:rsidDel="00083E90" w:rsidRDefault="006B24C5" w:rsidP="00414CC5">
      <w:pPr>
        <w:rPr>
          <w:del w:id="394" w:author="Xhelo Aros" w:date="2018-09-10T03:03:00Z"/>
          <w:rFonts w:cs="Arial"/>
        </w:rPr>
      </w:pPr>
      <w:del w:id="395" w:author="Xhelo Aros" w:date="2018-09-10T03:03:00Z">
        <w:r w:rsidRPr="004A505F" w:rsidDel="00083E90">
          <w:rPr>
            <w:rFonts w:cs="Arial"/>
          </w:rPr>
          <w:delText xml:space="preserve">Tanto a nivel de proyecto como de objetivos, es de esencial importancia el servidor Openfire en el contexto de una red XMPP-IoT, si bien, </w:delText>
        </w:r>
        <w:r w:rsidR="004D0C6D" w:rsidDel="00083E90">
          <w:rPr>
            <w:rFonts w:cs="Arial"/>
          </w:rPr>
          <w:delText xml:space="preserve">Openfire no está diseñado para ser un servidor </w:delText>
        </w:r>
        <w:r w:rsidR="004A505F" w:rsidRPr="004A505F" w:rsidDel="00083E90">
          <w:rPr>
            <w:rFonts w:cs="Arial"/>
          </w:rPr>
          <w:delText>centralizad</w:delText>
        </w:r>
        <w:r w:rsidR="004D0C6D" w:rsidDel="00083E90">
          <w:rPr>
            <w:rFonts w:cs="Arial"/>
          </w:rPr>
          <w:delText>o</w:delText>
        </w:r>
        <w:r w:rsidRPr="004A505F" w:rsidDel="00083E90">
          <w:rPr>
            <w:rFonts w:cs="Arial"/>
          </w:rPr>
          <w:delText>, pero de igual manera es el núcleo de la solución propuesta y</w:delText>
        </w:r>
        <w:r w:rsidR="004A505F" w:rsidRPr="004A505F" w:rsidDel="00083E90">
          <w:rPr>
            <w:rFonts w:cs="Arial"/>
          </w:rPr>
          <w:delText xml:space="preserve"> errando, </w:delText>
        </w:r>
        <w:r w:rsidR="004D0C6D" w:rsidDel="00083E90">
          <w:rPr>
            <w:rFonts w:cs="Arial"/>
          </w:rPr>
          <w:delText xml:space="preserve">se puede concluir que </w:delText>
        </w:r>
        <w:r w:rsidRPr="004A505F" w:rsidDel="00083E90">
          <w:rPr>
            <w:rFonts w:cs="Arial"/>
          </w:rPr>
          <w:delText>el desarrollo de la librería</w:delText>
        </w:r>
        <w:r w:rsidR="004A505F" w:rsidRPr="004A505F" w:rsidDel="00083E90">
          <w:rPr>
            <w:rFonts w:cs="Arial"/>
          </w:rPr>
          <w:delText xml:space="preserve"> SMACK es accesori</w:delText>
        </w:r>
        <w:r w:rsidR="004D0C6D" w:rsidDel="00083E90">
          <w:rPr>
            <w:rFonts w:cs="Arial"/>
          </w:rPr>
          <w:delText>o</w:delText>
        </w:r>
        <w:r w:rsidR="004A505F" w:rsidRPr="004A505F" w:rsidDel="00083E90">
          <w:rPr>
            <w:rFonts w:cs="Arial"/>
          </w:rPr>
          <w:delText xml:space="preserve"> al desarrollo de Openfire.</w:delText>
        </w:r>
      </w:del>
    </w:p>
    <w:p w14:paraId="419092C9" w14:textId="0BB756C2" w:rsidR="004A505F" w:rsidDel="00083E90" w:rsidRDefault="004A505F" w:rsidP="00414CC5">
      <w:pPr>
        <w:rPr>
          <w:del w:id="396" w:author="Xhelo Aros" w:date="2018-09-10T03:03:00Z"/>
          <w:rFonts w:cs="Arial"/>
        </w:rPr>
      </w:pPr>
      <w:del w:id="397" w:author="Xhelo Aros" w:date="2018-09-10T03:03:00Z">
        <w:r w:rsidDel="00083E90">
          <w:rPr>
            <w:rFonts w:cs="Arial"/>
          </w:rPr>
          <w:delText xml:space="preserve">Ya hemos explicado el funcionamiento del protocolo XMPP, pero no </w:delText>
        </w:r>
        <w:r w:rsidR="005555EB" w:rsidDel="00083E90">
          <w:rPr>
            <w:rFonts w:cs="Arial"/>
          </w:rPr>
          <w:delText xml:space="preserve">el de </w:delText>
        </w:r>
        <w:r w:rsidDel="00083E90">
          <w:rPr>
            <w:rFonts w:cs="Arial"/>
          </w:rPr>
          <w:delText xml:space="preserve">Openfire, este servidor </w:delText>
        </w:r>
        <w:r w:rsidR="00BC4538" w:rsidDel="00083E90">
          <w:rPr>
            <w:rFonts w:cs="Arial"/>
          </w:rPr>
          <w:delText>originalmente fue</w:delText>
        </w:r>
        <w:r w:rsidDel="00083E90">
          <w:rPr>
            <w:rFonts w:cs="Arial"/>
          </w:rPr>
          <w:delText xml:space="preserve"> desarrollado por la compañía Jive, quienes dan origen a la comunidad Igniterealtim</w:delText>
        </w:r>
        <w:r w:rsidR="00522DCB" w:rsidDel="00083E90">
          <w:rPr>
            <w:rFonts w:cs="Arial"/>
          </w:rPr>
          <w:delText>e, que en sus palabras:</w:delText>
        </w:r>
      </w:del>
    </w:p>
    <w:p w14:paraId="7FA86D74" w14:textId="2DA12125" w:rsidR="00522DCB" w:rsidDel="00083E90" w:rsidRDefault="00522DCB" w:rsidP="00522DCB">
      <w:pPr>
        <w:pStyle w:val="Cita"/>
        <w:rPr>
          <w:del w:id="398" w:author="Xhelo Aros" w:date="2018-09-10T03:03:00Z"/>
          <w:lang w:val="es-ES"/>
        </w:rPr>
      </w:pPr>
      <w:del w:id="399" w:author="Xhelo Aros" w:date="2018-09-10T03:03:00Z">
        <w:r w:rsidDel="00083E90">
          <w:rPr>
            <w:lang w:val="es-ES"/>
          </w:rPr>
          <w:delText xml:space="preserve">“Igniterealtime es una comunidad de código abierto compuesta por usuarios finales, desarrolladores y proveedores de servicios de todo el mundo que están interesados en aplicar la Colaboración en tiempo real innovadora y basada en estándares abiertos a sus negocios. Nuestro objetivo es interrumpir los sistemas patentados basados en estándares no abiertos y lo invitamos a participar en lo que ya es una de las comunidades Open Source más grandes y activas del mundo.” – </w:delText>
        </w:r>
        <w:r w:rsidR="0018230C" w:rsidDel="00083E90">
          <w:rPr>
            <w:lang w:val="es-ES"/>
          </w:rPr>
          <w:delText>Sección</w:delText>
        </w:r>
        <w:r w:rsidDel="00083E90">
          <w:rPr>
            <w:lang w:val="es-ES"/>
          </w:rPr>
          <w:delText xml:space="preserve"> «About» de </w:delText>
        </w:r>
        <w:r w:rsidR="0018230C" w:rsidDel="00083E90">
          <w:rPr>
            <w:lang w:val="es-ES"/>
          </w:rPr>
          <w:delText>I</w:delText>
        </w:r>
        <w:r w:rsidDel="00083E90">
          <w:rPr>
            <w:lang w:val="es-ES"/>
          </w:rPr>
          <w:delText>gniterealtime</w:delText>
        </w:r>
      </w:del>
    </w:p>
    <w:p w14:paraId="1C8CBCA4" w14:textId="198161C2" w:rsidR="00BC4538" w:rsidDel="00083E90" w:rsidRDefault="00BC4538" w:rsidP="00BC4538">
      <w:pPr>
        <w:rPr>
          <w:del w:id="400" w:author="Xhelo Aros" w:date="2018-09-10T03:03:00Z"/>
          <w:lang w:val="es-ES"/>
        </w:rPr>
      </w:pPr>
      <w:del w:id="401" w:author="Xhelo Aros" w:date="2018-09-10T03:03:00Z">
        <w:r w:rsidDel="00083E90">
          <w:rPr>
            <w:lang w:val="es-ES"/>
          </w:rPr>
          <w:delText xml:space="preserve">La comunidad Igniterealtime son quienes tienen la labor de mantener Openfire, en la actualidad, del igual modo lo hacen con la librería SMACK y un cliente XMPP llamado Spark. </w:delText>
        </w:r>
      </w:del>
    </w:p>
    <w:p w14:paraId="2B9152DD" w14:textId="76301045" w:rsidR="00C76F96" w:rsidDel="00083E90" w:rsidRDefault="00F30D5C" w:rsidP="0097246E">
      <w:pPr>
        <w:rPr>
          <w:del w:id="402" w:author="Xhelo Aros" w:date="2018-09-10T03:03:00Z"/>
          <w:lang w:val="es-ES"/>
        </w:rPr>
      </w:pPr>
      <w:del w:id="403" w:author="Xhelo Aros" w:date="2018-09-10T03:03:00Z">
        <w:r w:rsidDel="00083E90">
          <w:rPr>
            <w:lang w:val="es-ES"/>
          </w:rPr>
          <w:delText xml:space="preserve">El servidor XMPP </w:delText>
        </w:r>
        <w:r w:rsidR="00BC4538" w:rsidDel="00083E90">
          <w:rPr>
            <w:lang w:val="es-ES"/>
          </w:rPr>
          <w:delText>Openfire</w:delText>
        </w:r>
        <w:r w:rsidR="0097246E" w:rsidDel="00083E90">
          <w:rPr>
            <w:lang w:val="es-ES"/>
          </w:rPr>
          <w:delText xml:space="preserve"> </w:delText>
        </w:r>
        <w:r w:rsidR="00C76F96" w:rsidDel="00083E90">
          <w:rPr>
            <w:lang w:val="es-ES"/>
          </w:rPr>
          <w:delText xml:space="preserve">incluye soporte completo de RFC XMPP, así como las extensiones más comunes. La </w:delText>
        </w:r>
        <w:r w:rsidR="00C76F96" w:rsidDel="00083E90">
          <w:rPr>
            <w:lang w:val="es-ES"/>
          </w:rPr>
          <w:fldChar w:fldCharType="begin"/>
        </w:r>
        <w:r w:rsidR="00C76F96" w:rsidDel="00083E90">
          <w:rPr>
            <w:lang w:val="es-ES"/>
          </w:rPr>
          <w:delInstrText xml:space="preserve"> REF _Ref522584648 \h </w:delInstrText>
        </w:r>
        <w:r w:rsidR="00C76F96" w:rsidDel="00083E90">
          <w:rPr>
            <w:lang w:val="es-ES"/>
          </w:rPr>
        </w:r>
        <w:r w:rsidR="00C76F96" w:rsidDel="00083E90">
          <w:rPr>
            <w:lang w:val="es-ES"/>
          </w:rPr>
          <w:fldChar w:fldCharType="separate"/>
        </w:r>
        <w:r w:rsidR="00C76F96" w:rsidDel="00083E90">
          <w:delText xml:space="preserve">Tabla </w:delText>
        </w:r>
        <w:r w:rsidR="00C76F96" w:rsidDel="00083E90">
          <w:rPr>
            <w:noProof/>
          </w:rPr>
          <w:delText>14</w:delText>
        </w:r>
        <w:r w:rsidR="00C76F96" w:rsidDel="00083E90">
          <w:rPr>
            <w:lang w:val="es-ES"/>
          </w:rPr>
          <w:fldChar w:fldCharType="end"/>
        </w:r>
        <w:r w:rsidR="00C76F96" w:rsidDel="00083E90">
          <w:rPr>
            <w:lang w:val="es-ES"/>
          </w:rPr>
          <w:delText xml:space="preserve"> a continuación detalla el nivel de soporte para los requisitos establecidos por XEP-0302: XMPP Compliance Suites 2012</w:delText>
        </w:r>
        <w:r w:rsidR="00C76F96" w:rsidDel="00083E90">
          <w:rPr>
            <w:rStyle w:val="Refdenotaalpie"/>
            <w:lang w:val="es-ES"/>
          </w:rPr>
          <w:footnoteReference w:id="32"/>
        </w:r>
        <w:r w:rsidR="00C76F96" w:rsidDel="00083E90">
          <w:rPr>
            <w:lang w:val="es-ES"/>
          </w:rPr>
          <w:delText>.</w:delText>
        </w:r>
      </w:del>
    </w:p>
    <w:p w14:paraId="38DAB3E4" w14:textId="2CED0E2B" w:rsidR="00F30D5C" w:rsidDel="00083E90" w:rsidRDefault="00F30D5C" w:rsidP="0097246E">
      <w:pPr>
        <w:rPr>
          <w:del w:id="406" w:author="Xhelo Aros" w:date="2018-09-10T03:03:00Z"/>
          <w:lang w:val="es-ES"/>
        </w:rPr>
      </w:pPr>
    </w:p>
    <w:p w14:paraId="35DDF3F7" w14:textId="351602DE" w:rsidR="00F30D5C" w:rsidDel="00083E90" w:rsidRDefault="00F30D5C" w:rsidP="00F30D5C">
      <w:pPr>
        <w:pStyle w:val="Descripcin"/>
        <w:keepNext/>
        <w:rPr>
          <w:del w:id="407" w:author="Xhelo Aros" w:date="2018-09-10T03:03:00Z"/>
        </w:rPr>
      </w:pPr>
      <w:bookmarkStart w:id="408" w:name="_Ref522584648"/>
      <w:bookmarkStart w:id="409" w:name="_Ref522584311"/>
      <w:del w:id="410" w:author="Xhelo Aros" w:date="2018-09-10T03:03:00Z">
        <w:r w:rsidDel="00083E90">
          <w:delText xml:space="preserve">Tabla </w:delText>
        </w:r>
        <w:r w:rsidR="00A4020E" w:rsidDel="00083E90">
          <w:rPr>
            <w:b w:val="0"/>
            <w:bCs w:val="0"/>
            <w:noProof/>
          </w:rPr>
          <w:fldChar w:fldCharType="begin"/>
        </w:r>
        <w:r w:rsidR="00A4020E" w:rsidDel="00083E90">
          <w:rPr>
            <w:noProof/>
          </w:rPr>
          <w:delInstrText xml:space="preserve"> SEQ Tabla \* ARABIC </w:delInstrText>
        </w:r>
        <w:r w:rsidR="00A4020E" w:rsidDel="00083E90">
          <w:rPr>
            <w:b w:val="0"/>
            <w:bCs w:val="0"/>
            <w:noProof/>
          </w:rPr>
          <w:fldChar w:fldCharType="separate"/>
        </w:r>
        <w:r w:rsidR="00162541" w:rsidDel="00083E90">
          <w:rPr>
            <w:noProof/>
          </w:rPr>
          <w:delText>20</w:delText>
        </w:r>
        <w:r w:rsidR="00A4020E" w:rsidDel="00083E90">
          <w:rPr>
            <w:b w:val="0"/>
            <w:bCs w:val="0"/>
            <w:noProof/>
          </w:rPr>
          <w:fldChar w:fldCharType="end"/>
        </w:r>
        <w:bookmarkEnd w:id="408"/>
        <w:r w:rsidDel="00083E90">
          <w:delText xml:space="preserve"> Openfire </w:delText>
        </w:r>
        <w:r w:rsidR="00C76F96" w:rsidDel="00083E90">
          <w:delText>Soporte XMPP Core</w:delText>
        </w:r>
        <w:r w:rsidDel="00083E90">
          <w:delText xml:space="preserve"> </w:delText>
        </w:r>
        <w:bookmarkEnd w:id="409"/>
      </w:del>
    </w:p>
    <w:tbl>
      <w:tblPr>
        <w:tblStyle w:val="Tablaconcuadrcula4-nfasis1"/>
        <w:tblW w:w="3515" w:type="pct"/>
        <w:jc w:val="center"/>
        <w:tblLook w:val="04A0" w:firstRow="1" w:lastRow="0" w:firstColumn="1" w:lastColumn="0" w:noHBand="0" w:noVBand="1"/>
      </w:tblPr>
      <w:tblGrid>
        <w:gridCol w:w="4028"/>
        <w:gridCol w:w="1978"/>
      </w:tblGrid>
      <w:tr w:rsidR="0097246E" w:rsidRPr="0097246E" w:rsidDel="00083E90" w14:paraId="25A1462A" w14:textId="06FAB28B" w:rsidTr="00F30D5C">
        <w:trPr>
          <w:cnfStyle w:val="100000000000" w:firstRow="1" w:lastRow="0" w:firstColumn="0" w:lastColumn="0" w:oddVBand="0" w:evenVBand="0" w:oddHBand="0" w:evenHBand="0" w:firstRowFirstColumn="0" w:firstRowLastColumn="0" w:lastRowFirstColumn="0" w:lastRowLastColumn="0"/>
          <w:trHeight w:val="552"/>
          <w:jc w:val="center"/>
          <w:del w:id="41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BD17782" w14:textId="275AA3CD" w:rsidR="0097246E" w:rsidRPr="0097246E" w:rsidDel="00083E90" w:rsidRDefault="0097246E" w:rsidP="0097246E">
            <w:pPr>
              <w:spacing w:before="0"/>
              <w:jc w:val="center"/>
              <w:rPr>
                <w:del w:id="412" w:author="Xhelo Aros" w:date="2018-09-10T03:03:00Z"/>
                <w:rFonts w:eastAsia="Times New Roman" w:cs="Arial"/>
                <w:szCs w:val="24"/>
                <w:lang w:eastAsia="es-CL"/>
              </w:rPr>
            </w:pPr>
            <w:del w:id="413" w:author="Xhelo Aros" w:date="2018-09-10T03:03:00Z">
              <w:r w:rsidRPr="0097246E" w:rsidDel="00083E90">
                <w:rPr>
                  <w:rFonts w:eastAsia="Times New Roman" w:cs="Arial"/>
                  <w:b w:val="0"/>
                  <w:bCs w:val="0"/>
                  <w:szCs w:val="24"/>
                  <w:lang w:eastAsia="es-CL"/>
                </w:rPr>
                <w:delText>Especificación</w:delText>
              </w:r>
            </w:del>
          </w:p>
        </w:tc>
        <w:tc>
          <w:tcPr>
            <w:tcW w:w="1647" w:type="pct"/>
            <w:hideMark/>
          </w:tcPr>
          <w:p w14:paraId="6DE281FA" w14:textId="5D79067C" w:rsidR="0097246E" w:rsidRPr="0097246E" w:rsidDel="00083E90" w:rsidRDefault="0097246E" w:rsidP="0097246E">
            <w:pPr>
              <w:spacing w:before="0"/>
              <w:jc w:val="center"/>
              <w:cnfStyle w:val="100000000000" w:firstRow="1" w:lastRow="0" w:firstColumn="0" w:lastColumn="0" w:oddVBand="0" w:evenVBand="0" w:oddHBand="0" w:evenHBand="0" w:firstRowFirstColumn="0" w:firstRowLastColumn="0" w:lastRowFirstColumn="0" w:lastRowLastColumn="0"/>
              <w:rPr>
                <w:del w:id="414" w:author="Xhelo Aros" w:date="2018-09-10T03:03:00Z"/>
                <w:rFonts w:eastAsia="Times New Roman" w:cs="Arial"/>
                <w:szCs w:val="24"/>
                <w:lang w:eastAsia="es-CL"/>
              </w:rPr>
            </w:pPr>
            <w:del w:id="415"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1F516DFD" w14:textId="5F516F1E" w:rsidTr="00F30D5C">
        <w:trPr>
          <w:cnfStyle w:val="000000100000" w:firstRow="0" w:lastRow="0" w:firstColumn="0" w:lastColumn="0" w:oddVBand="0" w:evenVBand="0" w:oddHBand="1" w:evenHBand="0" w:firstRowFirstColumn="0" w:firstRowLastColumn="0" w:lastRowFirstColumn="0" w:lastRowLastColumn="0"/>
          <w:trHeight w:val="552"/>
          <w:jc w:val="center"/>
          <w:del w:id="41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0D73ED" w14:textId="6FE32EA1" w:rsidR="0097246E" w:rsidRPr="0097246E" w:rsidDel="00083E90" w:rsidRDefault="0097246E" w:rsidP="0097246E">
            <w:pPr>
              <w:spacing w:before="0"/>
              <w:jc w:val="left"/>
              <w:rPr>
                <w:del w:id="417" w:author="Xhelo Aros" w:date="2018-09-10T03:03:00Z"/>
                <w:rFonts w:eastAsia="Times New Roman" w:cs="Arial"/>
                <w:b w:val="0"/>
                <w:szCs w:val="24"/>
                <w:lang w:eastAsia="es-CL"/>
              </w:rPr>
            </w:pPr>
            <w:del w:id="418" w:author="Xhelo Aros" w:date="2018-09-10T03:03:00Z">
              <w:r w:rsidRPr="0097246E" w:rsidDel="00083E90">
                <w:rPr>
                  <w:rFonts w:eastAsia="Times New Roman" w:cs="Arial"/>
                  <w:b w:val="0"/>
                  <w:szCs w:val="24"/>
                  <w:lang w:eastAsia="es-CL"/>
                </w:rPr>
                <w:delText>RFC 6120: XMPP Core</w:delText>
              </w:r>
              <w:r w:rsidRPr="0097246E" w:rsidDel="00083E90">
                <w:rPr>
                  <w:rStyle w:val="Refdenotaalpie"/>
                  <w:rFonts w:cs="Arial"/>
                  <w:b w:val="0"/>
                  <w:lang w:val="es-ES"/>
                </w:rPr>
                <w:footnoteReference w:id="33"/>
              </w:r>
            </w:del>
          </w:p>
        </w:tc>
        <w:tc>
          <w:tcPr>
            <w:tcW w:w="0" w:type="auto"/>
            <w:vAlign w:val="center"/>
            <w:hideMark/>
          </w:tcPr>
          <w:p w14:paraId="1A252D8E" w14:textId="7980DAA9"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21" w:author="Xhelo Aros" w:date="2018-09-10T03:03:00Z"/>
                <w:rFonts w:eastAsia="Times New Roman" w:cs="Arial"/>
                <w:szCs w:val="24"/>
                <w:lang w:eastAsia="es-CL"/>
              </w:rPr>
            </w:pPr>
            <w:del w:id="422" w:author="Xhelo Aros" w:date="2018-09-10T03:03:00Z">
              <w:r w:rsidRPr="0097246E" w:rsidDel="00083E90">
                <w:rPr>
                  <w:rFonts w:eastAsia="Times New Roman" w:cs="Arial"/>
                  <w:szCs w:val="24"/>
                  <w:lang w:eastAsia="es-CL"/>
                </w:rPr>
                <w:delText>Sí</w:delText>
              </w:r>
            </w:del>
          </w:p>
        </w:tc>
      </w:tr>
      <w:tr w:rsidR="0097246E" w:rsidRPr="0097246E" w:rsidDel="00083E90" w14:paraId="7AC4C611" w14:textId="4FB96F16" w:rsidTr="00F30D5C">
        <w:trPr>
          <w:trHeight w:val="552"/>
          <w:jc w:val="center"/>
          <w:del w:id="42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F54EBE" w14:textId="3D17CCA6" w:rsidR="0097246E" w:rsidRPr="0097246E" w:rsidDel="00083E90" w:rsidRDefault="0097246E" w:rsidP="0097246E">
            <w:pPr>
              <w:spacing w:before="0"/>
              <w:jc w:val="left"/>
              <w:rPr>
                <w:del w:id="424" w:author="Xhelo Aros" w:date="2018-09-10T03:03:00Z"/>
                <w:rFonts w:eastAsia="Times New Roman" w:cs="Arial"/>
                <w:b w:val="0"/>
                <w:szCs w:val="24"/>
                <w:lang w:eastAsia="es-CL"/>
              </w:rPr>
            </w:pPr>
            <w:del w:id="425" w:author="Xhelo Aros" w:date="2018-09-10T03:03:00Z">
              <w:r w:rsidRPr="0097246E" w:rsidDel="00083E90">
                <w:rPr>
                  <w:rFonts w:eastAsia="Times New Roman" w:cs="Arial"/>
                  <w:b w:val="0"/>
                  <w:szCs w:val="24"/>
                  <w:lang w:eastAsia="es-CL"/>
                </w:rPr>
                <w:delText>RFC 6121: XMPP IM</w:delText>
              </w:r>
              <w:r w:rsidDel="00083E90">
                <w:rPr>
                  <w:rStyle w:val="Refdenotaalpie"/>
                  <w:rFonts w:eastAsia="Times New Roman" w:cs="Arial"/>
                  <w:b w:val="0"/>
                  <w:szCs w:val="24"/>
                  <w:lang w:eastAsia="es-CL"/>
                </w:rPr>
                <w:footnoteReference w:id="34"/>
              </w:r>
            </w:del>
          </w:p>
        </w:tc>
        <w:tc>
          <w:tcPr>
            <w:tcW w:w="0" w:type="auto"/>
            <w:vAlign w:val="center"/>
            <w:hideMark/>
          </w:tcPr>
          <w:p w14:paraId="0ADA7B9C" w14:textId="5512DD1C"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428" w:author="Xhelo Aros" w:date="2018-09-10T03:03:00Z"/>
                <w:rFonts w:eastAsia="Times New Roman" w:cs="Arial"/>
                <w:szCs w:val="24"/>
                <w:lang w:eastAsia="es-CL"/>
              </w:rPr>
            </w:pPr>
            <w:del w:id="429" w:author="Xhelo Aros" w:date="2018-09-10T03:03:00Z">
              <w:r w:rsidRPr="0097246E" w:rsidDel="00083E90">
                <w:rPr>
                  <w:rFonts w:eastAsia="Times New Roman" w:cs="Arial"/>
                  <w:szCs w:val="24"/>
                  <w:lang w:eastAsia="es-CL"/>
                </w:rPr>
                <w:delText>Sí</w:delText>
              </w:r>
            </w:del>
          </w:p>
        </w:tc>
      </w:tr>
      <w:tr w:rsidR="0097246E" w:rsidRPr="0097246E" w:rsidDel="00083E90" w14:paraId="156FD320" w14:textId="1B2F24E5" w:rsidTr="00F30D5C">
        <w:trPr>
          <w:cnfStyle w:val="000000100000" w:firstRow="0" w:lastRow="0" w:firstColumn="0" w:lastColumn="0" w:oddVBand="0" w:evenVBand="0" w:oddHBand="1" w:evenHBand="0" w:firstRowFirstColumn="0" w:firstRowLastColumn="0" w:lastRowFirstColumn="0" w:lastRowLastColumn="0"/>
          <w:trHeight w:val="552"/>
          <w:jc w:val="center"/>
          <w:del w:id="43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EF756E" w14:textId="3C6AD039" w:rsidR="0097246E" w:rsidRPr="0097246E" w:rsidDel="00083E90" w:rsidRDefault="0097246E" w:rsidP="0097246E">
            <w:pPr>
              <w:spacing w:before="0"/>
              <w:jc w:val="left"/>
              <w:rPr>
                <w:del w:id="431" w:author="Xhelo Aros" w:date="2018-09-10T03:03:00Z"/>
                <w:rFonts w:eastAsia="Times New Roman" w:cs="Arial"/>
                <w:b w:val="0"/>
                <w:szCs w:val="24"/>
                <w:lang w:eastAsia="es-CL"/>
              </w:rPr>
            </w:pPr>
            <w:del w:id="432" w:author="Xhelo Aros" w:date="2018-09-10T03:03:00Z">
              <w:r w:rsidRPr="0097246E" w:rsidDel="00083E90">
                <w:rPr>
                  <w:rFonts w:eastAsia="Times New Roman" w:cs="Arial"/>
                  <w:b w:val="0"/>
                  <w:szCs w:val="24"/>
                  <w:lang w:eastAsia="es-CL"/>
                </w:rPr>
                <w:delText xml:space="preserve">RFC </w:delText>
              </w:r>
              <w:r w:rsidDel="00083E90">
                <w:rPr>
                  <w:rFonts w:eastAsia="Times New Roman" w:cs="Arial"/>
                  <w:b w:val="0"/>
                  <w:szCs w:val="24"/>
                  <w:lang w:eastAsia="es-CL"/>
                </w:rPr>
                <w:delText>7622</w:delText>
              </w:r>
              <w:r w:rsidRPr="0097246E" w:rsidDel="00083E90">
                <w:rPr>
                  <w:rFonts w:eastAsia="Times New Roman" w:cs="Arial"/>
                  <w:b w:val="0"/>
                  <w:szCs w:val="24"/>
                  <w:lang w:eastAsia="es-CL"/>
                </w:rPr>
                <w:delText>: XMPP ADDR</w:delText>
              </w:r>
              <w:r w:rsidDel="00083E90">
                <w:rPr>
                  <w:rStyle w:val="Refdenotaalpie"/>
                  <w:rFonts w:eastAsia="Times New Roman" w:cs="Arial"/>
                  <w:b w:val="0"/>
                  <w:szCs w:val="24"/>
                  <w:lang w:eastAsia="es-CL"/>
                </w:rPr>
                <w:footnoteReference w:id="35"/>
              </w:r>
            </w:del>
          </w:p>
        </w:tc>
        <w:tc>
          <w:tcPr>
            <w:tcW w:w="0" w:type="auto"/>
            <w:vAlign w:val="center"/>
            <w:hideMark/>
          </w:tcPr>
          <w:p w14:paraId="2278F586" w14:textId="68C2FB4A"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35" w:author="Xhelo Aros" w:date="2018-09-10T03:03:00Z"/>
                <w:rFonts w:eastAsia="Times New Roman" w:cs="Arial"/>
                <w:szCs w:val="24"/>
                <w:lang w:eastAsia="es-CL"/>
              </w:rPr>
            </w:pPr>
            <w:del w:id="436" w:author="Xhelo Aros" w:date="2018-09-10T03:03:00Z">
              <w:r w:rsidRPr="0097246E" w:rsidDel="00083E90">
                <w:rPr>
                  <w:rFonts w:eastAsia="Times New Roman" w:cs="Arial"/>
                  <w:szCs w:val="24"/>
                  <w:lang w:eastAsia="es-CL"/>
                </w:rPr>
                <w:delText>Sí</w:delText>
              </w:r>
            </w:del>
          </w:p>
        </w:tc>
      </w:tr>
      <w:tr w:rsidR="0097246E" w:rsidRPr="0097246E" w:rsidDel="00083E90" w14:paraId="7921147F" w14:textId="0C25EB79" w:rsidTr="00F30D5C">
        <w:trPr>
          <w:trHeight w:val="552"/>
          <w:jc w:val="center"/>
          <w:del w:id="43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032400" w14:textId="63EE005A" w:rsidR="0097246E" w:rsidRPr="0097246E" w:rsidDel="00083E90" w:rsidRDefault="0097246E" w:rsidP="0097246E">
            <w:pPr>
              <w:spacing w:before="0"/>
              <w:jc w:val="left"/>
              <w:rPr>
                <w:del w:id="438" w:author="Xhelo Aros" w:date="2018-09-10T03:03:00Z"/>
                <w:rFonts w:eastAsia="Times New Roman" w:cs="Arial"/>
                <w:b w:val="0"/>
                <w:szCs w:val="24"/>
                <w:lang w:eastAsia="es-CL"/>
              </w:rPr>
            </w:pPr>
            <w:del w:id="439" w:author="Xhelo Aros" w:date="2018-09-10T03:03:00Z">
              <w:r w:rsidRPr="0097246E" w:rsidDel="00083E90">
                <w:rPr>
                  <w:rFonts w:eastAsia="Times New Roman" w:cs="Arial"/>
                  <w:b w:val="0"/>
                  <w:szCs w:val="24"/>
                  <w:lang w:eastAsia="es-CL"/>
                </w:rPr>
                <w:delText>XEP-0030: Service Discovery</w:delText>
              </w:r>
              <w:r w:rsidDel="00083E90">
                <w:rPr>
                  <w:rStyle w:val="Refdenotaalpie"/>
                  <w:rFonts w:eastAsia="Times New Roman" w:cs="Arial"/>
                  <w:b w:val="0"/>
                  <w:szCs w:val="24"/>
                  <w:lang w:eastAsia="es-CL"/>
                </w:rPr>
                <w:footnoteReference w:id="36"/>
              </w:r>
            </w:del>
          </w:p>
        </w:tc>
        <w:tc>
          <w:tcPr>
            <w:tcW w:w="0" w:type="auto"/>
            <w:vAlign w:val="center"/>
            <w:hideMark/>
          </w:tcPr>
          <w:p w14:paraId="598908BD" w14:textId="3C907003"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442" w:author="Xhelo Aros" w:date="2018-09-10T03:03:00Z"/>
                <w:rFonts w:eastAsia="Times New Roman" w:cs="Arial"/>
                <w:szCs w:val="24"/>
                <w:lang w:eastAsia="es-CL"/>
              </w:rPr>
            </w:pPr>
            <w:del w:id="443" w:author="Xhelo Aros" w:date="2018-09-10T03:03:00Z">
              <w:r w:rsidRPr="0097246E" w:rsidDel="00083E90">
                <w:rPr>
                  <w:rFonts w:eastAsia="Times New Roman" w:cs="Arial"/>
                  <w:szCs w:val="24"/>
                  <w:lang w:eastAsia="es-CL"/>
                </w:rPr>
                <w:delText>Sí</w:delText>
              </w:r>
            </w:del>
          </w:p>
        </w:tc>
      </w:tr>
      <w:tr w:rsidR="0097246E" w:rsidRPr="0097246E" w:rsidDel="00083E90" w14:paraId="715C61D7" w14:textId="74F70023" w:rsidTr="00F30D5C">
        <w:trPr>
          <w:cnfStyle w:val="000000100000" w:firstRow="0" w:lastRow="0" w:firstColumn="0" w:lastColumn="0" w:oddVBand="0" w:evenVBand="0" w:oddHBand="1" w:evenHBand="0" w:firstRowFirstColumn="0" w:firstRowLastColumn="0" w:lastRowFirstColumn="0" w:lastRowLastColumn="0"/>
          <w:trHeight w:val="552"/>
          <w:jc w:val="center"/>
          <w:del w:id="44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51C442D" w14:textId="603A1D01" w:rsidR="0097246E" w:rsidRPr="0097246E" w:rsidDel="00083E90" w:rsidRDefault="0097246E" w:rsidP="0097246E">
            <w:pPr>
              <w:spacing w:before="0"/>
              <w:jc w:val="left"/>
              <w:rPr>
                <w:del w:id="445" w:author="Xhelo Aros" w:date="2018-09-10T03:03:00Z"/>
                <w:rFonts w:eastAsia="Times New Roman" w:cs="Arial"/>
                <w:b w:val="0"/>
                <w:szCs w:val="24"/>
                <w:lang w:eastAsia="es-CL"/>
              </w:rPr>
            </w:pPr>
            <w:del w:id="446" w:author="Xhelo Aros" w:date="2018-09-10T03:03:00Z">
              <w:r w:rsidRPr="0097246E" w:rsidDel="00083E90">
                <w:rPr>
                  <w:rFonts w:eastAsia="Times New Roman" w:cs="Arial"/>
                  <w:b w:val="0"/>
                  <w:szCs w:val="24"/>
                  <w:lang w:eastAsia="es-CL"/>
                </w:rPr>
                <w:delText>XEP-0114: Jabber Component Protocol</w:delText>
              </w:r>
              <w:r w:rsidDel="00083E90">
                <w:rPr>
                  <w:rStyle w:val="Refdenotaalpie"/>
                  <w:rFonts w:eastAsia="Times New Roman" w:cs="Arial"/>
                  <w:b w:val="0"/>
                  <w:szCs w:val="24"/>
                  <w:lang w:eastAsia="es-CL"/>
                </w:rPr>
                <w:footnoteReference w:id="37"/>
              </w:r>
            </w:del>
          </w:p>
        </w:tc>
        <w:tc>
          <w:tcPr>
            <w:tcW w:w="0" w:type="auto"/>
            <w:vAlign w:val="center"/>
            <w:hideMark/>
          </w:tcPr>
          <w:p w14:paraId="28702587" w14:textId="30778A07"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49" w:author="Xhelo Aros" w:date="2018-09-10T03:03:00Z"/>
                <w:rFonts w:eastAsia="Times New Roman" w:cs="Arial"/>
                <w:szCs w:val="24"/>
                <w:lang w:eastAsia="es-CL"/>
              </w:rPr>
            </w:pPr>
            <w:del w:id="450" w:author="Xhelo Aros" w:date="2018-09-10T03:03:00Z">
              <w:r w:rsidRPr="0097246E" w:rsidDel="00083E90">
                <w:rPr>
                  <w:rFonts w:eastAsia="Times New Roman" w:cs="Arial"/>
                  <w:szCs w:val="24"/>
                  <w:lang w:eastAsia="es-CL"/>
                </w:rPr>
                <w:delText>Sí</w:delText>
              </w:r>
            </w:del>
          </w:p>
        </w:tc>
      </w:tr>
    </w:tbl>
    <w:p w14:paraId="037EA9D7" w14:textId="2289A734" w:rsidR="0097246E" w:rsidDel="00083E90" w:rsidRDefault="00C76F96" w:rsidP="0097246E">
      <w:pPr>
        <w:rPr>
          <w:del w:id="451" w:author="Xhelo Aros" w:date="2018-09-10T03:03:00Z"/>
          <w:lang w:val="es-ES"/>
        </w:rPr>
      </w:pPr>
      <w:del w:id="452" w:author="Xhelo Aros" w:date="2018-09-10T03:03:00Z">
        <w:r w:rsidDel="00083E90">
          <w:rPr>
            <w:lang w:val="es-ES"/>
          </w:rPr>
          <w:delText xml:space="preserve">El </w:delText>
        </w:r>
        <w:r w:rsidR="00B938A5" w:rsidDel="00083E90">
          <w:rPr>
            <w:lang w:val="es-ES"/>
          </w:rPr>
          <w:delText xml:space="preserve">cumplimiento de </w:delText>
        </w:r>
        <w:r w:rsidDel="00083E90">
          <w:rPr>
            <w:lang w:val="es-ES"/>
          </w:rPr>
          <w:delText xml:space="preserve">soporte de nivel avanzado incluye el conjunto básico completo, así como características más avanzadas de uso común para los clientes XMPP. La </w:delText>
        </w:r>
        <w:r w:rsidDel="00083E90">
          <w:rPr>
            <w:lang w:val="es-ES"/>
          </w:rPr>
          <w:fldChar w:fldCharType="begin"/>
        </w:r>
        <w:r w:rsidDel="00083E90">
          <w:rPr>
            <w:lang w:val="es-ES"/>
          </w:rPr>
          <w:delInstrText xml:space="preserve"> REF _Ref522584619 \h </w:delInstrText>
        </w:r>
        <w:r w:rsidDel="00083E90">
          <w:rPr>
            <w:lang w:val="es-ES"/>
          </w:rPr>
        </w:r>
        <w:r w:rsidDel="00083E90">
          <w:rPr>
            <w:lang w:val="es-ES"/>
          </w:rPr>
          <w:fldChar w:fldCharType="separate"/>
        </w:r>
        <w:r w:rsidDel="00083E90">
          <w:delText xml:space="preserve">Tabla </w:delText>
        </w:r>
        <w:r w:rsidDel="00083E90">
          <w:rPr>
            <w:noProof/>
          </w:rPr>
          <w:delText>15</w:delText>
        </w:r>
        <w:r w:rsidDel="00083E90">
          <w:rPr>
            <w:lang w:val="es-ES"/>
          </w:rPr>
          <w:fldChar w:fldCharType="end"/>
        </w:r>
        <w:r w:rsidDel="00083E90">
          <w:rPr>
            <w:lang w:val="es-ES"/>
          </w:rPr>
          <w:delText xml:space="preserve"> detalla el nivel de soporte para los requisitos establecidos por XMPP Compliance Suites 2012.</w:delText>
        </w:r>
      </w:del>
    </w:p>
    <w:p w14:paraId="2405CAE1" w14:textId="1D9A596B" w:rsidR="00F30D5C" w:rsidDel="00083E90" w:rsidRDefault="00F30D5C" w:rsidP="00F30D5C">
      <w:pPr>
        <w:pStyle w:val="Descripcin"/>
        <w:keepNext/>
        <w:rPr>
          <w:del w:id="453" w:author="Xhelo Aros" w:date="2018-09-10T03:03:00Z"/>
        </w:rPr>
      </w:pPr>
      <w:bookmarkStart w:id="454" w:name="_Ref522584619"/>
      <w:bookmarkStart w:id="455" w:name="_Ref522584610"/>
      <w:bookmarkStart w:id="456" w:name="_Ref522585350"/>
      <w:del w:id="457" w:author="Xhelo Aros" w:date="2018-09-10T03:03:00Z">
        <w:r w:rsidDel="00083E90">
          <w:delText xml:space="preserve">Tabla </w:delText>
        </w:r>
        <w:r w:rsidR="00A4020E" w:rsidDel="00083E90">
          <w:rPr>
            <w:b w:val="0"/>
            <w:bCs w:val="0"/>
            <w:noProof/>
          </w:rPr>
          <w:fldChar w:fldCharType="begin"/>
        </w:r>
        <w:r w:rsidR="00A4020E" w:rsidDel="00083E90">
          <w:rPr>
            <w:noProof/>
          </w:rPr>
          <w:delInstrText xml:space="preserve"> SEQ Tabla \* ARABIC </w:delInstrText>
        </w:r>
        <w:r w:rsidR="00A4020E" w:rsidDel="00083E90">
          <w:rPr>
            <w:b w:val="0"/>
            <w:bCs w:val="0"/>
            <w:noProof/>
          </w:rPr>
          <w:fldChar w:fldCharType="separate"/>
        </w:r>
        <w:r w:rsidR="00162541" w:rsidDel="00083E90">
          <w:rPr>
            <w:noProof/>
          </w:rPr>
          <w:delText>21</w:delText>
        </w:r>
        <w:r w:rsidR="00A4020E" w:rsidDel="00083E90">
          <w:rPr>
            <w:b w:val="0"/>
            <w:bCs w:val="0"/>
            <w:noProof/>
          </w:rPr>
          <w:fldChar w:fldCharType="end"/>
        </w:r>
        <w:bookmarkEnd w:id="454"/>
        <w:r w:rsidDel="00083E90">
          <w:delText xml:space="preserve"> Openfire </w:delText>
        </w:r>
        <w:bookmarkEnd w:id="455"/>
        <w:r w:rsidR="00C76F96" w:rsidDel="00083E90">
          <w:delText>soporte avanzado</w:delText>
        </w:r>
        <w:bookmarkEnd w:id="456"/>
      </w:del>
    </w:p>
    <w:tbl>
      <w:tblPr>
        <w:tblStyle w:val="Tablaconcuadrcula4-nfasis1"/>
        <w:tblW w:w="3500" w:type="pct"/>
        <w:jc w:val="center"/>
        <w:tblLook w:val="04A0" w:firstRow="1" w:lastRow="0" w:firstColumn="1" w:lastColumn="0" w:noHBand="0" w:noVBand="1"/>
      </w:tblPr>
      <w:tblGrid>
        <w:gridCol w:w="3888"/>
        <w:gridCol w:w="2093"/>
      </w:tblGrid>
      <w:tr w:rsidR="0097246E" w:rsidRPr="0097246E" w:rsidDel="00083E90" w14:paraId="261F121D" w14:textId="7BE13426" w:rsidTr="00F30D5C">
        <w:trPr>
          <w:cnfStyle w:val="100000000000" w:firstRow="1" w:lastRow="0" w:firstColumn="0" w:lastColumn="0" w:oddVBand="0" w:evenVBand="0" w:oddHBand="0" w:evenHBand="0" w:firstRowFirstColumn="0" w:firstRowLastColumn="0" w:lastRowFirstColumn="0" w:lastRowLastColumn="0"/>
          <w:jc w:val="center"/>
          <w:del w:id="45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A3C757" w14:textId="5487B046" w:rsidR="0097246E" w:rsidRPr="0097246E" w:rsidDel="00083E90" w:rsidRDefault="0097246E" w:rsidP="0097246E">
            <w:pPr>
              <w:spacing w:after="200" w:line="276" w:lineRule="auto"/>
              <w:jc w:val="center"/>
              <w:rPr>
                <w:del w:id="459" w:author="Xhelo Aros" w:date="2018-09-10T03:03:00Z"/>
                <w:b w:val="0"/>
              </w:rPr>
            </w:pPr>
            <w:del w:id="460" w:author="Xhelo Aros" w:date="2018-09-10T03:03:00Z">
              <w:r w:rsidDel="00083E90">
                <w:rPr>
                  <w:b w:val="0"/>
                </w:rPr>
                <w:delText>Especificación</w:delText>
              </w:r>
            </w:del>
          </w:p>
        </w:tc>
        <w:tc>
          <w:tcPr>
            <w:tcW w:w="1750" w:type="pct"/>
            <w:vAlign w:val="center"/>
            <w:hideMark/>
          </w:tcPr>
          <w:p w14:paraId="52230FB9" w14:textId="47B813ED" w:rsidR="0097246E" w:rsidRPr="0097246E" w:rsidDel="00083E90" w:rsidRDefault="0097246E" w:rsidP="0097246E">
            <w:pPr>
              <w:spacing w:after="200" w:line="276" w:lineRule="auto"/>
              <w:jc w:val="center"/>
              <w:cnfStyle w:val="100000000000" w:firstRow="1" w:lastRow="0" w:firstColumn="0" w:lastColumn="0" w:oddVBand="0" w:evenVBand="0" w:oddHBand="0" w:evenHBand="0" w:firstRowFirstColumn="0" w:firstRowLastColumn="0" w:lastRowFirstColumn="0" w:lastRowLastColumn="0"/>
              <w:rPr>
                <w:del w:id="461" w:author="Xhelo Aros" w:date="2018-09-10T03:03:00Z"/>
                <w:b w:val="0"/>
              </w:rPr>
            </w:pPr>
            <w:del w:id="462"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70642A7A" w14:textId="42C8C496" w:rsidTr="00F30D5C">
        <w:trPr>
          <w:cnfStyle w:val="000000100000" w:firstRow="0" w:lastRow="0" w:firstColumn="0" w:lastColumn="0" w:oddVBand="0" w:evenVBand="0" w:oddHBand="1" w:evenHBand="0" w:firstRowFirstColumn="0" w:firstRowLastColumn="0" w:lastRowFirstColumn="0" w:lastRowLastColumn="0"/>
          <w:jc w:val="center"/>
          <w:del w:id="46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069737" w14:textId="38A22FB2" w:rsidR="0097246E" w:rsidRPr="0097246E" w:rsidDel="00083E90" w:rsidRDefault="00B67859" w:rsidP="0097246E">
            <w:pPr>
              <w:spacing w:after="200" w:line="276" w:lineRule="auto"/>
              <w:jc w:val="left"/>
              <w:rPr>
                <w:del w:id="464" w:author="Xhelo Aros" w:date="2018-09-10T03:03:00Z"/>
                <w:b w:val="0"/>
              </w:rPr>
            </w:pPr>
            <w:del w:id="46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"http://www.xmpp.org/extensions/xep-0115.html" </w:delInstrText>
              </w:r>
              <w:r w:rsidDel="00083E90">
                <w:rPr>
                  <w:rStyle w:val="Hipervnculo"/>
                  <w:color w:val="auto"/>
                  <w:u w:val="none"/>
                </w:rPr>
                <w:fldChar w:fldCharType="separate"/>
              </w:r>
              <w:r w:rsidR="0097246E" w:rsidRPr="0097246E" w:rsidDel="00083E90">
                <w:rPr>
                  <w:rStyle w:val="Hipervnculo"/>
                  <w:b w:val="0"/>
                  <w:color w:val="auto"/>
                  <w:u w:val="none"/>
                </w:rPr>
                <w:delText>XEP-0115</w:delText>
              </w:r>
              <w:r w:rsidDel="00083E90">
                <w:rPr>
                  <w:rStyle w:val="Hipervnculo"/>
                  <w:color w:val="auto"/>
                  <w:u w:val="none"/>
                </w:rPr>
                <w:fldChar w:fldCharType="end"/>
              </w:r>
              <w:r w:rsidR="0097246E" w:rsidRPr="0097246E" w:rsidDel="00083E90">
                <w:rPr>
                  <w:b w:val="0"/>
                </w:rPr>
                <w:delText>: Entity Capabilities</w:delText>
              </w:r>
            </w:del>
          </w:p>
        </w:tc>
        <w:tc>
          <w:tcPr>
            <w:tcW w:w="0" w:type="auto"/>
            <w:vAlign w:val="center"/>
            <w:hideMark/>
          </w:tcPr>
          <w:p w14:paraId="44E3C0B1" w14:textId="187E5D2A"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466" w:author="Xhelo Aros" w:date="2018-09-10T03:03:00Z"/>
              </w:rPr>
            </w:pPr>
            <w:del w:id="467" w:author="Xhelo Aros" w:date="2018-09-10T03:03:00Z">
              <w:r w:rsidDel="00083E90">
                <w:delText>Sí</w:delText>
              </w:r>
            </w:del>
          </w:p>
        </w:tc>
      </w:tr>
      <w:tr w:rsidR="0097246E" w:rsidRPr="0097246E" w:rsidDel="00083E90" w14:paraId="360D3849" w14:textId="0BF54E27" w:rsidTr="00F30D5C">
        <w:trPr>
          <w:jc w:val="center"/>
          <w:del w:id="46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DBE84E7" w14:textId="36FBC31E" w:rsidR="0097246E" w:rsidRPr="0097246E" w:rsidDel="00083E90" w:rsidRDefault="00B67859" w:rsidP="0097246E">
            <w:pPr>
              <w:spacing w:after="200" w:line="276" w:lineRule="auto"/>
              <w:jc w:val="left"/>
              <w:rPr>
                <w:del w:id="469" w:author="Xhelo Aros" w:date="2018-09-10T03:03:00Z"/>
                <w:b w:val="0"/>
              </w:rPr>
            </w:pPr>
            <w:del w:id="47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"http://www.xmpp.org/extensions/xep-0191.html" </w:delInstrText>
              </w:r>
              <w:r w:rsidDel="00083E90">
                <w:rPr>
                  <w:rStyle w:val="Hipervnculo"/>
                  <w:color w:val="auto"/>
                  <w:u w:val="none"/>
                </w:rPr>
                <w:fldChar w:fldCharType="separate"/>
              </w:r>
              <w:r w:rsidR="0097246E" w:rsidRPr="0097246E" w:rsidDel="00083E90">
                <w:rPr>
                  <w:rStyle w:val="Hipervnculo"/>
                  <w:b w:val="0"/>
                  <w:color w:val="auto"/>
                  <w:u w:val="none"/>
                </w:rPr>
                <w:delText>XEP-0191</w:delText>
              </w:r>
              <w:r w:rsidDel="00083E90">
                <w:rPr>
                  <w:rStyle w:val="Hipervnculo"/>
                  <w:color w:val="auto"/>
                  <w:u w:val="none"/>
                </w:rPr>
                <w:fldChar w:fldCharType="end"/>
              </w:r>
              <w:r w:rsidR="0097246E" w:rsidRPr="0097246E" w:rsidDel="00083E90">
                <w:rPr>
                  <w:b w:val="0"/>
                </w:rPr>
                <w:delText>: Blocking Command</w:delText>
              </w:r>
            </w:del>
          </w:p>
        </w:tc>
        <w:tc>
          <w:tcPr>
            <w:tcW w:w="0" w:type="auto"/>
            <w:vAlign w:val="center"/>
            <w:hideMark/>
          </w:tcPr>
          <w:p w14:paraId="20FD720E" w14:textId="7379350E"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471" w:author="Xhelo Aros" w:date="2018-09-10T03:03:00Z"/>
              </w:rPr>
            </w:pPr>
            <w:del w:id="472" w:author="Xhelo Aros" w:date="2018-09-10T03:03:00Z">
              <w:r w:rsidRPr="0097246E" w:rsidDel="00083E90">
                <w:delText>No</w:delText>
              </w:r>
            </w:del>
          </w:p>
        </w:tc>
      </w:tr>
      <w:tr w:rsidR="0097246E" w:rsidRPr="0097246E" w:rsidDel="00083E90" w14:paraId="3B9B0114" w14:textId="05F29AC8" w:rsidTr="00F30D5C">
        <w:trPr>
          <w:cnfStyle w:val="000000100000" w:firstRow="0" w:lastRow="0" w:firstColumn="0" w:lastColumn="0" w:oddVBand="0" w:evenVBand="0" w:oddHBand="1" w:evenHBand="0" w:firstRowFirstColumn="0" w:firstRowLastColumn="0" w:lastRowFirstColumn="0" w:lastRowLastColumn="0"/>
          <w:jc w:val="center"/>
          <w:del w:id="47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352103" w14:textId="62A39204" w:rsidR="0097246E" w:rsidRPr="0097246E" w:rsidDel="00083E90" w:rsidRDefault="00B67859" w:rsidP="0097246E">
            <w:pPr>
              <w:spacing w:after="200" w:line="276" w:lineRule="auto"/>
              <w:jc w:val="left"/>
              <w:rPr>
                <w:del w:id="474" w:author="Xhelo Aros" w:date="2018-09-10T03:03:00Z"/>
                <w:b w:val="0"/>
              </w:rPr>
            </w:pPr>
            <w:del w:id="47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"http://www.xmpp.org/extensions/xep-0124.html" </w:delInstrText>
              </w:r>
              <w:r w:rsidDel="00083E90">
                <w:rPr>
                  <w:rStyle w:val="Hipervnculo"/>
                  <w:color w:val="auto"/>
                  <w:u w:val="none"/>
                </w:rPr>
                <w:fldChar w:fldCharType="separate"/>
              </w:r>
              <w:r w:rsidR="0097246E" w:rsidRPr="0097246E" w:rsidDel="00083E90">
                <w:rPr>
                  <w:rStyle w:val="Hipervnculo"/>
                  <w:b w:val="0"/>
                  <w:color w:val="auto"/>
                  <w:u w:val="none"/>
                </w:rPr>
                <w:delText>XEP-0124</w:delText>
              </w:r>
              <w:r w:rsidDel="00083E90">
                <w:rPr>
                  <w:rStyle w:val="Hipervnculo"/>
                  <w:color w:val="auto"/>
                  <w:u w:val="none"/>
                </w:rPr>
                <w:fldChar w:fldCharType="end"/>
              </w:r>
              <w:r w:rsidR="0097246E" w:rsidRPr="0097246E" w:rsidDel="00083E90">
                <w:rPr>
                  <w:b w:val="0"/>
                </w:rPr>
                <w:delText>: Bidirectional-streams Over Synchronous HTTP (BOSH)</w:delText>
              </w:r>
            </w:del>
          </w:p>
        </w:tc>
        <w:tc>
          <w:tcPr>
            <w:tcW w:w="0" w:type="auto"/>
            <w:vAlign w:val="center"/>
            <w:hideMark/>
          </w:tcPr>
          <w:p w14:paraId="7540376B" w14:textId="164C3DFC"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476" w:author="Xhelo Aros" w:date="2018-09-10T03:03:00Z"/>
              </w:rPr>
            </w:pPr>
            <w:del w:id="477" w:author="Xhelo Aros" w:date="2018-09-10T03:03:00Z">
              <w:r w:rsidDel="00083E90">
                <w:delText>Sí</w:delText>
              </w:r>
            </w:del>
          </w:p>
        </w:tc>
      </w:tr>
      <w:tr w:rsidR="0097246E" w:rsidRPr="0097246E" w:rsidDel="00083E90" w14:paraId="456609C0" w14:textId="6AE35C81" w:rsidTr="00F30D5C">
        <w:trPr>
          <w:jc w:val="center"/>
          <w:del w:id="47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48523D2" w14:textId="76727E1C" w:rsidR="0097246E" w:rsidRPr="0097246E" w:rsidDel="00083E90" w:rsidRDefault="00B67859" w:rsidP="0097246E">
            <w:pPr>
              <w:spacing w:after="200" w:line="276" w:lineRule="auto"/>
              <w:jc w:val="left"/>
              <w:rPr>
                <w:del w:id="479" w:author="Xhelo Aros" w:date="2018-09-10T03:03:00Z"/>
                <w:b w:val="0"/>
              </w:rPr>
            </w:pPr>
            <w:del w:id="48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"http://www.xmpp.org/extensions/xep-0206.html" </w:delInstrText>
              </w:r>
              <w:r w:rsidDel="00083E90">
                <w:rPr>
                  <w:rStyle w:val="Hipervnculo"/>
                  <w:color w:val="auto"/>
                  <w:u w:val="none"/>
                </w:rPr>
                <w:fldChar w:fldCharType="separate"/>
              </w:r>
              <w:r w:rsidR="0097246E" w:rsidRPr="0097246E" w:rsidDel="00083E90">
                <w:rPr>
                  <w:rStyle w:val="Hipervnculo"/>
                  <w:b w:val="0"/>
                  <w:color w:val="auto"/>
                  <w:u w:val="none"/>
                </w:rPr>
                <w:delText>XEP-0206</w:delText>
              </w:r>
              <w:r w:rsidDel="00083E90">
                <w:rPr>
                  <w:rStyle w:val="Hipervnculo"/>
                  <w:color w:val="auto"/>
                  <w:u w:val="none"/>
                </w:rPr>
                <w:fldChar w:fldCharType="end"/>
              </w:r>
              <w:r w:rsidR="0097246E" w:rsidRPr="0097246E" w:rsidDel="00083E90">
                <w:rPr>
                  <w:b w:val="0"/>
                </w:rPr>
                <w:delText>: XMPP Over BOSH [</w:delText>
              </w:r>
              <w:r w:rsidDel="00083E90">
                <w:rPr>
                  <w:rStyle w:val="Hipervnculo"/>
                  <w:color w:val="auto"/>
                  <w:u w:val="none"/>
                </w:rPr>
                <w:fldChar w:fldCharType="begin"/>
              </w:r>
              <w:r w:rsidDel="00083E90">
                <w:rPr>
                  <w:rStyle w:val="Hipervnculo"/>
                  <w:b w:val="0"/>
                  <w:bCs w:val="0"/>
                  <w:color w:val="auto"/>
                  <w:u w:val="none"/>
                </w:rPr>
                <w:delInstrText xml:space="preserve"> HYPERLINK "http://download.igniterealtime.org/openfire/docs/latest/documentation/protocol-support.html" \l "fn2" </w:delInstrText>
              </w:r>
              <w:r w:rsidDel="00083E90">
                <w:rPr>
                  <w:rStyle w:val="Hipervnculo"/>
                  <w:color w:val="auto"/>
                  <w:u w:val="none"/>
                </w:rPr>
                <w:fldChar w:fldCharType="separate"/>
              </w:r>
              <w:r w:rsidR="0097246E" w:rsidRPr="0097246E" w:rsidDel="00083E90">
                <w:rPr>
                  <w:rStyle w:val="Hipervnculo"/>
                  <w:b w:val="0"/>
                  <w:color w:val="auto"/>
                  <w:u w:val="none"/>
                </w:rPr>
                <w:delText>2</w:delText>
              </w:r>
              <w:r w:rsidDel="00083E90">
                <w:rPr>
                  <w:rStyle w:val="Hipervnculo"/>
                  <w:color w:val="auto"/>
                  <w:u w:val="none"/>
                </w:rPr>
                <w:fldChar w:fldCharType="end"/>
              </w:r>
              <w:r w:rsidR="0097246E" w:rsidRPr="0097246E" w:rsidDel="00083E90">
                <w:rPr>
                  <w:b w:val="0"/>
                </w:rPr>
                <w:delText>]</w:delText>
              </w:r>
            </w:del>
          </w:p>
        </w:tc>
        <w:tc>
          <w:tcPr>
            <w:tcW w:w="0" w:type="auto"/>
            <w:vAlign w:val="center"/>
            <w:hideMark/>
          </w:tcPr>
          <w:p w14:paraId="42BC1B09" w14:textId="04D14226"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481" w:author="Xhelo Aros" w:date="2018-09-10T03:03:00Z"/>
              </w:rPr>
            </w:pPr>
            <w:del w:id="482" w:author="Xhelo Aros" w:date="2018-09-10T03:03:00Z">
              <w:r w:rsidDel="00083E90">
                <w:delText>Sí</w:delText>
              </w:r>
            </w:del>
          </w:p>
        </w:tc>
      </w:tr>
      <w:tr w:rsidR="0097246E" w:rsidRPr="0097246E" w:rsidDel="00083E90" w14:paraId="404D1AE8" w14:textId="18BD7168" w:rsidTr="00F30D5C">
        <w:trPr>
          <w:cnfStyle w:val="000000100000" w:firstRow="0" w:lastRow="0" w:firstColumn="0" w:lastColumn="0" w:oddVBand="0" w:evenVBand="0" w:oddHBand="1" w:evenHBand="0" w:firstRowFirstColumn="0" w:firstRowLastColumn="0" w:lastRowFirstColumn="0" w:lastRowLastColumn="0"/>
          <w:jc w:val="center"/>
          <w:del w:id="48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90F0A6" w14:textId="767DC7CC" w:rsidR="0097246E" w:rsidRPr="0097246E" w:rsidDel="00083E90" w:rsidRDefault="00B67859" w:rsidP="0097246E">
            <w:pPr>
              <w:spacing w:after="200" w:line="276" w:lineRule="auto"/>
              <w:jc w:val="left"/>
              <w:rPr>
                <w:del w:id="484" w:author="Xhelo Aros" w:date="2018-09-10T03:03:00Z"/>
                <w:b w:val="0"/>
              </w:rPr>
            </w:pPr>
            <w:del w:id="48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"http://www.xmpp.org/extensions/xep-0054.html" </w:delInstrText>
              </w:r>
              <w:r w:rsidDel="00083E90">
                <w:rPr>
                  <w:rStyle w:val="Hipervnculo"/>
                  <w:color w:val="auto"/>
                  <w:u w:val="none"/>
                </w:rPr>
                <w:fldChar w:fldCharType="separate"/>
              </w:r>
              <w:r w:rsidR="0097246E" w:rsidRPr="0097246E" w:rsidDel="00083E90">
                <w:rPr>
                  <w:rStyle w:val="Hipervnculo"/>
                  <w:b w:val="0"/>
                  <w:color w:val="auto"/>
                  <w:u w:val="none"/>
                </w:rPr>
                <w:delText>XEP-0054</w:delText>
              </w:r>
              <w:r w:rsidDel="00083E90">
                <w:rPr>
                  <w:rStyle w:val="Hipervnculo"/>
                  <w:color w:val="auto"/>
                  <w:u w:val="none"/>
                </w:rPr>
                <w:fldChar w:fldCharType="end"/>
              </w:r>
              <w:r w:rsidR="0097246E" w:rsidRPr="0097246E" w:rsidDel="00083E90">
                <w:rPr>
                  <w:b w:val="0"/>
                </w:rPr>
                <w:delText>: vcard-temp</w:delText>
              </w:r>
            </w:del>
          </w:p>
        </w:tc>
        <w:tc>
          <w:tcPr>
            <w:tcW w:w="0" w:type="auto"/>
            <w:vAlign w:val="center"/>
            <w:hideMark/>
          </w:tcPr>
          <w:p w14:paraId="316D11B5" w14:textId="506A4A9E"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486" w:author="Xhelo Aros" w:date="2018-09-10T03:03:00Z"/>
              </w:rPr>
            </w:pPr>
            <w:del w:id="487" w:author="Xhelo Aros" w:date="2018-09-10T03:03:00Z">
              <w:r w:rsidDel="00083E90">
                <w:delText>Sí</w:delText>
              </w:r>
            </w:del>
          </w:p>
        </w:tc>
      </w:tr>
      <w:tr w:rsidR="0097246E" w:rsidRPr="0097246E" w:rsidDel="00083E90" w14:paraId="4A9CDCF0" w14:textId="060BFF49" w:rsidTr="00F30D5C">
        <w:trPr>
          <w:jc w:val="center"/>
          <w:del w:id="48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0DFB10" w14:textId="2C5AB00A" w:rsidR="0097246E" w:rsidRPr="0097246E" w:rsidDel="00083E90" w:rsidRDefault="00B67859" w:rsidP="0097246E">
            <w:pPr>
              <w:spacing w:after="200" w:line="276" w:lineRule="auto"/>
              <w:jc w:val="left"/>
              <w:rPr>
                <w:del w:id="489" w:author="Xhelo Aros" w:date="2018-09-10T03:03:00Z"/>
                <w:b w:val="0"/>
              </w:rPr>
            </w:pPr>
            <w:del w:id="49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"http://www.xmpp.org/extensions/xep-0163.html" </w:delInstrText>
              </w:r>
              <w:r w:rsidDel="00083E90">
                <w:rPr>
                  <w:rStyle w:val="Hipervnculo"/>
                  <w:color w:val="auto"/>
                  <w:u w:val="none"/>
                </w:rPr>
                <w:fldChar w:fldCharType="separate"/>
              </w:r>
              <w:r w:rsidR="0097246E" w:rsidRPr="0097246E" w:rsidDel="00083E90">
                <w:rPr>
                  <w:rStyle w:val="Hipervnculo"/>
                  <w:b w:val="0"/>
                  <w:color w:val="auto"/>
                  <w:u w:val="none"/>
                </w:rPr>
                <w:delText>XEP-0163</w:delText>
              </w:r>
              <w:r w:rsidDel="00083E90">
                <w:rPr>
                  <w:rStyle w:val="Hipervnculo"/>
                  <w:color w:val="auto"/>
                  <w:u w:val="none"/>
                </w:rPr>
                <w:fldChar w:fldCharType="end"/>
              </w:r>
              <w:r w:rsidR="0097246E" w:rsidRPr="0097246E" w:rsidDel="00083E90">
                <w:rPr>
                  <w:b w:val="0"/>
                </w:rPr>
                <w:delText>: Personal Eventing Protocol</w:delText>
              </w:r>
            </w:del>
          </w:p>
        </w:tc>
        <w:tc>
          <w:tcPr>
            <w:tcW w:w="0" w:type="auto"/>
            <w:vAlign w:val="center"/>
            <w:hideMark/>
          </w:tcPr>
          <w:p w14:paraId="58658B46" w14:textId="26B843C1"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491" w:author="Xhelo Aros" w:date="2018-09-10T03:03:00Z"/>
              </w:rPr>
            </w:pPr>
            <w:del w:id="492" w:author="Xhelo Aros" w:date="2018-09-10T03:03:00Z">
              <w:r w:rsidDel="00083E90">
                <w:delText>Sí</w:delText>
              </w:r>
            </w:del>
          </w:p>
        </w:tc>
      </w:tr>
      <w:tr w:rsidR="0097246E" w:rsidRPr="0097246E" w:rsidDel="00083E90" w14:paraId="4F0A3525" w14:textId="53D568AF" w:rsidTr="00F30D5C">
        <w:trPr>
          <w:cnfStyle w:val="000000100000" w:firstRow="0" w:lastRow="0" w:firstColumn="0" w:lastColumn="0" w:oddVBand="0" w:evenVBand="0" w:oddHBand="1" w:evenHBand="0" w:firstRowFirstColumn="0" w:firstRowLastColumn="0" w:lastRowFirstColumn="0" w:lastRowLastColumn="0"/>
          <w:jc w:val="center"/>
          <w:del w:id="49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D4BB3A" w14:textId="079E5BF4" w:rsidR="0097246E" w:rsidRPr="0097246E" w:rsidDel="00083E90" w:rsidRDefault="00B67859" w:rsidP="0097246E">
            <w:pPr>
              <w:spacing w:after="200" w:line="276" w:lineRule="auto"/>
              <w:jc w:val="left"/>
              <w:rPr>
                <w:del w:id="494" w:author="Xhelo Aros" w:date="2018-09-10T03:03:00Z"/>
                <w:b w:val="0"/>
              </w:rPr>
            </w:pPr>
            <w:del w:id="49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"http://www.xmpp.org/extensions/xep-0045.html" </w:delInstrText>
              </w:r>
              <w:r w:rsidDel="00083E90">
                <w:rPr>
                  <w:rStyle w:val="Hipervnculo"/>
                  <w:color w:val="auto"/>
                  <w:u w:val="none"/>
                </w:rPr>
                <w:fldChar w:fldCharType="separate"/>
              </w:r>
              <w:r w:rsidR="0097246E" w:rsidRPr="0097246E" w:rsidDel="00083E90">
                <w:rPr>
                  <w:rStyle w:val="Hipervnculo"/>
                  <w:b w:val="0"/>
                  <w:color w:val="auto"/>
                  <w:u w:val="none"/>
                </w:rPr>
                <w:delText>XEP-0045</w:delText>
              </w:r>
              <w:r w:rsidDel="00083E90">
                <w:rPr>
                  <w:rStyle w:val="Hipervnculo"/>
                  <w:color w:val="auto"/>
                  <w:u w:val="none"/>
                </w:rPr>
                <w:fldChar w:fldCharType="end"/>
              </w:r>
              <w:r w:rsidR="0097246E" w:rsidRPr="0097246E" w:rsidDel="00083E90">
                <w:rPr>
                  <w:b w:val="0"/>
                </w:rPr>
                <w:delText>: Multi-User Chat</w:delText>
              </w:r>
            </w:del>
          </w:p>
        </w:tc>
        <w:tc>
          <w:tcPr>
            <w:tcW w:w="0" w:type="auto"/>
            <w:vAlign w:val="center"/>
            <w:hideMark/>
          </w:tcPr>
          <w:p w14:paraId="421F8A52" w14:textId="12FB7573"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496" w:author="Xhelo Aros" w:date="2018-09-10T03:03:00Z"/>
              </w:rPr>
            </w:pPr>
            <w:del w:id="497" w:author="Xhelo Aros" w:date="2018-09-10T03:03:00Z">
              <w:r w:rsidDel="00083E90">
                <w:delText>Sí</w:delText>
              </w:r>
            </w:del>
          </w:p>
        </w:tc>
      </w:tr>
      <w:tr w:rsidR="0097246E" w:rsidRPr="0097246E" w:rsidDel="00083E90" w14:paraId="01E47324" w14:textId="189E92EB" w:rsidTr="00F30D5C">
        <w:trPr>
          <w:jc w:val="center"/>
          <w:del w:id="49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5A59F9C" w14:textId="557ABEBC" w:rsidR="0097246E" w:rsidRPr="0097246E" w:rsidDel="00083E90" w:rsidRDefault="00B67859" w:rsidP="0097246E">
            <w:pPr>
              <w:spacing w:after="200" w:line="276" w:lineRule="auto"/>
              <w:jc w:val="left"/>
              <w:rPr>
                <w:del w:id="499" w:author="Xhelo Aros" w:date="2018-09-10T03:03:00Z"/>
                <w:b w:val="0"/>
              </w:rPr>
            </w:pPr>
            <w:del w:id="50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"http://www.xmpp.org/extensions/xep-0198.html" </w:delInstrText>
              </w:r>
              <w:r w:rsidDel="00083E90">
                <w:rPr>
                  <w:rStyle w:val="Hipervnculo"/>
                  <w:color w:val="auto"/>
                  <w:u w:val="none"/>
                </w:rPr>
                <w:fldChar w:fldCharType="separate"/>
              </w:r>
              <w:r w:rsidR="0097246E" w:rsidRPr="0097246E" w:rsidDel="00083E90">
                <w:rPr>
                  <w:rStyle w:val="Hipervnculo"/>
                  <w:b w:val="0"/>
                  <w:color w:val="auto"/>
                  <w:u w:val="none"/>
                </w:rPr>
                <w:delText>XEP-0198</w:delText>
              </w:r>
              <w:r w:rsidDel="00083E90">
                <w:rPr>
                  <w:rStyle w:val="Hipervnculo"/>
                  <w:color w:val="auto"/>
                  <w:u w:val="none"/>
                </w:rPr>
                <w:fldChar w:fldCharType="end"/>
              </w:r>
              <w:r w:rsidR="0097246E" w:rsidRPr="0097246E" w:rsidDel="00083E90">
                <w:rPr>
                  <w:b w:val="0"/>
                </w:rPr>
                <w:delText>: Stream Management</w:delText>
              </w:r>
            </w:del>
          </w:p>
        </w:tc>
        <w:tc>
          <w:tcPr>
            <w:tcW w:w="0" w:type="auto"/>
            <w:vAlign w:val="center"/>
            <w:hideMark/>
          </w:tcPr>
          <w:p w14:paraId="4DE91556" w14:textId="0D8DEBDF"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01" w:author="Xhelo Aros" w:date="2018-09-10T03:03:00Z"/>
              </w:rPr>
            </w:pPr>
            <w:del w:id="502" w:author="Xhelo Aros" w:date="2018-09-10T03:03:00Z">
              <w:r w:rsidDel="00083E90">
                <w:delText>Parcialmente</w:delText>
              </w:r>
            </w:del>
          </w:p>
        </w:tc>
      </w:tr>
    </w:tbl>
    <w:p w14:paraId="4DB53132" w14:textId="59731C45" w:rsidR="00CF091B" w:rsidDel="00083E90" w:rsidRDefault="00CF091B" w:rsidP="00414CC5">
      <w:pPr>
        <w:rPr>
          <w:del w:id="503" w:author="Xhelo Aros" w:date="2018-09-10T03:03:00Z"/>
          <w:lang w:val="es-ES"/>
        </w:rPr>
      </w:pPr>
      <w:del w:id="504" w:author="Xhelo Aros" w:date="2018-09-10T03:03:00Z">
        <w:r w:rsidDel="00083E90">
          <w:rPr>
            <w:lang w:val="es-ES"/>
          </w:rPr>
          <w:delText>En la</w:delText>
        </w:r>
        <w:r w:rsidR="00F30D5C" w:rsidDel="00083E90">
          <w:rPr>
            <w:lang w:val="es-ES"/>
          </w:rPr>
          <w:delText xml:space="preserve"> </w:delText>
        </w:r>
        <w:r w:rsidDel="00083E90">
          <w:rPr>
            <w:lang w:val="es-ES"/>
          </w:rPr>
          <w:fldChar w:fldCharType="begin"/>
        </w:r>
        <w:r w:rsidDel="00083E90">
          <w:rPr>
            <w:lang w:val="es-ES"/>
          </w:rPr>
          <w:delInstrText xml:space="preserve"> REF _Ref522588060 \h </w:delInstrText>
        </w:r>
        <w:r w:rsidDel="00083E90">
          <w:rPr>
            <w:lang w:val="es-ES"/>
          </w:rPr>
        </w:r>
        <w:r w:rsidDel="00083E90">
          <w:rPr>
            <w:lang w:val="es-ES"/>
          </w:rPr>
          <w:fldChar w:fldCharType="separate"/>
        </w:r>
        <w:r w:rsidDel="00083E90">
          <w:delText xml:space="preserve">Tabla </w:delText>
        </w:r>
        <w:r w:rsidDel="00083E90">
          <w:rPr>
            <w:noProof/>
          </w:rPr>
          <w:delText>16</w:delText>
        </w:r>
        <w:r w:rsidDel="00083E90">
          <w:rPr>
            <w:lang w:val="es-ES"/>
          </w:rPr>
          <w:fldChar w:fldCharType="end"/>
        </w:r>
        <w:r w:rsidDel="00083E90">
          <w:rPr>
            <w:lang w:val="es-ES"/>
          </w:rPr>
          <w:delText xml:space="preserve"> se </w:delText>
        </w:r>
        <w:r w:rsidR="00F30D5C" w:rsidDel="00083E90">
          <w:rPr>
            <w:lang w:val="es-ES"/>
          </w:rPr>
          <w:delText>enumera todos los XEP compatibles con Openfire. Los XEP que solo requieren soporte del lado del cliente se omiten.</w:delText>
        </w:r>
      </w:del>
    </w:p>
    <w:p w14:paraId="284C3157" w14:textId="5B350F84" w:rsidR="00CF091B" w:rsidDel="00083E90" w:rsidRDefault="00CF091B" w:rsidP="00CF091B">
      <w:pPr>
        <w:pStyle w:val="Descripcin"/>
        <w:keepNext/>
        <w:rPr>
          <w:del w:id="505" w:author="Xhelo Aros" w:date="2018-09-10T03:03:00Z"/>
        </w:rPr>
      </w:pPr>
      <w:bookmarkStart w:id="506" w:name="_Ref522588060"/>
      <w:del w:id="507" w:author="Xhelo Aros" w:date="2018-09-10T03:03:00Z">
        <w:r w:rsidDel="00083E90">
          <w:delText xml:space="preserve">Tabla </w:delText>
        </w:r>
        <w:r w:rsidR="00A4020E" w:rsidDel="00083E90">
          <w:rPr>
            <w:b w:val="0"/>
            <w:bCs w:val="0"/>
            <w:noProof/>
          </w:rPr>
          <w:fldChar w:fldCharType="begin"/>
        </w:r>
        <w:r w:rsidR="00A4020E" w:rsidDel="00083E90">
          <w:rPr>
            <w:noProof/>
          </w:rPr>
          <w:delInstrText xml:space="preserve"> SEQ Tabla \* ARABIC </w:delInstrText>
        </w:r>
        <w:r w:rsidR="00A4020E" w:rsidDel="00083E90">
          <w:rPr>
            <w:b w:val="0"/>
            <w:bCs w:val="0"/>
            <w:noProof/>
          </w:rPr>
          <w:fldChar w:fldCharType="separate"/>
        </w:r>
        <w:r w:rsidR="00162541" w:rsidDel="00083E90">
          <w:rPr>
            <w:noProof/>
          </w:rPr>
          <w:delText>22</w:delText>
        </w:r>
        <w:r w:rsidR="00A4020E" w:rsidDel="00083E90">
          <w:rPr>
            <w:b w:val="0"/>
            <w:bCs w:val="0"/>
            <w:noProof/>
          </w:rPr>
          <w:fldChar w:fldCharType="end"/>
        </w:r>
        <w:bookmarkEnd w:id="506"/>
        <w:r w:rsidDel="00083E90">
          <w:delText xml:space="preserve"> XEPs soportadas por Openfire</w:delText>
        </w:r>
      </w:del>
    </w:p>
    <w:tbl>
      <w:tblPr>
        <w:tblStyle w:val="Tablaconcuadrcula4-nfasis1"/>
        <w:tblW w:w="0" w:type="auto"/>
        <w:jc w:val="center"/>
        <w:tblLook w:val="04A0" w:firstRow="1" w:lastRow="0" w:firstColumn="1" w:lastColumn="0" w:noHBand="0" w:noVBand="1"/>
      </w:tblPr>
      <w:tblGrid>
        <w:gridCol w:w="6405"/>
      </w:tblGrid>
      <w:tr w:rsidR="00F30D5C" w:rsidRPr="00F30D5C" w:rsidDel="00083E90" w14:paraId="6F5D5F76" w14:textId="178B0190" w:rsidTr="00F30D5C">
        <w:trPr>
          <w:cnfStyle w:val="100000000000" w:firstRow="1" w:lastRow="0" w:firstColumn="0" w:lastColumn="0" w:oddVBand="0" w:evenVBand="0" w:oddHBand="0" w:evenHBand="0" w:firstRowFirstColumn="0" w:firstRowLastColumn="0" w:lastRowFirstColumn="0" w:lastRowLastColumn="0"/>
          <w:jc w:val="center"/>
          <w:del w:id="50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B5F3F8" w14:textId="48DB1394" w:rsidR="00F30D5C" w:rsidRPr="00F30D5C" w:rsidDel="00083E90" w:rsidRDefault="00CF091B" w:rsidP="00CF091B">
            <w:pPr>
              <w:spacing w:after="200" w:line="276" w:lineRule="auto"/>
              <w:jc w:val="center"/>
              <w:rPr>
                <w:del w:id="509" w:author="Xhelo Aros" w:date="2018-09-10T03:03:00Z"/>
                <w:rFonts w:cs="Arial"/>
                <w:b w:val="0"/>
                <w:szCs w:val="24"/>
              </w:rPr>
            </w:pPr>
            <w:del w:id="510" w:author="Xhelo Aros" w:date="2018-09-10T03:03:00Z">
              <w:r w:rsidDel="00083E90">
                <w:rPr>
                  <w:rFonts w:cs="Arial"/>
                  <w:b w:val="0"/>
                  <w:szCs w:val="24"/>
                </w:rPr>
                <w:delText>Especificación</w:delText>
              </w:r>
            </w:del>
          </w:p>
        </w:tc>
      </w:tr>
      <w:tr w:rsidR="00F30D5C" w:rsidRPr="00F30D5C" w:rsidDel="00083E90" w14:paraId="41152B91" w14:textId="7A41CADE" w:rsidTr="00F30D5C">
        <w:trPr>
          <w:cnfStyle w:val="000000100000" w:firstRow="0" w:lastRow="0" w:firstColumn="0" w:lastColumn="0" w:oddVBand="0" w:evenVBand="0" w:oddHBand="1" w:evenHBand="0" w:firstRowFirstColumn="0" w:firstRowLastColumn="0" w:lastRowFirstColumn="0" w:lastRowLastColumn="0"/>
          <w:jc w:val="center"/>
          <w:del w:id="51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24210F" w14:textId="66919659" w:rsidR="00F30D5C" w:rsidRPr="00F30D5C" w:rsidDel="00083E90" w:rsidRDefault="00B67859" w:rsidP="00F30D5C">
            <w:pPr>
              <w:spacing w:after="200" w:line="276" w:lineRule="auto"/>
              <w:rPr>
                <w:del w:id="512" w:author="Xhelo Aros" w:date="2018-09-10T03:03:00Z"/>
                <w:rFonts w:cs="Arial"/>
                <w:b w:val="0"/>
                <w:szCs w:val="24"/>
              </w:rPr>
            </w:pPr>
            <w:del w:id="51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"http://www.xmpp.org/extensions/xep-0004.html"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XEP-0004</w:delText>
              </w:r>
              <w:r w:rsidDel="00083E90">
                <w:rPr>
                  <w:rStyle w:val="Hipervnculo"/>
                  <w:rFonts w:cs="Arial"/>
                  <w:color w:val="auto"/>
                  <w:szCs w:val="24"/>
                  <w:u w:val="none"/>
                </w:rPr>
                <w:fldChar w:fldCharType="end"/>
              </w:r>
              <w:r w:rsidR="00F30D5C" w:rsidRPr="00F30D5C" w:rsidDel="00083E90">
                <w:rPr>
                  <w:rFonts w:cs="Arial"/>
                  <w:b w:val="0"/>
                  <w:szCs w:val="24"/>
                </w:rPr>
                <w:delText>: Data Forms</w:delText>
              </w:r>
            </w:del>
          </w:p>
        </w:tc>
      </w:tr>
      <w:tr w:rsidR="00F30D5C" w:rsidRPr="00F30D5C" w:rsidDel="00083E90" w14:paraId="6A2E07CB" w14:textId="0BAAFAD3" w:rsidTr="00F30D5C">
        <w:trPr>
          <w:jc w:val="center"/>
          <w:del w:id="51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43541E6" w14:textId="5CED0378" w:rsidR="00F30D5C" w:rsidRPr="00F30D5C" w:rsidDel="00083E90" w:rsidRDefault="00B67859" w:rsidP="00F30D5C">
            <w:pPr>
              <w:spacing w:after="200" w:line="276" w:lineRule="auto"/>
              <w:rPr>
                <w:del w:id="515" w:author="Xhelo Aros" w:date="2018-09-10T03:03:00Z"/>
                <w:rFonts w:cs="Arial"/>
                <w:b w:val="0"/>
                <w:szCs w:val="24"/>
              </w:rPr>
            </w:pPr>
            <w:del w:id="51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XEP-0012</w:delText>
              </w:r>
              <w:r w:rsidDel="00083E90">
                <w:rPr>
                  <w:rStyle w:val="Hipervnculo"/>
                  <w:rFonts w:cs="Arial"/>
                  <w:color w:val="auto"/>
                  <w:szCs w:val="24"/>
                  <w:u w:val="none"/>
                </w:rPr>
                <w:fldChar w:fldCharType="end"/>
              </w:r>
              <w:r w:rsidR="00F30D5C" w:rsidRPr="00F30D5C" w:rsidDel="00083E90">
                <w:rPr>
                  <w:rFonts w:cs="Arial"/>
                  <w:b w:val="0"/>
                  <w:szCs w:val="24"/>
                </w:rPr>
                <w:delText>: Last Activity</w:delText>
              </w:r>
            </w:del>
          </w:p>
        </w:tc>
      </w:tr>
      <w:tr w:rsidR="00F30D5C" w:rsidRPr="00F30D5C" w:rsidDel="00083E90" w14:paraId="7A7E841B" w14:textId="582D84BF" w:rsidTr="00F30D5C">
        <w:trPr>
          <w:cnfStyle w:val="000000100000" w:firstRow="0" w:lastRow="0" w:firstColumn="0" w:lastColumn="0" w:oddVBand="0" w:evenVBand="0" w:oddHBand="1" w:evenHBand="0" w:firstRowFirstColumn="0" w:firstRowLastColumn="0" w:lastRowFirstColumn="0" w:lastRowLastColumn="0"/>
          <w:jc w:val="center"/>
          <w:del w:id="51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2EDDE87" w14:textId="48D96CBE" w:rsidR="00F30D5C" w:rsidRPr="00F30D5C" w:rsidDel="00083E90" w:rsidRDefault="00B67859" w:rsidP="00F30D5C">
            <w:pPr>
              <w:spacing w:after="200" w:line="276" w:lineRule="auto"/>
              <w:rPr>
                <w:del w:id="518" w:author="Xhelo Aros" w:date="2018-09-10T03:03:00Z"/>
                <w:rFonts w:cs="Arial"/>
                <w:b w:val="0"/>
                <w:szCs w:val="24"/>
              </w:rPr>
            </w:pPr>
            <w:del w:id="51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XEP-0013</w:delText>
              </w:r>
              <w:r w:rsidDel="00083E90">
                <w:rPr>
                  <w:rStyle w:val="Hipervnculo"/>
                  <w:rFonts w:cs="Arial"/>
                  <w:color w:val="auto"/>
                  <w:szCs w:val="24"/>
                  <w:u w:val="none"/>
                </w:rPr>
                <w:fldChar w:fldCharType="end"/>
              </w:r>
              <w:r w:rsidR="00F30D5C" w:rsidRPr="00F30D5C" w:rsidDel="00083E90">
                <w:rPr>
                  <w:rFonts w:cs="Arial"/>
                  <w:b w:val="0"/>
                  <w:szCs w:val="24"/>
                </w:rPr>
                <w:delText>: Flexible Offline Message Retrieval</w:delText>
              </w:r>
            </w:del>
          </w:p>
        </w:tc>
      </w:tr>
      <w:tr w:rsidR="00F30D5C" w:rsidRPr="00F30D5C" w:rsidDel="00083E90" w14:paraId="08DBDB40" w14:textId="6EB79DF1" w:rsidTr="00F30D5C">
        <w:trPr>
          <w:jc w:val="center"/>
          <w:del w:id="52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29F0050" w14:textId="664B3831" w:rsidR="00F30D5C" w:rsidRPr="00F30D5C" w:rsidDel="00083E90" w:rsidRDefault="00B67859" w:rsidP="00F30D5C">
            <w:pPr>
              <w:spacing w:after="200" w:line="276" w:lineRule="auto"/>
              <w:rPr>
                <w:del w:id="521" w:author="Xhelo Aros" w:date="2018-09-10T03:03:00Z"/>
                <w:rFonts w:cs="Arial"/>
                <w:b w:val="0"/>
                <w:szCs w:val="24"/>
              </w:rPr>
            </w:pPr>
            <w:del w:id="52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XEP-0030</w:delText>
              </w:r>
              <w:r w:rsidDel="00083E90">
                <w:rPr>
                  <w:rStyle w:val="Hipervnculo"/>
                  <w:rFonts w:cs="Arial"/>
                  <w:color w:val="auto"/>
                  <w:szCs w:val="24"/>
                  <w:u w:val="none"/>
                </w:rPr>
                <w:fldChar w:fldCharType="end"/>
              </w:r>
              <w:r w:rsidR="00F30D5C" w:rsidRPr="00F30D5C" w:rsidDel="00083E90">
                <w:rPr>
                  <w:rFonts w:cs="Arial"/>
                  <w:b w:val="0"/>
                  <w:szCs w:val="24"/>
                </w:rPr>
                <w:delText>: Service Discovery</w:delText>
              </w:r>
            </w:del>
          </w:p>
        </w:tc>
      </w:tr>
      <w:tr w:rsidR="00F30D5C" w:rsidRPr="00F30D5C" w:rsidDel="00083E90" w14:paraId="6D65D0E7" w14:textId="69E8DD39" w:rsidTr="00F30D5C">
        <w:trPr>
          <w:cnfStyle w:val="000000100000" w:firstRow="0" w:lastRow="0" w:firstColumn="0" w:lastColumn="0" w:oddVBand="0" w:evenVBand="0" w:oddHBand="1" w:evenHBand="0" w:firstRowFirstColumn="0" w:firstRowLastColumn="0" w:lastRowFirstColumn="0" w:lastRowLastColumn="0"/>
          <w:jc w:val="center"/>
          <w:del w:id="52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576E616" w14:textId="1F61117E" w:rsidR="00F30D5C" w:rsidRPr="00F30D5C" w:rsidDel="00083E90" w:rsidRDefault="00B67859" w:rsidP="00F30D5C">
            <w:pPr>
              <w:spacing w:after="200" w:line="276" w:lineRule="auto"/>
              <w:rPr>
                <w:del w:id="524" w:author="Xhelo Aros" w:date="2018-09-10T03:03:00Z"/>
                <w:rFonts w:cs="Arial"/>
                <w:b w:val="0"/>
                <w:szCs w:val="24"/>
              </w:rPr>
            </w:pPr>
            <w:del w:id="52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XEP-0033</w:delText>
              </w:r>
              <w:r w:rsidDel="00083E90">
                <w:rPr>
                  <w:rStyle w:val="Hipervnculo"/>
                  <w:rFonts w:cs="Arial"/>
                  <w:color w:val="auto"/>
                  <w:szCs w:val="24"/>
                  <w:u w:val="none"/>
                </w:rPr>
                <w:fldChar w:fldCharType="end"/>
              </w:r>
              <w:r w:rsidR="00F30D5C" w:rsidRPr="00F30D5C" w:rsidDel="00083E90">
                <w:rPr>
                  <w:rFonts w:cs="Arial"/>
                  <w:b w:val="0"/>
                  <w:szCs w:val="24"/>
                </w:rPr>
                <w:delText>: Extended Stanza Addressing</w:delText>
              </w:r>
            </w:del>
          </w:p>
        </w:tc>
      </w:tr>
      <w:tr w:rsidR="00F30D5C" w:rsidRPr="00F30D5C" w:rsidDel="00083E90" w14:paraId="48195DA3" w14:textId="3A4E52CF" w:rsidTr="00F30D5C">
        <w:trPr>
          <w:jc w:val="center"/>
          <w:del w:id="52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0C11F2" w14:textId="21D3180C" w:rsidR="00F30D5C" w:rsidRPr="00F30D5C" w:rsidDel="00083E90" w:rsidRDefault="00B67859" w:rsidP="00F30D5C">
            <w:pPr>
              <w:spacing w:after="200" w:line="276" w:lineRule="auto"/>
              <w:rPr>
                <w:del w:id="527" w:author="Xhelo Aros" w:date="2018-09-10T03:03:00Z"/>
                <w:rFonts w:cs="Arial"/>
                <w:b w:val="0"/>
                <w:szCs w:val="24"/>
              </w:rPr>
            </w:pPr>
            <w:del w:id="52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XEP-0045</w:delText>
              </w:r>
              <w:r w:rsidDel="00083E90">
                <w:rPr>
                  <w:rStyle w:val="Hipervnculo"/>
                  <w:rFonts w:cs="Arial"/>
                  <w:color w:val="auto"/>
                  <w:szCs w:val="24"/>
                  <w:u w:val="none"/>
                </w:rPr>
                <w:fldChar w:fldCharType="end"/>
              </w:r>
              <w:r w:rsidR="00F30D5C" w:rsidRPr="00F30D5C" w:rsidDel="00083E90">
                <w:rPr>
                  <w:rFonts w:cs="Arial"/>
                  <w:b w:val="0"/>
                  <w:szCs w:val="24"/>
                </w:rPr>
                <w:delText>: Multi-User Chat</w:delText>
              </w:r>
            </w:del>
          </w:p>
        </w:tc>
      </w:tr>
      <w:tr w:rsidR="00F30D5C" w:rsidRPr="00F30D5C" w:rsidDel="00083E90" w14:paraId="3632D7BA" w14:textId="0AEE6D03" w:rsidTr="00F30D5C">
        <w:trPr>
          <w:cnfStyle w:val="000000100000" w:firstRow="0" w:lastRow="0" w:firstColumn="0" w:lastColumn="0" w:oddVBand="0" w:evenVBand="0" w:oddHBand="1" w:evenHBand="0" w:firstRowFirstColumn="0" w:firstRowLastColumn="0" w:lastRowFirstColumn="0" w:lastRowLastColumn="0"/>
          <w:jc w:val="center"/>
          <w:del w:id="52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029FF46" w14:textId="04A6B806" w:rsidR="00F30D5C" w:rsidRPr="00F30D5C" w:rsidDel="00083E90" w:rsidRDefault="00B67859" w:rsidP="00F30D5C">
            <w:pPr>
              <w:spacing w:after="200" w:line="276" w:lineRule="auto"/>
              <w:rPr>
                <w:del w:id="530" w:author="Xhelo Aros" w:date="2018-09-10T03:03:00Z"/>
                <w:rFonts w:cs="Arial"/>
                <w:b w:val="0"/>
                <w:szCs w:val="24"/>
              </w:rPr>
            </w:pPr>
            <w:del w:id="53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XEP-0049</w:delText>
              </w:r>
              <w:r w:rsidDel="00083E90">
                <w:rPr>
                  <w:rStyle w:val="Hipervnculo"/>
                  <w:rFonts w:cs="Arial"/>
                  <w:color w:val="auto"/>
                  <w:szCs w:val="24"/>
                  <w:u w:val="none"/>
                </w:rPr>
                <w:fldChar w:fldCharType="end"/>
              </w:r>
              <w:r w:rsidR="00F30D5C" w:rsidRPr="00F30D5C" w:rsidDel="00083E90">
                <w:rPr>
                  <w:rFonts w:cs="Arial"/>
                  <w:b w:val="0"/>
                  <w:szCs w:val="24"/>
                </w:rPr>
                <w:delText>: Private XML Storage</w:delText>
              </w:r>
            </w:del>
          </w:p>
        </w:tc>
      </w:tr>
      <w:tr w:rsidR="00F30D5C" w:rsidRPr="00F30D5C" w:rsidDel="00083E90" w14:paraId="044E4E75" w14:textId="69674E52" w:rsidTr="00F30D5C">
        <w:trPr>
          <w:jc w:val="center"/>
          <w:del w:id="53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8AD65B" w14:textId="1A026848" w:rsidR="00F30D5C" w:rsidRPr="00F30D5C" w:rsidDel="00083E90" w:rsidRDefault="00B67859" w:rsidP="00F30D5C">
            <w:pPr>
              <w:spacing w:after="200" w:line="276" w:lineRule="auto"/>
              <w:rPr>
                <w:del w:id="533" w:author="Xhelo Aros" w:date="2018-09-10T03:03:00Z"/>
                <w:rFonts w:cs="Arial"/>
                <w:b w:val="0"/>
                <w:szCs w:val="24"/>
              </w:rPr>
            </w:pPr>
            <w:del w:id="53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XEP-0050</w:delText>
              </w:r>
              <w:r w:rsidDel="00083E90">
                <w:rPr>
                  <w:rStyle w:val="Hipervnculo"/>
                  <w:rFonts w:cs="Arial"/>
                  <w:color w:val="auto"/>
                  <w:szCs w:val="24"/>
                  <w:u w:val="none"/>
                </w:rPr>
                <w:fldChar w:fldCharType="end"/>
              </w:r>
              <w:r w:rsidR="00F30D5C" w:rsidRPr="00F30D5C" w:rsidDel="00083E90">
                <w:rPr>
                  <w:rFonts w:cs="Arial"/>
                  <w:b w:val="0"/>
                  <w:szCs w:val="24"/>
                </w:rPr>
                <w:delText>: Ad-Hoc Commands</w:delText>
              </w:r>
            </w:del>
          </w:p>
        </w:tc>
      </w:tr>
      <w:tr w:rsidR="00F30D5C" w:rsidRPr="00F30D5C" w:rsidDel="00083E90" w14:paraId="56208EEC" w14:textId="2405FC85" w:rsidTr="00F30D5C">
        <w:trPr>
          <w:cnfStyle w:val="000000100000" w:firstRow="0" w:lastRow="0" w:firstColumn="0" w:lastColumn="0" w:oddVBand="0" w:evenVBand="0" w:oddHBand="1" w:evenHBand="0" w:firstRowFirstColumn="0" w:firstRowLastColumn="0" w:lastRowFirstColumn="0" w:lastRowLastColumn="0"/>
          <w:jc w:val="center"/>
          <w:del w:id="53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B249979" w14:textId="6A0D8721" w:rsidR="00F30D5C" w:rsidRPr="00F30D5C" w:rsidDel="00083E90" w:rsidRDefault="00B67859" w:rsidP="00F30D5C">
            <w:pPr>
              <w:spacing w:after="200" w:line="276" w:lineRule="auto"/>
              <w:rPr>
                <w:del w:id="536" w:author="Xhelo Aros" w:date="2018-09-10T03:03:00Z"/>
                <w:rFonts w:cs="Arial"/>
                <w:b w:val="0"/>
                <w:szCs w:val="24"/>
              </w:rPr>
            </w:pPr>
            <w:del w:id="53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XEP-0054</w:delText>
              </w:r>
              <w:r w:rsidDel="00083E90">
                <w:rPr>
                  <w:rStyle w:val="Hipervnculo"/>
                  <w:rFonts w:cs="Arial"/>
                  <w:color w:val="auto"/>
                  <w:szCs w:val="24"/>
                  <w:u w:val="none"/>
                </w:rPr>
                <w:fldChar w:fldCharType="end"/>
              </w:r>
              <w:r w:rsidR="00F30D5C" w:rsidRPr="00F30D5C" w:rsidDel="00083E90">
                <w:rPr>
                  <w:rFonts w:cs="Arial"/>
                  <w:b w:val="0"/>
                  <w:szCs w:val="24"/>
                </w:rPr>
                <w:delText>: vcard-temp</w:delText>
              </w:r>
            </w:del>
          </w:p>
        </w:tc>
      </w:tr>
      <w:tr w:rsidR="00F30D5C" w:rsidRPr="00F30D5C" w:rsidDel="00083E90" w14:paraId="3FA081C8" w14:textId="26F0CE4E" w:rsidTr="00F30D5C">
        <w:trPr>
          <w:jc w:val="center"/>
          <w:del w:id="53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A17D704" w14:textId="210A65D1" w:rsidR="00F30D5C" w:rsidRPr="00F30D5C" w:rsidDel="00083E90" w:rsidRDefault="00B67859" w:rsidP="00F30D5C">
            <w:pPr>
              <w:spacing w:after="200" w:line="276" w:lineRule="auto"/>
              <w:rPr>
                <w:del w:id="539" w:author="Xhelo Aros" w:date="2018-09-10T03:03:00Z"/>
                <w:rFonts w:cs="Arial"/>
                <w:b w:val="0"/>
                <w:szCs w:val="24"/>
              </w:rPr>
            </w:pPr>
            <w:del w:id="54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XEP-0055</w:delText>
              </w:r>
              <w:r w:rsidDel="00083E90">
                <w:rPr>
                  <w:rStyle w:val="Hipervnculo"/>
                  <w:rFonts w:cs="Arial"/>
                  <w:color w:val="auto"/>
                  <w:szCs w:val="24"/>
                  <w:u w:val="none"/>
                </w:rPr>
                <w:fldChar w:fldCharType="end"/>
              </w:r>
              <w:r w:rsidR="00F30D5C" w:rsidRPr="00F30D5C" w:rsidDel="00083E90">
                <w:rPr>
                  <w:rFonts w:cs="Arial"/>
                  <w:b w:val="0"/>
                  <w:szCs w:val="24"/>
                </w:rPr>
                <w:delText>: Jabber Search [</w:delText>
              </w:r>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"http://download.igniterealtime.org/openfire/docs/latest/documentation/protocol-support.html" \l "fn1"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1</w:delText>
              </w:r>
              <w:r w:rsidDel="00083E90">
                <w:rPr>
                  <w:rStyle w:val="Hipervnculo"/>
                  <w:rFonts w:cs="Arial"/>
                  <w:color w:val="auto"/>
                  <w:szCs w:val="24"/>
                  <w:u w:val="none"/>
                </w:rPr>
                <w:fldChar w:fldCharType="end"/>
              </w:r>
              <w:r w:rsidR="00F30D5C" w:rsidRPr="00F30D5C" w:rsidDel="00083E90">
                <w:rPr>
                  <w:rFonts w:cs="Arial"/>
                  <w:b w:val="0"/>
                  <w:szCs w:val="24"/>
                </w:rPr>
                <w:delText>]</w:delText>
              </w:r>
            </w:del>
          </w:p>
        </w:tc>
      </w:tr>
      <w:tr w:rsidR="00F30D5C" w:rsidRPr="00F30D5C" w:rsidDel="00083E90" w14:paraId="04F79106" w14:textId="6B8E3B1B" w:rsidTr="00F30D5C">
        <w:trPr>
          <w:cnfStyle w:val="000000100000" w:firstRow="0" w:lastRow="0" w:firstColumn="0" w:lastColumn="0" w:oddVBand="0" w:evenVBand="0" w:oddHBand="1" w:evenHBand="0" w:firstRowFirstColumn="0" w:firstRowLastColumn="0" w:lastRowFirstColumn="0" w:lastRowLastColumn="0"/>
          <w:jc w:val="center"/>
          <w:del w:id="54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B9F9A85" w14:textId="43ECB951" w:rsidR="00F30D5C" w:rsidRPr="00F30D5C" w:rsidDel="00083E90" w:rsidRDefault="00B67859" w:rsidP="00F30D5C">
            <w:pPr>
              <w:spacing w:after="200" w:line="276" w:lineRule="auto"/>
              <w:rPr>
                <w:del w:id="542" w:author="Xhelo Aros" w:date="2018-09-10T03:03:00Z"/>
                <w:rFonts w:cs="Arial"/>
                <w:b w:val="0"/>
                <w:szCs w:val="24"/>
              </w:rPr>
            </w:pPr>
            <w:del w:id="54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XEP-0059</w:delText>
              </w:r>
              <w:r w:rsidDel="00083E90">
                <w:rPr>
                  <w:rStyle w:val="Hipervnculo"/>
                  <w:rFonts w:cs="Arial"/>
                  <w:color w:val="auto"/>
                  <w:szCs w:val="24"/>
                  <w:u w:val="none"/>
                </w:rPr>
                <w:fldChar w:fldCharType="end"/>
              </w:r>
              <w:r w:rsidR="00F30D5C" w:rsidRPr="00F30D5C" w:rsidDel="00083E90">
                <w:rPr>
                  <w:rFonts w:cs="Arial"/>
                  <w:b w:val="0"/>
                  <w:szCs w:val="24"/>
                </w:rPr>
                <w:delText>: Result Set Management</w:delText>
              </w:r>
            </w:del>
          </w:p>
        </w:tc>
      </w:tr>
      <w:tr w:rsidR="00F30D5C" w:rsidRPr="00F30D5C" w:rsidDel="00083E90" w14:paraId="4F9C284E" w14:textId="67262FDA" w:rsidTr="00F30D5C">
        <w:trPr>
          <w:jc w:val="center"/>
          <w:del w:id="54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8834934" w14:textId="33F55E0F" w:rsidR="00F30D5C" w:rsidRPr="00F30D5C" w:rsidDel="00083E90" w:rsidRDefault="00B67859" w:rsidP="00F30D5C">
            <w:pPr>
              <w:spacing w:after="200" w:line="276" w:lineRule="auto"/>
              <w:rPr>
                <w:del w:id="545" w:author="Xhelo Aros" w:date="2018-09-10T03:03:00Z"/>
                <w:rFonts w:cs="Arial"/>
                <w:b w:val="0"/>
                <w:szCs w:val="24"/>
              </w:rPr>
            </w:pPr>
            <w:del w:id="54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XEP-0060</w:delText>
              </w:r>
              <w:r w:rsidDel="00083E90">
                <w:rPr>
                  <w:rStyle w:val="Hipervnculo"/>
                  <w:rFonts w:cs="Arial"/>
                  <w:color w:val="auto"/>
                  <w:szCs w:val="24"/>
                  <w:u w:val="none"/>
                </w:rPr>
                <w:fldChar w:fldCharType="end"/>
              </w:r>
              <w:r w:rsidR="00F30D5C" w:rsidRPr="00F30D5C" w:rsidDel="00083E90">
                <w:rPr>
                  <w:rFonts w:cs="Arial"/>
                  <w:b w:val="0"/>
                  <w:szCs w:val="24"/>
                </w:rPr>
                <w:delText>: Publish-Subscribe</w:delText>
              </w:r>
            </w:del>
          </w:p>
        </w:tc>
      </w:tr>
      <w:tr w:rsidR="00F30D5C" w:rsidRPr="00F30D5C" w:rsidDel="00083E90" w14:paraId="3C8B83C7" w14:textId="3C96AECC" w:rsidTr="00F30D5C">
        <w:trPr>
          <w:cnfStyle w:val="000000100000" w:firstRow="0" w:lastRow="0" w:firstColumn="0" w:lastColumn="0" w:oddVBand="0" w:evenVBand="0" w:oddHBand="1" w:evenHBand="0" w:firstRowFirstColumn="0" w:firstRowLastColumn="0" w:lastRowFirstColumn="0" w:lastRowLastColumn="0"/>
          <w:jc w:val="center"/>
          <w:del w:id="54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C31F10" w14:textId="7D478A6F" w:rsidR="00F30D5C" w:rsidRPr="00F30D5C" w:rsidDel="00083E90" w:rsidRDefault="00B67859" w:rsidP="00F30D5C">
            <w:pPr>
              <w:spacing w:after="200" w:line="276" w:lineRule="auto"/>
              <w:rPr>
                <w:del w:id="548" w:author="Xhelo Aros" w:date="2018-09-10T03:03:00Z"/>
                <w:rFonts w:cs="Arial"/>
                <w:b w:val="0"/>
                <w:szCs w:val="24"/>
              </w:rPr>
            </w:pPr>
            <w:del w:id="54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XEP-0065</w:delText>
              </w:r>
              <w:r w:rsidDel="00083E90">
                <w:rPr>
                  <w:rStyle w:val="Hipervnculo"/>
                  <w:rFonts w:cs="Arial"/>
                  <w:color w:val="auto"/>
                  <w:szCs w:val="24"/>
                  <w:u w:val="none"/>
                </w:rPr>
                <w:fldChar w:fldCharType="end"/>
              </w:r>
              <w:r w:rsidR="00F30D5C" w:rsidRPr="00F30D5C" w:rsidDel="00083E90">
                <w:rPr>
                  <w:rFonts w:cs="Arial"/>
                  <w:b w:val="0"/>
                  <w:szCs w:val="24"/>
                </w:rPr>
                <w:delText>: SOCKS5 Bytestreams</w:delText>
              </w:r>
            </w:del>
          </w:p>
        </w:tc>
      </w:tr>
      <w:tr w:rsidR="00F30D5C" w:rsidRPr="00F30D5C" w:rsidDel="00083E90" w14:paraId="128CA15C" w14:textId="1C70A0E2" w:rsidTr="00F30D5C">
        <w:trPr>
          <w:jc w:val="center"/>
          <w:del w:id="55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F4B3066" w14:textId="2EC6D1F0" w:rsidR="00F30D5C" w:rsidRPr="00F30D5C" w:rsidDel="00083E90" w:rsidRDefault="00B67859" w:rsidP="00F30D5C">
            <w:pPr>
              <w:spacing w:after="200" w:line="276" w:lineRule="auto"/>
              <w:rPr>
                <w:del w:id="551" w:author="Xhelo Aros" w:date="2018-09-10T03:03:00Z"/>
                <w:rFonts w:cs="Arial"/>
                <w:b w:val="0"/>
                <w:szCs w:val="24"/>
              </w:rPr>
            </w:pPr>
            <w:del w:id="55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"http://www.xmpp.org/extensions/xep-0077.html"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XEP-0077</w:delText>
              </w:r>
              <w:r w:rsidDel="00083E90">
                <w:rPr>
                  <w:rStyle w:val="Hipervnculo"/>
                  <w:rFonts w:cs="Arial"/>
                  <w:color w:val="auto"/>
                  <w:szCs w:val="24"/>
                  <w:u w:val="none"/>
                </w:rPr>
                <w:fldChar w:fldCharType="end"/>
              </w:r>
              <w:r w:rsidR="00F30D5C" w:rsidRPr="00F30D5C" w:rsidDel="00083E90">
                <w:rPr>
                  <w:rFonts w:cs="Arial"/>
                  <w:b w:val="0"/>
                  <w:szCs w:val="24"/>
                </w:rPr>
                <w:delText>: In-Band Registration</w:delText>
              </w:r>
            </w:del>
          </w:p>
        </w:tc>
      </w:tr>
      <w:tr w:rsidR="00F30D5C" w:rsidRPr="00F30D5C" w:rsidDel="00083E90" w14:paraId="6397C892" w14:textId="0D8229E5" w:rsidTr="00F30D5C">
        <w:trPr>
          <w:cnfStyle w:val="000000100000" w:firstRow="0" w:lastRow="0" w:firstColumn="0" w:lastColumn="0" w:oddVBand="0" w:evenVBand="0" w:oddHBand="1" w:evenHBand="0" w:firstRowFirstColumn="0" w:firstRowLastColumn="0" w:lastRowFirstColumn="0" w:lastRowLastColumn="0"/>
          <w:jc w:val="center"/>
          <w:del w:id="55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816F3E7" w14:textId="54564AD8" w:rsidR="00F30D5C" w:rsidRPr="00F30D5C" w:rsidDel="00083E90" w:rsidRDefault="00B67859" w:rsidP="00F30D5C">
            <w:pPr>
              <w:spacing w:after="200" w:line="276" w:lineRule="auto"/>
              <w:rPr>
                <w:del w:id="554" w:author="Xhelo Aros" w:date="2018-09-10T03:03:00Z"/>
                <w:rFonts w:cs="Arial"/>
                <w:b w:val="0"/>
                <w:szCs w:val="24"/>
              </w:rPr>
            </w:pPr>
            <w:del w:id="55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XEP-0078</w:delText>
              </w:r>
              <w:r w:rsidDel="00083E90">
                <w:rPr>
                  <w:rStyle w:val="Hipervnculo"/>
                  <w:rFonts w:cs="Arial"/>
                  <w:color w:val="auto"/>
                  <w:szCs w:val="24"/>
                  <w:u w:val="none"/>
                </w:rPr>
                <w:fldChar w:fldCharType="end"/>
              </w:r>
              <w:r w:rsidR="00F30D5C" w:rsidRPr="00F30D5C" w:rsidDel="00083E90">
                <w:rPr>
                  <w:rFonts w:cs="Arial"/>
                  <w:b w:val="0"/>
                  <w:szCs w:val="24"/>
                </w:rPr>
                <w:delText>: Non-SASL Authentication</w:delText>
              </w:r>
            </w:del>
          </w:p>
        </w:tc>
      </w:tr>
      <w:tr w:rsidR="00F30D5C" w:rsidRPr="00F30D5C" w:rsidDel="00083E90" w14:paraId="1A94BCE0" w14:textId="66F736E4" w:rsidTr="00F30D5C">
        <w:trPr>
          <w:jc w:val="center"/>
          <w:del w:id="55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F67935" w14:textId="52CEEA16" w:rsidR="00F30D5C" w:rsidRPr="00F30D5C" w:rsidDel="00083E90" w:rsidRDefault="00B67859" w:rsidP="00F30D5C">
            <w:pPr>
              <w:spacing w:after="200" w:line="276" w:lineRule="auto"/>
              <w:rPr>
                <w:del w:id="557" w:author="Xhelo Aros" w:date="2018-09-10T03:03:00Z"/>
                <w:rFonts w:cs="Arial"/>
                <w:b w:val="0"/>
                <w:szCs w:val="24"/>
              </w:rPr>
            </w:pPr>
            <w:del w:id="55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XEP-0082</w:delText>
              </w:r>
              <w:r w:rsidDel="00083E90">
                <w:rPr>
                  <w:rStyle w:val="Hipervnculo"/>
                  <w:rFonts w:cs="Arial"/>
                  <w:color w:val="auto"/>
                  <w:szCs w:val="24"/>
                  <w:u w:val="none"/>
                </w:rPr>
                <w:fldChar w:fldCharType="end"/>
              </w:r>
              <w:r w:rsidR="00F30D5C" w:rsidRPr="00F30D5C" w:rsidDel="00083E90">
                <w:rPr>
                  <w:rFonts w:cs="Arial"/>
                  <w:b w:val="0"/>
                  <w:szCs w:val="24"/>
                </w:rPr>
                <w:delText>: XMPP Date and Time Profiles</w:delText>
              </w:r>
            </w:del>
          </w:p>
        </w:tc>
      </w:tr>
      <w:tr w:rsidR="00F30D5C" w:rsidRPr="00F30D5C" w:rsidDel="00083E90" w14:paraId="4A854E6B" w14:textId="7E13F6BE" w:rsidTr="00F30D5C">
        <w:trPr>
          <w:cnfStyle w:val="000000100000" w:firstRow="0" w:lastRow="0" w:firstColumn="0" w:lastColumn="0" w:oddVBand="0" w:evenVBand="0" w:oddHBand="1" w:evenHBand="0" w:firstRowFirstColumn="0" w:firstRowLastColumn="0" w:lastRowFirstColumn="0" w:lastRowLastColumn="0"/>
          <w:jc w:val="center"/>
          <w:del w:id="55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1E8FF3" w14:textId="084FF26D" w:rsidR="00F30D5C" w:rsidRPr="00F30D5C" w:rsidDel="00083E90" w:rsidRDefault="00B67859" w:rsidP="00F30D5C">
            <w:pPr>
              <w:spacing w:after="200" w:line="276" w:lineRule="auto"/>
              <w:rPr>
                <w:del w:id="560" w:author="Xhelo Aros" w:date="2018-09-10T03:03:00Z"/>
                <w:rFonts w:cs="Arial"/>
                <w:b w:val="0"/>
                <w:szCs w:val="24"/>
              </w:rPr>
            </w:pPr>
            <w:del w:id="56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XEP-0086</w:delText>
              </w:r>
              <w:r w:rsidDel="00083E90">
                <w:rPr>
                  <w:rStyle w:val="Hipervnculo"/>
                  <w:rFonts w:cs="Arial"/>
                  <w:color w:val="auto"/>
                  <w:szCs w:val="24"/>
                  <w:u w:val="none"/>
                </w:rPr>
                <w:fldChar w:fldCharType="end"/>
              </w:r>
              <w:r w:rsidR="00F30D5C" w:rsidRPr="00F30D5C" w:rsidDel="00083E90">
                <w:rPr>
                  <w:rFonts w:cs="Arial"/>
                  <w:b w:val="0"/>
                  <w:szCs w:val="24"/>
                </w:rPr>
                <w:delText>: Error Condition Mappings</w:delText>
              </w:r>
            </w:del>
          </w:p>
        </w:tc>
      </w:tr>
      <w:tr w:rsidR="00F30D5C" w:rsidRPr="00F30D5C" w:rsidDel="00083E90" w14:paraId="5F0A9D6C" w14:textId="147C571B" w:rsidTr="00F30D5C">
        <w:trPr>
          <w:jc w:val="center"/>
          <w:del w:id="56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71E4359" w14:textId="33BDD40A" w:rsidR="00F30D5C" w:rsidRPr="00F30D5C" w:rsidDel="00083E90" w:rsidRDefault="00B67859" w:rsidP="00F30D5C">
            <w:pPr>
              <w:spacing w:after="200" w:line="276" w:lineRule="auto"/>
              <w:rPr>
                <w:del w:id="563" w:author="Xhelo Aros" w:date="2018-09-10T03:03:00Z"/>
                <w:rFonts w:cs="Arial"/>
                <w:b w:val="0"/>
                <w:szCs w:val="24"/>
              </w:rPr>
            </w:pPr>
            <w:del w:id="56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XEP-0092</w:delText>
              </w:r>
              <w:r w:rsidDel="00083E90">
                <w:rPr>
                  <w:rStyle w:val="Hipervnculo"/>
                  <w:rFonts w:cs="Arial"/>
                  <w:color w:val="auto"/>
                  <w:szCs w:val="24"/>
                  <w:u w:val="none"/>
                </w:rPr>
                <w:fldChar w:fldCharType="end"/>
              </w:r>
              <w:r w:rsidR="00F30D5C" w:rsidRPr="00F30D5C" w:rsidDel="00083E90">
                <w:rPr>
                  <w:rFonts w:cs="Arial"/>
                  <w:b w:val="0"/>
                  <w:szCs w:val="24"/>
                </w:rPr>
                <w:delText>: Software Version</w:delText>
              </w:r>
            </w:del>
          </w:p>
        </w:tc>
      </w:tr>
      <w:tr w:rsidR="00F30D5C" w:rsidRPr="00F30D5C" w:rsidDel="00083E90" w14:paraId="606903F2" w14:textId="12E973A3" w:rsidTr="00F30D5C">
        <w:trPr>
          <w:cnfStyle w:val="000000100000" w:firstRow="0" w:lastRow="0" w:firstColumn="0" w:lastColumn="0" w:oddVBand="0" w:evenVBand="0" w:oddHBand="1" w:evenHBand="0" w:firstRowFirstColumn="0" w:firstRowLastColumn="0" w:lastRowFirstColumn="0" w:lastRowLastColumn="0"/>
          <w:jc w:val="center"/>
          <w:del w:id="56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462E3F" w14:textId="3DF8F55B" w:rsidR="00F30D5C" w:rsidRPr="00F30D5C" w:rsidDel="00083E90" w:rsidRDefault="00B67859" w:rsidP="00F30D5C">
            <w:pPr>
              <w:spacing w:after="200" w:line="276" w:lineRule="auto"/>
              <w:rPr>
                <w:del w:id="566" w:author="Xhelo Aros" w:date="2018-09-10T03:03:00Z"/>
                <w:rFonts w:cs="Arial"/>
                <w:b w:val="0"/>
                <w:szCs w:val="24"/>
              </w:rPr>
            </w:pPr>
            <w:del w:id="56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XEP-0096</w:delText>
              </w:r>
              <w:r w:rsidDel="00083E90">
                <w:rPr>
                  <w:rStyle w:val="Hipervnculo"/>
                  <w:rFonts w:cs="Arial"/>
                  <w:color w:val="auto"/>
                  <w:szCs w:val="24"/>
                  <w:u w:val="none"/>
                </w:rPr>
                <w:fldChar w:fldCharType="end"/>
              </w:r>
              <w:r w:rsidR="00F30D5C" w:rsidRPr="00F30D5C" w:rsidDel="00083E90">
                <w:rPr>
                  <w:rFonts w:cs="Arial"/>
                  <w:b w:val="0"/>
                  <w:szCs w:val="24"/>
                </w:rPr>
                <w:delText>: File Transfer</w:delText>
              </w:r>
            </w:del>
          </w:p>
        </w:tc>
      </w:tr>
      <w:tr w:rsidR="00F30D5C" w:rsidRPr="00F30D5C" w:rsidDel="00083E90" w14:paraId="40693A36" w14:textId="70FCDF23" w:rsidTr="00F30D5C">
        <w:trPr>
          <w:jc w:val="center"/>
          <w:del w:id="56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C94BAF" w14:textId="15DA4103" w:rsidR="00F30D5C" w:rsidRPr="00F30D5C" w:rsidDel="00083E90" w:rsidRDefault="00B67859" w:rsidP="00F30D5C">
            <w:pPr>
              <w:spacing w:after="200" w:line="276" w:lineRule="auto"/>
              <w:rPr>
                <w:del w:id="569" w:author="Xhelo Aros" w:date="2018-09-10T03:03:00Z"/>
                <w:rFonts w:cs="Arial"/>
                <w:b w:val="0"/>
                <w:szCs w:val="24"/>
              </w:rPr>
            </w:pPr>
            <w:del w:id="57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"http://www.xmpp.org/extensions/xep-0106.html"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XEP-0106</w:delText>
              </w:r>
              <w:r w:rsidDel="00083E90">
                <w:rPr>
                  <w:rStyle w:val="Hipervnculo"/>
                  <w:rFonts w:cs="Arial"/>
                  <w:color w:val="auto"/>
                  <w:szCs w:val="24"/>
                  <w:u w:val="none"/>
                </w:rPr>
                <w:fldChar w:fldCharType="end"/>
              </w:r>
              <w:r w:rsidR="00F30D5C" w:rsidRPr="00F30D5C" w:rsidDel="00083E90">
                <w:rPr>
                  <w:rFonts w:cs="Arial"/>
                  <w:b w:val="0"/>
                  <w:szCs w:val="24"/>
                </w:rPr>
                <w:delText>: JID Escaping</w:delText>
              </w:r>
            </w:del>
          </w:p>
        </w:tc>
      </w:tr>
      <w:tr w:rsidR="00F30D5C" w:rsidRPr="00F30D5C" w:rsidDel="00083E90" w14:paraId="169CE96B" w14:textId="1E73B14C" w:rsidTr="00F30D5C">
        <w:trPr>
          <w:cnfStyle w:val="000000100000" w:firstRow="0" w:lastRow="0" w:firstColumn="0" w:lastColumn="0" w:oddVBand="0" w:evenVBand="0" w:oddHBand="1" w:evenHBand="0" w:firstRowFirstColumn="0" w:firstRowLastColumn="0" w:lastRowFirstColumn="0" w:lastRowLastColumn="0"/>
          <w:jc w:val="center"/>
          <w:del w:id="57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FEB07F4" w14:textId="115FACC5" w:rsidR="00F30D5C" w:rsidRPr="00F30D5C" w:rsidDel="00083E90" w:rsidRDefault="00B67859" w:rsidP="00F30D5C">
            <w:pPr>
              <w:spacing w:after="200" w:line="276" w:lineRule="auto"/>
              <w:rPr>
                <w:del w:id="572" w:author="Xhelo Aros" w:date="2018-09-10T03:03:00Z"/>
                <w:rFonts w:cs="Arial"/>
                <w:b w:val="0"/>
                <w:szCs w:val="24"/>
              </w:rPr>
            </w:pPr>
            <w:del w:id="57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XEP-0114</w:delText>
              </w:r>
              <w:r w:rsidDel="00083E90">
                <w:rPr>
                  <w:rStyle w:val="Hipervnculo"/>
                  <w:rFonts w:cs="Arial"/>
                  <w:color w:val="auto"/>
                  <w:szCs w:val="24"/>
                  <w:u w:val="none"/>
                </w:rPr>
                <w:fldChar w:fldCharType="end"/>
              </w:r>
              <w:r w:rsidR="00F30D5C" w:rsidRPr="00F30D5C" w:rsidDel="00083E90">
                <w:rPr>
                  <w:rFonts w:cs="Arial"/>
                  <w:b w:val="0"/>
                  <w:szCs w:val="24"/>
                </w:rPr>
                <w:delText>: Jabber Component Protocol</w:delText>
              </w:r>
            </w:del>
          </w:p>
        </w:tc>
      </w:tr>
      <w:tr w:rsidR="00F30D5C" w:rsidRPr="00F30D5C" w:rsidDel="00083E90" w14:paraId="2BC9810E" w14:textId="229E9052" w:rsidTr="00F30D5C">
        <w:trPr>
          <w:jc w:val="center"/>
          <w:del w:id="57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CB3762E" w14:textId="4D71D253" w:rsidR="00F30D5C" w:rsidRPr="00F30D5C" w:rsidDel="00083E90" w:rsidRDefault="00B67859" w:rsidP="00F30D5C">
            <w:pPr>
              <w:spacing w:after="200" w:line="276" w:lineRule="auto"/>
              <w:rPr>
                <w:del w:id="575" w:author="Xhelo Aros" w:date="2018-09-10T03:03:00Z"/>
                <w:rFonts w:cs="Arial"/>
                <w:b w:val="0"/>
                <w:szCs w:val="24"/>
              </w:rPr>
            </w:pPr>
            <w:del w:id="57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XEP-0115</w:delText>
              </w:r>
              <w:r w:rsidDel="00083E90">
                <w:rPr>
                  <w:rStyle w:val="Hipervnculo"/>
                  <w:rFonts w:cs="Arial"/>
                  <w:color w:val="auto"/>
                  <w:szCs w:val="24"/>
                  <w:u w:val="none"/>
                </w:rPr>
                <w:fldChar w:fldCharType="end"/>
              </w:r>
              <w:r w:rsidR="00F30D5C" w:rsidRPr="00F30D5C" w:rsidDel="00083E90">
                <w:rPr>
                  <w:rFonts w:cs="Arial"/>
                  <w:b w:val="0"/>
                  <w:szCs w:val="24"/>
                </w:rPr>
                <w:delText>: Entity Capabilities</w:delText>
              </w:r>
            </w:del>
          </w:p>
        </w:tc>
      </w:tr>
      <w:tr w:rsidR="00F30D5C" w:rsidRPr="00F30D5C" w:rsidDel="00083E90" w14:paraId="06F5C2B6" w14:textId="0C2A2B14" w:rsidTr="00F30D5C">
        <w:trPr>
          <w:cnfStyle w:val="000000100000" w:firstRow="0" w:lastRow="0" w:firstColumn="0" w:lastColumn="0" w:oddVBand="0" w:evenVBand="0" w:oddHBand="1" w:evenHBand="0" w:firstRowFirstColumn="0" w:firstRowLastColumn="0" w:lastRowFirstColumn="0" w:lastRowLastColumn="0"/>
          <w:jc w:val="center"/>
          <w:del w:id="57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68AE5B" w14:textId="6F9D9A02" w:rsidR="00F30D5C" w:rsidRPr="00F30D5C" w:rsidDel="00083E90" w:rsidRDefault="00B67859" w:rsidP="00F30D5C">
            <w:pPr>
              <w:spacing w:after="200" w:line="276" w:lineRule="auto"/>
              <w:rPr>
                <w:del w:id="578" w:author="Xhelo Aros" w:date="2018-09-10T03:03:00Z"/>
                <w:rFonts w:cs="Arial"/>
                <w:b w:val="0"/>
                <w:szCs w:val="24"/>
              </w:rPr>
            </w:pPr>
            <w:del w:id="57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XEP-0124</w:delText>
              </w:r>
              <w:r w:rsidDel="00083E90">
                <w:rPr>
                  <w:rStyle w:val="Hipervnculo"/>
                  <w:rFonts w:cs="Arial"/>
                  <w:color w:val="auto"/>
                  <w:szCs w:val="24"/>
                  <w:u w:val="none"/>
                </w:rPr>
                <w:fldChar w:fldCharType="end"/>
              </w:r>
              <w:r w:rsidR="00F30D5C" w:rsidRPr="00F30D5C" w:rsidDel="00083E90">
                <w:rPr>
                  <w:rFonts w:cs="Arial"/>
                  <w:b w:val="0"/>
                  <w:szCs w:val="24"/>
                </w:rPr>
                <w:delText>: HTTP Binding</w:delText>
              </w:r>
            </w:del>
          </w:p>
        </w:tc>
      </w:tr>
      <w:tr w:rsidR="00F30D5C" w:rsidRPr="00F30D5C" w:rsidDel="00083E90" w14:paraId="0D7AD822" w14:textId="3AC248C4" w:rsidTr="00F30D5C">
        <w:trPr>
          <w:jc w:val="center"/>
          <w:del w:id="58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D3B7817" w14:textId="310C2A5F" w:rsidR="00F30D5C" w:rsidRPr="00F30D5C" w:rsidDel="00083E90" w:rsidRDefault="00B67859" w:rsidP="00F30D5C">
            <w:pPr>
              <w:spacing w:after="200" w:line="276" w:lineRule="auto"/>
              <w:rPr>
                <w:del w:id="581" w:author="Xhelo Aros" w:date="2018-09-10T03:03:00Z"/>
                <w:rFonts w:cs="Arial"/>
                <w:b w:val="0"/>
                <w:szCs w:val="24"/>
              </w:rPr>
            </w:pPr>
            <w:del w:id="58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XEP-0126</w:delText>
              </w:r>
              <w:r w:rsidDel="00083E90">
                <w:rPr>
                  <w:rStyle w:val="Hipervnculo"/>
                  <w:rFonts w:cs="Arial"/>
                  <w:color w:val="auto"/>
                  <w:szCs w:val="24"/>
                  <w:u w:val="none"/>
                </w:rPr>
                <w:fldChar w:fldCharType="end"/>
              </w:r>
              <w:r w:rsidR="00F30D5C" w:rsidRPr="00F30D5C" w:rsidDel="00083E90">
                <w:rPr>
                  <w:rFonts w:cs="Arial"/>
                  <w:b w:val="0"/>
                  <w:szCs w:val="24"/>
                </w:rPr>
                <w:delText>: Invisibility</w:delText>
              </w:r>
            </w:del>
          </w:p>
        </w:tc>
      </w:tr>
      <w:tr w:rsidR="00F30D5C" w:rsidRPr="00F30D5C" w:rsidDel="00083E90" w14:paraId="06D009BD" w14:textId="3F68B2C9" w:rsidTr="00F30D5C">
        <w:trPr>
          <w:cnfStyle w:val="000000100000" w:firstRow="0" w:lastRow="0" w:firstColumn="0" w:lastColumn="0" w:oddVBand="0" w:evenVBand="0" w:oddHBand="1" w:evenHBand="0" w:firstRowFirstColumn="0" w:firstRowLastColumn="0" w:lastRowFirstColumn="0" w:lastRowLastColumn="0"/>
          <w:jc w:val="center"/>
          <w:del w:id="58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CC258A8" w14:textId="6E7CA8E8" w:rsidR="00F30D5C" w:rsidRPr="00F30D5C" w:rsidDel="00083E90" w:rsidRDefault="00B67859" w:rsidP="00F30D5C">
            <w:pPr>
              <w:spacing w:after="200" w:line="276" w:lineRule="auto"/>
              <w:rPr>
                <w:del w:id="584" w:author="Xhelo Aros" w:date="2018-09-10T03:03:00Z"/>
                <w:rFonts w:cs="Arial"/>
                <w:b w:val="0"/>
                <w:szCs w:val="24"/>
              </w:rPr>
            </w:pPr>
            <w:del w:id="58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XEP-0128</w:delText>
              </w:r>
              <w:r w:rsidDel="00083E90">
                <w:rPr>
                  <w:rStyle w:val="Hipervnculo"/>
                  <w:rFonts w:cs="Arial"/>
                  <w:color w:val="auto"/>
                  <w:szCs w:val="24"/>
                  <w:u w:val="none"/>
                </w:rPr>
                <w:fldChar w:fldCharType="end"/>
              </w:r>
              <w:r w:rsidR="00F30D5C" w:rsidRPr="00F30D5C" w:rsidDel="00083E90">
                <w:rPr>
                  <w:rFonts w:cs="Arial"/>
                  <w:b w:val="0"/>
                  <w:szCs w:val="24"/>
                </w:rPr>
                <w:delText>: Service Discovery Extensions</w:delText>
              </w:r>
            </w:del>
          </w:p>
        </w:tc>
      </w:tr>
      <w:tr w:rsidR="00F30D5C" w:rsidRPr="00F30D5C" w:rsidDel="00083E90" w14:paraId="3791471C" w14:textId="3225D97F" w:rsidTr="00F30D5C">
        <w:trPr>
          <w:jc w:val="center"/>
          <w:del w:id="58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124FEE" w14:textId="6CA2871A" w:rsidR="00F30D5C" w:rsidRPr="00F30D5C" w:rsidDel="00083E90" w:rsidRDefault="00B67859" w:rsidP="00F30D5C">
            <w:pPr>
              <w:spacing w:after="200" w:line="276" w:lineRule="auto"/>
              <w:rPr>
                <w:del w:id="587" w:author="Xhelo Aros" w:date="2018-09-10T03:03:00Z"/>
                <w:rFonts w:cs="Arial"/>
                <w:b w:val="0"/>
                <w:szCs w:val="24"/>
              </w:rPr>
            </w:pPr>
            <w:del w:id="58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"http://www.xmpp.org/extensions/xep-0138.html"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XEP-0138</w:delText>
              </w:r>
              <w:r w:rsidDel="00083E90">
                <w:rPr>
                  <w:rStyle w:val="Hipervnculo"/>
                  <w:rFonts w:cs="Arial"/>
                  <w:color w:val="auto"/>
                  <w:szCs w:val="24"/>
                  <w:u w:val="none"/>
                </w:rPr>
                <w:fldChar w:fldCharType="end"/>
              </w:r>
              <w:r w:rsidR="00F30D5C" w:rsidRPr="00F30D5C" w:rsidDel="00083E90">
                <w:rPr>
                  <w:rFonts w:cs="Arial"/>
                  <w:b w:val="0"/>
                  <w:szCs w:val="24"/>
                </w:rPr>
                <w:delText>: Stream Compression</w:delText>
              </w:r>
            </w:del>
          </w:p>
        </w:tc>
      </w:tr>
      <w:tr w:rsidR="00F30D5C" w:rsidRPr="00F30D5C" w:rsidDel="00083E90" w14:paraId="542ED800" w14:textId="5B5C6E9C" w:rsidTr="00F30D5C">
        <w:trPr>
          <w:cnfStyle w:val="000000100000" w:firstRow="0" w:lastRow="0" w:firstColumn="0" w:lastColumn="0" w:oddVBand="0" w:evenVBand="0" w:oddHBand="1" w:evenHBand="0" w:firstRowFirstColumn="0" w:firstRowLastColumn="0" w:lastRowFirstColumn="0" w:lastRowLastColumn="0"/>
          <w:jc w:val="center"/>
          <w:del w:id="58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B61DB81" w14:textId="3AAB5EB1" w:rsidR="00F30D5C" w:rsidRPr="00F30D5C" w:rsidDel="00083E90" w:rsidRDefault="00B67859" w:rsidP="00F30D5C">
            <w:pPr>
              <w:spacing w:after="200" w:line="276" w:lineRule="auto"/>
              <w:rPr>
                <w:del w:id="590" w:author="Xhelo Aros" w:date="2018-09-10T03:03:00Z"/>
                <w:rFonts w:cs="Arial"/>
                <w:b w:val="0"/>
                <w:szCs w:val="24"/>
              </w:rPr>
            </w:pPr>
            <w:del w:id="59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XEP-0160</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Handling Offline Messages</w:delText>
              </w:r>
            </w:del>
          </w:p>
        </w:tc>
      </w:tr>
      <w:tr w:rsidR="00F30D5C" w:rsidRPr="00F30D5C" w:rsidDel="00083E90" w14:paraId="306C92D3" w14:textId="10FBA48D" w:rsidTr="00F30D5C">
        <w:trPr>
          <w:jc w:val="center"/>
          <w:del w:id="59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42166AC" w14:textId="2AB23082" w:rsidR="00F30D5C" w:rsidRPr="00F30D5C" w:rsidDel="00083E90" w:rsidRDefault="00B67859" w:rsidP="00F30D5C">
            <w:pPr>
              <w:spacing w:after="200" w:line="276" w:lineRule="auto"/>
              <w:rPr>
                <w:del w:id="593" w:author="Xhelo Aros" w:date="2018-09-10T03:03:00Z"/>
                <w:rFonts w:cs="Arial"/>
                <w:b w:val="0"/>
                <w:szCs w:val="24"/>
              </w:rPr>
            </w:pPr>
            <w:del w:id="59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XEP-0163</w:delText>
              </w:r>
              <w:r w:rsidDel="00083E90">
                <w:rPr>
                  <w:rStyle w:val="Hipervnculo"/>
                  <w:rFonts w:cs="Arial"/>
                  <w:color w:val="auto"/>
                  <w:szCs w:val="24"/>
                  <w:u w:val="none"/>
                </w:rPr>
                <w:fldChar w:fldCharType="end"/>
              </w:r>
              <w:r w:rsidR="00F30D5C" w:rsidRPr="00F30D5C" w:rsidDel="00083E90">
                <w:rPr>
                  <w:rFonts w:cs="Arial"/>
                  <w:b w:val="0"/>
                  <w:szCs w:val="24"/>
                </w:rPr>
                <w:delText>: Personal Eventing via Pubsub</w:delText>
              </w:r>
            </w:del>
          </w:p>
        </w:tc>
      </w:tr>
      <w:tr w:rsidR="00F30D5C" w:rsidRPr="00F30D5C" w:rsidDel="00083E90" w14:paraId="2FD7E52B" w14:textId="66337878" w:rsidTr="00F30D5C">
        <w:trPr>
          <w:cnfStyle w:val="000000100000" w:firstRow="0" w:lastRow="0" w:firstColumn="0" w:lastColumn="0" w:oddVBand="0" w:evenVBand="0" w:oddHBand="1" w:evenHBand="0" w:firstRowFirstColumn="0" w:firstRowLastColumn="0" w:lastRowFirstColumn="0" w:lastRowLastColumn="0"/>
          <w:jc w:val="center"/>
          <w:del w:id="59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498749" w14:textId="05BE0787" w:rsidR="00F30D5C" w:rsidRPr="00F30D5C" w:rsidDel="00083E90" w:rsidRDefault="00B67859" w:rsidP="00F30D5C">
            <w:pPr>
              <w:spacing w:after="200" w:line="276" w:lineRule="auto"/>
              <w:rPr>
                <w:del w:id="596" w:author="Xhelo Aros" w:date="2018-09-10T03:03:00Z"/>
                <w:rFonts w:cs="Arial"/>
                <w:b w:val="0"/>
                <w:szCs w:val="24"/>
              </w:rPr>
            </w:pPr>
            <w:del w:id="59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"http://www.xmpp.org/extensions/xep-0175.html"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XEP-0175</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Use of SASL ANONYMOUS</w:delText>
              </w:r>
            </w:del>
          </w:p>
        </w:tc>
      </w:tr>
      <w:tr w:rsidR="00F30D5C" w:rsidRPr="00F30D5C" w:rsidDel="00083E90" w14:paraId="1E7D450A" w14:textId="5EEA5712" w:rsidTr="00F30D5C">
        <w:trPr>
          <w:jc w:val="center"/>
          <w:del w:id="59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87F80CF" w14:textId="7F5AF15C" w:rsidR="00F30D5C" w:rsidRPr="00F30D5C" w:rsidDel="00083E90" w:rsidRDefault="00B67859" w:rsidP="00F30D5C">
            <w:pPr>
              <w:spacing w:after="200" w:line="276" w:lineRule="auto"/>
              <w:rPr>
                <w:del w:id="599" w:author="Xhelo Aros" w:date="2018-09-10T03:03:00Z"/>
                <w:rFonts w:cs="Arial"/>
                <w:b w:val="0"/>
                <w:szCs w:val="24"/>
              </w:rPr>
            </w:pPr>
            <w:del w:id="60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"http://www.xmpp.org/extensions/xep-0198.html"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XEP-0198</w:delText>
              </w:r>
              <w:r w:rsidDel="00083E90">
                <w:rPr>
                  <w:rStyle w:val="Hipervnculo"/>
                  <w:rFonts w:cs="Arial"/>
                  <w:color w:val="auto"/>
                  <w:szCs w:val="24"/>
                  <w:u w:val="none"/>
                </w:rPr>
                <w:fldChar w:fldCharType="end"/>
              </w:r>
              <w:r w:rsidR="00F30D5C" w:rsidRPr="00F30D5C" w:rsidDel="00083E90">
                <w:rPr>
                  <w:rFonts w:cs="Arial"/>
                  <w:b w:val="0"/>
                  <w:szCs w:val="24"/>
                </w:rPr>
                <w:delText>: Stream Management (</w:delText>
              </w:r>
              <w:r w:rsidR="00F30D5C" w:rsidRPr="00F30D5C" w:rsidDel="00083E90">
                <w:rPr>
                  <w:rFonts w:cs="Arial"/>
                  <w:b w:val="0"/>
                  <w:iCs/>
                  <w:szCs w:val="24"/>
                </w:rPr>
                <w:delText>partial</w:delText>
              </w:r>
              <w:r w:rsidR="00F30D5C" w:rsidRPr="00F30D5C" w:rsidDel="00083E90">
                <w:rPr>
                  <w:rFonts w:cs="Arial"/>
                  <w:b w:val="0"/>
                  <w:szCs w:val="24"/>
                </w:rPr>
                <w:delText>)</w:delText>
              </w:r>
            </w:del>
          </w:p>
        </w:tc>
      </w:tr>
      <w:tr w:rsidR="00F30D5C" w:rsidRPr="00F30D5C" w:rsidDel="00083E90" w14:paraId="767305AA" w14:textId="2157763A" w:rsidTr="00F30D5C">
        <w:trPr>
          <w:cnfStyle w:val="000000100000" w:firstRow="0" w:lastRow="0" w:firstColumn="0" w:lastColumn="0" w:oddVBand="0" w:evenVBand="0" w:oddHBand="1" w:evenHBand="0" w:firstRowFirstColumn="0" w:firstRowLastColumn="0" w:lastRowFirstColumn="0" w:lastRowLastColumn="0"/>
          <w:jc w:val="center"/>
          <w:del w:id="60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6CE612E" w14:textId="031A41B5" w:rsidR="00F30D5C" w:rsidRPr="00F30D5C" w:rsidDel="00083E90" w:rsidRDefault="00B67859" w:rsidP="00F30D5C">
            <w:pPr>
              <w:spacing w:after="200" w:line="276" w:lineRule="auto"/>
              <w:rPr>
                <w:del w:id="602" w:author="Xhelo Aros" w:date="2018-09-10T03:03:00Z"/>
                <w:rFonts w:cs="Arial"/>
                <w:b w:val="0"/>
                <w:szCs w:val="24"/>
              </w:rPr>
            </w:pPr>
            <w:del w:id="60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XEP-0202</w:delText>
              </w:r>
              <w:r w:rsidDel="00083E90">
                <w:rPr>
                  <w:rStyle w:val="Hipervnculo"/>
                  <w:rFonts w:cs="Arial"/>
                  <w:color w:val="auto"/>
                  <w:szCs w:val="24"/>
                  <w:u w:val="none"/>
                </w:rPr>
                <w:fldChar w:fldCharType="end"/>
              </w:r>
              <w:r w:rsidR="00F30D5C" w:rsidRPr="00F30D5C" w:rsidDel="00083E90">
                <w:rPr>
                  <w:rFonts w:cs="Arial"/>
                  <w:b w:val="0"/>
                  <w:szCs w:val="24"/>
                </w:rPr>
                <w:delText>: Entity Time</w:delText>
              </w:r>
            </w:del>
          </w:p>
        </w:tc>
      </w:tr>
      <w:tr w:rsidR="00F30D5C" w:rsidRPr="00F30D5C" w:rsidDel="00083E90" w14:paraId="5027FEE5" w14:textId="69C6DD5E" w:rsidTr="00F30D5C">
        <w:trPr>
          <w:jc w:val="center"/>
          <w:del w:id="60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AD3070" w14:textId="349240A6" w:rsidR="00F30D5C" w:rsidRPr="00F30D5C" w:rsidDel="00083E90" w:rsidRDefault="00B67859" w:rsidP="00F30D5C">
            <w:pPr>
              <w:spacing w:after="200" w:line="276" w:lineRule="auto"/>
              <w:rPr>
                <w:del w:id="605" w:author="Xhelo Aros" w:date="2018-09-10T03:03:00Z"/>
                <w:rFonts w:cs="Arial"/>
                <w:b w:val="0"/>
                <w:szCs w:val="24"/>
              </w:rPr>
            </w:pPr>
            <w:del w:id="60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XEP-0203</w:delText>
              </w:r>
              <w:r w:rsidDel="00083E90">
                <w:rPr>
                  <w:rStyle w:val="Hipervnculo"/>
                  <w:rFonts w:cs="Arial"/>
                  <w:color w:val="auto"/>
                  <w:szCs w:val="24"/>
                  <w:u w:val="none"/>
                </w:rPr>
                <w:fldChar w:fldCharType="end"/>
              </w:r>
              <w:r w:rsidR="00F30D5C" w:rsidRPr="00F30D5C" w:rsidDel="00083E90">
                <w:rPr>
                  <w:rFonts w:cs="Arial"/>
                  <w:b w:val="0"/>
                  <w:szCs w:val="24"/>
                </w:rPr>
                <w:delText>: Delayed Delivery</w:delText>
              </w:r>
            </w:del>
          </w:p>
        </w:tc>
      </w:tr>
      <w:tr w:rsidR="00F30D5C" w:rsidRPr="00F30D5C" w:rsidDel="00083E90" w14:paraId="74A16483" w14:textId="3DC19B54" w:rsidTr="00F30D5C">
        <w:trPr>
          <w:cnfStyle w:val="000000100000" w:firstRow="0" w:lastRow="0" w:firstColumn="0" w:lastColumn="0" w:oddVBand="0" w:evenVBand="0" w:oddHBand="1" w:evenHBand="0" w:firstRowFirstColumn="0" w:firstRowLastColumn="0" w:lastRowFirstColumn="0" w:lastRowLastColumn="0"/>
          <w:jc w:val="center"/>
          <w:del w:id="60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96A789A" w14:textId="5670BAF8" w:rsidR="00F30D5C" w:rsidRPr="00F30D5C" w:rsidDel="00083E90" w:rsidRDefault="00B67859" w:rsidP="00F30D5C">
            <w:pPr>
              <w:spacing w:after="200" w:line="276" w:lineRule="auto"/>
              <w:rPr>
                <w:del w:id="608" w:author="Xhelo Aros" w:date="2018-09-10T03:03:00Z"/>
                <w:rFonts w:cs="Arial"/>
                <w:b w:val="0"/>
                <w:szCs w:val="24"/>
              </w:rPr>
            </w:pPr>
            <w:del w:id="60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"http://www.xmpp.org/extensions/xep-0280.html"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XEP-0280</w:delText>
              </w:r>
              <w:r w:rsidDel="00083E90">
                <w:rPr>
                  <w:rStyle w:val="Hipervnculo"/>
                  <w:rFonts w:cs="Arial"/>
                  <w:color w:val="auto"/>
                  <w:szCs w:val="24"/>
                  <w:u w:val="none"/>
                </w:rPr>
                <w:fldChar w:fldCharType="end"/>
              </w:r>
              <w:r w:rsidR="00F30D5C" w:rsidRPr="00F30D5C" w:rsidDel="00083E90">
                <w:rPr>
                  <w:rFonts w:cs="Arial"/>
                  <w:b w:val="0"/>
                  <w:szCs w:val="24"/>
                </w:rPr>
                <w:delText>: Message Carbons</w:delText>
              </w:r>
            </w:del>
          </w:p>
        </w:tc>
      </w:tr>
    </w:tbl>
    <w:p w14:paraId="4FBCFA64" w14:textId="418F361B" w:rsidR="00FA568D" w:rsidDel="00083E90" w:rsidRDefault="00FA568D" w:rsidP="00414CC5">
      <w:pPr>
        <w:rPr>
          <w:del w:id="610" w:author="Xhelo Aros" w:date="2018-09-10T03:03:00Z"/>
        </w:rPr>
      </w:pPr>
      <w:del w:id="611" w:author="Xhelo Aros" w:date="2018-09-10T03:03:00Z">
        <w:r w:rsidDel="00083E90">
          <w:delText xml:space="preserve">A estas </w:delText>
        </w:r>
        <w:r w:rsidR="005D79C8" w:rsidDel="00083E90">
          <w:delText>últimas</w:delText>
        </w:r>
        <w:r w:rsidDel="00083E90">
          <w:delText xml:space="preserve"> </w:delText>
        </w:r>
        <w:r w:rsidR="005D79C8" w:rsidDel="00083E90">
          <w:delText>XEPs</w:delText>
        </w:r>
        <w:r w:rsidR="00852743" w:rsidDel="00083E90">
          <w:delText>,</w:delText>
        </w:r>
        <w:r w:rsidR="005D79C8" w:rsidDel="00083E90">
          <w:delText xml:space="preserve"> </w:delText>
        </w:r>
        <w:r w:rsidDel="00083E90">
          <w:delText>hay que agregarle</w:delText>
        </w:r>
        <w:r w:rsidR="005D79C8" w:rsidDel="00083E90">
          <w:delText xml:space="preserve"> lo desarrollado durante </w:delText>
        </w:r>
        <w:r w:rsidR="00852743" w:rsidDel="00083E90">
          <w:delText>los sprints de este</w:delText>
        </w:r>
        <w:r w:rsidR="005D79C8" w:rsidDel="00083E90">
          <w:delText xml:space="preserve"> proyecto</w:delText>
        </w:r>
        <w:r w:rsidR="00852743" w:rsidDel="00083E90">
          <w:delText>, los que estuvieron destinados a implementar el XEP-0348: Signing Forms para que así, la seguridad en el servidor XMPP-IoT Opefire mejorará.</w:delText>
        </w:r>
      </w:del>
    </w:p>
    <w:p w14:paraId="396EB5D2" w14:textId="71E979B7" w:rsidR="00852743" w:rsidRPr="00414CC5" w:rsidDel="00083E90" w:rsidRDefault="00852743" w:rsidP="00414CC5">
      <w:pPr>
        <w:rPr>
          <w:del w:id="612" w:author="Xhelo Aros" w:date="2018-09-10T03:03:00Z"/>
        </w:rPr>
      </w:pPr>
      <w:del w:id="613" w:author="Xhelo Aros" w:date="2018-09-10T03:03:00Z">
        <w:r w:rsidRPr="00852743" w:rsidDel="00083E90">
          <w:rPr>
            <w:highlight w:val="yellow"/>
          </w:rPr>
          <w:delText>(…)</w:delText>
        </w:r>
      </w:del>
    </w:p>
    <w:p w14:paraId="1E498745" w14:textId="1335FDC9" w:rsidR="00414CC5" w:rsidDel="00083E90" w:rsidRDefault="00414CC5" w:rsidP="00414CC5">
      <w:pPr>
        <w:pStyle w:val="Ttulo2"/>
        <w:rPr>
          <w:del w:id="614" w:author="Xhelo Aros" w:date="2018-09-10T03:03:00Z"/>
          <w:rFonts w:cs="Arial"/>
        </w:rPr>
      </w:pPr>
      <w:del w:id="615"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2</w:delText>
        </w:r>
        <w:r w:rsidR="006B24C5" w:rsidDel="00083E90">
          <w:rPr>
            <w:rFonts w:cs="Arial"/>
          </w:rPr>
          <w:delText>.</w:delText>
        </w:r>
        <w:r w:rsidRPr="001E3E04" w:rsidDel="00083E90">
          <w:rPr>
            <w:rFonts w:cs="Arial"/>
          </w:rPr>
          <w:delText xml:space="preserve"> </w:delText>
        </w:r>
        <w:r w:rsidR="00906F94" w:rsidDel="00083E90">
          <w:rPr>
            <w:rFonts w:cs="Arial"/>
          </w:rPr>
          <w:delText xml:space="preserve">librería </w:delText>
        </w:r>
        <w:r w:rsidDel="00083E90">
          <w:rPr>
            <w:rFonts w:cs="Arial"/>
          </w:rPr>
          <w:delText>smack</w:delText>
        </w:r>
      </w:del>
    </w:p>
    <w:p w14:paraId="31EC65B1" w14:textId="1955BA4D" w:rsidR="00414CC5" w:rsidDel="00083E90" w:rsidRDefault="00414CC5" w:rsidP="00414CC5">
      <w:pPr>
        <w:rPr>
          <w:del w:id="616" w:author="Xhelo Aros" w:date="2018-09-10T03:03:00Z"/>
        </w:rPr>
      </w:pPr>
    </w:p>
    <w:p w14:paraId="6074D7E6" w14:textId="7FEBE856" w:rsidR="00852743" w:rsidDel="00083E90" w:rsidRDefault="00852743" w:rsidP="00414CC5">
      <w:pPr>
        <w:rPr>
          <w:del w:id="617" w:author="Xhelo Aros" w:date="2018-09-10T03:03:00Z"/>
        </w:rPr>
      </w:pPr>
      <w:del w:id="618" w:author="Xhelo Aros" w:date="2018-09-10T03:03:00Z">
        <w:r w:rsidRPr="00852743" w:rsidDel="00083E90">
          <w:rPr>
            <w:highlight w:val="yellow"/>
          </w:rPr>
          <w:delText>(…)</w:delText>
        </w:r>
      </w:del>
    </w:p>
    <w:p w14:paraId="015FEF4F" w14:textId="1A112E2F" w:rsidR="00414CC5" w:rsidRPr="001E3E04" w:rsidDel="00083E90" w:rsidRDefault="00414CC5" w:rsidP="00414CC5">
      <w:pPr>
        <w:pStyle w:val="Ttulo2"/>
        <w:rPr>
          <w:del w:id="619" w:author="Xhelo Aros" w:date="2018-09-10T03:03:00Z"/>
          <w:rFonts w:cs="Arial"/>
        </w:rPr>
      </w:pPr>
      <w:del w:id="620"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R="006B24C5" w:rsidDel="00083E90">
          <w:rPr>
            <w:rFonts w:cs="Arial"/>
          </w:rPr>
          <w:delText>3. SEguridad</w:delText>
        </w:r>
      </w:del>
    </w:p>
    <w:p w14:paraId="61227143" w14:textId="20258C61" w:rsidR="00414CC5" w:rsidDel="00083E90" w:rsidRDefault="00414CC5" w:rsidP="00A86E9F">
      <w:pPr>
        <w:rPr>
          <w:del w:id="621" w:author="Xhelo Aros" w:date="2018-09-10T03:03:00Z"/>
        </w:rPr>
      </w:pPr>
    </w:p>
    <w:p w14:paraId="57F3353B" w14:textId="7EF94AD5" w:rsidR="00A86E9F" w:rsidDel="00083E90" w:rsidRDefault="00A86E9F" w:rsidP="00A86E9F">
      <w:pPr>
        <w:rPr>
          <w:del w:id="622" w:author="Xhelo Aros" w:date="2018-09-10T03:03:00Z"/>
          <w:caps/>
        </w:rPr>
      </w:pPr>
      <w:del w:id="623" w:author="Xhelo Aros" w:date="2018-09-10T03:03:00Z">
        <w:r w:rsidRPr="00A86E9F" w:rsidDel="00083E90">
          <w:rPr>
            <w:caps/>
            <w:highlight w:val="yellow"/>
          </w:rPr>
          <w:delText>------------------------------------------------------------------------------------------------</w:delText>
        </w:r>
      </w:del>
    </w:p>
    <w:p w14:paraId="506636F4" w14:textId="69E35A58" w:rsidR="00083E90" w:rsidRPr="00730130" w:rsidDel="00083E90" w:rsidRDefault="00A86E9F" w:rsidP="00083E90">
      <w:pPr>
        <w:spacing w:after="167"/>
        <w:ind w:left="-5"/>
        <w:rPr>
          <w:del w:id="624" w:author="Xhelo Aros" w:date="2018-09-10T03:11:00Z"/>
          <w:moveTo w:id="625" w:author="Xhelo Aros" w:date="2018-09-10T03:08:00Z"/>
          <w:rFonts w:cs="Arial"/>
          <w:szCs w:val="24"/>
        </w:rPr>
      </w:pPr>
      <w:r w:rsidRPr="00730130">
        <w:rPr>
          <w:rFonts w:cs="Arial"/>
          <w:szCs w:val="24"/>
        </w:rPr>
        <w:t xml:space="preserve">Las redes de Internet de las Cosas (IoT) pueden ser implementadas utilizando diversos protocolos de comunicaciones. Los más habituales al crear estas redes son: HTTP, </w:t>
      </w:r>
      <w:proofErr w:type="spellStart"/>
      <w:r w:rsidRPr="00730130">
        <w:rPr>
          <w:rFonts w:cs="Arial"/>
          <w:szCs w:val="24"/>
        </w:rPr>
        <w:t>CoAP</w:t>
      </w:r>
      <w:proofErr w:type="spellEnd"/>
      <w:r w:rsidRPr="00730130">
        <w:rPr>
          <w:rFonts w:cs="Arial"/>
          <w:szCs w:val="24"/>
        </w:rPr>
        <w:t xml:space="preserve">, MQTT y XMPP, y en la selección de estos protocolos, dejamos de lado los medios de comunicación que, exclusivamente, son M2M (Machine </w:t>
      </w:r>
      <w:proofErr w:type="spellStart"/>
      <w:r w:rsidRPr="00730130">
        <w:rPr>
          <w:rFonts w:cs="Arial"/>
          <w:szCs w:val="24"/>
        </w:rPr>
        <w:t>to</w:t>
      </w:r>
      <w:proofErr w:type="spellEnd"/>
      <w:r w:rsidRPr="00730130">
        <w:rPr>
          <w:rFonts w:cs="Arial"/>
          <w:szCs w:val="24"/>
        </w:rPr>
        <w:t xml:space="preserve"> Machine) debido a que estos últimos, por su definición de comunicación exclusivamente entre maquinas, no entran en la categoría de protocolo IoT, propiamente tal. En la </w:t>
      </w:r>
      <w:ins w:id="626" w:author="Xhelo Aros" w:date="2018-09-10T03:08: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627" w:author="Xhelo Aros" w:date="2018-09-10T03:08: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628" w:author="Xhelo Aros" w:date="2018-09-10T03:08:00Z">
        <w:r w:rsidRPr="00730130" w:rsidDel="00083E90">
          <w:rPr>
            <w:rFonts w:cs="Arial"/>
            <w:szCs w:val="24"/>
          </w:rPr>
          <w:delText xml:space="preserve">Tabla 1 </w:delText>
        </w:r>
      </w:del>
      <w:r w:rsidRPr="00730130">
        <w:rPr>
          <w:rFonts w:cs="Arial"/>
          <w:szCs w:val="24"/>
        </w:rPr>
        <w:t>se comparan los protocolos IoT antes mencionados, se expone las diversas características discriminatorias al momento de realizar la elección del mejor protocolo, según la necesidad.</w:t>
      </w:r>
      <w:ins w:id="629" w:author="Xhelo Aros" w:date="2018-09-10T03:08:00Z">
        <w:r w:rsidR="00083E90">
          <w:rPr>
            <w:rFonts w:cs="Arial"/>
            <w:szCs w:val="24"/>
          </w:rPr>
          <w:t xml:space="preserve"> </w:t>
        </w:r>
      </w:ins>
      <w:ins w:id="630" w:author="Xhelo Aros" w:date="2018-09-10T03:09:00Z">
        <w:r w:rsidR="00083E90">
          <w:rPr>
            <w:rFonts w:cs="Arial"/>
            <w:szCs w:val="24"/>
          </w:rPr>
          <w:t>D</w:t>
        </w:r>
      </w:ins>
      <w:moveToRangeStart w:id="631" w:author="Xhelo Aros" w:date="2018-09-10T03:08:00Z" w:name="move524312267"/>
      <w:moveTo w:id="632" w:author="Xhelo Aros" w:date="2018-09-10T03:08:00Z">
        <w:del w:id="633" w:author="Xhelo Aros" w:date="2018-09-10T03:09:00Z">
          <w:r w:rsidR="00083E90" w:rsidRPr="00730130" w:rsidDel="00083E90">
            <w:rPr>
              <w:rFonts w:cs="Arial"/>
              <w:szCs w:val="24"/>
            </w:rPr>
            <w:delText>, d</w:delText>
          </w:r>
        </w:del>
        <w:r w:rsidR="00083E90" w:rsidRPr="00730130">
          <w:rPr>
            <w:rFonts w:cs="Arial"/>
            <w:szCs w:val="24"/>
          </w:rPr>
          <w:t>onde el símbolo «</w:t>
        </w:r>
        <w:r w:rsidR="00083E90" w:rsidRPr="00730130">
          <w:rPr>
            <w:rFonts w:ascii="Segoe UI Symbol" w:eastAsia="Calibri" w:hAnsi="Segoe UI Symbol" w:cs="Segoe UI Symbol"/>
            <w:szCs w:val="24"/>
          </w:rPr>
          <w:t>✗</w:t>
        </w:r>
        <w:r w:rsidR="00083E90" w:rsidRPr="00730130">
          <w:rPr>
            <w:rFonts w:cs="Arial"/>
            <w:szCs w:val="24"/>
          </w:rPr>
          <w:t>» quiere decir</w:t>
        </w:r>
      </w:moveTo>
      <w:ins w:id="634" w:author="Xhelo Aros" w:date="2018-09-10T03:09:00Z">
        <w:r w:rsidR="00083E90">
          <w:rPr>
            <w:rFonts w:cs="Arial"/>
            <w:szCs w:val="24"/>
          </w:rPr>
          <w:t xml:space="preserve"> que</w:t>
        </w:r>
      </w:ins>
      <w:moveTo w:id="635" w:author="Xhelo Aros" w:date="2018-09-10T03:08:00Z">
        <w:del w:id="636" w:author="Xhelo Aros" w:date="2018-09-10T03:09:00Z">
          <w:r w:rsidR="00083E90" w:rsidRPr="00730130" w:rsidDel="00083E90">
            <w:rPr>
              <w:rFonts w:cs="Arial"/>
              <w:szCs w:val="24"/>
            </w:rPr>
            <w:delText>:</w:delText>
          </w:r>
        </w:del>
        <w:r w:rsidR="00083E90" w:rsidRPr="00730130">
          <w:rPr>
            <w:rFonts w:cs="Arial"/>
            <w:szCs w:val="24"/>
          </w:rPr>
          <w:t xml:space="preserve"> no cumple la característica. El signo «</w:t>
        </w:r>
        <w:r w:rsidR="00083E90" w:rsidRPr="00730130">
          <w:rPr>
            <w:rFonts w:ascii="Segoe UI Symbol" w:eastAsia="Calibri" w:hAnsi="Segoe UI Symbol" w:cs="Segoe UI Symbol"/>
            <w:szCs w:val="24"/>
          </w:rPr>
          <w:t>✓</w:t>
        </w:r>
        <w:r w:rsidR="00083E90" w:rsidRPr="00730130">
          <w:rPr>
            <w:rFonts w:cs="Arial"/>
            <w:szCs w:val="24"/>
          </w:rPr>
          <w:t>»</w:t>
        </w:r>
      </w:moveTo>
      <w:ins w:id="637" w:author="Xhelo Aros" w:date="2018-09-10T03:09:00Z">
        <w:r w:rsidR="00083E90">
          <w:rPr>
            <w:rFonts w:cs="Arial"/>
            <w:szCs w:val="24"/>
          </w:rPr>
          <w:t xml:space="preserve"> que la</w:t>
        </w:r>
      </w:ins>
      <w:moveTo w:id="638" w:author="Xhelo Aros" w:date="2018-09-10T03:08:00Z">
        <w:del w:id="639" w:author="Xhelo Aros" w:date="2018-09-10T03:09:00Z">
          <w:r w:rsidR="00083E90" w:rsidRPr="00730130" w:rsidDel="00083E90">
            <w:rPr>
              <w:rFonts w:cs="Arial"/>
              <w:szCs w:val="24"/>
            </w:rPr>
            <w:delText>:</w:delText>
          </w:r>
        </w:del>
        <w:r w:rsidR="00083E90" w:rsidRPr="00730130">
          <w:rPr>
            <w:rFonts w:cs="Arial"/>
            <w:szCs w:val="24"/>
          </w:rPr>
          <w:t xml:space="preserve"> cumple</w:t>
        </w:r>
        <w:del w:id="640" w:author="Xhelo Aros" w:date="2018-09-10T03:10:00Z">
          <w:r w:rsidR="00083E90" w:rsidRPr="00730130" w:rsidDel="00083E90">
            <w:rPr>
              <w:rFonts w:cs="Arial"/>
              <w:szCs w:val="24"/>
            </w:rPr>
            <w:delText xml:space="preserve"> parcialmente</w:delText>
          </w:r>
        </w:del>
        <w:r w:rsidR="00083E90" w:rsidRPr="00730130">
          <w:rPr>
            <w:rFonts w:cs="Arial"/>
            <w:szCs w:val="24"/>
          </w:rPr>
          <w:t>.</w:t>
        </w:r>
      </w:moveTo>
      <w:ins w:id="641" w:author="Xhelo Aros" w:date="2018-09-10T03:10:00Z">
        <w:r w:rsidR="00083E90">
          <w:rPr>
            <w:rFonts w:cs="Arial"/>
            <w:szCs w:val="24"/>
          </w:rPr>
          <w:t xml:space="preserve"> El</w:t>
        </w:r>
      </w:ins>
      <w:moveTo w:id="642" w:author="Xhelo Aros" w:date="2018-09-10T03:08:00Z">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w:t>
        </w:r>
      </w:moveTo>
      <w:ins w:id="643" w:author="Xhelo Aros" w:date="2018-09-10T03:10:00Z">
        <w:r w:rsidR="00083E90">
          <w:rPr>
            <w:rFonts w:cs="Arial"/>
            <w:szCs w:val="24"/>
          </w:rPr>
          <w:t xml:space="preserve"> que </w:t>
        </w:r>
      </w:ins>
      <w:moveTo w:id="644" w:author="Xhelo Aros" w:date="2018-09-10T03:08:00Z">
        <w:del w:id="645" w:author="Xhelo Aros" w:date="2018-09-10T03:10:00Z">
          <w:r w:rsidR="00083E90" w:rsidRPr="00730130" w:rsidDel="00083E90">
            <w:rPr>
              <w:rFonts w:cs="Arial"/>
              <w:szCs w:val="24"/>
            </w:rPr>
            <w:delText>: L</w:delText>
          </w:r>
        </w:del>
      </w:moveTo>
      <w:ins w:id="646" w:author="Xhelo Aros" w:date="2018-09-10T03:10:00Z">
        <w:r w:rsidR="00083E90">
          <w:rPr>
            <w:rFonts w:cs="Arial"/>
            <w:szCs w:val="24"/>
          </w:rPr>
          <w:t>l</w:t>
        </w:r>
      </w:ins>
      <w:moveTo w:id="647" w:author="Xhelo Aros" w:date="2018-09-10T03:08:00Z">
        <w:r w:rsidR="00083E90" w:rsidRPr="00730130">
          <w:rPr>
            <w:rFonts w:cs="Arial"/>
            <w:szCs w:val="24"/>
          </w:rPr>
          <w:t>o hace parcialmente</w:t>
        </w:r>
      </w:moveTo>
      <w:ins w:id="648" w:author="Xhelo Aros" w:date="2018-09-10T03:10:00Z">
        <w:r w:rsidR="00083E90">
          <w:rPr>
            <w:rFonts w:cs="Arial"/>
            <w:szCs w:val="24"/>
          </w:rPr>
          <w:t>, y</w:t>
        </w:r>
      </w:ins>
      <w:moveTo w:id="649" w:author="Xhelo Aros" w:date="2018-09-10T03:08:00Z">
        <w:del w:id="650" w:author="Xhelo Aros" w:date="2018-09-10T03:10:00Z">
          <w:r w:rsidR="00083E90" w:rsidRPr="00730130" w:rsidDel="00083E90">
            <w:rPr>
              <w:rFonts w:cs="Arial"/>
              <w:szCs w:val="24"/>
            </w:rPr>
            <w:delText>. Y</w:delText>
          </w:r>
        </w:del>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 Hay más de un componente que realiza dicha función.</w:t>
        </w:r>
      </w:moveTo>
    </w:p>
    <w:moveToRangeEnd w:id="631"/>
    <w:p w14:paraId="719C23AE" w14:textId="3B9B5059" w:rsidR="00A86E9F" w:rsidRPr="00730130" w:rsidRDefault="00A86E9F">
      <w:pPr>
        <w:spacing w:after="167"/>
        <w:ind w:left="-5"/>
        <w:rPr>
          <w:rFonts w:cs="Arial"/>
          <w:szCs w:val="24"/>
        </w:rPr>
        <w:pPrChange w:id="651" w:author="Xhelo Aros" w:date="2018-09-10T03:11:00Z">
          <w:pPr>
            <w:ind w:left="-5"/>
          </w:pPr>
        </w:pPrChange>
      </w:pPr>
    </w:p>
    <w:p w14:paraId="4A907AC6" w14:textId="6160DC24" w:rsidR="00083E90" w:rsidRDefault="00083E90">
      <w:pPr>
        <w:pStyle w:val="Descripcin"/>
        <w:keepNext/>
        <w:jc w:val="left"/>
        <w:rPr>
          <w:ins w:id="652" w:author="Xhelo Aros" w:date="2018-09-10T03:05:00Z"/>
        </w:rPr>
        <w:pPrChange w:id="653" w:author="Xhelo Aros" w:date="2018-09-10T04:53:00Z">
          <w:pPr/>
        </w:pPrChange>
      </w:pPr>
      <w:bookmarkStart w:id="654" w:name="_Ref524312250"/>
      <w:ins w:id="655" w:author="Xhelo Aros" w:date="2018-09-10T03:05:00Z">
        <w:r>
          <w:t xml:space="preserve">Tabla </w:t>
        </w:r>
        <w:r>
          <w:fldChar w:fldCharType="begin"/>
        </w:r>
        <w:r>
          <w:instrText xml:space="preserve"> SEQ Tabla \* ARABIC </w:instrText>
        </w:r>
      </w:ins>
      <w:r>
        <w:fldChar w:fldCharType="separate"/>
      </w:r>
      <w:ins w:id="656" w:author="Xhelo Aros" w:date="2018-09-10T03:05:00Z">
        <w:r>
          <w:rPr>
            <w:noProof/>
          </w:rPr>
          <w:t>19</w:t>
        </w:r>
        <w:r>
          <w:fldChar w:fldCharType="end"/>
        </w:r>
        <w:bookmarkEnd w:id="654"/>
        <w:r>
          <w:t xml:space="preserve">: </w:t>
        </w:r>
        <w:r w:rsidRPr="00B239BA">
          <w:t>Comparativa protocolos IoT más utilizados</w:t>
        </w:r>
        <w:r>
          <w:t>.</w:t>
        </w:r>
      </w:ins>
    </w:p>
    <w:tbl>
      <w:tblPr>
        <w:tblStyle w:val="Tablaconcuadrcula4-nfasis1"/>
        <w:tblW w:w="5808" w:type="dxa"/>
        <w:jc w:val="center"/>
        <w:tblLook w:val="04A0" w:firstRow="1" w:lastRow="0" w:firstColumn="1" w:lastColumn="0" w:noHBand="0" w:noVBand="1"/>
        <w:tblPrChange w:id="657" w:author="Xhelo Aros" w:date="2018-09-10T03:05:00Z">
          <w:tblPr>
            <w:tblStyle w:val="TableGrid"/>
            <w:tblW w:w="5808" w:type="dxa"/>
            <w:jc w:val="center"/>
            <w:tblInd w:w="0" w:type="dxa"/>
            <w:tblCellMar>
              <w:top w:w="6" w:type="dxa"/>
              <w:left w:w="120" w:type="dxa"/>
              <w:right w:w="120" w:type="dxa"/>
            </w:tblCellMar>
            <w:tblLook w:val="04A0" w:firstRow="1" w:lastRow="0" w:firstColumn="1" w:lastColumn="0" w:noHBand="0" w:noVBand="1"/>
          </w:tblPr>
        </w:tblPrChange>
      </w:tblPr>
      <w:tblGrid>
        <w:gridCol w:w="1896"/>
        <w:gridCol w:w="863"/>
        <w:gridCol w:w="887"/>
        <w:gridCol w:w="917"/>
        <w:gridCol w:w="1245"/>
        <w:tblGridChange w:id="658">
          <w:tblGrid>
            <w:gridCol w:w="1828"/>
            <w:gridCol w:w="867"/>
            <w:gridCol w:w="894"/>
            <w:gridCol w:w="920"/>
            <w:gridCol w:w="1299"/>
          </w:tblGrid>
        </w:tblGridChange>
      </w:tblGrid>
      <w:tr w:rsidR="00A86E9F" w:rsidRPr="00730130" w14:paraId="2870B1AA" w14:textId="77777777" w:rsidTr="00083E90">
        <w:trPr>
          <w:cnfStyle w:val="100000000000" w:firstRow="1" w:lastRow="0" w:firstColumn="0" w:lastColumn="0" w:oddVBand="0" w:evenVBand="0" w:oddHBand="0" w:evenHBand="0" w:firstRowFirstColumn="0" w:firstRowLastColumn="0" w:lastRowFirstColumn="0" w:lastRowLastColumn="0"/>
          <w:trHeight w:val="191"/>
          <w:jc w:val="center"/>
          <w:trPrChange w:id="659" w:author="Xhelo Aros" w:date="2018-09-10T03:05:00Z">
            <w:trPr>
              <w:trHeight w:val="191"/>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60" w:author="Xhelo Aros" w:date="2018-09-10T03:05:00Z">
              <w:tcPr>
                <w:tcW w:w="1828" w:type="dxa"/>
                <w:tcBorders>
                  <w:top w:val="single" w:sz="3" w:space="0" w:color="000000"/>
                  <w:left w:val="single" w:sz="3" w:space="0" w:color="000000"/>
                  <w:bottom w:val="nil"/>
                  <w:right w:val="single" w:sz="3" w:space="0" w:color="000000"/>
                </w:tcBorders>
              </w:tcPr>
            </w:tcPrChange>
          </w:tcPr>
          <w:p w14:paraId="0E11BE47"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Característica</w:t>
            </w:r>
          </w:p>
        </w:tc>
        <w:tc>
          <w:tcPr>
            <w:tcW w:w="863" w:type="dxa"/>
            <w:tcPrChange w:id="661" w:author="Xhelo Aros" w:date="2018-09-10T03:05:00Z">
              <w:tcPr>
                <w:tcW w:w="867" w:type="dxa"/>
                <w:tcBorders>
                  <w:top w:val="single" w:sz="3" w:space="0" w:color="000000"/>
                  <w:left w:val="single" w:sz="3" w:space="0" w:color="000000"/>
                  <w:bottom w:val="nil"/>
                  <w:right w:val="single" w:sz="3" w:space="0" w:color="000000"/>
                </w:tcBorders>
              </w:tcPr>
            </w:tcPrChange>
          </w:tcPr>
          <w:p w14:paraId="59BD6B34"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HTTP</w:t>
            </w:r>
          </w:p>
        </w:tc>
        <w:tc>
          <w:tcPr>
            <w:tcW w:w="887" w:type="dxa"/>
            <w:tcPrChange w:id="662" w:author="Xhelo Aros" w:date="2018-09-10T03:05:00Z">
              <w:tcPr>
                <w:tcW w:w="894" w:type="dxa"/>
                <w:tcBorders>
                  <w:top w:val="single" w:sz="3" w:space="0" w:color="000000"/>
                  <w:left w:val="single" w:sz="3" w:space="0" w:color="000000"/>
                  <w:bottom w:val="nil"/>
                  <w:right w:val="single" w:sz="3" w:space="0" w:color="000000"/>
                </w:tcBorders>
              </w:tcPr>
            </w:tcPrChange>
          </w:tcPr>
          <w:p w14:paraId="52C699AF"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b w:val="0"/>
                <w:szCs w:val="24"/>
              </w:rPr>
              <w:t>CoAP</w:t>
            </w:r>
            <w:proofErr w:type="spellEnd"/>
          </w:p>
        </w:tc>
        <w:tc>
          <w:tcPr>
            <w:tcW w:w="917" w:type="dxa"/>
            <w:tcPrChange w:id="663" w:author="Xhelo Aros" w:date="2018-09-10T03:05:00Z">
              <w:tcPr>
                <w:tcW w:w="920" w:type="dxa"/>
                <w:tcBorders>
                  <w:top w:val="single" w:sz="3" w:space="0" w:color="000000"/>
                  <w:left w:val="single" w:sz="3" w:space="0" w:color="000000"/>
                  <w:bottom w:val="nil"/>
                  <w:right w:val="single" w:sz="3" w:space="0" w:color="000000"/>
                </w:tcBorders>
              </w:tcPr>
            </w:tcPrChange>
          </w:tcPr>
          <w:p w14:paraId="2802A8B7"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MQTT</w:t>
            </w:r>
          </w:p>
        </w:tc>
        <w:tc>
          <w:tcPr>
            <w:tcW w:w="1245" w:type="dxa"/>
            <w:tcPrChange w:id="664" w:author="Xhelo Aros" w:date="2018-09-10T03:05:00Z">
              <w:tcPr>
                <w:tcW w:w="1299" w:type="dxa"/>
                <w:tcBorders>
                  <w:top w:val="single" w:sz="3" w:space="0" w:color="000000"/>
                  <w:left w:val="single" w:sz="3" w:space="0" w:color="000000"/>
                  <w:bottom w:val="nil"/>
                  <w:right w:val="single" w:sz="3" w:space="0" w:color="000000"/>
                </w:tcBorders>
              </w:tcPr>
            </w:tcPrChange>
          </w:tcPr>
          <w:p w14:paraId="090F3BAB" w14:textId="77777777" w:rsidR="00A86E9F" w:rsidRPr="00730130" w:rsidRDefault="00A86E9F" w:rsidP="00A86E9F">
            <w:pPr>
              <w:spacing w:line="259" w:lineRule="auto"/>
              <w:ind w:left="5"/>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XMPP</w:t>
            </w:r>
          </w:p>
        </w:tc>
      </w:tr>
      <w:tr w:rsidR="00A86E9F" w:rsidRPr="00730130" w14:paraId="1A1DB648" w14:textId="77777777" w:rsidTr="00083E90">
        <w:trPr>
          <w:cnfStyle w:val="000000100000" w:firstRow="0" w:lastRow="0" w:firstColumn="0" w:lastColumn="0" w:oddVBand="0" w:evenVBand="0" w:oddHBand="1" w:evenHBand="0" w:firstRowFirstColumn="0" w:firstRowLastColumn="0" w:lastRowFirstColumn="0" w:lastRowLastColumn="0"/>
          <w:trHeight w:val="195"/>
          <w:jc w:val="center"/>
          <w:trPrChange w:id="665" w:author="Xhelo Aros" w:date="2018-09-10T03:05:00Z">
            <w:trPr>
              <w:trHeight w:val="195"/>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66" w:author="Xhelo Aros" w:date="2018-09-10T03:05:00Z">
              <w:tcPr>
                <w:tcW w:w="1828" w:type="dxa"/>
                <w:tcBorders>
                  <w:top w:val="nil"/>
                  <w:left w:val="single" w:sz="3" w:space="0" w:color="000000"/>
                  <w:bottom w:val="single" w:sz="3" w:space="0" w:color="000000"/>
                  <w:right w:val="single" w:sz="3" w:space="0" w:color="000000"/>
                </w:tcBorders>
              </w:tcPr>
            </w:tcPrChange>
          </w:tcPr>
          <w:p w14:paraId="065C967C" w14:textId="77777777" w:rsidR="00A86E9F" w:rsidRPr="00730130" w:rsidRDefault="00A86E9F" w:rsidP="00A86E9F">
            <w:pPr>
              <w:spacing w:after="160"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
        </w:tc>
        <w:tc>
          <w:tcPr>
            <w:tcW w:w="863" w:type="dxa"/>
            <w:tcPrChange w:id="667" w:author="Xhelo Aros" w:date="2018-09-10T03:05:00Z">
              <w:tcPr>
                <w:tcW w:w="867" w:type="dxa"/>
                <w:tcBorders>
                  <w:top w:val="nil"/>
                  <w:left w:val="single" w:sz="3" w:space="0" w:color="000000"/>
                  <w:bottom w:val="single" w:sz="3" w:space="0" w:color="000000"/>
                  <w:right w:val="single" w:sz="3" w:space="0" w:color="000000"/>
                </w:tcBorders>
              </w:tcPr>
            </w:tcPrChange>
          </w:tcPr>
          <w:p w14:paraId="2905D0B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[7]</w:t>
            </w:r>
          </w:p>
        </w:tc>
        <w:tc>
          <w:tcPr>
            <w:tcW w:w="887" w:type="dxa"/>
            <w:tcPrChange w:id="668" w:author="Xhelo Aros" w:date="2018-09-10T03:05:00Z">
              <w:tcPr>
                <w:tcW w:w="894" w:type="dxa"/>
                <w:tcBorders>
                  <w:top w:val="nil"/>
                  <w:left w:val="single" w:sz="3" w:space="0" w:color="000000"/>
                  <w:bottom w:val="single" w:sz="3" w:space="0" w:color="000000"/>
                  <w:right w:val="single" w:sz="3" w:space="0" w:color="000000"/>
                </w:tcBorders>
              </w:tcPr>
            </w:tcPrChange>
          </w:tcPr>
          <w:p w14:paraId="5F24C2C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[15]</w:t>
            </w:r>
          </w:p>
        </w:tc>
        <w:tc>
          <w:tcPr>
            <w:tcW w:w="917" w:type="dxa"/>
            <w:tcPrChange w:id="669" w:author="Xhelo Aros" w:date="2018-09-10T03:05:00Z">
              <w:tcPr>
                <w:tcW w:w="920" w:type="dxa"/>
                <w:tcBorders>
                  <w:top w:val="nil"/>
                  <w:left w:val="single" w:sz="3" w:space="0" w:color="000000"/>
                  <w:bottom w:val="single" w:sz="3" w:space="0" w:color="000000"/>
                  <w:right w:val="single" w:sz="3" w:space="0" w:color="000000"/>
                </w:tcBorders>
              </w:tcPr>
            </w:tcPrChange>
          </w:tcPr>
          <w:p w14:paraId="20509B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w:t>
            </w:r>
          </w:p>
        </w:tc>
        <w:tc>
          <w:tcPr>
            <w:tcW w:w="1245" w:type="dxa"/>
            <w:tcPrChange w:id="670" w:author="Xhelo Aros" w:date="2018-09-10T03:05:00Z">
              <w:tcPr>
                <w:tcW w:w="1299" w:type="dxa"/>
                <w:tcBorders>
                  <w:top w:val="nil"/>
                  <w:left w:val="single" w:sz="3" w:space="0" w:color="000000"/>
                  <w:bottom w:val="single" w:sz="3" w:space="0" w:color="000000"/>
                  <w:right w:val="single" w:sz="3" w:space="0" w:color="000000"/>
                </w:tcBorders>
              </w:tcPr>
            </w:tcPrChange>
          </w:tcPr>
          <w:p w14:paraId="4F5F67CB" w14:textId="591F1C85"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[10] [14]</w:t>
            </w:r>
          </w:p>
        </w:tc>
      </w:tr>
      <w:tr w:rsidR="00A86E9F" w:rsidRPr="00730130" w14:paraId="7BC5F134" w14:textId="77777777" w:rsidTr="00083E90">
        <w:trPr>
          <w:trHeight w:val="387"/>
          <w:jc w:val="center"/>
          <w:trPrChange w:id="671"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7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E6B257" w14:textId="61816D1B" w:rsidR="00A86E9F" w:rsidRPr="00730130" w:rsidRDefault="00A86E9F" w:rsidP="00A86E9F">
            <w:pPr>
              <w:spacing w:line="259" w:lineRule="auto"/>
              <w:jc w:val="left"/>
              <w:rPr>
                <w:rFonts w:cs="Arial"/>
                <w:szCs w:val="24"/>
              </w:rPr>
            </w:pPr>
            <w:proofErr w:type="spellStart"/>
            <w:r w:rsidRPr="00730130">
              <w:rPr>
                <w:rFonts w:cs="Arial"/>
                <w:szCs w:val="24"/>
              </w:rPr>
              <w:t>Request</w:t>
            </w:r>
            <w:proofErr w:type="spellEnd"/>
            <w:r>
              <w:rPr>
                <w:rFonts w:cs="Arial"/>
                <w:szCs w:val="24"/>
              </w:rPr>
              <w:t xml:space="preserve"> </w:t>
            </w:r>
            <w:r w:rsidRPr="00730130">
              <w:rPr>
                <w:rFonts w:cs="Arial"/>
                <w:szCs w:val="24"/>
              </w:rPr>
              <w:t>/</w:t>
            </w:r>
          </w:p>
          <w:p w14:paraId="2D546057" w14:textId="77777777" w:rsidR="00A86E9F" w:rsidRPr="00730130" w:rsidRDefault="00A86E9F" w:rsidP="00A86E9F">
            <w:pPr>
              <w:spacing w:line="259" w:lineRule="auto"/>
              <w:jc w:val="left"/>
              <w:rPr>
                <w:rFonts w:cs="Arial"/>
                <w:szCs w:val="24"/>
              </w:rPr>
            </w:pPr>
            <w:r w:rsidRPr="00730130">
              <w:rPr>
                <w:rFonts w:cs="Arial"/>
                <w:szCs w:val="24"/>
              </w:rPr>
              <w:t>Response</w:t>
            </w:r>
          </w:p>
        </w:tc>
        <w:tc>
          <w:tcPr>
            <w:tcW w:w="863" w:type="dxa"/>
            <w:tcPrChange w:id="67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900ADF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67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A1DCEB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67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8FB0E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67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782B0D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67A157"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677"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7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73C34954" w14:textId="3D439D4B"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Publish</w:t>
            </w:r>
            <w:proofErr w:type="spellEnd"/>
            <w:r>
              <w:rPr>
                <w:rFonts w:cs="Arial"/>
                <w:szCs w:val="24"/>
              </w:rPr>
              <w:t xml:space="preserve"> </w:t>
            </w:r>
            <w:r w:rsidRPr="00730130">
              <w:rPr>
                <w:rFonts w:cs="Arial"/>
                <w:szCs w:val="24"/>
              </w:rPr>
              <w:t>/</w:t>
            </w:r>
          </w:p>
          <w:p w14:paraId="25E11C05"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Subscribe</w:t>
            </w:r>
          </w:p>
        </w:tc>
        <w:tc>
          <w:tcPr>
            <w:tcW w:w="863" w:type="dxa"/>
            <w:tcPrChange w:id="67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7FCB31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68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46EAFC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68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5A30E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68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012A59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247933B" w14:textId="77777777" w:rsidTr="00083E90">
        <w:trPr>
          <w:trHeight w:val="197"/>
          <w:jc w:val="center"/>
          <w:trPrChange w:id="68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8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A580BE" w14:textId="77777777" w:rsidR="00A86E9F" w:rsidRPr="00730130" w:rsidRDefault="00A86E9F" w:rsidP="00A86E9F">
            <w:pPr>
              <w:spacing w:line="259" w:lineRule="auto"/>
              <w:jc w:val="left"/>
              <w:rPr>
                <w:rFonts w:cs="Arial"/>
                <w:szCs w:val="24"/>
              </w:rPr>
            </w:pPr>
            <w:proofErr w:type="spellStart"/>
            <w:r w:rsidRPr="00730130">
              <w:rPr>
                <w:rFonts w:cs="Arial"/>
                <w:szCs w:val="24"/>
              </w:rPr>
              <w:t>Multicast</w:t>
            </w:r>
            <w:proofErr w:type="spellEnd"/>
          </w:p>
        </w:tc>
        <w:tc>
          <w:tcPr>
            <w:tcW w:w="863" w:type="dxa"/>
            <w:tcPrChange w:id="68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6848AF7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68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781770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68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CBF147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68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980EE6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DFD2B48"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689"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9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EE80AC9"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Events</w:t>
            </w:r>
            <w:proofErr w:type="spellEnd"/>
            <w:r w:rsidRPr="00730130">
              <w:rPr>
                <w:rFonts w:cs="Arial"/>
                <w:szCs w:val="24"/>
              </w:rPr>
              <w:t xml:space="preserve"> </w:t>
            </w:r>
            <w:proofErr w:type="spellStart"/>
            <w:r w:rsidRPr="00730130">
              <w:rPr>
                <w:rFonts w:cs="Arial"/>
                <w:szCs w:val="24"/>
              </w:rPr>
              <w:t>or</w:t>
            </w:r>
            <w:proofErr w:type="spellEnd"/>
          </w:p>
          <w:p w14:paraId="36F29E6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Push</w:t>
            </w:r>
            <w:proofErr w:type="spellEnd"/>
          </w:p>
        </w:tc>
        <w:tc>
          <w:tcPr>
            <w:tcW w:w="863" w:type="dxa"/>
            <w:tcPrChange w:id="69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4B2D58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69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BB6007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69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03CDB6E"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69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9BACAA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B3A518" w14:textId="77777777" w:rsidTr="00083E90">
        <w:trPr>
          <w:trHeight w:val="387"/>
          <w:jc w:val="center"/>
          <w:trPrChange w:id="695"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69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4723D61" w14:textId="77777777" w:rsidR="00A86E9F" w:rsidRPr="00730130" w:rsidRDefault="00A86E9F" w:rsidP="00A86E9F">
            <w:pPr>
              <w:spacing w:line="259" w:lineRule="auto"/>
              <w:ind w:right="65"/>
              <w:jc w:val="left"/>
              <w:rPr>
                <w:rFonts w:cs="Arial"/>
                <w:szCs w:val="24"/>
              </w:rPr>
            </w:pPr>
            <w:proofErr w:type="spellStart"/>
            <w:r w:rsidRPr="00730130">
              <w:rPr>
                <w:rFonts w:cs="Arial"/>
                <w:szCs w:val="24"/>
              </w:rPr>
              <w:t>Bypasses</w:t>
            </w:r>
            <w:proofErr w:type="spellEnd"/>
            <w:r w:rsidRPr="00730130">
              <w:rPr>
                <w:rFonts w:cs="Arial"/>
                <w:szCs w:val="24"/>
              </w:rPr>
              <w:t xml:space="preserve"> firewall</w:t>
            </w:r>
          </w:p>
        </w:tc>
        <w:tc>
          <w:tcPr>
            <w:tcW w:w="863" w:type="dxa"/>
            <w:tcPrChange w:id="69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DA96C0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69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7A1644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69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91435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0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0D2813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26D9B27"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01"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0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4D17790"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Federation</w:t>
            </w:r>
            <w:proofErr w:type="spellEnd"/>
          </w:p>
        </w:tc>
        <w:tc>
          <w:tcPr>
            <w:tcW w:w="863" w:type="dxa"/>
            <w:tcPrChange w:id="70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52E4B43D"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0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E37BB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0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0D5F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0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00E5F5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75E13BB" w14:textId="77777777" w:rsidTr="00083E90">
        <w:trPr>
          <w:trHeight w:val="197"/>
          <w:jc w:val="center"/>
          <w:trPrChange w:id="707"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0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1E5E043" w14:textId="77777777" w:rsidR="00A86E9F" w:rsidRPr="00730130" w:rsidRDefault="00A86E9F" w:rsidP="00A86E9F">
            <w:pPr>
              <w:spacing w:line="259" w:lineRule="auto"/>
              <w:jc w:val="left"/>
              <w:rPr>
                <w:rFonts w:cs="Arial"/>
                <w:szCs w:val="24"/>
              </w:rPr>
            </w:pPr>
            <w:proofErr w:type="spellStart"/>
            <w:r w:rsidRPr="00730130">
              <w:rPr>
                <w:rFonts w:cs="Arial"/>
                <w:szCs w:val="24"/>
              </w:rPr>
              <w:t>Authentication</w:t>
            </w:r>
            <w:proofErr w:type="spellEnd"/>
          </w:p>
        </w:tc>
        <w:tc>
          <w:tcPr>
            <w:tcW w:w="863" w:type="dxa"/>
            <w:tcPrChange w:id="70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AD953E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1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6E75263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1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F48605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1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6A447A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79C7ECA"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1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1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F27D80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Network </w:t>
            </w:r>
            <w:proofErr w:type="spellStart"/>
            <w:r w:rsidRPr="00730130">
              <w:rPr>
                <w:rFonts w:cs="Arial"/>
                <w:szCs w:val="24"/>
              </w:rPr>
              <w:t>Identity</w:t>
            </w:r>
            <w:proofErr w:type="spellEnd"/>
          </w:p>
        </w:tc>
        <w:tc>
          <w:tcPr>
            <w:tcW w:w="863" w:type="dxa"/>
            <w:tcPrChange w:id="71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6968DD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887" w:type="dxa"/>
            <w:tcPrChange w:id="71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18CCEF3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1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900DC1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1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108BF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66C2665" w14:textId="77777777" w:rsidTr="00083E90">
        <w:trPr>
          <w:trHeight w:val="197"/>
          <w:jc w:val="center"/>
          <w:trPrChange w:id="71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2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9B8F51B" w14:textId="77777777" w:rsidR="00A86E9F" w:rsidRPr="00730130" w:rsidRDefault="00A86E9F" w:rsidP="00A86E9F">
            <w:pPr>
              <w:spacing w:line="259" w:lineRule="auto"/>
              <w:jc w:val="left"/>
              <w:rPr>
                <w:rFonts w:cs="Arial"/>
                <w:szCs w:val="24"/>
              </w:rPr>
            </w:pPr>
            <w:proofErr w:type="spellStart"/>
            <w:r w:rsidRPr="00730130">
              <w:rPr>
                <w:rFonts w:cs="Arial"/>
                <w:szCs w:val="24"/>
              </w:rPr>
              <w:t>Authorization</w:t>
            </w:r>
            <w:proofErr w:type="spellEnd"/>
          </w:p>
        </w:tc>
        <w:tc>
          <w:tcPr>
            <w:tcW w:w="863" w:type="dxa"/>
            <w:tcPrChange w:id="72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79FFD6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2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3FCA18A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2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720F1F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2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5EFAA7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EB508BD"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25"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2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E09D83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Encryption</w:t>
            </w:r>
            <w:proofErr w:type="spellEnd"/>
          </w:p>
        </w:tc>
        <w:tc>
          <w:tcPr>
            <w:tcW w:w="863" w:type="dxa"/>
            <w:tcPrChange w:id="72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AB99D6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2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7DD8ABA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2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C3DC55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3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68C9545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F5BFF25" w14:textId="77777777" w:rsidTr="00083E90">
        <w:trPr>
          <w:trHeight w:val="387"/>
          <w:jc w:val="center"/>
          <w:trPrChange w:id="731"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21CF58E" w14:textId="77777777" w:rsidR="00A86E9F" w:rsidRPr="00730130" w:rsidRDefault="00A86E9F" w:rsidP="00A86E9F">
            <w:pPr>
              <w:spacing w:line="259" w:lineRule="auto"/>
              <w:jc w:val="left"/>
              <w:rPr>
                <w:rFonts w:cs="Arial"/>
                <w:szCs w:val="24"/>
              </w:rPr>
            </w:pPr>
            <w:proofErr w:type="spellStart"/>
            <w:r w:rsidRPr="00730130">
              <w:rPr>
                <w:rFonts w:cs="Arial"/>
                <w:szCs w:val="24"/>
              </w:rPr>
              <w:t>End-to-end</w:t>
            </w:r>
            <w:proofErr w:type="spellEnd"/>
            <w:r w:rsidRPr="00730130">
              <w:rPr>
                <w:rFonts w:cs="Arial"/>
                <w:szCs w:val="24"/>
              </w:rPr>
              <w:t xml:space="preserve"> </w:t>
            </w:r>
            <w:proofErr w:type="spellStart"/>
            <w:r w:rsidRPr="00730130">
              <w:rPr>
                <w:rFonts w:cs="Arial"/>
                <w:szCs w:val="24"/>
              </w:rPr>
              <w:t>encryption</w:t>
            </w:r>
            <w:proofErr w:type="spellEnd"/>
          </w:p>
        </w:tc>
        <w:tc>
          <w:tcPr>
            <w:tcW w:w="863" w:type="dxa"/>
            <w:tcPrChange w:id="73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C05199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3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B3508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3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3C253E5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3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7BD617C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CDF1CCC"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37"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7580907"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lastRenderedPageBreak/>
              <w:t>Compression</w:t>
            </w:r>
            <w:proofErr w:type="spellEnd"/>
          </w:p>
        </w:tc>
        <w:tc>
          <w:tcPr>
            <w:tcW w:w="863" w:type="dxa"/>
            <w:tcPrChange w:id="73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75F428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C8858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5B0C70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9D0732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5194B17" w14:textId="77777777" w:rsidTr="00083E90">
        <w:trPr>
          <w:trHeight w:val="197"/>
          <w:jc w:val="center"/>
          <w:trPrChange w:id="74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4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660B8B1" w14:textId="77777777" w:rsidR="00A86E9F" w:rsidRPr="00730130" w:rsidRDefault="00A86E9F" w:rsidP="00A86E9F">
            <w:pPr>
              <w:spacing w:line="259" w:lineRule="auto"/>
              <w:jc w:val="left"/>
              <w:rPr>
                <w:rFonts w:cs="Arial"/>
                <w:szCs w:val="24"/>
              </w:rPr>
            </w:pPr>
            <w:proofErr w:type="spellStart"/>
            <w:r w:rsidRPr="00730130">
              <w:rPr>
                <w:rFonts w:cs="Arial"/>
                <w:szCs w:val="24"/>
              </w:rPr>
              <w:t>Streaming</w:t>
            </w:r>
            <w:proofErr w:type="spellEnd"/>
          </w:p>
        </w:tc>
        <w:tc>
          <w:tcPr>
            <w:tcW w:w="863" w:type="dxa"/>
            <w:tcPrChange w:id="74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079A3E7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35A03E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F53F3F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2C2C55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B7FA94B"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49"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3662527A"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Reliable</w:t>
            </w:r>
            <w:proofErr w:type="spellEnd"/>
            <w:r w:rsidRPr="00730130">
              <w:rPr>
                <w:rFonts w:cs="Arial"/>
                <w:szCs w:val="24"/>
              </w:rPr>
              <w:t xml:space="preserve"> </w:t>
            </w:r>
            <w:proofErr w:type="spellStart"/>
            <w:r w:rsidRPr="00730130">
              <w:rPr>
                <w:rFonts w:cs="Arial"/>
                <w:szCs w:val="24"/>
              </w:rPr>
              <w:t>messaging</w:t>
            </w:r>
            <w:proofErr w:type="spellEnd"/>
          </w:p>
        </w:tc>
        <w:tc>
          <w:tcPr>
            <w:tcW w:w="863" w:type="dxa"/>
            <w:tcPrChange w:id="75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7502E7BA"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0B80BE30"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0CF56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5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D2F529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2EA9CB7E" w14:textId="77777777" w:rsidTr="00083E90">
        <w:trPr>
          <w:trHeight w:val="387"/>
          <w:jc w:val="center"/>
          <w:trPrChange w:id="755"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B8E7E8F" w14:textId="77777777" w:rsidR="00A86E9F" w:rsidRPr="00730130" w:rsidRDefault="00A86E9F" w:rsidP="00A86E9F">
            <w:pPr>
              <w:spacing w:line="259" w:lineRule="auto"/>
              <w:jc w:val="left"/>
              <w:rPr>
                <w:rFonts w:cs="Arial"/>
                <w:szCs w:val="24"/>
              </w:rPr>
            </w:pPr>
            <w:proofErr w:type="spellStart"/>
            <w:r w:rsidRPr="00730130">
              <w:rPr>
                <w:rFonts w:cs="Arial"/>
                <w:szCs w:val="24"/>
              </w:rPr>
              <w:t>Message</w:t>
            </w:r>
            <w:proofErr w:type="spellEnd"/>
          </w:p>
          <w:p w14:paraId="349A0566" w14:textId="77777777" w:rsidR="00A86E9F" w:rsidRPr="00730130" w:rsidRDefault="00A86E9F" w:rsidP="00A86E9F">
            <w:pPr>
              <w:spacing w:line="259" w:lineRule="auto"/>
              <w:jc w:val="left"/>
              <w:rPr>
                <w:rFonts w:cs="Arial"/>
                <w:szCs w:val="24"/>
              </w:rPr>
            </w:pPr>
            <w:proofErr w:type="spellStart"/>
            <w:r w:rsidRPr="00730130">
              <w:rPr>
                <w:rFonts w:cs="Arial"/>
                <w:szCs w:val="24"/>
              </w:rPr>
              <w:t>Queues</w:t>
            </w:r>
            <w:proofErr w:type="spellEnd"/>
          </w:p>
        </w:tc>
        <w:tc>
          <w:tcPr>
            <w:tcW w:w="863" w:type="dxa"/>
            <w:tcPrChange w:id="75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3CDDE8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BDF2EB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C1039D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6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5879D4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bl>
    <w:p w14:paraId="42F06FAC" w14:textId="069C7759" w:rsidR="00A86E9F" w:rsidRPr="00730130" w:rsidDel="00083E90" w:rsidRDefault="00A86E9F">
      <w:pPr>
        <w:spacing w:after="167"/>
        <w:rPr>
          <w:del w:id="761" w:author="Xhelo Aros" w:date="2018-09-10T03:08:00Z"/>
          <w:rFonts w:cs="Arial"/>
          <w:szCs w:val="24"/>
        </w:rPr>
        <w:pPrChange w:id="762" w:author="Xhelo Aros" w:date="2018-09-10T03:08:00Z">
          <w:pPr>
            <w:spacing w:after="167"/>
            <w:ind w:left="-5"/>
          </w:pPr>
        </w:pPrChange>
      </w:pPr>
      <w:del w:id="763" w:author="Xhelo Aros" w:date="2018-09-10T03:08:00Z">
        <w:r w:rsidRPr="00730130" w:rsidDel="00083E90">
          <w:rPr>
            <w:rFonts w:cs="Arial"/>
            <w:szCs w:val="24"/>
          </w:rPr>
          <w:delText>Table 1: Comparativa protocolos IoT más utilizados</w:delText>
        </w:r>
      </w:del>
      <w:moveFromRangeStart w:id="764" w:author="Xhelo Aros" w:date="2018-09-10T03:08:00Z" w:name="move524312267"/>
      <w:moveFrom w:id="765" w:author="Xhelo Aros" w:date="2018-09-10T03:08:00Z">
        <w:r w:rsidRPr="00730130" w:rsidDel="00083E90">
          <w:rPr>
            <w:rFonts w:cs="Arial"/>
            <w:szCs w:val="24"/>
          </w:rPr>
          <w:t>, donde el símbolo «</w:t>
        </w:r>
        <w:r w:rsidRPr="00730130" w:rsidDel="00083E90">
          <w:rPr>
            <w:rFonts w:ascii="Segoe UI Symbol" w:eastAsia="Calibri" w:hAnsi="Segoe UI Symbol" w:cs="Segoe UI Symbol"/>
            <w:szCs w:val="24"/>
          </w:rPr>
          <w:t>✗</w:t>
        </w:r>
        <w:r w:rsidRPr="00730130" w:rsidDel="00083E90">
          <w:rPr>
            <w:rFonts w:cs="Arial"/>
            <w:szCs w:val="24"/>
          </w:rPr>
          <w:t>» quiere decir: no cumple la característica. El signo «</w:t>
        </w:r>
        <w:r w:rsidRPr="00730130" w:rsidDel="00083E90">
          <w:rPr>
            <w:rFonts w:ascii="Segoe UI Symbol" w:eastAsia="Calibri" w:hAnsi="Segoe UI Symbol" w:cs="Segoe UI Symbol"/>
            <w:szCs w:val="24"/>
          </w:rPr>
          <w:t>✓</w:t>
        </w:r>
        <w:r w:rsidRPr="00730130" w:rsidDel="00083E90">
          <w:rPr>
            <w:rFonts w:cs="Arial"/>
            <w:szCs w:val="24"/>
          </w:rPr>
          <w:t>»: cumple parcialmente. «(</w:t>
        </w:r>
        <w:r w:rsidRPr="00730130" w:rsidDel="00083E90">
          <w:rPr>
            <w:rFonts w:ascii="Segoe UI Symbol" w:eastAsia="Calibri" w:hAnsi="Segoe UI Symbol" w:cs="Segoe UI Symbol"/>
            <w:szCs w:val="24"/>
          </w:rPr>
          <w:t>✓</w:t>
        </w:r>
        <w:r w:rsidRPr="00730130" w:rsidDel="00083E90">
          <w:rPr>
            <w:rFonts w:cs="Arial"/>
            <w:szCs w:val="24"/>
          </w:rPr>
          <w:t>)»: Lo hace parcialmente. Y «</w:t>
        </w:r>
        <w:r w:rsidRPr="00730130" w:rsidDel="00083E90">
          <w:rPr>
            <w:rFonts w:ascii="Segoe UI Symbol" w:eastAsia="Calibri" w:hAnsi="Segoe UI Symbol" w:cs="Segoe UI Symbol"/>
            <w:szCs w:val="24"/>
          </w:rPr>
          <w:t>✓✓</w:t>
        </w:r>
        <w:r w:rsidRPr="00730130" w:rsidDel="00083E90">
          <w:rPr>
            <w:rFonts w:cs="Arial"/>
            <w:szCs w:val="24"/>
          </w:rPr>
          <w:t>»: Hay más de un componente que realiza dicha función.</w:t>
        </w:r>
      </w:moveFrom>
      <w:moveFromRangeEnd w:id="764"/>
    </w:p>
    <w:p w14:paraId="1CF8FD97" w14:textId="05FA9787" w:rsidR="00A86E9F" w:rsidRPr="00730130" w:rsidRDefault="00A86E9F">
      <w:pPr>
        <w:spacing w:after="167"/>
        <w:rPr>
          <w:rFonts w:cs="Arial"/>
          <w:szCs w:val="24"/>
        </w:rPr>
        <w:pPrChange w:id="766" w:author="Xhelo Aros" w:date="2018-09-10T03:08:00Z">
          <w:pPr>
            <w:ind w:left="-15" w:firstLine="239"/>
          </w:pPr>
        </w:pPrChange>
      </w:pPr>
      <w:r w:rsidRPr="00730130">
        <w:rPr>
          <w:rFonts w:cs="Arial"/>
          <w:szCs w:val="24"/>
        </w:rPr>
        <w:t xml:space="preserve">En cada uno de los protocolos listados en la </w:t>
      </w:r>
      <w:ins w:id="767" w:author="Xhelo Aros" w:date="2018-09-10T03:11: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768" w:author="Xhelo Aros" w:date="2018-09-10T03:11: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769" w:author="Xhelo Aros" w:date="2018-09-10T03:11:00Z">
        <w:r w:rsidRPr="00730130" w:rsidDel="00083E90">
          <w:rPr>
            <w:rFonts w:cs="Arial"/>
            <w:szCs w:val="24"/>
          </w:rPr>
          <w:delText xml:space="preserve">Tabla 1 </w:delText>
        </w:r>
      </w:del>
      <w:r w:rsidRPr="00730130">
        <w:rPr>
          <w:rFonts w:cs="Arial"/>
          <w:szCs w:val="24"/>
        </w:rPr>
        <w:t>existen desafíos en el área de seguridad. Por ejemplo, con HTTP se pueden crear sistemas altamente robustos y seguros, sin embargo, el problema de la topología de HTTP es un gran obstáculo. Debido a que los clientes se pueden conectar a los servidores, pero normalmente los servidores no se pueden volver a conectar a los clientes, ya que la mayoría de ellos se encuentran detrás de los firewalls.</w:t>
      </w:r>
    </w:p>
    <w:p w14:paraId="1725571C" w14:textId="3602C0DA" w:rsidR="00A86E9F" w:rsidRPr="00730130" w:rsidRDefault="00A86E9F" w:rsidP="00A86E9F">
      <w:pPr>
        <w:ind w:left="-15" w:firstLine="239"/>
        <w:rPr>
          <w:rFonts w:cs="Arial"/>
          <w:szCs w:val="24"/>
        </w:rPr>
      </w:pPr>
      <w:proofErr w:type="spellStart"/>
      <w:r w:rsidRPr="00730130">
        <w:rPr>
          <w:rFonts w:cs="Arial"/>
          <w:szCs w:val="24"/>
        </w:rPr>
        <w:t>CoAP</w:t>
      </w:r>
      <w:proofErr w:type="spellEnd"/>
      <w:r w:rsidRPr="00730130">
        <w:rPr>
          <w:rFonts w:cs="Arial"/>
          <w:szCs w:val="24"/>
        </w:rPr>
        <w:t xml:space="preserve"> [15], es un protocolo de transferencia </w:t>
      </w:r>
      <w:proofErr w:type="spellStart"/>
      <w:r w:rsidRPr="00730130">
        <w:rPr>
          <w:rFonts w:cs="Arial"/>
          <w:szCs w:val="24"/>
        </w:rPr>
        <w:t>RESTful</w:t>
      </w:r>
      <w:proofErr w:type="spellEnd"/>
      <w:r w:rsidRPr="00730130">
        <w:rPr>
          <w:rFonts w:cs="Arial"/>
          <w:szCs w:val="24"/>
        </w:rPr>
        <w:t xml:space="preserve"> para nodos y redes con restricciones. Es escalable, tiene la posibilidad de implementar </w:t>
      </w:r>
      <w:proofErr w:type="spellStart"/>
      <w:r w:rsidRPr="00730130">
        <w:rPr>
          <w:rFonts w:cs="Arial"/>
          <w:szCs w:val="24"/>
        </w:rPr>
        <w:t>Datagram</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w:t>
      </w:r>
      <w:proofErr w:type="spellStart"/>
      <w:r w:rsidRPr="00730130">
        <w:rPr>
          <w:rFonts w:cs="Arial"/>
          <w:szCs w:val="24"/>
        </w:rPr>
        <w:t>Layer</w:t>
      </w:r>
      <w:proofErr w:type="spellEnd"/>
      <w:r w:rsidRPr="00730130">
        <w:rPr>
          <w:rFonts w:cs="Arial"/>
          <w:szCs w:val="24"/>
        </w:rPr>
        <w:t xml:space="preserve"> Security (DTLS) [9], sin embargo, </w:t>
      </w:r>
      <w:del w:id="770" w:author="Xhelo Aros" w:date="2018-09-10T03:12:00Z">
        <w:r w:rsidRPr="00730130" w:rsidDel="00083E90">
          <w:rPr>
            <w:rFonts w:cs="Arial"/>
            <w:szCs w:val="24"/>
          </w:rPr>
          <w:delText>aún</w:delText>
        </w:r>
      </w:del>
      <w:ins w:id="771" w:author="Xhelo Aros" w:date="2018-09-10T03:12:00Z">
        <w:r w:rsidR="00083E90" w:rsidRPr="00730130">
          <w:rPr>
            <w:rFonts w:cs="Arial"/>
            <w:szCs w:val="24"/>
          </w:rPr>
          <w:t>aun</w:t>
        </w:r>
      </w:ins>
      <w:r w:rsidRPr="00730130">
        <w:rPr>
          <w:rFonts w:cs="Arial"/>
          <w:szCs w:val="24"/>
        </w:rPr>
        <w:t xml:space="preserve"> así posee una pobre capa de seguridad y el </w:t>
      </w:r>
      <w:proofErr w:type="gramStart"/>
      <w:r w:rsidRPr="00730130">
        <w:rPr>
          <w:rFonts w:cs="Arial"/>
          <w:szCs w:val="24"/>
        </w:rPr>
        <w:t>Bypass</w:t>
      </w:r>
      <w:proofErr w:type="gramEnd"/>
      <w:r w:rsidRPr="00730130">
        <w:rPr>
          <w:rFonts w:cs="Arial"/>
          <w:szCs w:val="24"/>
        </w:rPr>
        <w:t xml:space="preserve"> de Firewall es bastante limitado, lo cual hace que exponer servicios a través de Internet sea bastante engorroso, monetariamente costoso y complejo. Por otro lado, el protocolo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Queuing</w:t>
      </w:r>
      <w:proofErr w:type="spellEnd"/>
      <w:r w:rsidRPr="00730130">
        <w:rPr>
          <w:rFonts w:cs="Arial"/>
          <w:szCs w:val="24"/>
        </w:rPr>
        <w:t xml:space="preserve"> </w:t>
      </w:r>
      <w:proofErr w:type="spellStart"/>
      <w:r w:rsidRPr="00730130">
        <w:rPr>
          <w:rFonts w:cs="Arial"/>
          <w:szCs w:val="24"/>
        </w:rPr>
        <w:t>Telemetry</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(MQTT) está basado en el patrón de diseño </w:t>
      </w:r>
      <w:proofErr w:type="spellStart"/>
      <w:r w:rsidRPr="00730130">
        <w:rPr>
          <w:rFonts w:cs="Arial"/>
          <w:szCs w:val="24"/>
        </w:rPr>
        <w:t>Publish</w:t>
      </w:r>
      <w:proofErr w:type="spellEnd"/>
      <w:r w:rsidRPr="00730130">
        <w:rPr>
          <w:rFonts w:cs="Arial"/>
          <w:szCs w:val="24"/>
        </w:rPr>
        <w:t xml:space="preserve">-Suscribe, a diferencia de </w:t>
      </w:r>
      <w:proofErr w:type="spellStart"/>
      <w:r w:rsidRPr="00730130">
        <w:rPr>
          <w:rFonts w:cs="Arial"/>
          <w:szCs w:val="24"/>
        </w:rPr>
        <w:t>CoAP</w:t>
      </w:r>
      <w:proofErr w:type="spellEnd"/>
      <w:r w:rsidRPr="00730130">
        <w:rPr>
          <w:rFonts w:cs="Arial"/>
          <w:szCs w:val="24"/>
        </w:rPr>
        <w:t xml:space="preserve"> realiza un eficaz </w:t>
      </w:r>
      <w:proofErr w:type="gramStart"/>
      <w:r w:rsidRPr="00730130">
        <w:rPr>
          <w:rFonts w:cs="Arial"/>
          <w:szCs w:val="24"/>
        </w:rPr>
        <w:t>bypass</w:t>
      </w:r>
      <w:proofErr w:type="gramEnd"/>
      <w:r w:rsidRPr="00730130">
        <w:rPr>
          <w:rFonts w:cs="Arial"/>
          <w:szCs w:val="24"/>
        </w:rPr>
        <w:t xml:space="preserve"> de los firewalls, y soporta encriptación SSL/TLS, características realmente importantes cuando hablamos de redes IoT, sin embargo, el protocolo MQTT tiene serias vulnerabilidades conocidas [11], a tal nivel de gravedad, que, incluso gobiernos han llamado a no usarlo y han prohibido su uso en sistemas gubernamentales.</w:t>
      </w:r>
    </w:p>
    <w:p w14:paraId="0E8B8B11" w14:textId="77777777" w:rsidR="00A86E9F" w:rsidRPr="00730130" w:rsidRDefault="00A86E9F" w:rsidP="00A86E9F">
      <w:pPr>
        <w:ind w:left="-15" w:firstLine="239"/>
        <w:rPr>
          <w:rFonts w:cs="Arial"/>
          <w:szCs w:val="24"/>
        </w:rPr>
      </w:pPr>
      <w:r w:rsidRPr="00730130">
        <w:rPr>
          <w:rFonts w:cs="Arial"/>
          <w:szCs w:val="24"/>
        </w:rPr>
        <w:t xml:space="preserve">Al final, esta listado el Protocolo extensible de mensajería y comunicación de presencia (XMPP - por sus siglas en inglés) [10] [14], este es un protocolo abierto basado en flujos XML para la comunicación en tiempo real. XMPP fue desarrollado en el año 1998 con el nombre Jabber, después estandarizado por la Internet </w:t>
      </w:r>
      <w:proofErr w:type="spellStart"/>
      <w:r w:rsidRPr="00730130">
        <w:rPr>
          <w:rFonts w:cs="Arial"/>
          <w:szCs w:val="24"/>
        </w:rPr>
        <w:t>Engineering</w:t>
      </w:r>
      <w:proofErr w:type="spellEnd"/>
      <w:r w:rsidRPr="00730130">
        <w:rPr>
          <w:rFonts w:cs="Arial"/>
          <w:szCs w:val="24"/>
        </w:rPr>
        <w:t xml:space="preserve"> </w:t>
      </w:r>
      <w:proofErr w:type="spellStart"/>
      <w:r w:rsidRPr="00730130">
        <w:rPr>
          <w:rFonts w:cs="Arial"/>
          <w:szCs w:val="24"/>
        </w:rPr>
        <w:t>Task</w:t>
      </w:r>
      <w:proofErr w:type="spellEnd"/>
      <w:r w:rsidRPr="00730130">
        <w:rPr>
          <w:rFonts w:cs="Arial"/>
          <w:szCs w:val="24"/>
        </w:rPr>
        <w:t xml:space="preserve"> </w:t>
      </w:r>
      <w:proofErr w:type="spellStart"/>
      <w:r w:rsidRPr="00730130">
        <w:rPr>
          <w:rFonts w:cs="Arial"/>
          <w:szCs w:val="24"/>
        </w:rPr>
        <w:t>Force</w:t>
      </w:r>
      <w:proofErr w:type="spellEnd"/>
      <w:r w:rsidRPr="00730130">
        <w:rPr>
          <w:rFonts w:cs="Arial"/>
          <w:szCs w:val="24"/>
        </w:rPr>
        <w:t xml:space="preserve"> (IETF) liberando así su primera versión oficial bajo el nombre de Jabber, para luego, en el año 2002, pasar a conocerse con el nombre XMPP. El protocolo es estandarizado por Fundación de Estándares XMPP (XSF - por sus siglas en ingles), quienes corrigen errores y extienden las funcionalidades de este protocolo, por medio de los que se conocen por Protocolos de Extension de XMPP (XEPs) [12]. Inicialmente fue desarrollado para mensajería instantánea, pero con el paso del tiempo, ha sido utilizado ampliamente para diversos fines iniciando desde IM, como para videojuegos, notificaciones </w:t>
      </w:r>
      <w:proofErr w:type="spellStart"/>
      <w:r w:rsidRPr="00730130">
        <w:rPr>
          <w:rFonts w:cs="Arial"/>
          <w:szCs w:val="24"/>
        </w:rPr>
        <w:t>Push</w:t>
      </w:r>
      <w:proofErr w:type="spellEnd"/>
      <w:r w:rsidRPr="00730130">
        <w:rPr>
          <w:rFonts w:cs="Arial"/>
          <w:szCs w:val="24"/>
        </w:rPr>
        <w:t xml:space="preserve">, Base de datos descentralizadas, redes sociales, </w:t>
      </w:r>
      <w:r w:rsidRPr="00730130">
        <w:rPr>
          <w:rFonts w:cs="Arial"/>
          <w:szCs w:val="24"/>
        </w:rPr>
        <w:lastRenderedPageBreak/>
        <w:t>microblogging, sistemas de videoconferencias, y finalmente Internet de las Cosas. Es un protocolo muy versátil, probado, con una larga data, y escalable. Esto, sumado al soporte de XSF, es lo hace que XMPP sea un protocolo actualizado y seguro.</w:t>
      </w:r>
    </w:p>
    <w:p w14:paraId="1A62C001" w14:textId="71E253AE" w:rsidR="00A86E9F" w:rsidRPr="00730130" w:rsidRDefault="00A86E9F" w:rsidP="00A86E9F">
      <w:pPr>
        <w:ind w:left="-15" w:firstLine="239"/>
        <w:rPr>
          <w:rFonts w:cs="Arial"/>
          <w:szCs w:val="24"/>
        </w:rPr>
      </w:pPr>
      <w:r w:rsidRPr="00730130">
        <w:rPr>
          <w:rFonts w:cs="Arial"/>
          <w:szCs w:val="24"/>
        </w:rPr>
        <w:t xml:space="preserve">Como podemos apreciar en la </w:t>
      </w:r>
      <w:ins w:id="772" w:author="Xhelo Aros" w:date="2018-09-10T03:12: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773" w:author="Xhelo Aros" w:date="2018-09-10T03:12:00Z">
        <w:r w:rsidR="00083E90">
          <w:t xml:space="preserve">Tabla </w:t>
        </w:r>
        <w:r w:rsidR="00083E90">
          <w:rPr>
            <w:noProof/>
          </w:rPr>
          <w:t>19</w:t>
        </w:r>
        <w:r w:rsidR="00083E90">
          <w:rPr>
            <w:rFonts w:cs="Arial"/>
            <w:szCs w:val="24"/>
          </w:rPr>
          <w:fldChar w:fldCharType="end"/>
        </w:r>
      </w:ins>
      <w:del w:id="774" w:author="Xhelo Aros" w:date="2018-09-10T03:12:00Z">
        <w:r w:rsidRPr="00730130" w:rsidDel="00083E90">
          <w:rPr>
            <w:rFonts w:cs="Arial"/>
            <w:szCs w:val="24"/>
          </w:rPr>
          <w:delText>Tabla 1</w:delText>
        </w:r>
      </w:del>
      <w:r w:rsidRPr="00730130">
        <w:rPr>
          <w:rFonts w:cs="Arial"/>
          <w:szCs w:val="24"/>
        </w:rPr>
        <w:t>, XMPP es el que cumple de mejor manera las características listadas para seleccionar un protocolo IoT con difusión en la red de Internet.</w:t>
      </w:r>
    </w:p>
    <w:p w14:paraId="596C9C03" w14:textId="5E28DD7C" w:rsidR="00A86E9F" w:rsidRPr="00730130" w:rsidRDefault="00A86E9F" w:rsidP="00A86E9F">
      <w:pPr>
        <w:ind w:left="-15" w:firstLine="239"/>
        <w:rPr>
          <w:rFonts w:cs="Arial"/>
          <w:szCs w:val="24"/>
        </w:rPr>
      </w:pPr>
      <w:r w:rsidRPr="00730130">
        <w:rPr>
          <w:rFonts w:cs="Arial"/>
          <w:szCs w:val="24"/>
        </w:rPr>
        <w:t xml:space="preserve">A pesar de lo mencionado, existe un problema habitual al momento de crear una red XMPP-IoT, que reside en brindar una experiencia transparente para el usuario final, el cual desea adicionar nuevas </w:t>
      </w:r>
      <w:r w:rsidR="00F77649">
        <w:rPr>
          <w:rFonts w:cs="Arial"/>
          <w:szCs w:val="24"/>
        </w:rPr>
        <w:t>«</w:t>
      </w:r>
      <w:r w:rsidRPr="00730130">
        <w:rPr>
          <w:rFonts w:cs="Arial"/>
          <w:szCs w:val="24"/>
        </w:rPr>
        <w:t>cosas</w:t>
      </w:r>
      <w:r w:rsidR="00F77649">
        <w:rPr>
          <w:rFonts w:cs="Arial"/>
          <w:szCs w:val="24"/>
        </w:rPr>
        <w:t>»</w:t>
      </w:r>
      <w:r w:rsidRPr="00730130">
        <w:rPr>
          <w:rFonts w:cs="Arial"/>
          <w:szCs w:val="24"/>
        </w:rPr>
        <w:t xml:space="preserve"> (tipo Plug and Play), tales como sensores, actuadores, controladores o concentradores a la red. Lamentablemente, para este, el uso interoperable de Things de diversos fabricantes de dispositivos, no es viable, ya que cada uno de estos, utiliza protocolos distintos o redes cerradas. Para solucionar esta problemática existe en XMPP, el registro en banda, mecanismo descrito en el XEP-0077: In-Band </w:t>
      </w:r>
      <w:proofErr w:type="spellStart"/>
      <w:r w:rsidRPr="00730130">
        <w:rPr>
          <w:rFonts w:cs="Arial"/>
          <w:szCs w:val="24"/>
        </w:rPr>
        <w:t>Registration</w:t>
      </w:r>
      <w:proofErr w:type="spellEnd"/>
      <w:r w:rsidRPr="00730130">
        <w:rPr>
          <w:rFonts w:cs="Arial"/>
          <w:szCs w:val="24"/>
        </w:rPr>
        <w:t>, el que permite la creación de nuevas identidades donde cada una representa un dispositivo - utilizando el mismo canal de comunicaciones para conexión a los servidores de la red XMPP-IoT, de este modo, cada fabricante puede crear identidades para sus dispositivos en la red, simplificando el control unificado de estos. El problema en este caso es que no hay control sobre cuantas identidades crea el fabricante, ni mucho menos un límite en la cantidad del registro de nuevas cuentas para los dispositivos de este último.</w:t>
      </w:r>
    </w:p>
    <w:p w14:paraId="36A9FB07" w14:textId="77777777" w:rsidR="00A86E9F" w:rsidRPr="00730130" w:rsidRDefault="00A86E9F" w:rsidP="00A86E9F">
      <w:pPr>
        <w:ind w:left="-15" w:firstLine="239"/>
        <w:rPr>
          <w:rFonts w:cs="Arial"/>
          <w:szCs w:val="24"/>
        </w:rPr>
      </w:pPr>
      <w:r w:rsidRPr="00730130">
        <w:rPr>
          <w:rFonts w:cs="Arial"/>
          <w:szCs w:val="24"/>
        </w:rPr>
        <w:t xml:space="preserve">En efecto, es útil cuando hablamos de redes XMPP-IoT de un sólo fabricante. En este caso, la gran mayoría de los servidores, tienen implementado el XEP-0077, para realizar el registro en banda, usando el mismo protocolo XMPP, así se evita usar el método alternativo de crear una web API para crear nuevas identidades, añadiendo posibles vulnerabilidades extra a nuestra red y reduciendo la flexibilidad de esta. El problema fundamental con el Registro en banda, propiamente tal, es que deja totalmente expuesta nuestra red XMPP-IoT al ataque de usuarios/bots maliciosos, ya que pueden sobrecargar nuestros servidores, con solicitudes virtualmente ilimitadas de creación de nuevas cuentas, y los servidores no tienen la capacidad de discriminar las solicitudes benignas de las nocivas. Frente a tal desafío, en los inicios de XMPP, se desarrolló el XEP-0158: CAPTCHA </w:t>
      </w:r>
      <w:proofErr w:type="spellStart"/>
      <w:r w:rsidRPr="00730130">
        <w:rPr>
          <w:rFonts w:cs="Arial"/>
          <w:szCs w:val="24"/>
        </w:rPr>
        <w:t>Forms</w:t>
      </w:r>
      <w:proofErr w:type="spellEnd"/>
      <w:r w:rsidRPr="00730130">
        <w:rPr>
          <w:rFonts w:cs="Arial"/>
          <w:szCs w:val="24"/>
        </w:rPr>
        <w:t xml:space="preserve">, que describe el mecanismo que opera en conjunto del registro en-banda, para añadirle </w:t>
      </w:r>
      <w:proofErr w:type="spellStart"/>
      <w:r w:rsidRPr="00730130">
        <w:rPr>
          <w:rFonts w:cs="Arial"/>
          <w:szCs w:val="24"/>
        </w:rPr>
        <w:t>CAPTCHAs</w:t>
      </w:r>
      <w:proofErr w:type="spellEnd"/>
      <w:r w:rsidRPr="00730130">
        <w:rPr>
          <w:rFonts w:cs="Arial"/>
          <w:szCs w:val="24"/>
        </w:rPr>
        <w:t xml:space="preserve"> a este último. Esta solución fue sumamente útil para proteger las redes XMPP de los ataques de bots maliciosos durante los primeros años de la popularidad de la mensajería instantánea, cuando el poder de cómputo de los ordenadores personales era bastante inferior </w:t>
      </w:r>
      <w:r w:rsidRPr="00730130">
        <w:rPr>
          <w:rFonts w:cs="Arial"/>
          <w:szCs w:val="24"/>
        </w:rPr>
        <w:lastRenderedPageBreak/>
        <w:t xml:space="preserve">al de la actualidad. Pero hoy, no es suficiente, debido a que por medio de visión computacional es relativamente sencillo resolver los </w:t>
      </w:r>
      <w:proofErr w:type="spellStart"/>
      <w:r w:rsidRPr="00730130">
        <w:rPr>
          <w:rFonts w:cs="Arial"/>
          <w:szCs w:val="24"/>
        </w:rPr>
        <w:t>CAPTCHAs</w:t>
      </w:r>
      <w:proofErr w:type="spellEnd"/>
      <w:r w:rsidRPr="00730130">
        <w:rPr>
          <w:rFonts w:cs="Arial"/>
          <w:szCs w:val="24"/>
        </w:rPr>
        <w:t xml:space="preserve"> [3].</w:t>
      </w:r>
    </w:p>
    <w:p w14:paraId="32101083" w14:textId="64DD995D" w:rsidR="00A86E9F" w:rsidRPr="00730130" w:rsidRDefault="00A86E9F" w:rsidP="00A86E9F">
      <w:pPr>
        <w:ind w:left="-15" w:firstLine="239"/>
        <w:rPr>
          <w:rFonts w:cs="Arial"/>
          <w:szCs w:val="24"/>
        </w:rPr>
      </w:pPr>
      <w:r w:rsidRPr="00730130">
        <w:rPr>
          <w:rFonts w:cs="Arial"/>
          <w:szCs w:val="24"/>
        </w:rPr>
        <w:t xml:space="preserve">De todos modos, cuando se utiliza el XEP-0077 en conjunto de CAPTCHAS </w:t>
      </w:r>
      <w:proofErr w:type="spellStart"/>
      <w:r w:rsidRPr="00730130">
        <w:rPr>
          <w:rFonts w:cs="Arial"/>
          <w:szCs w:val="24"/>
        </w:rPr>
        <w:t>Forms</w:t>
      </w:r>
      <w:proofErr w:type="spellEnd"/>
      <w:r w:rsidRPr="00730130">
        <w:rPr>
          <w:rFonts w:cs="Arial"/>
          <w:szCs w:val="24"/>
        </w:rPr>
        <w:t xml:space="preserve"> para filtrar a los usuarios maliciosos, las</w:t>
      </w:r>
      <w:r w:rsidR="00F77649">
        <w:rPr>
          <w:rFonts w:cs="Arial"/>
          <w:szCs w:val="24"/>
        </w:rPr>
        <w:t xml:space="preserve"> «</w:t>
      </w:r>
      <w:r w:rsidRPr="00730130">
        <w:rPr>
          <w:rFonts w:cs="Arial"/>
          <w:szCs w:val="24"/>
        </w:rPr>
        <w:t>cosas</w:t>
      </w:r>
      <w:r w:rsidR="00F77649">
        <w:rPr>
          <w:rFonts w:cs="Arial"/>
          <w:szCs w:val="24"/>
        </w:rPr>
        <w:t>»</w:t>
      </w:r>
      <w:r w:rsidRPr="00730130">
        <w:rPr>
          <w:rFonts w:cs="Arial"/>
          <w:szCs w:val="24"/>
        </w:rPr>
        <w:t xml:space="preserve"> - que en estricto rigor </w:t>
      </w:r>
      <w:r w:rsidR="00F77649" w:rsidRPr="00730130">
        <w:rPr>
          <w:rFonts w:cs="Arial"/>
          <w:szCs w:val="24"/>
        </w:rPr>
        <w:t xml:space="preserve">son </w:t>
      </w:r>
      <w:r w:rsidR="00F77649">
        <w:rPr>
          <w:rFonts w:cs="Arial"/>
          <w:szCs w:val="24"/>
        </w:rPr>
        <w:t>bots</w:t>
      </w:r>
      <w:r w:rsidRPr="00730130">
        <w:rPr>
          <w:rFonts w:cs="Arial"/>
          <w:szCs w:val="24"/>
        </w:rPr>
        <w:t xml:space="preserve"> - no pueden registrarse de forma automatizada en la red XMPP-IoT. Así que esta opción, si fuese segura, sabiendo que no lo es, no es una opción viable para crear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Para este fin, es decir, para crear una red XMPP-IoT con la capacidad de registrar en-banda nuevas identidades, generalmente se activa el registro en banda, sin habilitar CAPTCHAS </w:t>
      </w:r>
      <w:proofErr w:type="spellStart"/>
      <w:r w:rsidRPr="00730130">
        <w:rPr>
          <w:rFonts w:cs="Arial"/>
          <w:szCs w:val="24"/>
        </w:rPr>
        <w:t>Forms</w:t>
      </w:r>
      <w:proofErr w:type="spellEnd"/>
      <w:r w:rsidRPr="00730130">
        <w:rPr>
          <w:rFonts w:cs="Arial"/>
          <w:szCs w:val="24"/>
        </w:rPr>
        <w:t xml:space="preserve">. Lo cual, nos permite tener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Esto, al mismo tiempo, abre una brecha en la seguridad de la red XMPP-IoT. Permitiendo que cualquiera - cliente inocuo o maligno, </w:t>
      </w:r>
      <w:proofErr w:type="spellStart"/>
      <w:r w:rsidRPr="00730130">
        <w:rPr>
          <w:rFonts w:cs="Arial"/>
          <w:szCs w:val="24"/>
        </w:rPr>
        <w:t>bot</w:t>
      </w:r>
      <w:proofErr w:type="spellEnd"/>
      <w:r w:rsidRPr="00730130">
        <w:rPr>
          <w:rFonts w:cs="Arial"/>
          <w:szCs w:val="24"/>
        </w:rPr>
        <w:t xml:space="preserve"> benigno o malicioso - pueda visualizar a nivel de red el servidor y esté plenamente facultado para registrar identidades en el servidor, lo que abre una brecha en la seguridad en la red XMPP-IoT.</w:t>
      </w:r>
    </w:p>
    <w:p w14:paraId="2D564AAE" w14:textId="339F2BBE" w:rsidR="00A86E9F" w:rsidRDefault="00A86E9F" w:rsidP="00A86E9F">
      <w:pPr>
        <w:spacing w:after="335"/>
        <w:ind w:left="-15" w:firstLine="239"/>
        <w:rPr>
          <w:ins w:id="775" w:author="Xhelo Aros" w:date="2018-09-10T03:13:00Z"/>
          <w:rFonts w:cs="Arial"/>
          <w:szCs w:val="24"/>
        </w:rPr>
      </w:pPr>
      <w:r w:rsidRPr="00730130">
        <w:rPr>
          <w:rFonts w:cs="Arial"/>
          <w:szCs w:val="24"/>
        </w:rPr>
        <w:t>Este trabajo posee las siguientes secciones. Sección 2 presenta la propuesta para disminuir los ataques de red y dar una alternativa de interoperabilidad a los fabricantes de dispositivos. Sección 3 describe como esta propuesta es implementada en un servidor y cliente XMPP para verificar con un experimento que efectivamente los ataques se reducen a cero. Sección 4 describe las conclusiones y trabajos futuros.</w:t>
      </w:r>
    </w:p>
    <w:p w14:paraId="38D2B6F4" w14:textId="79601EC4" w:rsidR="00083E90" w:rsidRPr="001E3E04" w:rsidRDefault="00083E90" w:rsidP="00083E90">
      <w:pPr>
        <w:pStyle w:val="Ttulo3"/>
        <w:rPr>
          <w:ins w:id="776" w:author="Xhelo Aros" w:date="2018-09-10T03:13:00Z"/>
          <w:rFonts w:cs="Arial"/>
        </w:rPr>
      </w:pPr>
      <w:ins w:id="777" w:author="Xhelo Aros" w:date="2018-09-10T03:13:00Z">
        <w:r>
          <w:rPr>
            <w:rFonts w:cs="Arial"/>
          </w:rPr>
          <w:t>4</w:t>
        </w:r>
        <w:r w:rsidRPr="001E3E04">
          <w:rPr>
            <w:rFonts w:cs="Arial"/>
          </w:rPr>
          <w:t>.</w:t>
        </w:r>
        <w:r>
          <w:rPr>
            <w:rFonts w:cs="Arial"/>
          </w:rPr>
          <w:t>2</w:t>
        </w:r>
        <w:r w:rsidRPr="001E3E04">
          <w:rPr>
            <w:rFonts w:cs="Arial"/>
          </w:rPr>
          <w:t>.</w:t>
        </w:r>
        <w:r>
          <w:rPr>
            <w:rFonts w:cs="Arial"/>
          </w:rPr>
          <w:t>1</w:t>
        </w:r>
        <w:r w:rsidRPr="001E3E04">
          <w:rPr>
            <w:rFonts w:cs="Arial"/>
          </w:rPr>
          <w:t xml:space="preserve">. </w:t>
        </w:r>
        <w:r>
          <w:rPr>
            <w:rFonts w:cs="Arial"/>
          </w:rPr>
          <w:t>Propuesta</w:t>
        </w:r>
      </w:ins>
    </w:p>
    <w:p w14:paraId="7C5DE2CC" w14:textId="77777777" w:rsidR="00083E90" w:rsidRPr="00730130" w:rsidDel="00083E90" w:rsidRDefault="00083E90" w:rsidP="00A86E9F">
      <w:pPr>
        <w:spacing w:after="335"/>
        <w:ind w:left="-15" w:firstLine="239"/>
        <w:rPr>
          <w:del w:id="778" w:author="Xhelo Aros" w:date="2018-09-10T03:13:00Z"/>
          <w:rFonts w:cs="Arial"/>
          <w:szCs w:val="24"/>
        </w:rPr>
      </w:pPr>
    </w:p>
    <w:p w14:paraId="627BCDED" w14:textId="7789513E" w:rsidR="00A86E9F" w:rsidRPr="00AA1FB1" w:rsidDel="00083E90" w:rsidRDefault="00A86E9F">
      <w:pPr>
        <w:pStyle w:val="Ttulo1"/>
        <w:keepNext/>
        <w:keepLines/>
        <w:numPr>
          <w:ilvl w:val="0"/>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hanging="403"/>
        <w:jc w:val="left"/>
        <w:rPr>
          <w:del w:id="779" w:author="Xhelo Aros" w:date="2018-09-10T03:13:00Z"/>
          <w:rFonts w:cs="Arial"/>
          <w:color w:val="auto"/>
          <w:sz w:val="24"/>
          <w:szCs w:val="24"/>
        </w:rPr>
        <w:pPrChange w:id="780" w:author="Xhelo Aros" w:date="2018-09-10T03:13: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781" w:author="Xhelo Aros" w:date="2018-09-10T03:13:00Z">
        <w:r w:rsidRPr="00AA1FB1" w:rsidDel="00083E90">
          <w:rPr>
            <w:rFonts w:cs="Arial"/>
            <w:color w:val="auto"/>
            <w:sz w:val="24"/>
            <w:szCs w:val="24"/>
          </w:rPr>
          <w:delText>Propuesta</w:delText>
        </w:r>
      </w:del>
    </w:p>
    <w:p w14:paraId="4297D956" w14:textId="7E8D4613" w:rsidR="00A86E9F" w:rsidRPr="00730130" w:rsidRDefault="00A86E9F">
      <w:pPr>
        <w:rPr>
          <w:rFonts w:cs="Arial"/>
          <w:szCs w:val="24"/>
        </w:rPr>
        <w:pPrChange w:id="782" w:author="Xhelo Aros" w:date="2018-09-10T03:13:00Z">
          <w:pPr>
            <w:ind w:left="-5"/>
          </w:pPr>
        </w:pPrChange>
      </w:pPr>
      <w:r w:rsidRPr="00730130">
        <w:rPr>
          <w:rFonts w:cs="Arial"/>
          <w:szCs w:val="24"/>
        </w:rPr>
        <w:t xml:space="preserve">Como ya hemos visto en la </w:t>
      </w:r>
      <w:ins w:id="783" w:author="Xhelo Aros" w:date="2018-09-10T03:13: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784" w:author="Xhelo Aros" w:date="2018-09-10T03:13:00Z">
        <w:r w:rsidR="00083E90">
          <w:t xml:space="preserve">Tabla </w:t>
        </w:r>
        <w:r w:rsidR="00083E90">
          <w:rPr>
            <w:noProof/>
          </w:rPr>
          <w:t>19</w:t>
        </w:r>
        <w:r w:rsidR="00083E90">
          <w:rPr>
            <w:rFonts w:cs="Arial"/>
            <w:szCs w:val="24"/>
          </w:rPr>
          <w:fldChar w:fldCharType="end"/>
        </w:r>
      </w:ins>
      <w:del w:id="785" w:author="Xhelo Aros" w:date="2018-09-10T03:13:00Z">
        <w:r w:rsidRPr="00730130" w:rsidDel="00083E90">
          <w:rPr>
            <w:rFonts w:cs="Arial"/>
            <w:szCs w:val="24"/>
          </w:rPr>
          <w:delText>Tabla 1</w:delText>
        </w:r>
      </w:del>
      <w:r w:rsidRPr="00730130">
        <w:rPr>
          <w:rFonts w:cs="Arial"/>
          <w:szCs w:val="24"/>
        </w:rPr>
        <w:t xml:space="preserve">, XMPP es más robusto en términos de seguridad que el resto de los protocolos comparados, ya que existen XEPs que tributan en esta área. Tal como lo es el protocolo de extensión de XMPP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[16], que describe el mecanismo para realizar el firmado de formularios, con credenciales que no tienen directa relación con la conexión - usando el algoritmo modificado de OAuth 1.0[8] para así concretar el registro de nuevas identidades en la red XMPP, esto es, usando el protocolo de extensión XEP-0077[13] que describe el mecanismo para realizar un registro en banda de nuevas cuentas en el servidor XMPP.</w:t>
      </w:r>
    </w:p>
    <w:p w14:paraId="567982B8" w14:textId="77777777" w:rsidR="00A86E9F" w:rsidRPr="00730130" w:rsidRDefault="00A86E9F" w:rsidP="00A86E9F">
      <w:pPr>
        <w:ind w:left="-15" w:firstLine="239"/>
        <w:rPr>
          <w:rFonts w:cs="Arial"/>
          <w:szCs w:val="24"/>
        </w:rPr>
      </w:pPr>
      <w:r w:rsidRPr="00730130">
        <w:rPr>
          <w:rFonts w:cs="Arial"/>
          <w:szCs w:val="24"/>
        </w:rPr>
        <w:t>En términos prácticos, al unificar estas dos tecnologías, es decir, el registro en banda junto al proceso de firmado de formularios de registro se dota a la red XMPP-IoT de la capacidad de otorgar el permiso para registrar nuevas identidades a los fabricantes de dispositivos IoT (Cosas). Donde las credenciales para crear estas nuevas identidades en la red, no tienen relación con la conexión o ingreso a la red XMPP, estas toman el nombre de credenciales de consumidor que es el par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y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secret</w:t>
      </w:r>
      <w:proofErr w:type="spellEnd"/>
      <w:r w:rsidRPr="00730130">
        <w:rPr>
          <w:rFonts w:cs="Arial"/>
          <w:szCs w:val="24"/>
        </w:rPr>
        <w:t xml:space="preserve">”, las que a su vez se asocian a </w:t>
      </w:r>
      <w:r w:rsidRPr="00730130">
        <w:rPr>
          <w:rFonts w:cs="Arial"/>
          <w:szCs w:val="24"/>
        </w:rPr>
        <w:lastRenderedPageBreak/>
        <w:t xml:space="preserve">un cantidad de registro de nuevas identidades permitidas en la red por dicha credencial, como por ejemplo: la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xml:space="preserve">=00000000 perteneciente al </w:t>
      </w:r>
      <w:proofErr w:type="spellStart"/>
      <w:r w:rsidRPr="00730130">
        <w:rPr>
          <w:rFonts w:cs="Arial"/>
          <w:szCs w:val="24"/>
        </w:rPr>
        <w:t>manufacturador</w:t>
      </w:r>
      <w:proofErr w:type="spellEnd"/>
      <w:r w:rsidRPr="00730130">
        <w:rPr>
          <w:rFonts w:cs="Arial"/>
          <w:szCs w:val="24"/>
        </w:rPr>
        <w:t xml:space="preserve"> de dispositivos BinaryLamp, sólo podrá crear 1000 identidades en el servidor XMPP-IoT, posibilitando, de este modo, la interoperabilidad de dispositivos IoT de distintas compañías, sacando provecho de la federalización de XMPP o mediante la concesión de credenciales de consumidor a los fabricantes de dispositivos IoT, para que estos puedan registrar nuevas identidades en la red, por medio de estas credenciales o dos opciones anteriores en su conjunto.</w:t>
      </w:r>
    </w:p>
    <w:p w14:paraId="0E98BBD1" w14:textId="77777777" w:rsidR="00A86E9F" w:rsidRPr="00730130" w:rsidRDefault="00A86E9F" w:rsidP="00A86E9F">
      <w:pPr>
        <w:ind w:left="-15" w:firstLine="239"/>
        <w:rPr>
          <w:rFonts w:cs="Arial"/>
          <w:szCs w:val="24"/>
        </w:rPr>
      </w:pPr>
      <w:r w:rsidRPr="00730130">
        <w:rPr>
          <w:rFonts w:cs="Arial"/>
          <w:szCs w:val="24"/>
        </w:rPr>
        <w:t xml:space="preserve">Para dar solución a la problemática expuesta, debemos seleccionar un servidor XMPP. En la actualidad existe una gran cantidad de servidores XMPP. Existen de uso libre o de pago, de código abierto o propietario y desarrollado en diversos lenguajes de programación, documentación variada, con una comunidad existente en torno al servidor, que operan sobre diferentes sistemas operativos y con diversas XEPs implementadas. </w:t>
      </w:r>
      <w:r w:rsidRPr="00730130">
        <w:rPr>
          <w:rFonts w:cs="Arial"/>
          <w:i/>
          <w:szCs w:val="24"/>
        </w:rPr>
        <w:t xml:space="preserve">IoT </w:t>
      </w:r>
      <w:proofErr w:type="spellStart"/>
      <w:r w:rsidRPr="00730130">
        <w:rPr>
          <w:rFonts w:cs="Arial"/>
          <w:i/>
          <w:szCs w:val="24"/>
        </w:rPr>
        <w:t>Broker</w:t>
      </w:r>
      <w:proofErr w:type="spellEnd"/>
      <w:r w:rsidRPr="00730130">
        <w:rPr>
          <w:rFonts w:cs="Arial"/>
          <w:i/>
          <w:szCs w:val="24"/>
        </w:rPr>
        <w:t xml:space="preserve"> </w:t>
      </w:r>
      <w:r w:rsidRPr="00730130">
        <w:rPr>
          <w:rFonts w:cs="Arial"/>
          <w:szCs w:val="24"/>
        </w:rPr>
        <w:t>(</w:t>
      </w:r>
      <w:r w:rsidRPr="00730130">
        <w:rPr>
          <w:rFonts w:eastAsia="Calibri" w:cs="Arial"/>
          <w:szCs w:val="24"/>
        </w:rPr>
        <w:t>https://waher.se/Broker.md</w:t>
      </w:r>
      <w:r w:rsidRPr="00730130">
        <w:rPr>
          <w:rFonts w:cs="Arial"/>
          <w:szCs w:val="24"/>
        </w:rPr>
        <w:t>), servidor XMPP de uso no libre, no es open-</w:t>
      </w:r>
      <w:proofErr w:type="spellStart"/>
      <w:r w:rsidRPr="00730130">
        <w:rPr>
          <w:rFonts w:cs="Arial"/>
          <w:szCs w:val="24"/>
        </w:rPr>
        <w:t>source</w:t>
      </w:r>
      <w:proofErr w:type="spellEnd"/>
      <w:r w:rsidRPr="00730130">
        <w:rPr>
          <w:rFonts w:cs="Arial"/>
          <w:szCs w:val="24"/>
        </w:rPr>
        <w:t xml:space="preserve"> y no hay una comunidad incipiente en torno al proyecto. </w:t>
      </w:r>
      <w:proofErr w:type="spellStart"/>
      <w:r w:rsidRPr="00730130">
        <w:rPr>
          <w:rFonts w:cs="Arial"/>
          <w:i/>
          <w:szCs w:val="24"/>
        </w:rPr>
        <w:t>AstraChat</w:t>
      </w:r>
      <w:proofErr w:type="spellEnd"/>
      <w:r w:rsidRPr="00730130">
        <w:rPr>
          <w:rFonts w:cs="Arial"/>
          <w:i/>
          <w:szCs w:val="24"/>
        </w:rPr>
        <w:t xml:space="preserve"> </w:t>
      </w:r>
      <w:proofErr w:type="spellStart"/>
      <w:r w:rsidRPr="00730130">
        <w:rPr>
          <w:rFonts w:cs="Arial"/>
          <w:i/>
          <w:szCs w:val="24"/>
        </w:rPr>
        <w:t>Isode</w:t>
      </w:r>
      <w:proofErr w:type="spellEnd"/>
      <w:r w:rsidRPr="00730130">
        <w:rPr>
          <w:rFonts w:cs="Arial"/>
          <w:i/>
          <w:szCs w:val="24"/>
        </w:rPr>
        <w:t xml:space="preserve"> M-</w:t>
      </w:r>
      <w:proofErr w:type="gramStart"/>
      <w:r w:rsidRPr="00730130">
        <w:rPr>
          <w:rFonts w:cs="Arial"/>
          <w:i/>
          <w:szCs w:val="24"/>
        </w:rPr>
        <w:t>Link</w:t>
      </w:r>
      <w:proofErr w:type="gramEnd"/>
      <w:r w:rsidRPr="00730130">
        <w:rPr>
          <w:rFonts w:cs="Arial"/>
          <w:szCs w:val="24"/>
        </w:rPr>
        <w:t xml:space="preserve">, cuyo uso es de pago, mientras que </w:t>
      </w:r>
      <w:proofErr w:type="spellStart"/>
      <w:r w:rsidRPr="00730130">
        <w:rPr>
          <w:rFonts w:cs="Arial"/>
          <w:i/>
          <w:szCs w:val="24"/>
        </w:rPr>
        <w:t>ejabberd</w:t>
      </w:r>
      <w:proofErr w:type="spellEnd"/>
      <w:r w:rsidRPr="00730130">
        <w:rPr>
          <w:rFonts w:cs="Arial"/>
          <w:szCs w:val="24"/>
        </w:rPr>
        <w:t xml:space="preserve">, </w:t>
      </w:r>
      <w:proofErr w:type="spellStart"/>
      <w:r w:rsidRPr="00730130">
        <w:rPr>
          <w:rFonts w:cs="Arial"/>
          <w:i/>
          <w:szCs w:val="24"/>
        </w:rPr>
        <w:t>Tigase</w:t>
      </w:r>
      <w:proofErr w:type="spellEnd"/>
      <w:r w:rsidRPr="00730130">
        <w:rPr>
          <w:rFonts w:cs="Arial"/>
          <w:i/>
          <w:szCs w:val="24"/>
        </w:rPr>
        <w:t xml:space="preserve"> </w:t>
      </w:r>
      <w:r w:rsidRPr="00730130">
        <w:rPr>
          <w:rFonts w:cs="Arial"/>
          <w:szCs w:val="24"/>
        </w:rPr>
        <w:t xml:space="preserve">y </w:t>
      </w:r>
      <w:r w:rsidRPr="00730130">
        <w:rPr>
          <w:rFonts w:cs="Arial"/>
          <w:i/>
          <w:szCs w:val="24"/>
        </w:rPr>
        <w:t xml:space="preserve">Openfire </w:t>
      </w:r>
      <w:r w:rsidRPr="00730130">
        <w:rPr>
          <w:rFonts w:cs="Arial"/>
          <w:szCs w:val="24"/>
        </w:rPr>
        <w:t xml:space="preserve">son de uso libre. Los primeros dos poseen una comunidad también incipiente en torno al desarrollo de nuevas características. Por otro lado, tenemos </w:t>
      </w:r>
      <w:r w:rsidRPr="00730130">
        <w:rPr>
          <w:rFonts w:cs="Arial"/>
          <w:i/>
          <w:szCs w:val="24"/>
        </w:rPr>
        <w:t xml:space="preserve">Openfire </w:t>
      </w:r>
      <w:r w:rsidRPr="00730130">
        <w:rPr>
          <w:rFonts w:cs="Arial"/>
          <w:szCs w:val="24"/>
        </w:rPr>
        <w:t>que es de uso libre, open-</w:t>
      </w:r>
      <w:proofErr w:type="spellStart"/>
      <w:r w:rsidRPr="00730130">
        <w:rPr>
          <w:rFonts w:cs="Arial"/>
          <w:szCs w:val="24"/>
        </w:rPr>
        <w:t>source</w:t>
      </w:r>
      <w:proofErr w:type="spellEnd"/>
      <w:r w:rsidRPr="00730130">
        <w:rPr>
          <w:rFonts w:cs="Arial"/>
          <w:szCs w:val="24"/>
        </w:rPr>
        <w:t xml:space="preserve">, esta codificado en lenguaje Java, funciona bajo los Sistemas Operativos Linux, macOS, Solaris y Windows, inicialmente desarrollado por la empresa </w:t>
      </w:r>
      <w:proofErr w:type="spellStart"/>
      <w:r w:rsidRPr="00730130">
        <w:rPr>
          <w:rFonts w:cs="Arial"/>
          <w:szCs w:val="24"/>
        </w:rPr>
        <w:t>Jive</w:t>
      </w:r>
      <w:proofErr w:type="spellEnd"/>
      <w:r w:rsidRPr="00730130">
        <w:rPr>
          <w:rFonts w:cs="Arial"/>
          <w:szCs w:val="24"/>
        </w:rPr>
        <w:t xml:space="preserve"> Software, quienes ayudaron ayudador a formar la gran comunidad que mantiene activo el proyecto en la actualidad, llamada </w:t>
      </w:r>
      <w:proofErr w:type="spellStart"/>
      <w:r w:rsidRPr="00730130">
        <w:rPr>
          <w:rFonts w:cs="Arial"/>
          <w:szCs w:val="24"/>
        </w:rPr>
        <w:t>Igniterealtime</w:t>
      </w:r>
      <w:proofErr w:type="spellEnd"/>
      <w:r w:rsidRPr="00730130">
        <w:rPr>
          <w:rFonts w:cs="Arial"/>
          <w:szCs w:val="24"/>
        </w:rPr>
        <w:t xml:space="preserve">. La misma comunidad posee </w:t>
      </w:r>
      <w:r w:rsidRPr="00730130">
        <w:rPr>
          <w:rFonts w:cs="Arial"/>
          <w:i/>
          <w:szCs w:val="24"/>
        </w:rPr>
        <w:t>SMACK</w:t>
      </w:r>
      <w:r w:rsidRPr="00730130">
        <w:rPr>
          <w:rFonts w:cs="Arial"/>
          <w:szCs w:val="24"/>
        </w:rPr>
        <w:t>, una librería que tiene una potente API para crear clientes XMPP, la que ostenta las mismas características mencionadas del servidor.</w:t>
      </w:r>
    </w:p>
    <w:p w14:paraId="1469F4C7" w14:textId="4BE6D333" w:rsidR="00A86E9F" w:rsidRPr="00730130" w:rsidRDefault="00A86E9F" w:rsidP="00A86E9F">
      <w:pPr>
        <w:ind w:left="-15" w:firstLine="239"/>
        <w:rPr>
          <w:rFonts w:cs="Arial"/>
          <w:szCs w:val="24"/>
        </w:rPr>
      </w:pPr>
      <w:r w:rsidRPr="00730130">
        <w:rPr>
          <w:rFonts w:cs="Arial"/>
          <w:szCs w:val="24"/>
        </w:rPr>
        <w:t xml:space="preserve">El servidor XMPP Openfire incluye soporte completo de RFC XMPP, así como las extensiones más comunes. La </w:t>
      </w:r>
      <w:ins w:id="786" w:author="Xhelo Aros" w:date="2018-09-10T03:16:00Z">
        <w:r w:rsidR="00AC0811">
          <w:rPr>
            <w:rFonts w:cs="Arial"/>
            <w:szCs w:val="24"/>
          </w:rPr>
          <w:fldChar w:fldCharType="begin"/>
        </w:r>
        <w:r w:rsidR="00AC0811">
          <w:rPr>
            <w:rFonts w:cs="Arial"/>
            <w:szCs w:val="24"/>
          </w:rPr>
          <w:instrText xml:space="preserve"> REF _Ref524312693 \h </w:instrText>
        </w:r>
      </w:ins>
      <w:r w:rsidR="00AC0811">
        <w:rPr>
          <w:rFonts w:cs="Arial"/>
          <w:szCs w:val="24"/>
        </w:rPr>
      </w:r>
      <w:r w:rsidR="00AC0811">
        <w:rPr>
          <w:rFonts w:cs="Arial"/>
          <w:szCs w:val="24"/>
        </w:rPr>
        <w:fldChar w:fldCharType="separate"/>
      </w:r>
      <w:ins w:id="787" w:author="Xhelo Aros" w:date="2018-09-10T03:16:00Z">
        <w:r w:rsidR="00AC0811">
          <w:t xml:space="preserve">Tabla </w:t>
        </w:r>
        <w:r w:rsidR="00AC0811">
          <w:rPr>
            <w:noProof/>
          </w:rPr>
          <w:t>20</w:t>
        </w:r>
        <w:r w:rsidR="00AC0811">
          <w:rPr>
            <w:rFonts w:cs="Arial"/>
            <w:szCs w:val="24"/>
          </w:rPr>
          <w:fldChar w:fldCharType="end"/>
        </w:r>
      </w:ins>
      <w:del w:id="788" w:author="Xhelo Aros" w:date="2018-09-10T03:15:00Z">
        <w:r w:rsidRPr="00730130" w:rsidDel="00AC0811">
          <w:rPr>
            <w:rFonts w:cs="Arial"/>
            <w:szCs w:val="24"/>
          </w:rPr>
          <w:delText xml:space="preserve">Tabla 2 </w:delText>
        </w:r>
      </w:del>
      <w:ins w:id="789" w:author="Xhelo Aros" w:date="2018-09-10T03:16:00Z">
        <w:r w:rsidR="00AC0811">
          <w:rPr>
            <w:rFonts w:cs="Arial"/>
            <w:szCs w:val="24"/>
          </w:rPr>
          <w:t xml:space="preserve"> se </w:t>
        </w:r>
      </w:ins>
      <w:del w:id="790" w:author="Xhelo Aros" w:date="2018-09-10T03:16:00Z">
        <w:r w:rsidRPr="00730130" w:rsidDel="00AC0811">
          <w:rPr>
            <w:rFonts w:cs="Arial"/>
            <w:szCs w:val="24"/>
          </w:rPr>
          <w:delText xml:space="preserve">a continuación </w:delText>
        </w:r>
      </w:del>
      <w:r w:rsidRPr="00730130">
        <w:rPr>
          <w:rFonts w:cs="Arial"/>
          <w:szCs w:val="24"/>
        </w:rPr>
        <w:t xml:space="preserve">detalla el nivel de soporte para los requisitos establecidos por XEP-0302: XMPP </w:t>
      </w:r>
      <w:proofErr w:type="spellStart"/>
      <w:r w:rsidRPr="00730130">
        <w:rPr>
          <w:rFonts w:cs="Arial"/>
          <w:szCs w:val="24"/>
        </w:rPr>
        <w:t>Compliance</w:t>
      </w:r>
      <w:proofErr w:type="spellEnd"/>
      <w:r w:rsidRPr="00730130">
        <w:rPr>
          <w:rFonts w:cs="Arial"/>
          <w:szCs w:val="24"/>
        </w:rPr>
        <w:t xml:space="preserve"> Suites 2012.</w:t>
      </w:r>
    </w:p>
    <w:p w14:paraId="1E10295E" w14:textId="177658EC" w:rsidR="00AC0811" w:rsidRDefault="00AC0811">
      <w:pPr>
        <w:pStyle w:val="Descripcin"/>
        <w:keepNext/>
        <w:jc w:val="left"/>
        <w:rPr>
          <w:ins w:id="791" w:author="Xhelo Aros" w:date="2018-09-10T03:15:00Z"/>
        </w:rPr>
        <w:pPrChange w:id="792" w:author="Xhelo Aros" w:date="2018-09-10T04:53:00Z">
          <w:pPr/>
        </w:pPrChange>
      </w:pPr>
      <w:bookmarkStart w:id="793" w:name="_Ref524312693"/>
      <w:ins w:id="794" w:author="Xhelo Aros" w:date="2018-09-10T03:15:00Z">
        <w:r>
          <w:t xml:space="preserve">Tabla </w:t>
        </w:r>
        <w:r>
          <w:fldChar w:fldCharType="begin"/>
        </w:r>
        <w:r>
          <w:instrText xml:space="preserve"> SEQ Tabla \* ARABIC </w:instrText>
        </w:r>
      </w:ins>
      <w:r>
        <w:fldChar w:fldCharType="separate"/>
      </w:r>
      <w:ins w:id="795" w:author="Xhelo Aros" w:date="2018-09-10T03:15:00Z">
        <w:r>
          <w:rPr>
            <w:noProof/>
          </w:rPr>
          <w:t>20</w:t>
        </w:r>
        <w:r>
          <w:fldChar w:fldCharType="end"/>
        </w:r>
        <w:bookmarkEnd w:id="793"/>
        <w:r>
          <w:t xml:space="preserve">: Nivel de soporte de Openfire de los requisitos XMPP </w:t>
        </w:r>
        <w:proofErr w:type="spellStart"/>
        <w:r>
          <w:t>Compliance</w:t>
        </w:r>
        <w:proofErr w:type="spellEnd"/>
        <w:r>
          <w:t xml:space="preserve"> Suites 2012.</w:t>
        </w:r>
      </w:ins>
    </w:p>
    <w:tbl>
      <w:tblPr>
        <w:tblStyle w:val="Tablaconcuadrcula4-nfasis1"/>
        <w:tblW w:w="4331" w:type="dxa"/>
        <w:jc w:val="center"/>
        <w:tblLook w:val="04A0" w:firstRow="1" w:lastRow="0" w:firstColumn="1" w:lastColumn="0" w:noHBand="0" w:noVBand="1"/>
        <w:tblPrChange w:id="796" w:author="Xhelo Aros" w:date="2018-09-10T03:15:00Z">
          <w:tblPr>
            <w:tblStyle w:val="Tablaconcuadrcula4-nfasis1"/>
            <w:tblW w:w="4331" w:type="dxa"/>
            <w:jc w:val="center"/>
            <w:tblLook w:val="04A0" w:firstRow="1" w:lastRow="0" w:firstColumn="1" w:lastColumn="0" w:noHBand="0" w:noVBand="1"/>
          </w:tblPr>
        </w:tblPrChange>
      </w:tblPr>
      <w:tblGrid>
        <w:gridCol w:w="3007"/>
        <w:gridCol w:w="1324"/>
        <w:tblGridChange w:id="797">
          <w:tblGrid>
            <w:gridCol w:w="3007"/>
            <w:gridCol w:w="1324"/>
          </w:tblGrid>
        </w:tblGridChange>
      </w:tblGrid>
      <w:tr w:rsidR="00A86E9F" w:rsidRPr="00730130" w14:paraId="58920AA0"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798"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799" w:author="Xhelo Aros" w:date="2018-09-10T03:15:00Z">
              <w:tcPr>
                <w:tcW w:w="3217" w:type="dxa"/>
              </w:tcPr>
            </w:tcPrChange>
          </w:tcPr>
          <w:p w14:paraId="3FE04472"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324" w:type="dxa"/>
            <w:tcPrChange w:id="800" w:author="Xhelo Aros" w:date="2018-09-10T03:15:00Z">
              <w:tcPr>
                <w:tcW w:w="1114" w:type="dxa"/>
              </w:tcPr>
            </w:tcPrChange>
          </w:tcPr>
          <w:p w14:paraId="19AE8E33"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35AA5727"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01"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02" w:author="Xhelo Aros" w:date="2018-09-10T03:15:00Z">
              <w:tcPr>
                <w:tcW w:w="3217" w:type="dxa"/>
              </w:tcPr>
            </w:tcPrChange>
          </w:tcPr>
          <w:p w14:paraId="75AE7CA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6120: XMPP Core</w:t>
            </w:r>
          </w:p>
        </w:tc>
        <w:tc>
          <w:tcPr>
            <w:tcW w:w="1324" w:type="dxa"/>
            <w:tcPrChange w:id="803" w:author="Xhelo Aros" w:date="2018-09-10T03:15:00Z">
              <w:tcPr>
                <w:tcW w:w="1114" w:type="dxa"/>
              </w:tcPr>
            </w:tcPrChange>
          </w:tcPr>
          <w:p w14:paraId="41F02AE4"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023C218D" w14:textId="77777777" w:rsidTr="00AC0811">
        <w:trPr>
          <w:trHeight w:val="197"/>
          <w:jc w:val="center"/>
          <w:trPrChange w:id="804"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05" w:author="Xhelo Aros" w:date="2018-09-10T03:15:00Z">
              <w:tcPr>
                <w:tcW w:w="3217" w:type="dxa"/>
              </w:tcPr>
            </w:tcPrChange>
          </w:tcPr>
          <w:p w14:paraId="62DE4357" w14:textId="77777777" w:rsidR="00A86E9F" w:rsidRPr="00730130" w:rsidRDefault="00A86E9F" w:rsidP="00A86E9F">
            <w:pPr>
              <w:spacing w:line="259" w:lineRule="auto"/>
              <w:jc w:val="left"/>
              <w:rPr>
                <w:rFonts w:cs="Arial"/>
                <w:szCs w:val="24"/>
              </w:rPr>
            </w:pPr>
            <w:r w:rsidRPr="00730130">
              <w:rPr>
                <w:rFonts w:cs="Arial"/>
                <w:szCs w:val="24"/>
              </w:rPr>
              <w:t>RFC 6121: XMPP IM</w:t>
            </w:r>
          </w:p>
        </w:tc>
        <w:tc>
          <w:tcPr>
            <w:tcW w:w="1324" w:type="dxa"/>
            <w:tcPrChange w:id="806" w:author="Xhelo Aros" w:date="2018-09-10T03:15:00Z">
              <w:tcPr>
                <w:tcW w:w="1114" w:type="dxa"/>
              </w:tcPr>
            </w:tcPrChange>
          </w:tcPr>
          <w:p w14:paraId="03CA4816"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38B17EF"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07"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08" w:author="Xhelo Aros" w:date="2018-09-10T03:15:00Z">
              <w:tcPr>
                <w:tcW w:w="3217" w:type="dxa"/>
              </w:tcPr>
            </w:tcPrChange>
          </w:tcPr>
          <w:p w14:paraId="57DFE27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7622: XMPP ADDR</w:t>
            </w:r>
          </w:p>
        </w:tc>
        <w:tc>
          <w:tcPr>
            <w:tcW w:w="1324" w:type="dxa"/>
            <w:tcPrChange w:id="809" w:author="Xhelo Aros" w:date="2018-09-10T03:15:00Z">
              <w:tcPr>
                <w:tcW w:w="1114" w:type="dxa"/>
              </w:tcPr>
            </w:tcPrChange>
          </w:tcPr>
          <w:p w14:paraId="430074BC"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5E394503" w14:textId="77777777" w:rsidTr="00AC0811">
        <w:trPr>
          <w:trHeight w:val="197"/>
          <w:jc w:val="center"/>
          <w:trPrChange w:id="810"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11" w:author="Xhelo Aros" w:date="2018-09-10T03:15:00Z">
              <w:tcPr>
                <w:tcW w:w="3217" w:type="dxa"/>
              </w:tcPr>
            </w:tcPrChange>
          </w:tcPr>
          <w:p w14:paraId="0A21D1D1" w14:textId="77777777" w:rsidR="00A86E9F" w:rsidRPr="00730130" w:rsidRDefault="00A86E9F" w:rsidP="00A86E9F">
            <w:pPr>
              <w:spacing w:line="259" w:lineRule="auto"/>
              <w:jc w:val="left"/>
              <w:rPr>
                <w:rFonts w:cs="Arial"/>
                <w:szCs w:val="24"/>
              </w:rPr>
            </w:pPr>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p>
        </w:tc>
        <w:tc>
          <w:tcPr>
            <w:tcW w:w="1324" w:type="dxa"/>
            <w:tcPrChange w:id="812" w:author="Xhelo Aros" w:date="2018-09-10T03:15:00Z">
              <w:tcPr>
                <w:tcW w:w="1114" w:type="dxa"/>
              </w:tcPr>
            </w:tcPrChange>
          </w:tcPr>
          <w:p w14:paraId="4E7AF5EC"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A233022"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13"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14" w:author="Xhelo Aros" w:date="2018-09-10T03:15:00Z">
              <w:tcPr>
                <w:tcW w:w="3217" w:type="dxa"/>
              </w:tcPr>
            </w:tcPrChange>
          </w:tcPr>
          <w:p w14:paraId="56195B9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p>
        </w:tc>
        <w:tc>
          <w:tcPr>
            <w:tcW w:w="1324" w:type="dxa"/>
            <w:tcPrChange w:id="815" w:author="Xhelo Aros" w:date="2018-09-10T03:15:00Z">
              <w:tcPr>
                <w:tcW w:w="1114" w:type="dxa"/>
              </w:tcPr>
            </w:tcPrChange>
          </w:tcPr>
          <w:p w14:paraId="25DC292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2FA4AF8" w14:textId="71412776" w:rsidR="00A86E9F" w:rsidRPr="00730130" w:rsidDel="00AC0811" w:rsidRDefault="00A86E9F" w:rsidP="00A86E9F">
      <w:pPr>
        <w:spacing w:after="136" w:line="265" w:lineRule="auto"/>
        <w:jc w:val="center"/>
        <w:rPr>
          <w:del w:id="816" w:author="Xhelo Aros" w:date="2018-09-10T03:16:00Z"/>
          <w:rFonts w:cs="Arial"/>
          <w:szCs w:val="24"/>
        </w:rPr>
      </w:pPr>
      <w:del w:id="817" w:author="Xhelo Aros" w:date="2018-09-10T03:16:00Z">
        <w:r w:rsidRPr="00730130" w:rsidDel="00AC0811">
          <w:rPr>
            <w:rFonts w:cs="Arial"/>
            <w:szCs w:val="24"/>
          </w:rPr>
          <w:delText>Table 2: Tabla: Openfire Soporte XMPP Core</w:delText>
        </w:r>
      </w:del>
    </w:p>
    <w:p w14:paraId="571AAB90" w14:textId="37365D61" w:rsidR="00A86E9F" w:rsidRPr="00730130" w:rsidRDefault="00A86E9F" w:rsidP="00A86E9F">
      <w:pPr>
        <w:ind w:left="-15" w:firstLine="239"/>
        <w:rPr>
          <w:rFonts w:cs="Arial"/>
          <w:szCs w:val="24"/>
        </w:rPr>
      </w:pPr>
      <w:r w:rsidRPr="00730130">
        <w:rPr>
          <w:rFonts w:cs="Arial"/>
          <w:szCs w:val="24"/>
        </w:rPr>
        <w:t xml:space="preserve">El cumplimiento de soporte de nivel avanzado incluye el conjunto básico completo, así como características más avanzadas de uso común para los clientes XMPP. La </w:t>
      </w:r>
      <w:ins w:id="818" w:author="Xhelo Aros" w:date="2018-09-10T03:17:00Z">
        <w:r w:rsidR="00AC0811">
          <w:rPr>
            <w:rFonts w:cs="Arial"/>
            <w:szCs w:val="24"/>
          </w:rPr>
          <w:fldChar w:fldCharType="begin"/>
        </w:r>
        <w:r w:rsidR="00AC0811">
          <w:rPr>
            <w:rFonts w:cs="Arial"/>
            <w:szCs w:val="24"/>
          </w:rPr>
          <w:instrText xml:space="preserve"> REF _Ref524312791 \h </w:instrText>
        </w:r>
      </w:ins>
      <w:r w:rsidR="00AC0811">
        <w:rPr>
          <w:rFonts w:cs="Arial"/>
          <w:szCs w:val="24"/>
        </w:rPr>
      </w:r>
      <w:r w:rsidR="00AC0811">
        <w:rPr>
          <w:rFonts w:cs="Arial"/>
          <w:szCs w:val="24"/>
        </w:rPr>
        <w:fldChar w:fldCharType="separate"/>
      </w:r>
      <w:ins w:id="819" w:author="Xhelo Aros" w:date="2018-09-10T03:17:00Z">
        <w:r w:rsidR="00AC0811">
          <w:t xml:space="preserve">Tabla </w:t>
        </w:r>
        <w:r w:rsidR="00AC0811">
          <w:rPr>
            <w:noProof/>
          </w:rPr>
          <w:t>21</w:t>
        </w:r>
        <w:r w:rsidR="00AC0811">
          <w:rPr>
            <w:rFonts w:cs="Arial"/>
            <w:szCs w:val="24"/>
          </w:rPr>
          <w:fldChar w:fldCharType="end"/>
        </w:r>
        <w:r w:rsidR="00AC0811">
          <w:rPr>
            <w:rFonts w:cs="Arial"/>
            <w:szCs w:val="24"/>
          </w:rPr>
          <w:t xml:space="preserve"> </w:t>
        </w:r>
      </w:ins>
      <w:del w:id="820" w:author="Xhelo Aros" w:date="2018-09-10T03:17:00Z">
        <w:r w:rsidRPr="00730130" w:rsidDel="00AC0811">
          <w:rPr>
            <w:rFonts w:cs="Arial"/>
            <w:szCs w:val="24"/>
          </w:rPr>
          <w:delText>Tabla 3</w:delText>
        </w:r>
      </w:del>
      <w:ins w:id="821" w:author="Xhelo Aros" w:date="2018-09-10T03:17:00Z">
        <w:r w:rsidR="00AC0811">
          <w:rPr>
            <w:rFonts w:cs="Arial"/>
            <w:szCs w:val="24"/>
          </w:rPr>
          <w:t xml:space="preserve">se </w:t>
        </w:r>
      </w:ins>
      <w:del w:id="822" w:author="Xhelo Aros" w:date="2018-09-10T03:17:00Z">
        <w:r w:rsidRPr="00730130" w:rsidDel="00AC0811">
          <w:rPr>
            <w:rFonts w:cs="Arial"/>
            <w:szCs w:val="24"/>
          </w:rPr>
          <w:delText xml:space="preserve"> </w:delText>
        </w:r>
      </w:del>
      <w:r w:rsidRPr="00730130">
        <w:rPr>
          <w:rFonts w:cs="Arial"/>
          <w:szCs w:val="24"/>
        </w:rPr>
        <w:t xml:space="preserve">detalla el nivel de soporte para los requisitos establecidos por XMPP </w:t>
      </w:r>
      <w:proofErr w:type="spellStart"/>
      <w:r w:rsidRPr="00730130">
        <w:rPr>
          <w:rFonts w:cs="Arial"/>
          <w:szCs w:val="24"/>
        </w:rPr>
        <w:t>Compliance</w:t>
      </w:r>
      <w:proofErr w:type="spellEnd"/>
      <w:r w:rsidRPr="00730130">
        <w:rPr>
          <w:rFonts w:cs="Arial"/>
          <w:szCs w:val="24"/>
        </w:rPr>
        <w:t xml:space="preserve"> Suites 2012.</w:t>
      </w:r>
    </w:p>
    <w:p w14:paraId="0D73E46D" w14:textId="11E2CBFC" w:rsidR="00AC0811" w:rsidRDefault="00AC0811">
      <w:pPr>
        <w:pStyle w:val="Descripcin"/>
        <w:keepNext/>
        <w:jc w:val="left"/>
        <w:rPr>
          <w:ins w:id="823" w:author="Xhelo Aros" w:date="2018-09-10T03:17:00Z"/>
        </w:rPr>
        <w:pPrChange w:id="824" w:author="Xhelo Aros" w:date="2018-09-10T04:53:00Z">
          <w:pPr/>
        </w:pPrChange>
      </w:pPr>
      <w:bookmarkStart w:id="825" w:name="_Ref524312791"/>
      <w:ins w:id="826" w:author="Xhelo Aros" w:date="2018-09-10T03:17:00Z">
        <w:r>
          <w:t xml:space="preserve">Tabla </w:t>
        </w:r>
        <w:r>
          <w:fldChar w:fldCharType="begin"/>
        </w:r>
        <w:r>
          <w:instrText xml:space="preserve"> SEQ Tabla \* ARABIC </w:instrText>
        </w:r>
      </w:ins>
      <w:r>
        <w:fldChar w:fldCharType="separate"/>
      </w:r>
      <w:ins w:id="827" w:author="Xhelo Aros" w:date="2018-09-10T03:17:00Z">
        <w:r>
          <w:rPr>
            <w:noProof/>
          </w:rPr>
          <w:t>21</w:t>
        </w:r>
        <w:r>
          <w:fldChar w:fldCharType="end"/>
        </w:r>
        <w:bookmarkEnd w:id="825"/>
        <w:r>
          <w:t>: Soporte XEPs avanzado de XMPP.</w:t>
        </w:r>
      </w:ins>
    </w:p>
    <w:tbl>
      <w:tblPr>
        <w:tblStyle w:val="Tablaconcuadrcula4-nfasis1"/>
        <w:tblW w:w="6493" w:type="dxa"/>
        <w:jc w:val="center"/>
        <w:tblLook w:val="04A0" w:firstRow="1" w:lastRow="0" w:firstColumn="1" w:lastColumn="0" w:noHBand="0" w:noVBand="1"/>
        <w:tblPrChange w:id="828" w:author="Xhelo Aros" w:date="2018-09-10T03:17:00Z">
          <w:tblPr>
            <w:tblStyle w:val="Tablaconcuadrcula4-nfasis1"/>
            <w:tblW w:w="6493" w:type="dxa"/>
            <w:jc w:val="center"/>
            <w:tblLook w:val="04A0" w:firstRow="1" w:lastRow="0" w:firstColumn="1" w:lastColumn="0" w:noHBand="0" w:noVBand="1"/>
          </w:tblPr>
        </w:tblPrChange>
      </w:tblPr>
      <w:tblGrid>
        <w:gridCol w:w="4876"/>
        <w:gridCol w:w="1617"/>
        <w:tblGridChange w:id="829">
          <w:tblGrid>
            <w:gridCol w:w="4876"/>
            <w:gridCol w:w="1617"/>
          </w:tblGrid>
        </w:tblGridChange>
      </w:tblGrid>
      <w:tr w:rsidR="00A86E9F" w:rsidRPr="00730130" w14:paraId="3F8DDB9C"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30"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31" w:author="Xhelo Aros" w:date="2018-09-10T03:17:00Z">
              <w:tcPr>
                <w:tcW w:w="5292" w:type="dxa"/>
              </w:tcPr>
            </w:tcPrChange>
          </w:tcPr>
          <w:p w14:paraId="3534983F"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617" w:type="dxa"/>
            <w:tcPrChange w:id="832" w:author="Xhelo Aros" w:date="2018-09-10T03:17:00Z">
              <w:tcPr>
                <w:tcW w:w="1201" w:type="dxa"/>
              </w:tcPr>
            </w:tcPrChange>
          </w:tcPr>
          <w:p w14:paraId="3DC166B4" w14:textId="77777777" w:rsidR="00A86E9F" w:rsidRPr="00730130" w:rsidRDefault="00A86E9F" w:rsidP="00A86E9F">
            <w:pPr>
              <w:spacing w:line="259" w:lineRule="auto"/>
              <w:ind w:left="43"/>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5C2E3A8B"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33"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34" w:author="Xhelo Aros" w:date="2018-09-10T03:17:00Z">
              <w:tcPr>
                <w:tcW w:w="5292" w:type="dxa"/>
              </w:tcPr>
            </w:tcPrChange>
          </w:tcPr>
          <w:p w14:paraId="402ECFC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p>
        </w:tc>
        <w:tc>
          <w:tcPr>
            <w:tcW w:w="1617" w:type="dxa"/>
            <w:tcPrChange w:id="835" w:author="Xhelo Aros" w:date="2018-09-10T03:17:00Z">
              <w:tcPr>
                <w:tcW w:w="1201" w:type="dxa"/>
              </w:tcPr>
            </w:tcPrChange>
          </w:tcPr>
          <w:p w14:paraId="5EE6ED66"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2040AB80" w14:textId="77777777" w:rsidTr="00AC0811">
        <w:trPr>
          <w:trHeight w:val="197"/>
          <w:jc w:val="center"/>
          <w:trPrChange w:id="836"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37" w:author="Xhelo Aros" w:date="2018-09-10T03:17:00Z">
              <w:tcPr>
                <w:tcW w:w="5292" w:type="dxa"/>
              </w:tcPr>
            </w:tcPrChange>
          </w:tcPr>
          <w:p w14:paraId="7488D430" w14:textId="77777777" w:rsidR="00A86E9F" w:rsidRPr="00730130" w:rsidRDefault="00A86E9F" w:rsidP="00A86E9F">
            <w:pPr>
              <w:spacing w:line="259" w:lineRule="auto"/>
              <w:jc w:val="left"/>
              <w:rPr>
                <w:rFonts w:cs="Arial"/>
                <w:szCs w:val="24"/>
              </w:rPr>
            </w:pPr>
            <w:r w:rsidRPr="00730130">
              <w:rPr>
                <w:rFonts w:cs="Arial"/>
                <w:szCs w:val="24"/>
              </w:rPr>
              <w:t xml:space="preserve">XEP-0191: </w:t>
            </w:r>
            <w:proofErr w:type="spellStart"/>
            <w:r w:rsidRPr="00730130">
              <w:rPr>
                <w:rFonts w:cs="Arial"/>
                <w:szCs w:val="24"/>
              </w:rPr>
              <w:t>Blocking</w:t>
            </w:r>
            <w:proofErr w:type="spellEnd"/>
            <w:r w:rsidRPr="00730130">
              <w:rPr>
                <w:rFonts w:cs="Arial"/>
                <w:szCs w:val="24"/>
              </w:rPr>
              <w:t xml:space="preserve"> </w:t>
            </w:r>
            <w:proofErr w:type="spellStart"/>
            <w:r w:rsidRPr="00730130">
              <w:rPr>
                <w:rFonts w:cs="Arial"/>
                <w:szCs w:val="24"/>
              </w:rPr>
              <w:t>Command</w:t>
            </w:r>
            <w:proofErr w:type="spellEnd"/>
          </w:p>
        </w:tc>
        <w:tc>
          <w:tcPr>
            <w:tcW w:w="1617" w:type="dxa"/>
            <w:tcPrChange w:id="838" w:author="Xhelo Aros" w:date="2018-09-10T03:17:00Z">
              <w:tcPr>
                <w:tcW w:w="1201" w:type="dxa"/>
              </w:tcPr>
            </w:tcPrChange>
          </w:tcPr>
          <w:p w14:paraId="404132A5"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32D0BF1C"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39"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40" w:author="Xhelo Aros" w:date="2018-09-10T03:17:00Z">
              <w:tcPr>
                <w:tcW w:w="5292" w:type="dxa"/>
              </w:tcPr>
            </w:tcPrChange>
          </w:tcPr>
          <w:p w14:paraId="6C0012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XEP-0124: </w:t>
            </w:r>
            <w:proofErr w:type="spellStart"/>
            <w:r w:rsidRPr="00730130">
              <w:rPr>
                <w:rFonts w:cs="Arial"/>
                <w:szCs w:val="24"/>
              </w:rPr>
              <w:t>Bidirectional-streams</w:t>
            </w:r>
            <w:proofErr w:type="spellEnd"/>
            <w:r w:rsidRPr="00730130">
              <w:rPr>
                <w:rFonts w:cs="Arial"/>
                <w:szCs w:val="24"/>
              </w:rPr>
              <w:t xml:space="preserve"> </w:t>
            </w:r>
            <w:proofErr w:type="spellStart"/>
            <w:r w:rsidRPr="00730130">
              <w:rPr>
                <w:rFonts w:cs="Arial"/>
                <w:szCs w:val="24"/>
              </w:rPr>
              <w:t>Over</w:t>
            </w:r>
            <w:proofErr w:type="spellEnd"/>
            <w:r w:rsidRPr="00730130">
              <w:rPr>
                <w:rFonts w:cs="Arial"/>
                <w:szCs w:val="24"/>
              </w:rPr>
              <w:t xml:space="preserve"> </w:t>
            </w:r>
            <w:proofErr w:type="spellStart"/>
            <w:r w:rsidRPr="00730130">
              <w:rPr>
                <w:rFonts w:cs="Arial"/>
                <w:szCs w:val="24"/>
              </w:rPr>
              <w:t>Synchronous</w:t>
            </w:r>
            <w:proofErr w:type="spellEnd"/>
            <w:r w:rsidRPr="00730130">
              <w:rPr>
                <w:rFonts w:cs="Arial"/>
                <w:szCs w:val="24"/>
              </w:rPr>
              <w:t xml:space="preserve"> HTTP (BOSH)</w:t>
            </w:r>
          </w:p>
        </w:tc>
        <w:tc>
          <w:tcPr>
            <w:tcW w:w="1617" w:type="dxa"/>
            <w:tcPrChange w:id="841" w:author="Xhelo Aros" w:date="2018-09-10T03:17:00Z">
              <w:tcPr>
                <w:tcW w:w="1201" w:type="dxa"/>
              </w:tcPr>
            </w:tcPrChange>
          </w:tcPr>
          <w:p w14:paraId="59E1499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8C53B4B" w14:textId="77777777" w:rsidTr="00AC0811">
        <w:trPr>
          <w:trHeight w:val="197"/>
          <w:jc w:val="center"/>
          <w:trPrChange w:id="842"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43" w:author="Xhelo Aros" w:date="2018-09-10T03:17:00Z">
              <w:tcPr>
                <w:tcW w:w="5292" w:type="dxa"/>
              </w:tcPr>
            </w:tcPrChange>
          </w:tcPr>
          <w:p w14:paraId="0D4050D1" w14:textId="77777777" w:rsidR="00A86E9F" w:rsidRPr="00730130" w:rsidRDefault="00A86E9F" w:rsidP="00A86E9F">
            <w:pPr>
              <w:spacing w:line="259" w:lineRule="auto"/>
              <w:jc w:val="left"/>
              <w:rPr>
                <w:rFonts w:cs="Arial"/>
                <w:szCs w:val="24"/>
              </w:rPr>
            </w:pPr>
            <w:r w:rsidRPr="00730130">
              <w:rPr>
                <w:rFonts w:cs="Arial"/>
                <w:szCs w:val="24"/>
              </w:rPr>
              <w:t xml:space="preserve">XEP-0206: XMPP </w:t>
            </w:r>
            <w:proofErr w:type="spellStart"/>
            <w:r w:rsidRPr="00730130">
              <w:rPr>
                <w:rFonts w:cs="Arial"/>
                <w:szCs w:val="24"/>
              </w:rPr>
              <w:t>Over</w:t>
            </w:r>
            <w:proofErr w:type="spellEnd"/>
            <w:r w:rsidRPr="00730130">
              <w:rPr>
                <w:rFonts w:cs="Arial"/>
                <w:szCs w:val="24"/>
              </w:rPr>
              <w:t xml:space="preserve"> BOSH</w:t>
            </w:r>
          </w:p>
        </w:tc>
        <w:tc>
          <w:tcPr>
            <w:tcW w:w="1617" w:type="dxa"/>
            <w:tcPrChange w:id="844" w:author="Xhelo Aros" w:date="2018-09-10T03:17:00Z">
              <w:tcPr>
                <w:tcW w:w="1201" w:type="dxa"/>
              </w:tcPr>
            </w:tcPrChange>
          </w:tcPr>
          <w:p w14:paraId="77692BE0"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E246F45"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45"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46" w:author="Xhelo Aros" w:date="2018-09-10T03:17:00Z">
              <w:tcPr>
                <w:tcW w:w="5292" w:type="dxa"/>
              </w:tcPr>
            </w:tcPrChange>
          </w:tcPr>
          <w:p w14:paraId="61807D18"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XEP-0054: </w:t>
            </w:r>
            <w:proofErr w:type="spellStart"/>
            <w:r w:rsidRPr="00730130">
              <w:rPr>
                <w:rFonts w:cs="Arial"/>
                <w:szCs w:val="24"/>
              </w:rPr>
              <w:t>vcard-temp</w:t>
            </w:r>
            <w:proofErr w:type="spellEnd"/>
          </w:p>
        </w:tc>
        <w:tc>
          <w:tcPr>
            <w:tcW w:w="1617" w:type="dxa"/>
            <w:tcPrChange w:id="847" w:author="Xhelo Aros" w:date="2018-09-10T03:17:00Z">
              <w:tcPr>
                <w:tcW w:w="1201" w:type="dxa"/>
              </w:tcPr>
            </w:tcPrChange>
          </w:tcPr>
          <w:p w14:paraId="194BDB3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4CD4E299" w14:textId="77777777" w:rsidTr="00AC0811">
        <w:trPr>
          <w:trHeight w:val="197"/>
          <w:jc w:val="center"/>
          <w:trPrChange w:id="848"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49" w:author="Xhelo Aros" w:date="2018-09-10T03:17:00Z">
              <w:tcPr>
                <w:tcW w:w="5292" w:type="dxa"/>
              </w:tcPr>
            </w:tcPrChange>
          </w:tcPr>
          <w:p w14:paraId="26CD71B3" w14:textId="77777777" w:rsidR="00A86E9F" w:rsidRPr="00730130" w:rsidRDefault="00A86E9F" w:rsidP="00A86E9F">
            <w:pPr>
              <w:spacing w:line="259" w:lineRule="auto"/>
              <w:jc w:val="left"/>
              <w:rPr>
                <w:rFonts w:cs="Arial"/>
                <w:szCs w:val="24"/>
              </w:rPr>
            </w:pPr>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c>
          <w:tcPr>
            <w:tcW w:w="1617" w:type="dxa"/>
            <w:tcPrChange w:id="850" w:author="Xhelo Aros" w:date="2018-09-10T03:17:00Z">
              <w:tcPr>
                <w:tcW w:w="1201" w:type="dxa"/>
              </w:tcPr>
            </w:tcPrChange>
          </w:tcPr>
          <w:p w14:paraId="328FAC61"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D1BF086"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51"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52" w:author="Xhelo Aros" w:date="2018-09-10T03:17:00Z">
              <w:tcPr>
                <w:tcW w:w="5292" w:type="dxa"/>
              </w:tcPr>
            </w:tcPrChange>
          </w:tcPr>
          <w:p w14:paraId="1E05EDDD"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XEP-0045: Multi-</w:t>
            </w:r>
            <w:proofErr w:type="spellStart"/>
            <w:r w:rsidRPr="00730130">
              <w:rPr>
                <w:rFonts w:cs="Arial"/>
                <w:szCs w:val="24"/>
              </w:rPr>
              <w:t>User</w:t>
            </w:r>
            <w:proofErr w:type="spellEnd"/>
            <w:r w:rsidRPr="00730130">
              <w:rPr>
                <w:rFonts w:cs="Arial"/>
                <w:szCs w:val="24"/>
              </w:rPr>
              <w:t xml:space="preserve"> Chat</w:t>
            </w:r>
          </w:p>
        </w:tc>
        <w:tc>
          <w:tcPr>
            <w:tcW w:w="1617" w:type="dxa"/>
            <w:tcPrChange w:id="853" w:author="Xhelo Aros" w:date="2018-09-10T03:17:00Z">
              <w:tcPr>
                <w:tcW w:w="1201" w:type="dxa"/>
              </w:tcPr>
            </w:tcPrChange>
          </w:tcPr>
          <w:p w14:paraId="6482E87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0105876" w14:textId="77777777" w:rsidTr="00AC0811">
        <w:trPr>
          <w:trHeight w:val="197"/>
          <w:jc w:val="center"/>
          <w:trPrChange w:id="854"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55" w:author="Xhelo Aros" w:date="2018-09-10T03:17:00Z">
              <w:tcPr>
                <w:tcW w:w="5292" w:type="dxa"/>
              </w:tcPr>
            </w:tcPrChange>
          </w:tcPr>
          <w:p w14:paraId="03E7045F" w14:textId="77777777" w:rsidR="00A86E9F" w:rsidRPr="00730130" w:rsidRDefault="00A86E9F" w:rsidP="00A86E9F">
            <w:pPr>
              <w:spacing w:line="259" w:lineRule="auto"/>
              <w:jc w:val="left"/>
              <w:rPr>
                <w:rFonts w:cs="Arial"/>
                <w:szCs w:val="24"/>
              </w:rPr>
            </w:pPr>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w:t>
            </w:r>
          </w:p>
        </w:tc>
        <w:tc>
          <w:tcPr>
            <w:tcW w:w="1617" w:type="dxa"/>
            <w:tcPrChange w:id="856" w:author="Xhelo Aros" w:date="2018-09-10T03:17:00Z">
              <w:tcPr>
                <w:tcW w:w="1201" w:type="dxa"/>
              </w:tcPr>
            </w:tcPrChange>
          </w:tcPr>
          <w:p w14:paraId="509F731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Parcialmente</w:t>
            </w:r>
          </w:p>
        </w:tc>
      </w:tr>
    </w:tbl>
    <w:p w14:paraId="5E1E656E" w14:textId="618CD4C3" w:rsidR="00A86E9F" w:rsidRPr="00730130" w:rsidDel="00AC0811" w:rsidRDefault="00A86E9F" w:rsidP="00A86E9F">
      <w:pPr>
        <w:spacing w:after="136" w:line="265" w:lineRule="auto"/>
        <w:jc w:val="center"/>
        <w:rPr>
          <w:del w:id="857" w:author="Xhelo Aros" w:date="2018-09-10T03:17:00Z"/>
          <w:rFonts w:cs="Arial"/>
          <w:szCs w:val="24"/>
        </w:rPr>
      </w:pPr>
      <w:del w:id="858" w:author="Xhelo Aros" w:date="2018-09-10T03:17:00Z">
        <w:r w:rsidRPr="00730130" w:rsidDel="00AC0811">
          <w:rPr>
            <w:rFonts w:cs="Arial"/>
            <w:szCs w:val="24"/>
          </w:rPr>
          <w:delText>Table 3: Tabla: Openfire soporte avanzado</w:delText>
        </w:r>
      </w:del>
    </w:p>
    <w:p w14:paraId="4F262080" w14:textId="186B4A4C" w:rsidR="00A86E9F" w:rsidRDefault="00A86E9F" w:rsidP="00A86E9F">
      <w:pPr>
        <w:ind w:left="-15" w:firstLine="239"/>
        <w:rPr>
          <w:ins w:id="859" w:author="Xhelo Aros" w:date="2018-09-10T03:18:00Z"/>
          <w:rFonts w:cs="Arial"/>
          <w:szCs w:val="24"/>
        </w:rPr>
      </w:pPr>
      <w:r w:rsidRPr="00730130">
        <w:rPr>
          <w:rFonts w:cs="Arial"/>
          <w:szCs w:val="24"/>
        </w:rPr>
        <w:t xml:space="preserve">En la </w:t>
      </w:r>
      <w:ins w:id="860" w:author="Xhelo Aros" w:date="2018-09-10T03:20:00Z">
        <w:r w:rsidR="00AC0811">
          <w:rPr>
            <w:rFonts w:cs="Arial"/>
            <w:szCs w:val="24"/>
          </w:rPr>
          <w:fldChar w:fldCharType="begin"/>
        </w:r>
        <w:r w:rsidR="00AC0811">
          <w:rPr>
            <w:rFonts w:cs="Arial"/>
            <w:szCs w:val="24"/>
          </w:rPr>
          <w:instrText xml:space="preserve"> REF _Ref524312980 \h </w:instrText>
        </w:r>
      </w:ins>
      <w:r w:rsidR="00AC0811">
        <w:rPr>
          <w:rFonts w:cs="Arial"/>
          <w:szCs w:val="24"/>
        </w:rPr>
      </w:r>
      <w:r w:rsidR="00AC0811">
        <w:rPr>
          <w:rFonts w:cs="Arial"/>
          <w:szCs w:val="24"/>
        </w:rPr>
        <w:fldChar w:fldCharType="separate"/>
      </w:r>
      <w:ins w:id="861" w:author="Xhelo Aros" w:date="2018-09-10T03:20:00Z">
        <w:r w:rsidR="00AC0811">
          <w:t xml:space="preserve">Tabla </w:t>
        </w:r>
        <w:r w:rsidR="00AC0811">
          <w:rPr>
            <w:noProof/>
          </w:rPr>
          <w:t>22</w:t>
        </w:r>
        <w:r w:rsidR="00AC0811">
          <w:rPr>
            <w:rFonts w:cs="Arial"/>
            <w:szCs w:val="24"/>
          </w:rPr>
          <w:fldChar w:fldCharType="end"/>
        </w:r>
        <w:r w:rsidR="00AC0811">
          <w:rPr>
            <w:rFonts w:cs="Arial"/>
            <w:szCs w:val="24"/>
          </w:rPr>
          <w:t xml:space="preserve"> </w:t>
        </w:r>
      </w:ins>
      <w:del w:id="862" w:author="Xhelo Aros" w:date="2018-09-10T03:20:00Z">
        <w:r w:rsidRPr="00730130" w:rsidDel="00AC0811">
          <w:rPr>
            <w:rFonts w:cs="Arial"/>
            <w:szCs w:val="24"/>
          </w:rPr>
          <w:delText xml:space="preserve">Tabla 4 </w:delText>
        </w:r>
      </w:del>
      <w:r w:rsidRPr="00730130">
        <w:rPr>
          <w:rFonts w:cs="Arial"/>
          <w:szCs w:val="24"/>
        </w:rPr>
        <w:t>se listan los XEP</w:t>
      </w:r>
      <w:ins w:id="863" w:author="Xhelo Aros" w:date="2018-09-10T03:21:00Z">
        <w:r w:rsidR="00AC0811">
          <w:rPr>
            <w:rFonts w:cs="Arial"/>
            <w:szCs w:val="24"/>
          </w:rPr>
          <w:t>s</w:t>
        </w:r>
      </w:ins>
      <w:r w:rsidRPr="00730130">
        <w:rPr>
          <w:rFonts w:cs="Arial"/>
          <w:szCs w:val="24"/>
        </w:rPr>
        <w:t xml:space="preserve"> compatibles con Openfire. </w:t>
      </w:r>
      <w:ins w:id="864" w:author="Xhelo Aros" w:date="2018-09-10T03:21:00Z">
        <w:r w:rsidR="00AC0811">
          <w:rPr>
            <w:rFonts w:cs="Arial"/>
            <w:szCs w:val="24"/>
          </w:rPr>
          <w:t xml:space="preserve">Se omiten </w:t>
        </w:r>
      </w:ins>
      <w:del w:id="865" w:author="Xhelo Aros" w:date="2018-09-10T03:21:00Z">
        <w:r w:rsidRPr="00730130" w:rsidDel="00AC0811">
          <w:rPr>
            <w:rFonts w:cs="Arial"/>
            <w:szCs w:val="24"/>
          </w:rPr>
          <w:delText>L</w:delText>
        </w:r>
      </w:del>
      <w:ins w:id="866" w:author="Xhelo Aros" w:date="2018-09-10T03:21:00Z">
        <w:r w:rsidR="00AC0811">
          <w:rPr>
            <w:rFonts w:cs="Arial"/>
            <w:szCs w:val="24"/>
          </w:rPr>
          <w:t>l</w:t>
        </w:r>
      </w:ins>
      <w:r w:rsidRPr="00730130">
        <w:rPr>
          <w:rFonts w:cs="Arial"/>
          <w:szCs w:val="24"/>
        </w:rPr>
        <w:t>os XEP</w:t>
      </w:r>
      <w:ins w:id="867" w:author="Xhelo Aros" w:date="2018-09-10T03:21:00Z">
        <w:r w:rsidR="00AC0811">
          <w:rPr>
            <w:rFonts w:cs="Arial"/>
            <w:szCs w:val="24"/>
          </w:rPr>
          <w:t>s</w:t>
        </w:r>
      </w:ins>
      <w:r w:rsidRPr="00730130">
        <w:rPr>
          <w:rFonts w:cs="Arial"/>
          <w:szCs w:val="24"/>
        </w:rPr>
        <w:t xml:space="preserve"> que solo requieren soporte del lado del cliente</w:t>
      </w:r>
      <w:del w:id="868" w:author="Xhelo Aros" w:date="2018-09-10T03:21:00Z">
        <w:r w:rsidRPr="00730130" w:rsidDel="00AC0811">
          <w:rPr>
            <w:rFonts w:cs="Arial"/>
            <w:szCs w:val="24"/>
          </w:rPr>
          <w:delText xml:space="preserve"> se omiten</w:delText>
        </w:r>
      </w:del>
      <w:r w:rsidRPr="00730130">
        <w:rPr>
          <w:rFonts w:cs="Arial"/>
          <w:szCs w:val="24"/>
        </w:rPr>
        <w:t>.</w:t>
      </w:r>
    </w:p>
    <w:p w14:paraId="4A899305" w14:textId="2E49E331" w:rsidR="00AC0811" w:rsidRDefault="00AC0811">
      <w:pPr>
        <w:pStyle w:val="Descripcin"/>
        <w:keepNext/>
        <w:rPr>
          <w:ins w:id="869" w:author="Xhelo Aros" w:date="2018-09-10T03:19:00Z"/>
        </w:rPr>
        <w:pPrChange w:id="870" w:author="Xhelo Aros" w:date="2018-09-10T03:19:00Z">
          <w:pPr/>
        </w:pPrChange>
      </w:pPr>
      <w:bookmarkStart w:id="871" w:name="_Ref524312980"/>
      <w:ins w:id="872" w:author="Xhelo Aros" w:date="2018-09-10T03:19:00Z">
        <w:r>
          <w:t xml:space="preserve">Tabla </w:t>
        </w:r>
        <w:r>
          <w:fldChar w:fldCharType="begin"/>
        </w:r>
        <w:r>
          <w:instrText xml:space="preserve"> SEQ Tabla \* ARABIC </w:instrText>
        </w:r>
      </w:ins>
      <w:r>
        <w:fldChar w:fldCharType="separate"/>
      </w:r>
      <w:ins w:id="873" w:author="Xhelo Aros" w:date="2018-09-10T03:19:00Z">
        <w:r>
          <w:rPr>
            <w:noProof/>
          </w:rPr>
          <w:t>22</w:t>
        </w:r>
        <w:r>
          <w:fldChar w:fldCharType="end"/>
        </w:r>
        <w:bookmarkEnd w:id="871"/>
        <w:r>
          <w:t xml:space="preserve">: </w:t>
        </w:r>
        <w:r w:rsidRPr="00303658">
          <w:t>XEPs soportad</w:t>
        </w:r>
      </w:ins>
      <w:ins w:id="874" w:author="Xhelo Aros" w:date="2018-09-10T03:20:00Z">
        <w:r>
          <w:t>o</w:t>
        </w:r>
      </w:ins>
      <w:ins w:id="875" w:author="Xhelo Aros" w:date="2018-09-10T03:19:00Z">
        <w:r w:rsidRPr="00303658">
          <w:t>s por Openfire</w:t>
        </w:r>
        <w:r>
          <w:t>.</w:t>
        </w:r>
      </w:ins>
    </w:p>
    <w:tbl>
      <w:tblPr>
        <w:tblStyle w:val="Tablaconcuadrcula4-nfasis1"/>
        <w:tblW w:w="4435" w:type="dxa"/>
        <w:jc w:val="center"/>
        <w:tblLook w:val="04A0" w:firstRow="1" w:lastRow="0" w:firstColumn="1" w:lastColumn="0" w:noHBand="0" w:noVBand="1"/>
      </w:tblPr>
      <w:tblGrid>
        <w:gridCol w:w="4435"/>
      </w:tblGrid>
      <w:tr w:rsidR="00AC0811" w:rsidRPr="00730130" w14:paraId="0CE8BA00" w14:textId="77777777" w:rsidTr="006C476C">
        <w:trPr>
          <w:cnfStyle w:val="100000000000" w:firstRow="1" w:lastRow="0" w:firstColumn="0" w:lastColumn="0" w:oddVBand="0" w:evenVBand="0" w:oddHBand="0"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F20CFB" w14:textId="77777777" w:rsidR="00AC0811" w:rsidRPr="00730130" w:rsidRDefault="00AC0811" w:rsidP="006C476C">
            <w:pPr>
              <w:spacing w:line="259" w:lineRule="auto"/>
              <w:jc w:val="left"/>
              <w:rPr>
                <w:ins w:id="876" w:author="Xhelo Aros" w:date="2018-09-10T03:18:00Z"/>
                <w:rFonts w:cs="Arial"/>
                <w:szCs w:val="24"/>
              </w:rPr>
            </w:pPr>
            <w:ins w:id="877" w:author="Xhelo Aros" w:date="2018-09-10T03:18:00Z">
              <w:r w:rsidRPr="00730130">
                <w:rPr>
                  <w:rFonts w:cs="Arial"/>
                  <w:b w:val="0"/>
                  <w:szCs w:val="24"/>
                </w:rPr>
                <w:t>Especificación</w:t>
              </w:r>
            </w:ins>
          </w:p>
        </w:tc>
      </w:tr>
      <w:tr w:rsidR="00AC0811" w:rsidRPr="00730130" w14:paraId="0C09831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7344A0C" w14:textId="77777777" w:rsidR="00AC0811" w:rsidRPr="00730130" w:rsidRDefault="00AC0811" w:rsidP="006C476C">
            <w:pPr>
              <w:spacing w:line="259" w:lineRule="auto"/>
              <w:jc w:val="left"/>
              <w:rPr>
                <w:ins w:id="878" w:author="Xhelo Aros" w:date="2018-09-10T03:18:00Z"/>
                <w:rFonts w:cs="Arial"/>
                <w:szCs w:val="24"/>
              </w:rPr>
            </w:pPr>
            <w:ins w:id="879" w:author="Xhelo Aros" w:date="2018-09-10T03:18:00Z">
              <w:r w:rsidRPr="00730130">
                <w:rPr>
                  <w:rFonts w:cs="Arial"/>
                  <w:szCs w:val="24"/>
                </w:rPr>
                <w:t xml:space="preserve">XEP-0004: Data </w:t>
              </w:r>
              <w:proofErr w:type="spellStart"/>
              <w:r w:rsidRPr="00730130">
                <w:rPr>
                  <w:rFonts w:cs="Arial"/>
                  <w:szCs w:val="24"/>
                </w:rPr>
                <w:t>Forms</w:t>
              </w:r>
              <w:proofErr w:type="spellEnd"/>
            </w:ins>
          </w:p>
        </w:tc>
      </w:tr>
      <w:tr w:rsidR="00AC0811" w:rsidRPr="00730130" w14:paraId="2537035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3F766FE" w14:textId="77777777" w:rsidR="00AC0811" w:rsidRPr="00730130" w:rsidRDefault="00AC0811" w:rsidP="006C476C">
            <w:pPr>
              <w:spacing w:line="259" w:lineRule="auto"/>
              <w:jc w:val="left"/>
              <w:rPr>
                <w:ins w:id="880" w:author="Xhelo Aros" w:date="2018-09-10T03:18:00Z"/>
                <w:rFonts w:cs="Arial"/>
                <w:szCs w:val="24"/>
              </w:rPr>
            </w:pPr>
            <w:ins w:id="881" w:author="Xhelo Aros" w:date="2018-09-10T03:18:00Z">
              <w:r w:rsidRPr="00730130">
                <w:rPr>
                  <w:rFonts w:cs="Arial"/>
                  <w:szCs w:val="24"/>
                </w:rPr>
                <w:t xml:space="preserve">XEP-0012: </w:t>
              </w:r>
              <w:proofErr w:type="spellStart"/>
              <w:r w:rsidRPr="00730130">
                <w:rPr>
                  <w:rFonts w:cs="Arial"/>
                  <w:szCs w:val="24"/>
                </w:rPr>
                <w:t>Last</w:t>
              </w:r>
              <w:proofErr w:type="spellEnd"/>
              <w:r w:rsidRPr="00730130">
                <w:rPr>
                  <w:rFonts w:cs="Arial"/>
                  <w:szCs w:val="24"/>
                </w:rPr>
                <w:t xml:space="preserve"> </w:t>
              </w:r>
              <w:proofErr w:type="spellStart"/>
              <w:r w:rsidRPr="00730130">
                <w:rPr>
                  <w:rFonts w:cs="Arial"/>
                  <w:szCs w:val="24"/>
                </w:rPr>
                <w:t>Activity</w:t>
              </w:r>
              <w:proofErr w:type="spellEnd"/>
            </w:ins>
          </w:p>
        </w:tc>
      </w:tr>
      <w:tr w:rsidR="00AC0811" w:rsidRPr="00730130" w14:paraId="6F0FD03E"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A886ECF" w14:textId="77777777" w:rsidR="00AC0811" w:rsidRPr="00730130" w:rsidRDefault="00AC0811" w:rsidP="006C476C">
            <w:pPr>
              <w:spacing w:line="259" w:lineRule="auto"/>
              <w:jc w:val="left"/>
              <w:rPr>
                <w:ins w:id="882" w:author="Xhelo Aros" w:date="2018-09-10T03:18:00Z"/>
                <w:rFonts w:cs="Arial"/>
                <w:szCs w:val="24"/>
              </w:rPr>
            </w:pPr>
            <w:ins w:id="883" w:author="Xhelo Aros" w:date="2018-09-10T03:18:00Z">
              <w:r w:rsidRPr="00730130">
                <w:rPr>
                  <w:rFonts w:cs="Arial"/>
                  <w:szCs w:val="24"/>
                </w:rPr>
                <w:t xml:space="preserve">XEP-0013: Flexible Offline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Retrieval</w:t>
              </w:r>
              <w:proofErr w:type="spellEnd"/>
            </w:ins>
          </w:p>
        </w:tc>
      </w:tr>
      <w:tr w:rsidR="00AC0811" w:rsidRPr="00730130" w14:paraId="4C66BADF"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CB4BA95" w14:textId="77777777" w:rsidR="00AC0811" w:rsidRPr="00730130" w:rsidRDefault="00AC0811" w:rsidP="006C476C">
            <w:pPr>
              <w:spacing w:line="259" w:lineRule="auto"/>
              <w:jc w:val="left"/>
              <w:rPr>
                <w:ins w:id="884" w:author="Xhelo Aros" w:date="2018-09-10T03:18:00Z"/>
                <w:rFonts w:cs="Arial"/>
                <w:szCs w:val="24"/>
              </w:rPr>
            </w:pPr>
            <w:ins w:id="885" w:author="Xhelo Aros" w:date="2018-09-10T03:18:00Z">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ins>
          </w:p>
        </w:tc>
      </w:tr>
      <w:tr w:rsidR="00AC0811" w:rsidRPr="00730130" w14:paraId="758F3E0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1BE790" w14:textId="77777777" w:rsidR="00AC0811" w:rsidRPr="00730130" w:rsidRDefault="00AC0811" w:rsidP="006C476C">
            <w:pPr>
              <w:spacing w:line="259" w:lineRule="auto"/>
              <w:jc w:val="left"/>
              <w:rPr>
                <w:ins w:id="886" w:author="Xhelo Aros" w:date="2018-09-10T03:18:00Z"/>
                <w:rFonts w:cs="Arial"/>
                <w:szCs w:val="24"/>
              </w:rPr>
            </w:pPr>
            <w:ins w:id="887" w:author="Xhelo Aros" w:date="2018-09-10T03:18:00Z">
              <w:r w:rsidRPr="00730130">
                <w:rPr>
                  <w:rFonts w:cs="Arial"/>
                  <w:szCs w:val="24"/>
                </w:rPr>
                <w:t xml:space="preserve">XEP-0033: Extended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Addressing</w:t>
              </w:r>
              <w:proofErr w:type="spellEnd"/>
            </w:ins>
          </w:p>
        </w:tc>
      </w:tr>
      <w:tr w:rsidR="00AC0811" w:rsidRPr="00730130" w14:paraId="4FBA9B1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34B6DA9" w14:textId="77777777" w:rsidR="00AC0811" w:rsidRPr="00730130" w:rsidRDefault="00AC0811" w:rsidP="006C476C">
            <w:pPr>
              <w:spacing w:line="259" w:lineRule="auto"/>
              <w:jc w:val="left"/>
              <w:rPr>
                <w:ins w:id="888" w:author="Xhelo Aros" w:date="2018-09-10T03:18:00Z"/>
                <w:rFonts w:cs="Arial"/>
                <w:szCs w:val="24"/>
              </w:rPr>
            </w:pPr>
            <w:ins w:id="889" w:author="Xhelo Aros" w:date="2018-09-10T03:18:00Z">
              <w:r w:rsidRPr="00730130">
                <w:rPr>
                  <w:rFonts w:cs="Arial"/>
                  <w:szCs w:val="24"/>
                </w:rPr>
                <w:t xml:space="preserve">XEP-0049: </w:t>
              </w:r>
              <w:proofErr w:type="spellStart"/>
              <w:r w:rsidRPr="00730130">
                <w:rPr>
                  <w:rFonts w:cs="Arial"/>
                  <w:szCs w:val="24"/>
                </w:rPr>
                <w:t>Private</w:t>
              </w:r>
              <w:proofErr w:type="spellEnd"/>
              <w:r w:rsidRPr="00730130">
                <w:rPr>
                  <w:rFonts w:cs="Arial"/>
                  <w:szCs w:val="24"/>
                </w:rPr>
                <w:t xml:space="preserve"> XML Storage</w:t>
              </w:r>
            </w:ins>
          </w:p>
        </w:tc>
      </w:tr>
      <w:tr w:rsidR="00AC0811" w:rsidRPr="00730130" w14:paraId="482A3CF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DC07F6" w14:textId="77777777" w:rsidR="00AC0811" w:rsidRPr="00730130" w:rsidRDefault="00AC0811" w:rsidP="006C476C">
            <w:pPr>
              <w:spacing w:line="259" w:lineRule="auto"/>
              <w:jc w:val="left"/>
              <w:rPr>
                <w:ins w:id="890" w:author="Xhelo Aros" w:date="2018-09-10T03:18:00Z"/>
                <w:rFonts w:cs="Arial"/>
                <w:szCs w:val="24"/>
              </w:rPr>
            </w:pPr>
            <w:ins w:id="891" w:author="Xhelo Aros" w:date="2018-09-10T03:18:00Z">
              <w:r w:rsidRPr="00730130">
                <w:rPr>
                  <w:rFonts w:cs="Arial"/>
                  <w:szCs w:val="24"/>
                </w:rPr>
                <w:t xml:space="preserve">XEP-0050: Ad-Hoc </w:t>
              </w:r>
              <w:proofErr w:type="spellStart"/>
              <w:r w:rsidRPr="00730130">
                <w:rPr>
                  <w:rFonts w:cs="Arial"/>
                  <w:szCs w:val="24"/>
                </w:rPr>
                <w:t>Commands</w:t>
              </w:r>
              <w:proofErr w:type="spellEnd"/>
            </w:ins>
          </w:p>
        </w:tc>
      </w:tr>
      <w:tr w:rsidR="00AC0811" w:rsidRPr="00730130" w14:paraId="792DB52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77185FB" w14:textId="77777777" w:rsidR="00AC0811" w:rsidRPr="00730130" w:rsidRDefault="00AC0811" w:rsidP="006C476C">
            <w:pPr>
              <w:spacing w:line="259" w:lineRule="auto"/>
              <w:jc w:val="left"/>
              <w:rPr>
                <w:ins w:id="892" w:author="Xhelo Aros" w:date="2018-09-10T03:18:00Z"/>
                <w:rFonts w:cs="Arial"/>
                <w:szCs w:val="24"/>
              </w:rPr>
            </w:pPr>
            <w:ins w:id="893" w:author="Xhelo Aros" w:date="2018-09-10T03:18:00Z">
              <w:r w:rsidRPr="00730130">
                <w:rPr>
                  <w:rFonts w:cs="Arial"/>
                  <w:szCs w:val="24"/>
                </w:rPr>
                <w:t xml:space="preserve">XEP-0054: </w:t>
              </w:r>
              <w:proofErr w:type="spellStart"/>
              <w:r w:rsidRPr="00730130">
                <w:rPr>
                  <w:rFonts w:cs="Arial"/>
                  <w:szCs w:val="24"/>
                </w:rPr>
                <w:t>vcard-temp</w:t>
              </w:r>
              <w:proofErr w:type="spellEnd"/>
            </w:ins>
          </w:p>
        </w:tc>
      </w:tr>
      <w:tr w:rsidR="00AC0811" w:rsidRPr="00730130" w14:paraId="149CCB4A"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98B0070" w14:textId="77777777" w:rsidR="00AC0811" w:rsidRPr="00730130" w:rsidRDefault="00AC0811" w:rsidP="006C476C">
            <w:pPr>
              <w:spacing w:line="259" w:lineRule="auto"/>
              <w:jc w:val="left"/>
              <w:rPr>
                <w:ins w:id="894" w:author="Xhelo Aros" w:date="2018-09-10T03:18:00Z"/>
                <w:rFonts w:cs="Arial"/>
                <w:szCs w:val="24"/>
              </w:rPr>
            </w:pPr>
            <w:ins w:id="895" w:author="Xhelo Aros" w:date="2018-09-10T03:18:00Z">
              <w:r w:rsidRPr="00730130">
                <w:rPr>
                  <w:rFonts w:cs="Arial"/>
                  <w:szCs w:val="24"/>
                </w:rPr>
                <w:t xml:space="preserve">XEP-0055: Jabber </w:t>
              </w:r>
              <w:proofErr w:type="spellStart"/>
              <w:r w:rsidRPr="00730130">
                <w:rPr>
                  <w:rFonts w:cs="Arial"/>
                  <w:szCs w:val="24"/>
                </w:rPr>
                <w:t>Search</w:t>
              </w:r>
              <w:proofErr w:type="spellEnd"/>
            </w:ins>
          </w:p>
        </w:tc>
      </w:tr>
      <w:tr w:rsidR="00AC0811" w:rsidRPr="00730130" w14:paraId="6427D864"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2FA05C" w14:textId="77777777" w:rsidR="00AC0811" w:rsidRPr="00730130" w:rsidRDefault="00AC0811" w:rsidP="006C476C">
            <w:pPr>
              <w:spacing w:line="259" w:lineRule="auto"/>
              <w:jc w:val="left"/>
              <w:rPr>
                <w:ins w:id="896" w:author="Xhelo Aros" w:date="2018-09-10T03:18:00Z"/>
                <w:rFonts w:cs="Arial"/>
                <w:szCs w:val="24"/>
              </w:rPr>
            </w:pPr>
            <w:ins w:id="897" w:author="Xhelo Aros" w:date="2018-09-10T03:18:00Z">
              <w:r w:rsidRPr="00730130">
                <w:rPr>
                  <w:rFonts w:cs="Arial"/>
                  <w:szCs w:val="24"/>
                </w:rPr>
                <w:lastRenderedPageBreak/>
                <w:t xml:space="preserve">XEP-0059: </w:t>
              </w:r>
              <w:proofErr w:type="spellStart"/>
              <w:r w:rsidRPr="00730130">
                <w:rPr>
                  <w:rFonts w:cs="Arial"/>
                  <w:szCs w:val="24"/>
                </w:rPr>
                <w:t>Result</w:t>
              </w:r>
              <w:proofErr w:type="spellEnd"/>
              <w:r w:rsidRPr="00730130">
                <w:rPr>
                  <w:rFonts w:cs="Arial"/>
                  <w:szCs w:val="24"/>
                </w:rPr>
                <w:t xml:space="preserve"> Set Management</w:t>
              </w:r>
            </w:ins>
          </w:p>
        </w:tc>
      </w:tr>
      <w:tr w:rsidR="00AC0811" w:rsidRPr="00730130" w14:paraId="4BC2F8A5"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7A54E8A" w14:textId="77777777" w:rsidR="00AC0811" w:rsidRPr="00730130" w:rsidRDefault="00AC0811" w:rsidP="006C476C">
            <w:pPr>
              <w:spacing w:line="259" w:lineRule="auto"/>
              <w:jc w:val="left"/>
              <w:rPr>
                <w:ins w:id="898" w:author="Xhelo Aros" w:date="2018-09-10T03:18:00Z"/>
                <w:rFonts w:cs="Arial"/>
                <w:szCs w:val="24"/>
              </w:rPr>
            </w:pPr>
            <w:ins w:id="899" w:author="Xhelo Aros" w:date="2018-09-10T03:18:00Z">
              <w:r w:rsidRPr="00730130">
                <w:rPr>
                  <w:rFonts w:cs="Arial"/>
                  <w:szCs w:val="24"/>
                </w:rPr>
                <w:t xml:space="preserve">XEP-0060: </w:t>
              </w:r>
              <w:proofErr w:type="spellStart"/>
              <w:r w:rsidRPr="00730130">
                <w:rPr>
                  <w:rFonts w:cs="Arial"/>
                  <w:szCs w:val="24"/>
                </w:rPr>
                <w:t>Publish</w:t>
              </w:r>
              <w:proofErr w:type="spellEnd"/>
              <w:r w:rsidRPr="00730130">
                <w:rPr>
                  <w:rFonts w:cs="Arial"/>
                  <w:szCs w:val="24"/>
                </w:rPr>
                <w:t>-Subscribe</w:t>
              </w:r>
            </w:ins>
          </w:p>
        </w:tc>
      </w:tr>
      <w:tr w:rsidR="00AC0811" w:rsidRPr="00730130" w14:paraId="0367EB75"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1C9BD18" w14:textId="77777777" w:rsidR="00AC0811" w:rsidRPr="00730130" w:rsidRDefault="00AC0811" w:rsidP="006C476C">
            <w:pPr>
              <w:spacing w:line="259" w:lineRule="auto"/>
              <w:jc w:val="left"/>
              <w:rPr>
                <w:ins w:id="900" w:author="Xhelo Aros" w:date="2018-09-10T03:18:00Z"/>
                <w:rFonts w:cs="Arial"/>
                <w:szCs w:val="24"/>
              </w:rPr>
            </w:pPr>
            <w:ins w:id="901" w:author="Xhelo Aros" w:date="2018-09-10T03:18:00Z">
              <w:r w:rsidRPr="00730130">
                <w:rPr>
                  <w:rFonts w:cs="Arial"/>
                  <w:szCs w:val="24"/>
                </w:rPr>
                <w:t xml:space="preserve">XEP-0065: SOCKS5 </w:t>
              </w:r>
              <w:proofErr w:type="spellStart"/>
              <w:r w:rsidRPr="00730130">
                <w:rPr>
                  <w:rFonts w:cs="Arial"/>
                  <w:szCs w:val="24"/>
                </w:rPr>
                <w:t>Bytestreams</w:t>
              </w:r>
              <w:proofErr w:type="spellEnd"/>
            </w:ins>
          </w:p>
        </w:tc>
      </w:tr>
      <w:tr w:rsidR="00AC0811" w:rsidRPr="00730130" w14:paraId="2D06355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C0A1A6" w14:textId="77777777" w:rsidR="00AC0811" w:rsidRPr="00730130" w:rsidRDefault="00AC0811" w:rsidP="006C476C">
            <w:pPr>
              <w:spacing w:line="259" w:lineRule="auto"/>
              <w:jc w:val="left"/>
              <w:rPr>
                <w:ins w:id="902" w:author="Xhelo Aros" w:date="2018-09-10T03:18:00Z"/>
                <w:rFonts w:cs="Arial"/>
                <w:szCs w:val="24"/>
              </w:rPr>
            </w:pPr>
            <w:ins w:id="903" w:author="Xhelo Aros" w:date="2018-09-10T03:18:00Z">
              <w:r w:rsidRPr="00730130">
                <w:rPr>
                  <w:rFonts w:cs="Arial"/>
                  <w:szCs w:val="24"/>
                </w:rPr>
                <w:t xml:space="preserve">XEP-0077: In-Band </w:t>
              </w:r>
              <w:proofErr w:type="spellStart"/>
              <w:r w:rsidRPr="00730130">
                <w:rPr>
                  <w:rFonts w:cs="Arial"/>
                  <w:szCs w:val="24"/>
                </w:rPr>
                <w:t>Registration</w:t>
              </w:r>
              <w:proofErr w:type="spellEnd"/>
            </w:ins>
          </w:p>
        </w:tc>
      </w:tr>
      <w:tr w:rsidR="00AC0811" w:rsidRPr="00730130" w14:paraId="4D6D3C8C"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2395B37" w14:textId="77777777" w:rsidR="00AC0811" w:rsidRPr="00730130" w:rsidRDefault="00AC0811" w:rsidP="006C476C">
            <w:pPr>
              <w:spacing w:line="259" w:lineRule="auto"/>
              <w:jc w:val="left"/>
              <w:rPr>
                <w:ins w:id="904" w:author="Xhelo Aros" w:date="2018-09-10T03:18:00Z"/>
                <w:rFonts w:cs="Arial"/>
                <w:szCs w:val="24"/>
              </w:rPr>
            </w:pPr>
            <w:ins w:id="905" w:author="Xhelo Aros" w:date="2018-09-10T03:18:00Z">
              <w:r w:rsidRPr="00730130">
                <w:rPr>
                  <w:rFonts w:cs="Arial"/>
                  <w:szCs w:val="24"/>
                </w:rPr>
                <w:t xml:space="preserve">XEP-0078: Non-SASL </w:t>
              </w:r>
              <w:proofErr w:type="spellStart"/>
              <w:r w:rsidRPr="00730130">
                <w:rPr>
                  <w:rFonts w:cs="Arial"/>
                  <w:szCs w:val="24"/>
                </w:rPr>
                <w:t>Authentication</w:t>
              </w:r>
              <w:proofErr w:type="spellEnd"/>
            </w:ins>
          </w:p>
        </w:tc>
      </w:tr>
      <w:tr w:rsidR="00AC0811" w:rsidRPr="00730130" w14:paraId="32A306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2B8B274" w14:textId="77777777" w:rsidR="00AC0811" w:rsidRPr="00730130" w:rsidRDefault="00AC0811" w:rsidP="006C476C">
            <w:pPr>
              <w:spacing w:line="259" w:lineRule="auto"/>
              <w:jc w:val="left"/>
              <w:rPr>
                <w:ins w:id="906" w:author="Xhelo Aros" w:date="2018-09-10T03:18:00Z"/>
                <w:rFonts w:cs="Arial"/>
                <w:szCs w:val="24"/>
              </w:rPr>
            </w:pPr>
            <w:ins w:id="907" w:author="Xhelo Aros" w:date="2018-09-10T03:18:00Z">
              <w:r w:rsidRPr="00730130">
                <w:rPr>
                  <w:rFonts w:cs="Arial"/>
                  <w:szCs w:val="24"/>
                </w:rPr>
                <w:t xml:space="preserve">XEP-0082: XMPP Date and Time </w:t>
              </w:r>
              <w:proofErr w:type="spellStart"/>
              <w:r w:rsidRPr="00730130">
                <w:rPr>
                  <w:rFonts w:cs="Arial"/>
                  <w:szCs w:val="24"/>
                </w:rPr>
                <w:t>Profiles</w:t>
              </w:r>
              <w:proofErr w:type="spellEnd"/>
            </w:ins>
          </w:p>
        </w:tc>
      </w:tr>
      <w:tr w:rsidR="00AC0811" w:rsidRPr="00730130" w14:paraId="3686570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32BE894" w14:textId="77777777" w:rsidR="00AC0811" w:rsidRPr="00730130" w:rsidRDefault="00AC0811" w:rsidP="006C476C">
            <w:pPr>
              <w:spacing w:line="259" w:lineRule="auto"/>
              <w:jc w:val="left"/>
              <w:rPr>
                <w:ins w:id="908" w:author="Xhelo Aros" w:date="2018-09-10T03:18:00Z"/>
                <w:rFonts w:cs="Arial"/>
                <w:szCs w:val="24"/>
              </w:rPr>
            </w:pPr>
            <w:ins w:id="909" w:author="Xhelo Aros" w:date="2018-09-10T03:18:00Z">
              <w:r w:rsidRPr="00730130">
                <w:rPr>
                  <w:rFonts w:cs="Arial"/>
                  <w:szCs w:val="24"/>
                </w:rPr>
                <w:t xml:space="preserve">XEP-0086: Error </w:t>
              </w:r>
              <w:proofErr w:type="spellStart"/>
              <w:r w:rsidRPr="00730130">
                <w:rPr>
                  <w:rFonts w:cs="Arial"/>
                  <w:szCs w:val="24"/>
                </w:rPr>
                <w:t>Condition</w:t>
              </w:r>
              <w:proofErr w:type="spellEnd"/>
              <w:r w:rsidRPr="00730130">
                <w:rPr>
                  <w:rFonts w:cs="Arial"/>
                  <w:szCs w:val="24"/>
                </w:rPr>
                <w:t xml:space="preserve"> </w:t>
              </w:r>
              <w:proofErr w:type="spellStart"/>
              <w:r w:rsidRPr="00730130">
                <w:rPr>
                  <w:rFonts w:cs="Arial"/>
                  <w:szCs w:val="24"/>
                </w:rPr>
                <w:t>Mappings</w:t>
              </w:r>
              <w:proofErr w:type="spellEnd"/>
            </w:ins>
          </w:p>
        </w:tc>
      </w:tr>
      <w:tr w:rsidR="00AC0811" w:rsidRPr="00730130" w14:paraId="5EEE6FBF"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AC5522D" w14:textId="77777777" w:rsidR="00AC0811" w:rsidRPr="00730130" w:rsidRDefault="00AC0811" w:rsidP="006C476C">
            <w:pPr>
              <w:spacing w:line="259" w:lineRule="auto"/>
              <w:jc w:val="left"/>
              <w:rPr>
                <w:ins w:id="910" w:author="Xhelo Aros" w:date="2018-09-10T03:18:00Z"/>
                <w:rFonts w:cs="Arial"/>
                <w:szCs w:val="24"/>
              </w:rPr>
            </w:pPr>
            <w:ins w:id="911" w:author="Xhelo Aros" w:date="2018-09-10T03:18:00Z">
              <w:r w:rsidRPr="00730130">
                <w:rPr>
                  <w:rFonts w:cs="Arial"/>
                  <w:szCs w:val="24"/>
                </w:rPr>
                <w:t xml:space="preserve">XEP-0092: Software </w:t>
              </w:r>
              <w:proofErr w:type="spellStart"/>
              <w:r w:rsidRPr="00730130">
                <w:rPr>
                  <w:rFonts w:cs="Arial"/>
                  <w:szCs w:val="24"/>
                </w:rPr>
                <w:t>Version</w:t>
              </w:r>
              <w:proofErr w:type="spellEnd"/>
            </w:ins>
          </w:p>
        </w:tc>
      </w:tr>
      <w:tr w:rsidR="00AC0811" w:rsidRPr="00730130" w14:paraId="0715F2C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41E5B3" w14:textId="77777777" w:rsidR="00AC0811" w:rsidRPr="00730130" w:rsidRDefault="00AC0811" w:rsidP="006C476C">
            <w:pPr>
              <w:spacing w:line="259" w:lineRule="auto"/>
              <w:jc w:val="left"/>
              <w:rPr>
                <w:ins w:id="912" w:author="Xhelo Aros" w:date="2018-09-10T03:18:00Z"/>
                <w:rFonts w:cs="Arial"/>
                <w:szCs w:val="24"/>
              </w:rPr>
            </w:pPr>
            <w:ins w:id="913" w:author="Xhelo Aros" w:date="2018-09-10T03:18:00Z">
              <w:r w:rsidRPr="00730130">
                <w:rPr>
                  <w:rFonts w:cs="Arial"/>
                  <w:szCs w:val="24"/>
                </w:rPr>
                <w:t>XEP-0096: File Transfer</w:t>
              </w:r>
            </w:ins>
          </w:p>
        </w:tc>
      </w:tr>
      <w:tr w:rsidR="00AC0811" w:rsidRPr="00730130" w14:paraId="1831CD6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00F5B63" w14:textId="77777777" w:rsidR="00AC0811" w:rsidRPr="00730130" w:rsidRDefault="00AC0811" w:rsidP="006C476C">
            <w:pPr>
              <w:spacing w:line="259" w:lineRule="auto"/>
              <w:jc w:val="left"/>
              <w:rPr>
                <w:ins w:id="914" w:author="Xhelo Aros" w:date="2018-09-10T03:18:00Z"/>
                <w:rFonts w:cs="Arial"/>
                <w:szCs w:val="24"/>
              </w:rPr>
            </w:pPr>
            <w:ins w:id="915" w:author="Xhelo Aros" w:date="2018-09-10T03:18:00Z">
              <w:r w:rsidRPr="00730130">
                <w:rPr>
                  <w:rFonts w:cs="Arial"/>
                  <w:szCs w:val="24"/>
                </w:rPr>
                <w:t xml:space="preserve">XEP-0106: JID </w:t>
              </w:r>
              <w:proofErr w:type="spellStart"/>
              <w:r w:rsidRPr="00730130">
                <w:rPr>
                  <w:rFonts w:cs="Arial"/>
                  <w:szCs w:val="24"/>
                </w:rPr>
                <w:t>Escaping</w:t>
              </w:r>
              <w:proofErr w:type="spellEnd"/>
            </w:ins>
          </w:p>
        </w:tc>
      </w:tr>
      <w:tr w:rsidR="00AC0811" w:rsidRPr="00730130" w14:paraId="701BDB0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9A23D70" w14:textId="77777777" w:rsidR="00AC0811" w:rsidRPr="00730130" w:rsidRDefault="00AC0811" w:rsidP="006C476C">
            <w:pPr>
              <w:spacing w:line="259" w:lineRule="auto"/>
              <w:jc w:val="left"/>
              <w:rPr>
                <w:ins w:id="916" w:author="Xhelo Aros" w:date="2018-09-10T03:18:00Z"/>
                <w:rFonts w:cs="Arial"/>
                <w:szCs w:val="24"/>
              </w:rPr>
            </w:pPr>
            <w:ins w:id="917" w:author="Xhelo Aros" w:date="2018-09-10T03:18:00Z">
              <w:r w:rsidRPr="00730130">
                <w:rPr>
                  <w:rFonts w:cs="Arial"/>
                  <w:szCs w:val="24"/>
                </w:rPr>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ins>
          </w:p>
        </w:tc>
      </w:tr>
      <w:tr w:rsidR="00AC0811" w:rsidRPr="00730130" w14:paraId="0892A451"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7AED0F1" w14:textId="77777777" w:rsidR="00AC0811" w:rsidRPr="00730130" w:rsidRDefault="00AC0811" w:rsidP="006C476C">
            <w:pPr>
              <w:spacing w:line="259" w:lineRule="auto"/>
              <w:jc w:val="left"/>
              <w:rPr>
                <w:ins w:id="918" w:author="Xhelo Aros" w:date="2018-09-10T03:18:00Z"/>
                <w:rFonts w:cs="Arial"/>
                <w:szCs w:val="24"/>
              </w:rPr>
            </w:pPr>
            <w:ins w:id="919" w:author="Xhelo Aros" w:date="2018-09-10T03:18:00Z">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ins>
          </w:p>
        </w:tc>
      </w:tr>
      <w:tr w:rsidR="00AC0811" w:rsidRPr="00730130" w14:paraId="7CA0380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B66727" w14:textId="77777777" w:rsidR="00AC0811" w:rsidRPr="00730130" w:rsidRDefault="00AC0811" w:rsidP="006C476C">
            <w:pPr>
              <w:spacing w:line="259" w:lineRule="auto"/>
              <w:jc w:val="left"/>
              <w:rPr>
                <w:ins w:id="920" w:author="Xhelo Aros" w:date="2018-09-10T03:18:00Z"/>
                <w:rFonts w:cs="Arial"/>
                <w:szCs w:val="24"/>
              </w:rPr>
            </w:pPr>
            <w:ins w:id="921" w:author="Xhelo Aros" w:date="2018-09-10T03:18:00Z">
              <w:r w:rsidRPr="00730130">
                <w:rPr>
                  <w:rFonts w:cs="Arial"/>
                  <w:szCs w:val="24"/>
                </w:rPr>
                <w:t xml:space="preserve">XEP-0124: HTTP </w:t>
              </w:r>
              <w:proofErr w:type="spellStart"/>
              <w:r w:rsidRPr="00730130">
                <w:rPr>
                  <w:rFonts w:cs="Arial"/>
                  <w:szCs w:val="24"/>
                </w:rPr>
                <w:t>Binding</w:t>
              </w:r>
              <w:proofErr w:type="spellEnd"/>
            </w:ins>
          </w:p>
        </w:tc>
      </w:tr>
      <w:tr w:rsidR="00AC0811" w:rsidRPr="00730130" w14:paraId="14BF20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99358B7" w14:textId="77777777" w:rsidR="00AC0811" w:rsidRPr="00730130" w:rsidRDefault="00AC0811" w:rsidP="006C476C">
            <w:pPr>
              <w:spacing w:line="259" w:lineRule="auto"/>
              <w:jc w:val="left"/>
              <w:rPr>
                <w:ins w:id="922" w:author="Xhelo Aros" w:date="2018-09-10T03:18:00Z"/>
                <w:rFonts w:cs="Arial"/>
                <w:szCs w:val="24"/>
              </w:rPr>
            </w:pPr>
            <w:ins w:id="923" w:author="Xhelo Aros" w:date="2018-09-10T03:18:00Z">
              <w:r w:rsidRPr="00730130">
                <w:rPr>
                  <w:rFonts w:cs="Arial"/>
                  <w:szCs w:val="24"/>
                </w:rPr>
                <w:t xml:space="preserve">XEP-0126: </w:t>
              </w:r>
              <w:proofErr w:type="spellStart"/>
              <w:r w:rsidRPr="00730130">
                <w:rPr>
                  <w:rFonts w:cs="Arial"/>
                  <w:szCs w:val="24"/>
                </w:rPr>
                <w:t>Invisibility</w:t>
              </w:r>
              <w:proofErr w:type="spellEnd"/>
            </w:ins>
          </w:p>
        </w:tc>
      </w:tr>
      <w:tr w:rsidR="00AC0811" w:rsidRPr="00730130" w14:paraId="630DE96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033D55B6" w14:textId="77777777" w:rsidR="00AC0811" w:rsidRPr="00730130" w:rsidRDefault="00AC0811" w:rsidP="006C476C">
            <w:pPr>
              <w:spacing w:line="259" w:lineRule="auto"/>
              <w:jc w:val="left"/>
              <w:rPr>
                <w:ins w:id="924" w:author="Xhelo Aros" w:date="2018-09-10T03:18:00Z"/>
                <w:rFonts w:cs="Arial"/>
                <w:szCs w:val="24"/>
              </w:rPr>
            </w:pPr>
            <w:ins w:id="925" w:author="Xhelo Aros" w:date="2018-09-10T03:18:00Z">
              <w:r w:rsidRPr="00730130">
                <w:rPr>
                  <w:rFonts w:cs="Arial"/>
                  <w:szCs w:val="24"/>
                </w:rPr>
                <w:t xml:space="preserve">XEP-0128: </w:t>
              </w:r>
              <w:proofErr w:type="spellStart"/>
              <w:r w:rsidRPr="00730130">
                <w:rPr>
                  <w:rFonts w:cs="Arial"/>
                  <w:szCs w:val="24"/>
                </w:rPr>
                <w:t>Service</w:t>
              </w:r>
              <w:proofErr w:type="spellEnd"/>
              <w:r w:rsidRPr="00730130">
                <w:rPr>
                  <w:rFonts w:cs="Arial"/>
                  <w:szCs w:val="24"/>
                </w:rPr>
                <w:t xml:space="preserve"> Discovery </w:t>
              </w:r>
              <w:proofErr w:type="spellStart"/>
              <w:r w:rsidRPr="00730130">
                <w:rPr>
                  <w:rFonts w:cs="Arial"/>
                  <w:szCs w:val="24"/>
                </w:rPr>
                <w:t>Extensions</w:t>
              </w:r>
              <w:proofErr w:type="spellEnd"/>
            </w:ins>
          </w:p>
        </w:tc>
      </w:tr>
      <w:tr w:rsidR="00AC0811" w:rsidRPr="00730130" w14:paraId="2FF5639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7C0F14A" w14:textId="77777777" w:rsidR="00AC0811" w:rsidRPr="00730130" w:rsidRDefault="00AC0811" w:rsidP="006C476C">
            <w:pPr>
              <w:spacing w:line="259" w:lineRule="auto"/>
              <w:jc w:val="left"/>
              <w:rPr>
                <w:ins w:id="926" w:author="Xhelo Aros" w:date="2018-09-10T03:18:00Z"/>
                <w:rFonts w:cs="Arial"/>
                <w:szCs w:val="24"/>
              </w:rPr>
            </w:pPr>
            <w:ins w:id="927" w:author="Xhelo Aros" w:date="2018-09-10T03:18:00Z">
              <w:r w:rsidRPr="00730130">
                <w:rPr>
                  <w:rFonts w:cs="Arial"/>
                  <w:szCs w:val="24"/>
                </w:rPr>
                <w:t xml:space="preserve">XEP-0138: </w:t>
              </w:r>
              <w:proofErr w:type="spellStart"/>
              <w:r w:rsidRPr="00730130">
                <w:rPr>
                  <w:rFonts w:cs="Arial"/>
                  <w:szCs w:val="24"/>
                </w:rPr>
                <w:t>Stream</w:t>
              </w:r>
              <w:proofErr w:type="spellEnd"/>
              <w:r w:rsidRPr="00730130">
                <w:rPr>
                  <w:rFonts w:cs="Arial"/>
                  <w:szCs w:val="24"/>
                </w:rPr>
                <w:t xml:space="preserve"> </w:t>
              </w:r>
              <w:proofErr w:type="spellStart"/>
              <w:r w:rsidRPr="00730130">
                <w:rPr>
                  <w:rFonts w:cs="Arial"/>
                  <w:szCs w:val="24"/>
                </w:rPr>
                <w:t>Compression</w:t>
              </w:r>
              <w:proofErr w:type="spellEnd"/>
            </w:ins>
          </w:p>
        </w:tc>
      </w:tr>
      <w:tr w:rsidR="00AC0811" w:rsidRPr="00730130" w14:paraId="4F6E7C4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3F9C103" w14:textId="77777777" w:rsidR="00AC0811" w:rsidRPr="00730130" w:rsidRDefault="00AC0811" w:rsidP="006C476C">
            <w:pPr>
              <w:spacing w:line="259" w:lineRule="auto"/>
              <w:jc w:val="left"/>
              <w:rPr>
                <w:ins w:id="928" w:author="Xhelo Aros" w:date="2018-09-10T03:18:00Z"/>
                <w:rFonts w:cs="Arial"/>
                <w:szCs w:val="24"/>
              </w:rPr>
            </w:pPr>
            <w:ins w:id="929" w:author="Xhelo Aros" w:date="2018-09-10T03:18:00Z">
              <w:r w:rsidRPr="00730130">
                <w:rPr>
                  <w:rFonts w:cs="Arial"/>
                  <w:szCs w:val="24"/>
                </w:rPr>
                <w:t xml:space="preserve">XEP-0160: </w:t>
              </w:r>
              <w:proofErr w:type="spellStart"/>
              <w:r w:rsidRPr="00730130">
                <w:rPr>
                  <w:rFonts w:cs="Arial"/>
                  <w:szCs w:val="24"/>
                </w:rPr>
                <w:t>Best</w:t>
              </w:r>
              <w:proofErr w:type="spellEnd"/>
              <w:r w:rsidRPr="00730130">
                <w:rPr>
                  <w:rFonts w:cs="Arial"/>
                  <w:szCs w:val="24"/>
                </w:rPr>
                <w:t xml:space="preserve">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Handling</w:t>
              </w:r>
              <w:proofErr w:type="spellEnd"/>
              <w:r w:rsidRPr="00730130">
                <w:rPr>
                  <w:rFonts w:cs="Arial"/>
                  <w:szCs w:val="24"/>
                </w:rPr>
                <w:t xml:space="preserve"> Offline </w:t>
              </w:r>
              <w:proofErr w:type="spellStart"/>
              <w:r w:rsidRPr="00730130">
                <w:rPr>
                  <w:rFonts w:cs="Arial"/>
                  <w:szCs w:val="24"/>
                </w:rPr>
                <w:t>Messages</w:t>
              </w:r>
              <w:proofErr w:type="spellEnd"/>
            </w:ins>
          </w:p>
        </w:tc>
      </w:tr>
      <w:tr w:rsidR="00AC0811" w:rsidRPr="00730130" w14:paraId="6FAFC5F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CA2E172" w14:textId="77777777" w:rsidR="00AC0811" w:rsidRPr="00730130" w:rsidRDefault="00AC0811" w:rsidP="006C476C">
            <w:pPr>
              <w:spacing w:line="259" w:lineRule="auto"/>
              <w:jc w:val="left"/>
              <w:rPr>
                <w:ins w:id="930" w:author="Xhelo Aros" w:date="2018-09-10T03:18:00Z"/>
                <w:rFonts w:cs="Arial"/>
                <w:szCs w:val="24"/>
              </w:rPr>
            </w:pPr>
            <w:ins w:id="931" w:author="Xhelo Aros" w:date="2018-09-10T03:18:00Z">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via</w:t>
              </w:r>
              <w:proofErr w:type="spellEnd"/>
              <w:r w:rsidRPr="00730130">
                <w:rPr>
                  <w:rFonts w:cs="Arial"/>
                  <w:szCs w:val="24"/>
                </w:rPr>
                <w:t xml:space="preserve"> </w:t>
              </w:r>
              <w:proofErr w:type="spellStart"/>
              <w:r w:rsidRPr="00730130">
                <w:rPr>
                  <w:rFonts w:cs="Arial"/>
                  <w:szCs w:val="24"/>
                </w:rPr>
                <w:t>Pubsub</w:t>
              </w:r>
              <w:proofErr w:type="spellEnd"/>
            </w:ins>
          </w:p>
        </w:tc>
      </w:tr>
      <w:tr w:rsidR="00AC0811" w:rsidRPr="00730130" w14:paraId="42C5A97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549FEED" w14:textId="77777777" w:rsidR="00AC0811" w:rsidRPr="00730130" w:rsidRDefault="00AC0811" w:rsidP="006C476C">
            <w:pPr>
              <w:spacing w:line="259" w:lineRule="auto"/>
              <w:jc w:val="left"/>
              <w:rPr>
                <w:ins w:id="932" w:author="Xhelo Aros" w:date="2018-09-10T03:18:00Z"/>
                <w:rFonts w:cs="Arial"/>
                <w:szCs w:val="24"/>
              </w:rPr>
            </w:pPr>
            <w:ins w:id="933" w:author="Xhelo Aros" w:date="2018-09-10T03:18:00Z">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 (parcial)</w:t>
              </w:r>
            </w:ins>
          </w:p>
        </w:tc>
      </w:tr>
      <w:tr w:rsidR="00AC0811" w:rsidRPr="00730130" w14:paraId="0D75103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403B64A" w14:textId="77777777" w:rsidR="00AC0811" w:rsidRPr="00730130" w:rsidRDefault="00AC0811" w:rsidP="006C476C">
            <w:pPr>
              <w:spacing w:line="259" w:lineRule="auto"/>
              <w:jc w:val="left"/>
              <w:rPr>
                <w:ins w:id="934" w:author="Xhelo Aros" w:date="2018-09-10T03:18:00Z"/>
                <w:rFonts w:cs="Arial"/>
                <w:szCs w:val="24"/>
              </w:rPr>
            </w:pPr>
            <w:ins w:id="935" w:author="Xhelo Aros" w:date="2018-09-10T03:18:00Z">
              <w:r w:rsidRPr="00730130">
                <w:rPr>
                  <w:rFonts w:cs="Arial"/>
                  <w:szCs w:val="24"/>
                </w:rPr>
                <w:t xml:space="preserve">XEP-0202: </w:t>
              </w:r>
              <w:proofErr w:type="spellStart"/>
              <w:r w:rsidRPr="00730130">
                <w:rPr>
                  <w:rFonts w:cs="Arial"/>
                  <w:szCs w:val="24"/>
                </w:rPr>
                <w:t>Entity</w:t>
              </w:r>
              <w:proofErr w:type="spellEnd"/>
              <w:r w:rsidRPr="00730130">
                <w:rPr>
                  <w:rFonts w:cs="Arial"/>
                  <w:szCs w:val="24"/>
                </w:rPr>
                <w:t xml:space="preserve"> Time</w:t>
              </w:r>
            </w:ins>
          </w:p>
        </w:tc>
      </w:tr>
      <w:tr w:rsidR="00AC0811" w:rsidRPr="00730130" w14:paraId="0922F6F2"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FC1E4A" w14:textId="77777777" w:rsidR="00AC0811" w:rsidRPr="00730130" w:rsidRDefault="00AC0811" w:rsidP="006C476C">
            <w:pPr>
              <w:spacing w:line="259" w:lineRule="auto"/>
              <w:jc w:val="left"/>
              <w:rPr>
                <w:ins w:id="936" w:author="Xhelo Aros" w:date="2018-09-10T03:18:00Z"/>
                <w:rFonts w:cs="Arial"/>
                <w:szCs w:val="24"/>
              </w:rPr>
            </w:pPr>
            <w:ins w:id="937" w:author="Xhelo Aros" w:date="2018-09-10T03:18:00Z">
              <w:r w:rsidRPr="00730130">
                <w:rPr>
                  <w:rFonts w:cs="Arial"/>
                  <w:szCs w:val="24"/>
                </w:rPr>
                <w:t xml:space="preserve">XEP-0203: </w:t>
              </w:r>
              <w:proofErr w:type="spellStart"/>
              <w:r w:rsidRPr="00730130">
                <w:rPr>
                  <w:rFonts w:cs="Arial"/>
                  <w:szCs w:val="24"/>
                </w:rPr>
                <w:t>Delayed</w:t>
              </w:r>
              <w:proofErr w:type="spellEnd"/>
              <w:r w:rsidRPr="00730130">
                <w:rPr>
                  <w:rFonts w:cs="Arial"/>
                  <w:szCs w:val="24"/>
                </w:rPr>
                <w:t xml:space="preserve"> </w:t>
              </w:r>
              <w:proofErr w:type="spellStart"/>
              <w:r w:rsidRPr="00730130">
                <w:rPr>
                  <w:rFonts w:cs="Arial"/>
                  <w:szCs w:val="24"/>
                </w:rPr>
                <w:t>Delivery</w:t>
              </w:r>
              <w:proofErr w:type="spellEnd"/>
            </w:ins>
          </w:p>
        </w:tc>
      </w:tr>
      <w:tr w:rsidR="00AC0811" w:rsidRPr="00730130" w14:paraId="4602961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D685145" w14:textId="77777777" w:rsidR="00AC0811" w:rsidRPr="00730130" w:rsidRDefault="00AC0811" w:rsidP="006C476C">
            <w:pPr>
              <w:spacing w:line="259" w:lineRule="auto"/>
              <w:jc w:val="left"/>
              <w:rPr>
                <w:ins w:id="938" w:author="Xhelo Aros" w:date="2018-09-10T03:18:00Z"/>
                <w:rFonts w:cs="Arial"/>
                <w:szCs w:val="24"/>
              </w:rPr>
            </w:pPr>
            <w:ins w:id="939" w:author="Xhelo Aros" w:date="2018-09-10T03:18:00Z">
              <w:r w:rsidRPr="00730130">
                <w:rPr>
                  <w:rFonts w:cs="Arial"/>
                  <w:szCs w:val="24"/>
                </w:rPr>
                <w:t xml:space="preserve">XEP-0280: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Carbons</w:t>
              </w:r>
              <w:proofErr w:type="spellEnd"/>
            </w:ins>
          </w:p>
        </w:tc>
      </w:tr>
    </w:tbl>
    <w:p w14:paraId="64474369" w14:textId="77777777" w:rsidR="00AC0811" w:rsidRPr="00730130" w:rsidRDefault="00AC0811" w:rsidP="00A86E9F">
      <w:pPr>
        <w:ind w:left="-15" w:firstLine="239"/>
        <w:rPr>
          <w:rFonts w:cs="Arial"/>
          <w:szCs w:val="24"/>
        </w:rPr>
      </w:pPr>
    </w:p>
    <w:p w14:paraId="04B9ABCA" w14:textId="3206ED15" w:rsidR="00A86E9F" w:rsidRDefault="00A86E9F" w:rsidP="00A86E9F">
      <w:pPr>
        <w:spacing w:after="69" w:line="259" w:lineRule="auto"/>
        <w:ind w:right="-12"/>
        <w:rPr>
          <w:rFonts w:cs="Arial"/>
          <w:szCs w:val="24"/>
        </w:rPr>
      </w:pPr>
      <w:r w:rsidRPr="00730130">
        <w:rPr>
          <w:rFonts w:cs="Arial"/>
          <w:szCs w:val="24"/>
        </w:rPr>
        <w:t xml:space="preserve">Para crear el cliente usamos </w:t>
      </w:r>
      <w:r w:rsidRPr="00730130">
        <w:rPr>
          <w:rFonts w:cs="Arial"/>
          <w:b/>
          <w:szCs w:val="24"/>
        </w:rPr>
        <w:t>SMACK</w:t>
      </w:r>
      <w:r w:rsidRPr="00730130">
        <w:rPr>
          <w:rFonts w:cs="Arial"/>
          <w:szCs w:val="24"/>
        </w:rPr>
        <w:t>, el cual soporta las siguientes XEPs, listad</w:t>
      </w:r>
      <w:ins w:id="940" w:author="Xhelo Aros" w:date="2018-09-10T03:21:00Z">
        <w:r w:rsidR="00AC0811">
          <w:rPr>
            <w:rFonts w:cs="Arial"/>
            <w:szCs w:val="24"/>
          </w:rPr>
          <w:t>o</w:t>
        </w:r>
      </w:ins>
      <w:del w:id="941" w:author="Xhelo Aros" w:date="2018-09-10T03:21:00Z">
        <w:r w:rsidRPr="00730130" w:rsidDel="00AC0811">
          <w:rPr>
            <w:rFonts w:cs="Arial"/>
            <w:szCs w:val="24"/>
          </w:rPr>
          <w:delText>a</w:delText>
        </w:r>
      </w:del>
      <w:r w:rsidRPr="00730130">
        <w:rPr>
          <w:rFonts w:cs="Arial"/>
          <w:szCs w:val="24"/>
        </w:rPr>
        <w:t xml:space="preserve">s en la </w:t>
      </w:r>
      <w:ins w:id="942" w:author="Xhelo Aros" w:date="2018-09-10T03:22:00Z">
        <w:r w:rsidR="00AC0811">
          <w:rPr>
            <w:rFonts w:cs="Arial"/>
            <w:szCs w:val="24"/>
          </w:rPr>
          <w:fldChar w:fldCharType="begin"/>
        </w:r>
        <w:r w:rsidR="00AC0811">
          <w:rPr>
            <w:rFonts w:cs="Arial"/>
            <w:szCs w:val="24"/>
          </w:rPr>
          <w:instrText xml:space="preserve"> REF _Ref524313101 \h </w:instrText>
        </w:r>
      </w:ins>
      <w:r w:rsidR="00AC0811">
        <w:rPr>
          <w:rFonts w:cs="Arial"/>
          <w:szCs w:val="24"/>
        </w:rPr>
      </w:r>
      <w:r w:rsidR="00AC0811">
        <w:rPr>
          <w:rFonts w:cs="Arial"/>
          <w:szCs w:val="24"/>
        </w:rPr>
        <w:fldChar w:fldCharType="separate"/>
      </w:r>
      <w:ins w:id="943" w:author="Xhelo Aros" w:date="2018-09-10T03:22:00Z">
        <w:r w:rsidR="00AC0811">
          <w:t xml:space="preserve">Tabla </w:t>
        </w:r>
        <w:r w:rsidR="00AC0811">
          <w:rPr>
            <w:noProof/>
          </w:rPr>
          <w:t>23</w:t>
        </w:r>
        <w:r w:rsidR="00AC0811">
          <w:rPr>
            <w:rFonts w:cs="Arial"/>
            <w:szCs w:val="24"/>
          </w:rPr>
          <w:fldChar w:fldCharType="end"/>
        </w:r>
      </w:ins>
      <w:del w:id="944" w:author="Xhelo Aros" w:date="2018-09-10T03:22:00Z">
        <w:r w:rsidRPr="00730130" w:rsidDel="00AC0811">
          <w:rPr>
            <w:rFonts w:cs="Arial"/>
            <w:szCs w:val="24"/>
          </w:rPr>
          <w:delText>Tabla 5 y Tabla 6</w:delText>
        </w:r>
      </w:del>
      <w:r w:rsidRPr="00730130">
        <w:rPr>
          <w:rFonts w:cs="Arial"/>
          <w:szCs w:val="24"/>
        </w:rPr>
        <w:t>.</w:t>
      </w:r>
    </w:p>
    <w:p w14:paraId="62001D54" w14:textId="77777777" w:rsidR="00A86E9F" w:rsidRPr="00730130" w:rsidRDefault="00A86E9F" w:rsidP="00A86E9F">
      <w:pPr>
        <w:spacing w:after="69" w:line="259" w:lineRule="auto"/>
        <w:ind w:right="-12"/>
        <w:jc w:val="right"/>
        <w:rPr>
          <w:rFonts w:cs="Arial"/>
          <w:szCs w:val="24"/>
        </w:rPr>
      </w:pPr>
    </w:p>
    <w:p w14:paraId="13D6D052" w14:textId="0BA9E157" w:rsidR="00A86E9F" w:rsidDel="00AC0811" w:rsidRDefault="00A86E9F" w:rsidP="00AA1FB1">
      <w:pPr>
        <w:jc w:val="center"/>
        <w:rPr>
          <w:del w:id="945" w:author="Xhelo Aros" w:date="2018-09-10T03:18:00Z"/>
          <w:rFonts w:cs="Arial"/>
          <w:szCs w:val="24"/>
        </w:rPr>
      </w:pPr>
      <w:del w:id="946" w:author="Xhelo Aros" w:date="2018-09-10T03:18:00Z">
        <w:r w:rsidRPr="00730130" w:rsidDel="00AC0811">
          <w:rPr>
            <w:rFonts w:cs="Arial"/>
            <w:szCs w:val="24"/>
          </w:rPr>
          <w:lastRenderedPageBreak/>
          <w:delText>Table 4: XEPs soportadas por Openfire</w:delText>
        </w:r>
      </w:del>
    </w:p>
    <w:p w14:paraId="6FAF67A3" w14:textId="4EC21BEA" w:rsidR="00AC0811" w:rsidRDefault="00AC0811">
      <w:pPr>
        <w:pStyle w:val="Descripcin"/>
        <w:keepNext/>
        <w:jc w:val="left"/>
        <w:rPr>
          <w:ins w:id="947" w:author="Xhelo Aros" w:date="2018-09-10T03:22:00Z"/>
        </w:rPr>
        <w:pPrChange w:id="948" w:author="Xhelo Aros" w:date="2018-09-10T04:53:00Z">
          <w:pPr/>
        </w:pPrChange>
      </w:pPr>
      <w:bookmarkStart w:id="949" w:name="_Ref524313101"/>
      <w:ins w:id="950" w:author="Xhelo Aros" w:date="2018-09-10T03:22:00Z">
        <w:r>
          <w:t xml:space="preserve">Tabla </w:t>
        </w:r>
        <w:r>
          <w:fldChar w:fldCharType="begin"/>
        </w:r>
        <w:r>
          <w:instrText xml:space="preserve"> SEQ Tabla \* ARABIC </w:instrText>
        </w:r>
      </w:ins>
      <w:r>
        <w:fldChar w:fldCharType="separate"/>
      </w:r>
      <w:ins w:id="951" w:author="Xhelo Aros" w:date="2018-09-10T03:22:00Z">
        <w:r>
          <w:rPr>
            <w:noProof/>
          </w:rPr>
          <w:t>23</w:t>
        </w:r>
        <w:r>
          <w:fldChar w:fldCharType="end"/>
        </w:r>
        <w:bookmarkEnd w:id="949"/>
        <w:r>
          <w:t>: XEPs soportados por SMACK.</w:t>
        </w:r>
      </w:ins>
    </w:p>
    <w:tbl>
      <w:tblPr>
        <w:tblStyle w:val="Tablaconcuadrcula4-nfasis1"/>
        <w:tblW w:w="7534" w:type="dxa"/>
        <w:tblLook w:val="04A0" w:firstRow="1" w:lastRow="0" w:firstColumn="1" w:lastColumn="0" w:noHBand="0" w:noVBand="1"/>
      </w:tblPr>
      <w:tblGrid>
        <w:gridCol w:w="3125"/>
        <w:gridCol w:w="691"/>
        <w:gridCol w:w="3718"/>
      </w:tblGrid>
      <w:tr w:rsidR="00A86E9F" w:rsidRPr="00730130" w14:paraId="15F3E6ED" w14:textId="77777777" w:rsidTr="00AA1FB1">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02A83D" w14:textId="77777777" w:rsidR="00A86E9F" w:rsidRPr="00730130" w:rsidRDefault="00A86E9F" w:rsidP="00A86E9F">
            <w:pPr>
              <w:spacing w:line="259" w:lineRule="auto"/>
              <w:jc w:val="left"/>
              <w:rPr>
                <w:rFonts w:cs="Arial"/>
                <w:szCs w:val="24"/>
              </w:rPr>
            </w:pPr>
            <w:r w:rsidRPr="00730130">
              <w:rPr>
                <w:rFonts w:cs="Arial"/>
                <w:szCs w:val="24"/>
              </w:rPr>
              <w:t>Especificación</w:t>
            </w:r>
          </w:p>
        </w:tc>
        <w:tc>
          <w:tcPr>
            <w:tcW w:w="691" w:type="dxa"/>
            <w:vMerge w:val="restart"/>
            <w:tcBorders>
              <w:top w:val="nil"/>
              <w:left w:val="single" w:sz="4" w:space="0" w:color="auto"/>
              <w:bottom w:val="nil"/>
              <w:right w:val="single" w:sz="4" w:space="0" w:color="auto"/>
            </w:tcBorders>
            <w:shd w:val="clear" w:color="auto" w:fill="auto"/>
          </w:tcPr>
          <w:p w14:paraId="07FD0CD2" w14:textId="77777777" w:rsidR="00A86E9F" w:rsidRPr="00730130" w:rsidRDefault="00A86E9F" w:rsidP="00A86E9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11E193E8"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Especificación</w:t>
            </w:r>
          </w:p>
        </w:tc>
      </w:tr>
      <w:tr w:rsidR="00A86E9F" w:rsidRPr="00730130" w14:paraId="66C8EC4D"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8EEDC0D" w14:textId="77777777" w:rsidR="00A86E9F" w:rsidRPr="00F77649" w:rsidRDefault="00A86E9F" w:rsidP="00A86E9F">
            <w:pPr>
              <w:spacing w:line="259" w:lineRule="auto"/>
              <w:jc w:val="left"/>
              <w:rPr>
                <w:rFonts w:cs="Arial"/>
                <w:b w:val="0"/>
                <w:szCs w:val="24"/>
                <w:rPrChange w:id="952" w:author="Xhelo Aros" w:date="2018-09-10T03:20:00Z">
                  <w:rPr>
                    <w:rFonts w:cs="Arial"/>
                    <w:szCs w:val="24"/>
                  </w:rPr>
                </w:rPrChange>
              </w:rPr>
            </w:pPr>
            <w:r w:rsidRPr="00F77649">
              <w:rPr>
                <w:rFonts w:cs="Arial"/>
                <w:b w:val="0"/>
                <w:szCs w:val="24"/>
              </w:rPr>
              <w:t xml:space="preserve">n/a-Google GCM JSON </w:t>
            </w:r>
            <w:proofErr w:type="spellStart"/>
            <w:r w:rsidRPr="00F77649">
              <w:rPr>
                <w:rFonts w:cs="Arial"/>
                <w:b w:val="0"/>
                <w:szCs w:val="24"/>
              </w:rPr>
              <w:t>payload</w:t>
            </w:r>
            <w:proofErr w:type="spellEnd"/>
          </w:p>
        </w:tc>
        <w:tc>
          <w:tcPr>
            <w:tcW w:w="691" w:type="dxa"/>
            <w:vMerge/>
            <w:tcBorders>
              <w:top w:val="nil"/>
              <w:left w:val="single" w:sz="4" w:space="0" w:color="auto"/>
              <w:bottom w:val="nil"/>
              <w:right w:val="single" w:sz="4" w:space="0" w:color="auto"/>
            </w:tcBorders>
            <w:shd w:val="clear" w:color="auto" w:fill="auto"/>
          </w:tcPr>
          <w:p w14:paraId="0E7CC348"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35C4B7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XEP-0138-Stream </w:t>
            </w:r>
            <w:proofErr w:type="spellStart"/>
            <w:r w:rsidRPr="00730130">
              <w:rPr>
                <w:rFonts w:cs="Arial"/>
                <w:szCs w:val="24"/>
              </w:rPr>
              <w:t>Compression</w:t>
            </w:r>
            <w:proofErr w:type="spellEnd"/>
          </w:p>
        </w:tc>
      </w:tr>
      <w:tr w:rsidR="00A86E9F" w:rsidRPr="00730130" w14:paraId="4F5D646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51E2369" w14:textId="77777777" w:rsidR="00A86E9F" w:rsidRPr="00F77649" w:rsidRDefault="00A86E9F" w:rsidP="00A86E9F">
            <w:pPr>
              <w:spacing w:line="259" w:lineRule="auto"/>
              <w:jc w:val="left"/>
              <w:rPr>
                <w:rFonts w:cs="Arial"/>
                <w:b w:val="0"/>
                <w:szCs w:val="24"/>
                <w:rPrChange w:id="953" w:author="Xhelo Aros" w:date="2018-09-10T03:20:00Z">
                  <w:rPr>
                    <w:rFonts w:cs="Arial"/>
                    <w:szCs w:val="24"/>
                  </w:rPr>
                </w:rPrChange>
              </w:rPr>
            </w:pPr>
            <w:r w:rsidRPr="00F77649">
              <w:rPr>
                <w:rFonts w:cs="Arial"/>
                <w:b w:val="0"/>
                <w:szCs w:val="24"/>
              </w:rPr>
              <w:t>n/a-</w:t>
            </w:r>
            <w:proofErr w:type="spellStart"/>
            <w:r w:rsidRPr="00F77649">
              <w:rPr>
                <w:rFonts w:cs="Arial"/>
                <w:b w:val="0"/>
                <w:szCs w:val="24"/>
              </w:rPr>
              <w:t>Group</w:t>
            </w:r>
            <w:proofErr w:type="spellEnd"/>
            <w:r w:rsidRPr="00F77649">
              <w:rPr>
                <w:rFonts w:cs="Arial"/>
                <w:b w:val="0"/>
                <w:szCs w:val="24"/>
              </w:rPr>
              <w:t xml:space="preserve"> Chat </w:t>
            </w:r>
            <w:proofErr w:type="spellStart"/>
            <w:r w:rsidRPr="00F77649">
              <w:rPr>
                <w:rFonts w:cs="Arial"/>
                <w:b w:val="0"/>
                <w:szCs w:val="24"/>
              </w:rPr>
              <w:t>Invitations</w:t>
            </w:r>
            <w:proofErr w:type="spellEnd"/>
          </w:p>
        </w:tc>
        <w:tc>
          <w:tcPr>
            <w:tcW w:w="691" w:type="dxa"/>
            <w:vMerge/>
            <w:tcBorders>
              <w:top w:val="nil"/>
              <w:left w:val="single" w:sz="4" w:space="0" w:color="auto"/>
              <w:bottom w:val="nil"/>
              <w:right w:val="single" w:sz="4" w:space="0" w:color="auto"/>
            </w:tcBorders>
            <w:shd w:val="clear" w:color="auto" w:fill="auto"/>
          </w:tcPr>
          <w:p w14:paraId="30413A0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5BF1F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XEP-0141-Data </w:t>
            </w:r>
            <w:proofErr w:type="spellStart"/>
            <w:r w:rsidRPr="00730130">
              <w:rPr>
                <w:rFonts w:cs="Arial"/>
                <w:szCs w:val="24"/>
              </w:rPr>
              <w:t>Forms</w:t>
            </w:r>
            <w:proofErr w:type="spellEnd"/>
            <w:r w:rsidRPr="00730130">
              <w:rPr>
                <w:rFonts w:cs="Arial"/>
                <w:szCs w:val="24"/>
              </w:rPr>
              <w:t xml:space="preserve"> </w:t>
            </w:r>
            <w:proofErr w:type="spellStart"/>
            <w:r w:rsidRPr="00730130">
              <w:rPr>
                <w:rFonts w:cs="Arial"/>
                <w:szCs w:val="24"/>
              </w:rPr>
              <w:t>Layout</w:t>
            </w:r>
            <w:proofErr w:type="spellEnd"/>
          </w:p>
        </w:tc>
      </w:tr>
      <w:tr w:rsidR="00A86E9F" w:rsidRPr="00730130" w14:paraId="1C2A65DB"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CE15939" w14:textId="77777777" w:rsidR="00A86E9F" w:rsidRPr="00F77649" w:rsidRDefault="00A86E9F" w:rsidP="00A86E9F">
            <w:pPr>
              <w:spacing w:line="259" w:lineRule="auto"/>
              <w:jc w:val="left"/>
              <w:rPr>
                <w:rFonts w:cs="Arial"/>
                <w:b w:val="0"/>
                <w:szCs w:val="24"/>
                <w:rPrChange w:id="954" w:author="Xhelo Aros" w:date="2018-09-10T03:20:00Z">
                  <w:rPr>
                    <w:rFonts w:cs="Arial"/>
                    <w:szCs w:val="24"/>
                  </w:rPr>
                </w:rPrChange>
              </w:rPr>
            </w:pPr>
            <w:r w:rsidRPr="00F77649">
              <w:rPr>
                <w:rFonts w:cs="Arial"/>
                <w:b w:val="0"/>
                <w:szCs w:val="24"/>
              </w:rPr>
              <w:t>n/a-</w:t>
            </w:r>
            <w:proofErr w:type="spellStart"/>
            <w:r w:rsidRPr="00F77649">
              <w:rPr>
                <w:rFonts w:cs="Arial"/>
                <w:b w:val="0"/>
                <w:szCs w:val="24"/>
              </w:rPr>
              <w:t>Jive</w:t>
            </w:r>
            <w:proofErr w:type="spellEnd"/>
            <w:r w:rsidRPr="00F77649">
              <w:rPr>
                <w:rFonts w:cs="Arial"/>
                <w:b w:val="0"/>
                <w:szCs w:val="24"/>
              </w:rPr>
              <w:t xml:space="preserve"> </w:t>
            </w:r>
            <w:proofErr w:type="spellStart"/>
            <w:r w:rsidRPr="00F77649">
              <w:rPr>
                <w:rFonts w:cs="Arial"/>
                <w:b w:val="0"/>
                <w:szCs w:val="24"/>
              </w:rPr>
              <w:t>Properties</w:t>
            </w:r>
            <w:proofErr w:type="spellEnd"/>
          </w:p>
        </w:tc>
        <w:tc>
          <w:tcPr>
            <w:tcW w:w="691" w:type="dxa"/>
            <w:vMerge/>
            <w:tcBorders>
              <w:top w:val="nil"/>
              <w:left w:val="single" w:sz="4" w:space="0" w:color="auto"/>
              <w:bottom w:val="nil"/>
              <w:right w:val="single" w:sz="4" w:space="0" w:color="auto"/>
            </w:tcBorders>
            <w:shd w:val="clear" w:color="auto" w:fill="auto"/>
          </w:tcPr>
          <w:p w14:paraId="7C28B41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0912AF9"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XEP-0163-Personal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r>
      <w:tr w:rsidR="00A86E9F" w:rsidRPr="00730130" w14:paraId="4600F303"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1923C68" w14:textId="77777777" w:rsidR="00A86E9F" w:rsidRPr="00F77649" w:rsidRDefault="00A86E9F" w:rsidP="00A86E9F">
            <w:pPr>
              <w:spacing w:line="259" w:lineRule="auto"/>
              <w:jc w:val="left"/>
              <w:rPr>
                <w:rFonts w:cs="Arial"/>
                <w:b w:val="0"/>
                <w:szCs w:val="24"/>
                <w:rPrChange w:id="955" w:author="Xhelo Aros" w:date="2018-09-10T03:20:00Z">
                  <w:rPr>
                    <w:rFonts w:cs="Arial"/>
                    <w:szCs w:val="24"/>
                  </w:rPr>
                </w:rPrChange>
              </w:rPr>
            </w:pPr>
            <w:r w:rsidRPr="00F77649">
              <w:rPr>
                <w:rFonts w:cs="Arial"/>
                <w:b w:val="0"/>
                <w:szCs w:val="24"/>
              </w:rPr>
              <w:t xml:space="preserve">XEP-0004-Data </w:t>
            </w:r>
            <w:proofErr w:type="spellStart"/>
            <w:r w:rsidRPr="00F77649">
              <w:rPr>
                <w:rFonts w:cs="Arial"/>
                <w:b w:val="0"/>
                <w:szCs w:val="24"/>
              </w:rPr>
              <w:t>Forms</w:t>
            </w:r>
            <w:proofErr w:type="spellEnd"/>
          </w:p>
        </w:tc>
        <w:tc>
          <w:tcPr>
            <w:tcW w:w="691" w:type="dxa"/>
            <w:vMerge/>
            <w:tcBorders>
              <w:top w:val="nil"/>
              <w:left w:val="single" w:sz="4" w:space="0" w:color="auto"/>
              <w:bottom w:val="nil"/>
              <w:right w:val="single" w:sz="4" w:space="0" w:color="auto"/>
            </w:tcBorders>
            <w:shd w:val="clear" w:color="auto" w:fill="auto"/>
          </w:tcPr>
          <w:p w14:paraId="02241DF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E9DC7A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XEP-0184-Message </w:t>
            </w:r>
            <w:proofErr w:type="spellStart"/>
            <w:r w:rsidRPr="00730130">
              <w:rPr>
                <w:rFonts w:cs="Arial"/>
                <w:szCs w:val="24"/>
              </w:rPr>
              <w:t>Delivery</w:t>
            </w:r>
            <w:proofErr w:type="spellEnd"/>
            <w:r w:rsidRPr="00730130">
              <w:rPr>
                <w:rFonts w:cs="Arial"/>
                <w:szCs w:val="24"/>
              </w:rPr>
              <w:t xml:space="preserve"> </w:t>
            </w:r>
            <w:proofErr w:type="spellStart"/>
            <w:r w:rsidRPr="00730130">
              <w:rPr>
                <w:rFonts w:cs="Arial"/>
                <w:szCs w:val="24"/>
              </w:rPr>
              <w:t>Receipts</w:t>
            </w:r>
            <w:proofErr w:type="spellEnd"/>
          </w:p>
        </w:tc>
      </w:tr>
      <w:tr w:rsidR="00A86E9F" w:rsidRPr="00730130" w14:paraId="0FD3FBDC"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D77A46A" w14:textId="77777777" w:rsidR="00A86E9F" w:rsidRPr="00F77649" w:rsidRDefault="00A86E9F" w:rsidP="00A86E9F">
            <w:pPr>
              <w:spacing w:line="259" w:lineRule="auto"/>
              <w:jc w:val="left"/>
              <w:rPr>
                <w:rFonts w:cs="Arial"/>
                <w:b w:val="0"/>
                <w:szCs w:val="24"/>
                <w:rPrChange w:id="956" w:author="Xhelo Aros" w:date="2018-09-10T03:20:00Z">
                  <w:rPr>
                    <w:rFonts w:cs="Arial"/>
                    <w:szCs w:val="24"/>
                  </w:rPr>
                </w:rPrChange>
              </w:rPr>
            </w:pPr>
            <w:r w:rsidRPr="00F77649">
              <w:rPr>
                <w:rFonts w:cs="Arial"/>
                <w:b w:val="0"/>
                <w:szCs w:val="24"/>
              </w:rPr>
              <w:t xml:space="preserve">XEP-0012-Last </w:t>
            </w:r>
            <w:proofErr w:type="spellStart"/>
            <w:r w:rsidRPr="00F77649">
              <w:rPr>
                <w:rFonts w:cs="Arial"/>
                <w:b w:val="0"/>
                <w:szCs w:val="24"/>
              </w:rPr>
              <w:t>Activity</w:t>
            </w:r>
            <w:proofErr w:type="spellEnd"/>
          </w:p>
        </w:tc>
        <w:tc>
          <w:tcPr>
            <w:tcW w:w="691" w:type="dxa"/>
            <w:vMerge/>
            <w:tcBorders>
              <w:top w:val="nil"/>
              <w:left w:val="single" w:sz="4" w:space="0" w:color="auto"/>
              <w:bottom w:val="nil"/>
              <w:right w:val="single" w:sz="4" w:space="0" w:color="auto"/>
            </w:tcBorders>
            <w:shd w:val="clear" w:color="auto" w:fill="auto"/>
          </w:tcPr>
          <w:p w14:paraId="61EB46A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A0368B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XEP-0191-Blocking </w:t>
            </w:r>
            <w:proofErr w:type="spellStart"/>
            <w:r w:rsidRPr="00730130">
              <w:rPr>
                <w:rFonts w:cs="Arial"/>
                <w:szCs w:val="24"/>
              </w:rPr>
              <w:t>Command</w:t>
            </w:r>
            <w:proofErr w:type="spellEnd"/>
          </w:p>
        </w:tc>
      </w:tr>
      <w:tr w:rsidR="00A86E9F" w:rsidRPr="00730130" w14:paraId="11DE5D17"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271EB2E" w14:textId="77777777" w:rsidR="00A86E9F" w:rsidRPr="00F77649" w:rsidRDefault="00A86E9F" w:rsidP="00A86E9F">
            <w:pPr>
              <w:spacing w:line="259" w:lineRule="auto"/>
              <w:jc w:val="left"/>
              <w:rPr>
                <w:rFonts w:cs="Arial"/>
                <w:b w:val="0"/>
                <w:szCs w:val="24"/>
                <w:rPrChange w:id="957" w:author="Xhelo Aros" w:date="2018-09-10T03:20:00Z">
                  <w:rPr>
                    <w:rFonts w:cs="Arial"/>
                    <w:szCs w:val="24"/>
                  </w:rPr>
                </w:rPrChange>
              </w:rPr>
            </w:pPr>
            <w:r w:rsidRPr="00F77649">
              <w:rPr>
                <w:rFonts w:cs="Arial"/>
                <w:b w:val="0"/>
                <w:szCs w:val="24"/>
              </w:rPr>
              <w:t xml:space="preserve">XEP-0013-Flexible Offline </w:t>
            </w:r>
            <w:proofErr w:type="spellStart"/>
            <w:r w:rsidRPr="00F77649">
              <w:rPr>
                <w:rFonts w:cs="Arial"/>
                <w:b w:val="0"/>
                <w:szCs w:val="24"/>
              </w:rPr>
              <w:t>Message</w:t>
            </w:r>
            <w:proofErr w:type="spellEnd"/>
            <w:r w:rsidRPr="00F77649">
              <w:rPr>
                <w:rFonts w:cs="Arial"/>
                <w:b w:val="0"/>
                <w:szCs w:val="24"/>
              </w:rPr>
              <w:t xml:space="preserve"> </w:t>
            </w:r>
            <w:proofErr w:type="spellStart"/>
            <w:r w:rsidRPr="00F77649">
              <w:rPr>
                <w:rFonts w:cs="Arial"/>
                <w:b w:val="0"/>
                <w:szCs w:val="24"/>
              </w:rPr>
              <w:t>Retrieval</w:t>
            </w:r>
            <w:proofErr w:type="spellEnd"/>
          </w:p>
        </w:tc>
        <w:tc>
          <w:tcPr>
            <w:tcW w:w="691" w:type="dxa"/>
            <w:vMerge/>
            <w:tcBorders>
              <w:top w:val="nil"/>
              <w:left w:val="single" w:sz="4" w:space="0" w:color="auto"/>
              <w:bottom w:val="nil"/>
              <w:right w:val="single" w:sz="4" w:space="0" w:color="auto"/>
            </w:tcBorders>
            <w:shd w:val="clear" w:color="auto" w:fill="auto"/>
          </w:tcPr>
          <w:p w14:paraId="77582FC1"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0D2CFC7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XEP-0199-XMPP Ping</w:t>
            </w:r>
          </w:p>
        </w:tc>
      </w:tr>
      <w:tr w:rsidR="00A86E9F" w:rsidRPr="00730130" w14:paraId="7D04B81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AA5F880" w14:textId="77777777" w:rsidR="00A86E9F" w:rsidRPr="00F77649" w:rsidRDefault="00A86E9F" w:rsidP="00A86E9F">
            <w:pPr>
              <w:spacing w:line="259" w:lineRule="auto"/>
              <w:jc w:val="left"/>
              <w:rPr>
                <w:rFonts w:cs="Arial"/>
                <w:b w:val="0"/>
                <w:szCs w:val="24"/>
                <w:rPrChange w:id="958" w:author="Xhelo Aros" w:date="2018-09-10T03:20:00Z">
                  <w:rPr>
                    <w:rFonts w:cs="Arial"/>
                    <w:szCs w:val="24"/>
                  </w:rPr>
                </w:rPrChange>
              </w:rPr>
            </w:pPr>
            <w:r w:rsidRPr="00F77649">
              <w:rPr>
                <w:rFonts w:cs="Arial"/>
                <w:b w:val="0"/>
                <w:szCs w:val="24"/>
              </w:rPr>
              <w:t xml:space="preserve">XEP-0016-Privacy </w:t>
            </w:r>
            <w:proofErr w:type="spellStart"/>
            <w:r w:rsidRPr="00F77649">
              <w:rPr>
                <w:rFonts w:cs="Arial"/>
                <w:b w:val="0"/>
                <w:szCs w:val="24"/>
              </w:rPr>
              <w:t>Lists</w:t>
            </w:r>
            <w:proofErr w:type="spellEnd"/>
          </w:p>
        </w:tc>
        <w:tc>
          <w:tcPr>
            <w:tcW w:w="691" w:type="dxa"/>
            <w:vMerge/>
            <w:tcBorders>
              <w:top w:val="nil"/>
              <w:left w:val="single" w:sz="4" w:space="0" w:color="auto"/>
              <w:bottom w:val="nil"/>
              <w:right w:val="single" w:sz="4" w:space="0" w:color="auto"/>
            </w:tcBorders>
            <w:shd w:val="clear" w:color="auto" w:fill="auto"/>
          </w:tcPr>
          <w:p w14:paraId="6C3B025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ED6AF0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XEP-0202-Entity Time</w:t>
            </w:r>
          </w:p>
        </w:tc>
      </w:tr>
      <w:tr w:rsidR="00A86E9F" w:rsidRPr="00730130" w14:paraId="027525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1643EF" w14:textId="77777777" w:rsidR="00A86E9F" w:rsidRPr="00F77649" w:rsidRDefault="00A86E9F" w:rsidP="00A86E9F">
            <w:pPr>
              <w:spacing w:line="259" w:lineRule="auto"/>
              <w:jc w:val="left"/>
              <w:rPr>
                <w:rFonts w:cs="Arial"/>
                <w:b w:val="0"/>
                <w:szCs w:val="24"/>
                <w:rPrChange w:id="959" w:author="Xhelo Aros" w:date="2018-09-10T03:20:00Z">
                  <w:rPr>
                    <w:rFonts w:cs="Arial"/>
                    <w:szCs w:val="24"/>
                  </w:rPr>
                </w:rPrChange>
              </w:rPr>
            </w:pPr>
            <w:r w:rsidRPr="00F77649">
              <w:rPr>
                <w:rFonts w:cs="Arial"/>
                <w:b w:val="0"/>
                <w:szCs w:val="24"/>
              </w:rPr>
              <w:t xml:space="preserve">XEP-0022-Message </w:t>
            </w:r>
            <w:proofErr w:type="spellStart"/>
            <w:r w:rsidRPr="00F77649">
              <w:rPr>
                <w:rFonts w:cs="Arial"/>
                <w:b w:val="0"/>
                <w:szCs w:val="24"/>
              </w:rPr>
              <w:t>Events</w:t>
            </w:r>
            <w:proofErr w:type="spellEnd"/>
          </w:p>
        </w:tc>
        <w:tc>
          <w:tcPr>
            <w:tcW w:w="691" w:type="dxa"/>
            <w:vMerge/>
            <w:tcBorders>
              <w:top w:val="nil"/>
              <w:left w:val="single" w:sz="4" w:space="0" w:color="auto"/>
              <w:bottom w:val="nil"/>
              <w:right w:val="single" w:sz="4" w:space="0" w:color="auto"/>
            </w:tcBorders>
            <w:shd w:val="clear" w:color="auto" w:fill="auto"/>
          </w:tcPr>
          <w:p w14:paraId="2639070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4D09F1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XEP-0203-Delayed </w:t>
            </w:r>
            <w:proofErr w:type="spellStart"/>
            <w:r w:rsidRPr="00730130">
              <w:rPr>
                <w:rFonts w:cs="Arial"/>
                <w:szCs w:val="24"/>
              </w:rPr>
              <w:t>Delivery</w:t>
            </w:r>
            <w:proofErr w:type="spellEnd"/>
          </w:p>
        </w:tc>
      </w:tr>
      <w:tr w:rsidR="00A86E9F" w:rsidRPr="00730130" w14:paraId="32A5257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32BA298" w14:textId="77777777" w:rsidR="00A86E9F" w:rsidRPr="00F77649" w:rsidRDefault="00A86E9F" w:rsidP="00A86E9F">
            <w:pPr>
              <w:spacing w:line="259" w:lineRule="auto"/>
              <w:jc w:val="left"/>
              <w:rPr>
                <w:rFonts w:cs="Arial"/>
                <w:b w:val="0"/>
                <w:szCs w:val="24"/>
                <w:rPrChange w:id="960" w:author="Xhelo Aros" w:date="2018-09-10T03:20:00Z">
                  <w:rPr>
                    <w:rFonts w:cs="Arial"/>
                    <w:szCs w:val="24"/>
                  </w:rPr>
                </w:rPrChange>
              </w:rPr>
            </w:pPr>
            <w:r w:rsidRPr="00F77649">
              <w:rPr>
                <w:rFonts w:cs="Arial"/>
                <w:b w:val="0"/>
                <w:szCs w:val="24"/>
              </w:rPr>
              <w:t>XEP-0030-Service Discovery</w:t>
            </w:r>
          </w:p>
        </w:tc>
        <w:tc>
          <w:tcPr>
            <w:tcW w:w="691" w:type="dxa"/>
            <w:vMerge/>
            <w:tcBorders>
              <w:top w:val="nil"/>
              <w:left w:val="single" w:sz="4" w:space="0" w:color="auto"/>
              <w:bottom w:val="nil"/>
              <w:right w:val="single" w:sz="4" w:space="0" w:color="auto"/>
            </w:tcBorders>
            <w:shd w:val="clear" w:color="auto" w:fill="auto"/>
          </w:tcPr>
          <w:p w14:paraId="1C0982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3F0A98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XEP-0206-XMPP </w:t>
            </w:r>
            <w:proofErr w:type="spellStart"/>
            <w:r w:rsidRPr="00730130">
              <w:rPr>
                <w:rFonts w:cs="Arial"/>
                <w:szCs w:val="24"/>
              </w:rPr>
              <w:t>Over</w:t>
            </w:r>
            <w:proofErr w:type="spellEnd"/>
            <w:r w:rsidRPr="00730130">
              <w:rPr>
                <w:rFonts w:cs="Arial"/>
                <w:szCs w:val="24"/>
              </w:rPr>
              <w:t xml:space="preserve"> BOSH</w:t>
            </w:r>
          </w:p>
        </w:tc>
      </w:tr>
      <w:tr w:rsidR="00A86E9F" w:rsidRPr="00730130" w14:paraId="4DAC493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49B3C9F" w14:textId="77777777" w:rsidR="00A86E9F" w:rsidRPr="00F77649" w:rsidRDefault="00A86E9F" w:rsidP="00A86E9F">
            <w:pPr>
              <w:spacing w:line="259" w:lineRule="auto"/>
              <w:jc w:val="left"/>
              <w:rPr>
                <w:rFonts w:cs="Arial"/>
                <w:b w:val="0"/>
                <w:szCs w:val="24"/>
                <w:rPrChange w:id="961" w:author="Xhelo Aros" w:date="2018-09-10T03:20:00Z">
                  <w:rPr>
                    <w:rFonts w:cs="Arial"/>
                    <w:szCs w:val="24"/>
                  </w:rPr>
                </w:rPrChange>
              </w:rPr>
            </w:pPr>
            <w:r w:rsidRPr="00F77649">
              <w:rPr>
                <w:rFonts w:cs="Arial"/>
                <w:b w:val="0"/>
                <w:szCs w:val="24"/>
              </w:rPr>
              <w:t xml:space="preserve">XEP-0033-Extended </w:t>
            </w:r>
            <w:proofErr w:type="spellStart"/>
            <w:r w:rsidRPr="00F77649">
              <w:rPr>
                <w:rFonts w:cs="Arial"/>
                <w:b w:val="0"/>
                <w:szCs w:val="24"/>
              </w:rPr>
              <w:t>Stanza</w:t>
            </w:r>
            <w:proofErr w:type="spellEnd"/>
            <w:r w:rsidRPr="00F77649">
              <w:rPr>
                <w:rFonts w:cs="Arial"/>
                <w:b w:val="0"/>
                <w:szCs w:val="24"/>
              </w:rPr>
              <w:t xml:space="preserve"> </w:t>
            </w:r>
            <w:proofErr w:type="spellStart"/>
            <w:r w:rsidRPr="00F77649">
              <w:rPr>
                <w:rFonts w:cs="Arial"/>
                <w:b w:val="0"/>
                <w:szCs w:val="24"/>
              </w:rPr>
              <w:t>Addressing</w:t>
            </w:r>
            <w:proofErr w:type="spellEnd"/>
          </w:p>
        </w:tc>
        <w:tc>
          <w:tcPr>
            <w:tcW w:w="691" w:type="dxa"/>
            <w:vMerge/>
            <w:tcBorders>
              <w:top w:val="nil"/>
              <w:left w:val="single" w:sz="4" w:space="0" w:color="auto"/>
              <w:bottom w:val="nil"/>
              <w:right w:val="single" w:sz="4" w:space="0" w:color="auto"/>
            </w:tcBorders>
            <w:shd w:val="clear" w:color="auto" w:fill="auto"/>
          </w:tcPr>
          <w:p w14:paraId="527152F0"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0879D5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XEP-0224-Attention</w:t>
            </w:r>
          </w:p>
        </w:tc>
      </w:tr>
      <w:tr w:rsidR="00A86E9F" w:rsidRPr="00730130" w14:paraId="3AE3B89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58142FA" w14:textId="77777777" w:rsidR="00A86E9F" w:rsidRPr="00F77649" w:rsidRDefault="00A86E9F" w:rsidP="00A86E9F">
            <w:pPr>
              <w:spacing w:line="259" w:lineRule="auto"/>
              <w:jc w:val="left"/>
              <w:rPr>
                <w:rFonts w:cs="Arial"/>
                <w:b w:val="0"/>
                <w:szCs w:val="24"/>
                <w:rPrChange w:id="962" w:author="Xhelo Aros" w:date="2018-09-10T03:20:00Z">
                  <w:rPr>
                    <w:rFonts w:cs="Arial"/>
                    <w:szCs w:val="24"/>
                  </w:rPr>
                </w:rPrChange>
              </w:rPr>
            </w:pPr>
            <w:r w:rsidRPr="00F77649">
              <w:rPr>
                <w:rFonts w:cs="Arial"/>
                <w:b w:val="0"/>
                <w:szCs w:val="24"/>
              </w:rPr>
              <w:t xml:space="preserve">XEP-0045-Multi </w:t>
            </w:r>
            <w:proofErr w:type="spellStart"/>
            <w:r w:rsidRPr="00F77649">
              <w:rPr>
                <w:rFonts w:cs="Arial"/>
                <w:b w:val="0"/>
                <w:szCs w:val="24"/>
              </w:rPr>
              <w:t>User</w:t>
            </w:r>
            <w:proofErr w:type="spellEnd"/>
            <w:r w:rsidRPr="00F77649">
              <w:rPr>
                <w:rFonts w:cs="Arial"/>
                <w:b w:val="0"/>
                <w:szCs w:val="24"/>
              </w:rPr>
              <w:t xml:space="preserve"> Chat</w:t>
            </w:r>
          </w:p>
        </w:tc>
        <w:tc>
          <w:tcPr>
            <w:tcW w:w="691" w:type="dxa"/>
            <w:vMerge/>
            <w:tcBorders>
              <w:top w:val="nil"/>
              <w:left w:val="single" w:sz="4" w:space="0" w:color="auto"/>
              <w:bottom w:val="nil"/>
              <w:right w:val="single" w:sz="4" w:space="0" w:color="auto"/>
            </w:tcBorders>
            <w:shd w:val="clear" w:color="auto" w:fill="auto"/>
          </w:tcPr>
          <w:p w14:paraId="2AF3710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5843C4D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XEP-0231-Bits </w:t>
            </w:r>
            <w:proofErr w:type="spellStart"/>
            <w:r w:rsidRPr="00730130">
              <w:rPr>
                <w:rFonts w:cs="Arial"/>
                <w:szCs w:val="24"/>
              </w:rPr>
              <w:t>of</w:t>
            </w:r>
            <w:proofErr w:type="spellEnd"/>
            <w:r w:rsidRPr="00730130">
              <w:rPr>
                <w:rFonts w:cs="Arial"/>
                <w:szCs w:val="24"/>
              </w:rPr>
              <w:t xml:space="preserve"> Binary</w:t>
            </w:r>
          </w:p>
        </w:tc>
      </w:tr>
      <w:tr w:rsidR="00A86E9F" w:rsidRPr="00730130" w14:paraId="298BF1D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D2D20B8" w14:textId="77777777" w:rsidR="00A86E9F" w:rsidRPr="00F77649" w:rsidRDefault="00A86E9F" w:rsidP="00A86E9F">
            <w:pPr>
              <w:spacing w:line="259" w:lineRule="auto"/>
              <w:jc w:val="left"/>
              <w:rPr>
                <w:rFonts w:cs="Arial"/>
                <w:b w:val="0"/>
                <w:szCs w:val="24"/>
                <w:rPrChange w:id="963" w:author="Xhelo Aros" w:date="2018-09-10T03:20:00Z">
                  <w:rPr>
                    <w:rFonts w:cs="Arial"/>
                    <w:szCs w:val="24"/>
                  </w:rPr>
                </w:rPrChange>
              </w:rPr>
            </w:pPr>
            <w:r w:rsidRPr="00F77649">
              <w:rPr>
                <w:rFonts w:cs="Arial"/>
                <w:b w:val="0"/>
                <w:szCs w:val="24"/>
              </w:rPr>
              <w:t xml:space="preserve">XEP-0047-In-Band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574CFE98"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FCFFF8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XEP-0280-Message </w:t>
            </w:r>
            <w:proofErr w:type="spellStart"/>
            <w:r w:rsidRPr="00730130">
              <w:rPr>
                <w:rFonts w:cs="Arial"/>
                <w:szCs w:val="24"/>
              </w:rPr>
              <w:t>Carbons</w:t>
            </w:r>
            <w:proofErr w:type="spellEnd"/>
          </w:p>
        </w:tc>
      </w:tr>
      <w:tr w:rsidR="00A86E9F" w:rsidRPr="00730130" w14:paraId="7458382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8C94CE5" w14:textId="77777777" w:rsidR="00A86E9F" w:rsidRPr="00F77649" w:rsidRDefault="00A86E9F" w:rsidP="00A86E9F">
            <w:pPr>
              <w:spacing w:line="259" w:lineRule="auto"/>
              <w:jc w:val="left"/>
              <w:rPr>
                <w:rFonts w:cs="Arial"/>
                <w:b w:val="0"/>
                <w:szCs w:val="24"/>
                <w:rPrChange w:id="964" w:author="Xhelo Aros" w:date="2018-09-10T03:20:00Z">
                  <w:rPr>
                    <w:rFonts w:cs="Arial"/>
                    <w:szCs w:val="24"/>
                  </w:rPr>
                </w:rPrChange>
              </w:rPr>
            </w:pPr>
            <w:r w:rsidRPr="00F77649">
              <w:rPr>
                <w:rFonts w:cs="Arial"/>
                <w:b w:val="0"/>
                <w:szCs w:val="24"/>
              </w:rPr>
              <w:t>XEP-0048-Bookmarks</w:t>
            </w:r>
          </w:p>
        </w:tc>
        <w:tc>
          <w:tcPr>
            <w:tcW w:w="691" w:type="dxa"/>
            <w:vMerge/>
            <w:tcBorders>
              <w:top w:val="nil"/>
              <w:left w:val="single" w:sz="4" w:space="0" w:color="auto"/>
              <w:bottom w:val="nil"/>
              <w:right w:val="single" w:sz="4" w:space="0" w:color="auto"/>
            </w:tcBorders>
            <w:shd w:val="clear" w:color="auto" w:fill="auto"/>
          </w:tcPr>
          <w:p w14:paraId="5D97E932"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7DA14A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XEP-0296-Best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Resource</w:t>
            </w:r>
            <w:proofErr w:type="spellEnd"/>
            <w:r w:rsidRPr="00730130">
              <w:rPr>
                <w:rFonts w:cs="Arial"/>
                <w:szCs w:val="24"/>
              </w:rPr>
              <w:t xml:space="preserve"> </w:t>
            </w:r>
            <w:proofErr w:type="spellStart"/>
            <w:r w:rsidRPr="00730130">
              <w:rPr>
                <w:rFonts w:cs="Arial"/>
                <w:szCs w:val="24"/>
              </w:rPr>
              <w:t>Locking</w:t>
            </w:r>
            <w:proofErr w:type="spellEnd"/>
          </w:p>
        </w:tc>
      </w:tr>
      <w:tr w:rsidR="00A86E9F" w:rsidRPr="00730130" w14:paraId="5C29CB20"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6FA51B" w14:textId="77777777" w:rsidR="00A86E9F" w:rsidRPr="00F77649" w:rsidRDefault="00A86E9F" w:rsidP="00A86E9F">
            <w:pPr>
              <w:spacing w:line="259" w:lineRule="auto"/>
              <w:jc w:val="left"/>
              <w:rPr>
                <w:rFonts w:cs="Arial"/>
                <w:b w:val="0"/>
                <w:szCs w:val="24"/>
                <w:rPrChange w:id="965" w:author="Xhelo Aros" w:date="2018-09-10T03:20:00Z">
                  <w:rPr>
                    <w:rFonts w:cs="Arial"/>
                    <w:szCs w:val="24"/>
                  </w:rPr>
                </w:rPrChange>
              </w:rPr>
            </w:pPr>
            <w:r w:rsidRPr="00F77649">
              <w:rPr>
                <w:rFonts w:cs="Arial"/>
                <w:b w:val="0"/>
                <w:szCs w:val="24"/>
              </w:rPr>
              <w:t>XEP-0049-Private Data</w:t>
            </w:r>
          </w:p>
        </w:tc>
        <w:tc>
          <w:tcPr>
            <w:tcW w:w="691" w:type="dxa"/>
            <w:vMerge/>
            <w:tcBorders>
              <w:top w:val="nil"/>
              <w:left w:val="single" w:sz="4" w:space="0" w:color="auto"/>
              <w:bottom w:val="nil"/>
              <w:right w:val="single" w:sz="4" w:space="0" w:color="auto"/>
            </w:tcBorders>
            <w:shd w:val="clear" w:color="auto" w:fill="auto"/>
          </w:tcPr>
          <w:p w14:paraId="111DF4C6"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543FC1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XEP-0308-Last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Correction</w:t>
            </w:r>
            <w:proofErr w:type="spellEnd"/>
          </w:p>
        </w:tc>
      </w:tr>
      <w:tr w:rsidR="00A86E9F" w:rsidRPr="00730130" w14:paraId="715DDF74"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A62783F" w14:textId="77777777" w:rsidR="00A86E9F" w:rsidRPr="00F77649" w:rsidRDefault="00A86E9F" w:rsidP="00A86E9F">
            <w:pPr>
              <w:spacing w:line="259" w:lineRule="auto"/>
              <w:jc w:val="left"/>
              <w:rPr>
                <w:rFonts w:cs="Arial"/>
                <w:b w:val="0"/>
                <w:szCs w:val="24"/>
                <w:rPrChange w:id="966" w:author="Xhelo Aros" w:date="2018-09-10T03:20:00Z">
                  <w:rPr>
                    <w:rFonts w:cs="Arial"/>
                    <w:szCs w:val="24"/>
                  </w:rPr>
                </w:rPrChange>
              </w:rPr>
            </w:pPr>
            <w:r w:rsidRPr="00F77649">
              <w:rPr>
                <w:rFonts w:cs="Arial"/>
                <w:b w:val="0"/>
                <w:szCs w:val="24"/>
              </w:rPr>
              <w:t xml:space="preserve">XEP-0050-Ad-Hoc </w:t>
            </w:r>
            <w:proofErr w:type="spellStart"/>
            <w:r w:rsidRPr="00F77649">
              <w:rPr>
                <w:rFonts w:cs="Arial"/>
                <w:b w:val="0"/>
                <w:szCs w:val="24"/>
              </w:rPr>
              <w:t>Commands</w:t>
            </w:r>
            <w:proofErr w:type="spellEnd"/>
          </w:p>
        </w:tc>
        <w:tc>
          <w:tcPr>
            <w:tcW w:w="691" w:type="dxa"/>
            <w:vMerge/>
            <w:tcBorders>
              <w:top w:val="nil"/>
              <w:left w:val="single" w:sz="4" w:space="0" w:color="auto"/>
              <w:bottom w:val="nil"/>
              <w:right w:val="single" w:sz="4" w:space="0" w:color="auto"/>
            </w:tcBorders>
            <w:shd w:val="clear" w:color="auto" w:fill="auto"/>
          </w:tcPr>
          <w:p w14:paraId="3EABD8C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1A77C7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XEP-0313-Message Archive Management</w:t>
            </w:r>
          </w:p>
        </w:tc>
      </w:tr>
      <w:tr w:rsidR="00A86E9F" w:rsidRPr="00730130" w14:paraId="71F3E1C1"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524E44" w14:textId="77777777" w:rsidR="00A86E9F" w:rsidRPr="00F77649" w:rsidRDefault="00A86E9F" w:rsidP="00A86E9F">
            <w:pPr>
              <w:spacing w:line="259" w:lineRule="auto"/>
              <w:jc w:val="left"/>
              <w:rPr>
                <w:rFonts w:cs="Arial"/>
                <w:b w:val="0"/>
                <w:szCs w:val="24"/>
                <w:rPrChange w:id="967" w:author="Xhelo Aros" w:date="2018-09-10T03:20:00Z">
                  <w:rPr>
                    <w:rFonts w:cs="Arial"/>
                    <w:szCs w:val="24"/>
                  </w:rPr>
                </w:rPrChange>
              </w:rPr>
            </w:pPr>
            <w:r w:rsidRPr="00F77649">
              <w:rPr>
                <w:rFonts w:cs="Arial"/>
                <w:b w:val="0"/>
                <w:szCs w:val="24"/>
              </w:rPr>
              <w:t>XEP-0054-vcard-temp</w:t>
            </w:r>
          </w:p>
        </w:tc>
        <w:tc>
          <w:tcPr>
            <w:tcW w:w="691" w:type="dxa"/>
            <w:vMerge/>
            <w:tcBorders>
              <w:top w:val="nil"/>
              <w:left w:val="single" w:sz="4" w:space="0" w:color="auto"/>
              <w:bottom w:val="nil"/>
              <w:right w:val="single" w:sz="4" w:space="0" w:color="auto"/>
            </w:tcBorders>
            <w:shd w:val="clear" w:color="auto" w:fill="auto"/>
          </w:tcPr>
          <w:p w14:paraId="25915A8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44B908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XEP-0319-Last </w:t>
            </w:r>
            <w:proofErr w:type="spellStart"/>
            <w:r w:rsidRPr="00730130">
              <w:rPr>
                <w:rFonts w:cs="Arial"/>
                <w:szCs w:val="24"/>
              </w:rPr>
              <w:t>User</w:t>
            </w:r>
            <w:proofErr w:type="spellEnd"/>
            <w:r w:rsidRPr="00730130">
              <w:rPr>
                <w:rFonts w:cs="Arial"/>
                <w:szCs w:val="24"/>
              </w:rPr>
              <w:t xml:space="preserve"> </w:t>
            </w:r>
            <w:proofErr w:type="spellStart"/>
            <w:r w:rsidRPr="00730130">
              <w:rPr>
                <w:rFonts w:cs="Arial"/>
                <w:szCs w:val="24"/>
              </w:rPr>
              <w:t>Interaction</w:t>
            </w:r>
            <w:proofErr w:type="spellEnd"/>
            <w:r w:rsidRPr="00730130">
              <w:rPr>
                <w:rFonts w:cs="Arial"/>
                <w:szCs w:val="24"/>
              </w:rPr>
              <w:t xml:space="preserve"> in </w:t>
            </w:r>
            <w:proofErr w:type="spellStart"/>
            <w:r w:rsidRPr="00730130">
              <w:rPr>
                <w:rFonts w:cs="Arial"/>
                <w:szCs w:val="24"/>
              </w:rPr>
              <w:t>Presence</w:t>
            </w:r>
            <w:proofErr w:type="spellEnd"/>
          </w:p>
        </w:tc>
      </w:tr>
      <w:tr w:rsidR="00A86E9F" w:rsidRPr="00730130" w14:paraId="6B31597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428A618" w14:textId="77777777" w:rsidR="00A86E9F" w:rsidRPr="00F77649" w:rsidRDefault="00A86E9F" w:rsidP="00A86E9F">
            <w:pPr>
              <w:spacing w:line="259" w:lineRule="auto"/>
              <w:jc w:val="left"/>
              <w:rPr>
                <w:rFonts w:cs="Arial"/>
                <w:b w:val="0"/>
                <w:szCs w:val="24"/>
                <w:rPrChange w:id="968" w:author="Xhelo Aros" w:date="2018-09-10T03:20:00Z">
                  <w:rPr>
                    <w:rFonts w:cs="Arial"/>
                    <w:szCs w:val="24"/>
                  </w:rPr>
                </w:rPrChange>
              </w:rPr>
            </w:pPr>
            <w:r w:rsidRPr="00F77649">
              <w:rPr>
                <w:rFonts w:cs="Arial"/>
                <w:b w:val="0"/>
                <w:szCs w:val="24"/>
              </w:rPr>
              <w:t xml:space="preserve">XEP-0055-Jabber </w:t>
            </w:r>
            <w:proofErr w:type="spellStart"/>
            <w:r w:rsidRPr="00F77649">
              <w:rPr>
                <w:rFonts w:cs="Arial"/>
                <w:b w:val="0"/>
                <w:szCs w:val="24"/>
              </w:rPr>
              <w:t>Search</w:t>
            </w:r>
            <w:proofErr w:type="spellEnd"/>
          </w:p>
        </w:tc>
        <w:tc>
          <w:tcPr>
            <w:tcW w:w="691" w:type="dxa"/>
            <w:vMerge/>
            <w:tcBorders>
              <w:top w:val="nil"/>
              <w:left w:val="single" w:sz="4" w:space="0" w:color="auto"/>
              <w:bottom w:val="nil"/>
              <w:right w:val="single" w:sz="4" w:space="0" w:color="auto"/>
            </w:tcBorders>
            <w:shd w:val="clear" w:color="auto" w:fill="auto"/>
          </w:tcPr>
          <w:p w14:paraId="1678BFA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15D812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XEP-0323-Internet </w:t>
            </w:r>
            <w:proofErr w:type="spellStart"/>
            <w:r w:rsidRPr="00730130">
              <w:rPr>
                <w:rFonts w:cs="Arial"/>
                <w:szCs w:val="24"/>
              </w:rPr>
              <w:t>of</w:t>
            </w:r>
            <w:proofErr w:type="spellEnd"/>
            <w:r w:rsidRPr="00730130">
              <w:rPr>
                <w:rFonts w:cs="Arial"/>
                <w:szCs w:val="24"/>
              </w:rPr>
              <w:t xml:space="preserve"> Things - Sensor Data</w:t>
            </w:r>
          </w:p>
        </w:tc>
      </w:tr>
      <w:tr w:rsidR="00A86E9F" w:rsidRPr="00730130" w14:paraId="3364045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F41F3F5" w14:textId="77777777" w:rsidR="00A86E9F" w:rsidRPr="00F77649" w:rsidRDefault="00A86E9F" w:rsidP="00A86E9F">
            <w:pPr>
              <w:spacing w:line="259" w:lineRule="auto"/>
              <w:jc w:val="left"/>
              <w:rPr>
                <w:rFonts w:cs="Arial"/>
                <w:b w:val="0"/>
                <w:szCs w:val="24"/>
                <w:rPrChange w:id="969" w:author="Xhelo Aros" w:date="2018-09-10T03:20:00Z">
                  <w:rPr>
                    <w:rFonts w:cs="Arial"/>
                    <w:szCs w:val="24"/>
                  </w:rPr>
                </w:rPrChange>
              </w:rPr>
            </w:pPr>
            <w:r w:rsidRPr="00F77649">
              <w:rPr>
                <w:rFonts w:cs="Arial"/>
                <w:b w:val="0"/>
                <w:szCs w:val="24"/>
              </w:rPr>
              <w:t>XEP-0059-Result Set Management</w:t>
            </w:r>
          </w:p>
        </w:tc>
        <w:tc>
          <w:tcPr>
            <w:tcW w:w="691" w:type="dxa"/>
            <w:vMerge/>
            <w:tcBorders>
              <w:top w:val="nil"/>
              <w:left w:val="single" w:sz="4" w:space="0" w:color="auto"/>
              <w:bottom w:val="nil"/>
              <w:right w:val="single" w:sz="4" w:space="0" w:color="auto"/>
            </w:tcBorders>
            <w:shd w:val="clear" w:color="auto" w:fill="auto"/>
          </w:tcPr>
          <w:p w14:paraId="0038F405"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3F61A84"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XEP-0324-Internet </w:t>
            </w:r>
            <w:proofErr w:type="spellStart"/>
            <w:r w:rsidRPr="00730130">
              <w:rPr>
                <w:rFonts w:cs="Arial"/>
                <w:szCs w:val="24"/>
              </w:rPr>
              <w:t>of</w:t>
            </w:r>
            <w:proofErr w:type="spellEnd"/>
            <w:r w:rsidRPr="00730130">
              <w:rPr>
                <w:rFonts w:cs="Arial"/>
                <w:szCs w:val="24"/>
              </w:rPr>
              <w:t xml:space="preserve"> Things - </w:t>
            </w:r>
            <w:proofErr w:type="spellStart"/>
            <w:r w:rsidRPr="00730130">
              <w:rPr>
                <w:rFonts w:cs="Arial"/>
                <w:szCs w:val="24"/>
              </w:rPr>
              <w:t>Provisioning</w:t>
            </w:r>
            <w:proofErr w:type="spellEnd"/>
          </w:p>
        </w:tc>
      </w:tr>
      <w:tr w:rsidR="00A86E9F" w:rsidRPr="00730130" w14:paraId="63ADFD5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F080D73" w14:textId="77777777" w:rsidR="00A86E9F" w:rsidRPr="00F77649" w:rsidRDefault="00A86E9F" w:rsidP="00A86E9F">
            <w:pPr>
              <w:spacing w:line="259" w:lineRule="auto"/>
              <w:jc w:val="left"/>
              <w:rPr>
                <w:rFonts w:cs="Arial"/>
                <w:b w:val="0"/>
                <w:szCs w:val="24"/>
                <w:rPrChange w:id="970" w:author="Xhelo Aros" w:date="2018-09-10T03:20:00Z">
                  <w:rPr>
                    <w:rFonts w:cs="Arial"/>
                    <w:szCs w:val="24"/>
                  </w:rPr>
                </w:rPrChange>
              </w:rPr>
            </w:pPr>
            <w:r w:rsidRPr="00F77649">
              <w:rPr>
                <w:rFonts w:cs="Arial"/>
                <w:b w:val="0"/>
                <w:szCs w:val="24"/>
              </w:rPr>
              <w:lastRenderedPageBreak/>
              <w:t>XEP-0060-PubSub</w:t>
            </w:r>
          </w:p>
        </w:tc>
        <w:tc>
          <w:tcPr>
            <w:tcW w:w="691" w:type="dxa"/>
            <w:vMerge/>
            <w:tcBorders>
              <w:top w:val="nil"/>
              <w:left w:val="single" w:sz="4" w:space="0" w:color="auto"/>
              <w:bottom w:val="nil"/>
              <w:right w:val="single" w:sz="4" w:space="0" w:color="auto"/>
            </w:tcBorders>
            <w:shd w:val="clear" w:color="auto" w:fill="auto"/>
          </w:tcPr>
          <w:p w14:paraId="12F8A7F5"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85017C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XEP-0325-Internet </w:t>
            </w:r>
            <w:proofErr w:type="spellStart"/>
            <w:r w:rsidRPr="00730130">
              <w:rPr>
                <w:rFonts w:cs="Arial"/>
                <w:szCs w:val="24"/>
              </w:rPr>
              <w:t>of</w:t>
            </w:r>
            <w:proofErr w:type="spellEnd"/>
            <w:r w:rsidRPr="00730130">
              <w:rPr>
                <w:rFonts w:cs="Arial"/>
                <w:szCs w:val="24"/>
              </w:rPr>
              <w:t xml:space="preserve"> Things - Control</w:t>
            </w:r>
          </w:p>
        </w:tc>
      </w:tr>
      <w:tr w:rsidR="00A86E9F" w:rsidRPr="00730130" w14:paraId="584245F9"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4DD0C10" w14:textId="77777777" w:rsidR="00A86E9F" w:rsidRPr="00F77649" w:rsidRDefault="00A86E9F" w:rsidP="00A86E9F">
            <w:pPr>
              <w:spacing w:line="259" w:lineRule="auto"/>
              <w:jc w:val="left"/>
              <w:rPr>
                <w:rFonts w:cs="Arial"/>
                <w:b w:val="0"/>
                <w:szCs w:val="24"/>
                <w:rPrChange w:id="971" w:author="Xhelo Aros" w:date="2018-09-10T03:20:00Z">
                  <w:rPr>
                    <w:rFonts w:cs="Arial"/>
                    <w:szCs w:val="24"/>
                  </w:rPr>
                </w:rPrChange>
              </w:rPr>
            </w:pPr>
            <w:r w:rsidRPr="00F77649">
              <w:rPr>
                <w:rFonts w:cs="Arial"/>
                <w:b w:val="0"/>
                <w:szCs w:val="24"/>
              </w:rPr>
              <w:t xml:space="preserve">XEP-0065-SOCKS5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4F24754A"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4B4698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XEP-0332-HTTP </w:t>
            </w:r>
            <w:proofErr w:type="spellStart"/>
            <w:r w:rsidRPr="00730130">
              <w:rPr>
                <w:rFonts w:cs="Arial"/>
                <w:szCs w:val="24"/>
              </w:rPr>
              <w:t>over</w:t>
            </w:r>
            <w:proofErr w:type="spellEnd"/>
            <w:r w:rsidRPr="00730130">
              <w:rPr>
                <w:rFonts w:cs="Arial"/>
                <w:szCs w:val="24"/>
              </w:rPr>
              <w:t xml:space="preserve"> XMPP </w:t>
            </w:r>
            <w:proofErr w:type="spellStart"/>
            <w:r w:rsidRPr="00730130">
              <w:rPr>
                <w:rFonts w:cs="Arial"/>
                <w:szCs w:val="24"/>
              </w:rPr>
              <w:t>transport</w:t>
            </w:r>
            <w:proofErr w:type="spellEnd"/>
          </w:p>
        </w:tc>
      </w:tr>
      <w:tr w:rsidR="00A86E9F" w:rsidRPr="00730130" w14:paraId="6D20A7F9"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183560D" w14:textId="77777777" w:rsidR="00A86E9F" w:rsidRPr="00F77649" w:rsidRDefault="00A86E9F" w:rsidP="00A86E9F">
            <w:pPr>
              <w:spacing w:line="259" w:lineRule="auto"/>
              <w:jc w:val="left"/>
              <w:rPr>
                <w:rFonts w:cs="Arial"/>
                <w:b w:val="0"/>
                <w:szCs w:val="24"/>
                <w:rPrChange w:id="972" w:author="Xhelo Aros" w:date="2018-09-10T03:20:00Z">
                  <w:rPr>
                    <w:rFonts w:cs="Arial"/>
                    <w:szCs w:val="24"/>
                  </w:rPr>
                </w:rPrChange>
              </w:rPr>
            </w:pPr>
            <w:r w:rsidRPr="00F77649">
              <w:rPr>
                <w:rFonts w:cs="Arial"/>
                <w:b w:val="0"/>
                <w:szCs w:val="24"/>
              </w:rPr>
              <w:t>XEP-0071-XHTML-IM</w:t>
            </w:r>
          </w:p>
        </w:tc>
        <w:tc>
          <w:tcPr>
            <w:tcW w:w="691" w:type="dxa"/>
            <w:vMerge/>
            <w:tcBorders>
              <w:top w:val="nil"/>
              <w:left w:val="single" w:sz="4" w:space="0" w:color="auto"/>
              <w:bottom w:val="nil"/>
              <w:right w:val="single" w:sz="4" w:space="0" w:color="auto"/>
            </w:tcBorders>
            <w:shd w:val="clear" w:color="auto" w:fill="auto"/>
          </w:tcPr>
          <w:p w14:paraId="2688D61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A8AE283"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XEP-0333-Chat </w:t>
            </w:r>
            <w:proofErr w:type="spellStart"/>
            <w:r w:rsidRPr="00730130">
              <w:rPr>
                <w:rFonts w:cs="Arial"/>
                <w:szCs w:val="24"/>
              </w:rPr>
              <w:t>Markers</w:t>
            </w:r>
            <w:proofErr w:type="spellEnd"/>
          </w:p>
        </w:tc>
      </w:tr>
      <w:tr w:rsidR="00A86E9F" w:rsidRPr="00730130" w14:paraId="32F3EF6E"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8D8DEAA" w14:textId="77777777" w:rsidR="00A86E9F" w:rsidRPr="00F77649" w:rsidRDefault="00A86E9F" w:rsidP="00A86E9F">
            <w:pPr>
              <w:spacing w:line="259" w:lineRule="auto"/>
              <w:jc w:val="left"/>
              <w:rPr>
                <w:rFonts w:cs="Arial"/>
                <w:b w:val="0"/>
                <w:szCs w:val="24"/>
                <w:rPrChange w:id="973" w:author="Xhelo Aros" w:date="2018-09-10T03:20:00Z">
                  <w:rPr>
                    <w:rFonts w:cs="Arial"/>
                    <w:szCs w:val="24"/>
                  </w:rPr>
                </w:rPrChange>
              </w:rPr>
            </w:pPr>
            <w:r w:rsidRPr="00F77649">
              <w:rPr>
                <w:rFonts w:cs="Arial"/>
                <w:b w:val="0"/>
                <w:szCs w:val="24"/>
              </w:rPr>
              <w:t xml:space="preserve">XEP-0077-In-Band </w:t>
            </w:r>
            <w:proofErr w:type="spellStart"/>
            <w:r w:rsidRPr="00F77649">
              <w:rPr>
                <w:rFonts w:cs="Arial"/>
                <w:b w:val="0"/>
                <w:szCs w:val="24"/>
              </w:rPr>
              <w:t>Registration</w:t>
            </w:r>
            <w:proofErr w:type="spellEnd"/>
          </w:p>
        </w:tc>
        <w:tc>
          <w:tcPr>
            <w:tcW w:w="691" w:type="dxa"/>
            <w:vMerge/>
            <w:tcBorders>
              <w:top w:val="nil"/>
              <w:left w:val="single" w:sz="4" w:space="0" w:color="auto"/>
              <w:bottom w:val="nil"/>
              <w:right w:val="single" w:sz="4" w:space="0" w:color="auto"/>
            </w:tcBorders>
            <w:shd w:val="clear" w:color="auto" w:fill="auto"/>
          </w:tcPr>
          <w:p w14:paraId="52E2E61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5A2D5E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XEP-0334-Message Processing </w:t>
            </w:r>
            <w:proofErr w:type="spellStart"/>
            <w:r w:rsidRPr="00730130">
              <w:rPr>
                <w:rFonts w:cs="Arial"/>
                <w:szCs w:val="24"/>
              </w:rPr>
              <w:t>Hints</w:t>
            </w:r>
            <w:proofErr w:type="spellEnd"/>
          </w:p>
        </w:tc>
      </w:tr>
      <w:tr w:rsidR="00A86E9F" w:rsidRPr="00730130" w14:paraId="46339007"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3352EDE" w14:textId="77777777" w:rsidR="00A86E9F" w:rsidRPr="00F77649" w:rsidRDefault="00A86E9F" w:rsidP="00A86E9F">
            <w:pPr>
              <w:spacing w:line="259" w:lineRule="auto"/>
              <w:jc w:val="left"/>
              <w:rPr>
                <w:rFonts w:cs="Arial"/>
                <w:b w:val="0"/>
                <w:szCs w:val="24"/>
                <w:rPrChange w:id="974" w:author="Xhelo Aros" w:date="2018-09-10T03:20:00Z">
                  <w:rPr>
                    <w:rFonts w:cs="Arial"/>
                    <w:szCs w:val="24"/>
                  </w:rPr>
                </w:rPrChange>
              </w:rPr>
            </w:pPr>
            <w:r w:rsidRPr="00F77649">
              <w:rPr>
                <w:rFonts w:cs="Arial"/>
                <w:b w:val="0"/>
                <w:szCs w:val="24"/>
              </w:rPr>
              <w:t xml:space="preserve">XEP-0079-Advanced </w:t>
            </w:r>
            <w:proofErr w:type="spellStart"/>
            <w:r w:rsidRPr="00F77649">
              <w:rPr>
                <w:rFonts w:cs="Arial"/>
                <w:b w:val="0"/>
                <w:szCs w:val="24"/>
              </w:rPr>
              <w:t>Message</w:t>
            </w:r>
            <w:proofErr w:type="spellEnd"/>
            <w:r w:rsidRPr="00F77649">
              <w:rPr>
                <w:rFonts w:cs="Arial"/>
                <w:b w:val="0"/>
                <w:szCs w:val="24"/>
              </w:rPr>
              <w:t xml:space="preserve"> Processing</w:t>
            </w:r>
          </w:p>
        </w:tc>
        <w:tc>
          <w:tcPr>
            <w:tcW w:w="691" w:type="dxa"/>
            <w:vMerge/>
            <w:tcBorders>
              <w:top w:val="nil"/>
              <w:left w:val="single" w:sz="4" w:space="0" w:color="auto"/>
              <w:bottom w:val="nil"/>
              <w:right w:val="single" w:sz="4" w:space="0" w:color="auto"/>
            </w:tcBorders>
            <w:shd w:val="clear" w:color="auto" w:fill="auto"/>
          </w:tcPr>
          <w:p w14:paraId="3A53E7A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FEB6FF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XEP-0335-JSON </w:t>
            </w:r>
            <w:proofErr w:type="spellStart"/>
            <w:r w:rsidRPr="00730130">
              <w:rPr>
                <w:rFonts w:cs="Arial"/>
                <w:szCs w:val="24"/>
              </w:rPr>
              <w:t>Containers</w:t>
            </w:r>
            <w:proofErr w:type="spellEnd"/>
          </w:p>
        </w:tc>
      </w:tr>
      <w:tr w:rsidR="00A86E9F" w:rsidRPr="00730130" w14:paraId="10597FF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3293DF3" w14:textId="77777777" w:rsidR="00A86E9F" w:rsidRPr="00F77649" w:rsidRDefault="00A86E9F" w:rsidP="00A86E9F">
            <w:pPr>
              <w:spacing w:line="259" w:lineRule="auto"/>
              <w:jc w:val="left"/>
              <w:rPr>
                <w:rFonts w:cs="Arial"/>
                <w:b w:val="0"/>
                <w:szCs w:val="24"/>
                <w:rPrChange w:id="975" w:author="Xhelo Aros" w:date="2018-09-10T03:20:00Z">
                  <w:rPr>
                    <w:rFonts w:cs="Arial"/>
                    <w:szCs w:val="24"/>
                  </w:rPr>
                </w:rPrChange>
              </w:rPr>
            </w:pPr>
            <w:r w:rsidRPr="00F77649">
              <w:rPr>
                <w:rFonts w:cs="Arial"/>
                <w:b w:val="0"/>
                <w:szCs w:val="24"/>
              </w:rPr>
              <w:t xml:space="preserve">XEP-0080-User </w:t>
            </w:r>
            <w:proofErr w:type="spellStart"/>
            <w:r w:rsidRPr="00F77649">
              <w:rPr>
                <w:rFonts w:cs="Arial"/>
                <w:b w:val="0"/>
                <w:szCs w:val="24"/>
              </w:rPr>
              <w:t>Location</w:t>
            </w:r>
            <w:proofErr w:type="spellEnd"/>
          </w:p>
        </w:tc>
        <w:tc>
          <w:tcPr>
            <w:tcW w:w="691" w:type="dxa"/>
            <w:vMerge/>
            <w:tcBorders>
              <w:top w:val="nil"/>
              <w:left w:val="single" w:sz="4" w:space="0" w:color="auto"/>
              <w:bottom w:val="nil"/>
              <w:right w:val="single" w:sz="4" w:space="0" w:color="auto"/>
            </w:tcBorders>
            <w:shd w:val="clear" w:color="auto" w:fill="auto"/>
          </w:tcPr>
          <w:p w14:paraId="203A723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D3C60C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XEP-0347-Internet </w:t>
            </w:r>
            <w:proofErr w:type="spellStart"/>
            <w:r w:rsidRPr="00730130">
              <w:rPr>
                <w:rFonts w:cs="Arial"/>
                <w:szCs w:val="24"/>
              </w:rPr>
              <w:t>of</w:t>
            </w:r>
            <w:proofErr w:type="spellEnd"/>
            <w:r w:rsidRPr="00730130">
              <w:rPr>
                <w:rFonts w:cs="Arial"/>
                <w:szCs w:val="24"/>
              </w:rPr>
              <w:t xml:space="preserve"> Things - Discovery</w:t>
            </w:r>
          </w:p>
        </w:tc>
      </w:tr>
      <w:tr w:rsidR="00A86E9F" w:rsidRPr="00730130" w14:paraId="17956AE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4901B0C" w14:textId="77777777" w:rsidR="00A86E9F" w:rsidRPr="00F77649" w:rsidRDefault="00A86E9F" w:rsidP="00A86E9F">
            <w:pPr>
              <w:spacing w:line="259" w:lineRule="auto"/>
              <w:jc w:val="left"/>
              <w:rPr>
                <w:rFonts w:cs="Arial"/>
                <w:b w:val="0"/>
                <w:szCs w:val="24"/>
                <w:rPrChange w:id="976" w:author="Xhelo Aros" w:date="2018-09-10T03:20:00Z">
                  <w:rPr>
                    <w:rFonts w:cs="Arial"/>
                    <w:szCs w:val="24"/>
                  </w:rPr>
                </w:rPrChange>
              </w:rPr>
            </w:pPr>
            <w:r w:rsidRPr="00F77649">
              <w:rPr>
                <w:rFonts w:cs="Arial"/>
                <w:b w:val="0"/>
                <w:szCs w:val="24"/>
              </w:rPr>
              <w:t xml:space="preserve">XEP-0082-XMPP Date Time </w:t>
            </w:r>
            <w:proofErr w:type="spellStart"/>
            <w:r w:rsidRPr="00F77649">
              <w:rPr>
                <w:rFonts w:cs="Arial"/>
                <w:b w:val="0"/>
                <w:szCs w:val="24"/>
              </w:rPr>
              <w:t>Profiles</w:t>
            </w:r>
            <w:proofErr w:type="spellEnd"/>
          </w:p>
        </w:tc>
        <w:tc>
          <w:tcPr>
            <w:tcW w:w="691" w:type="dxa"/>
            <w:vMerge/>
            <w:tcBorders>
              <w:top w:val="nil"/>
              <w:left w:val="single" w:sz="4" w:space="0" w:color="auto"/>
              <w:bottom w:val="nil"/>
              <w:right w:val="single" w:sz="4" w:space="0" w:color="auto"/>
            </w:tcBorders>
            <w:shd w:val="clear" w:color="auto" w:fill="auto"/>
          </w:tcPr>
          <w:p w14:paraId="376A8B27"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69314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XEP-0352-Client </w:t>
            </w:r>
            <w:proofErr w:type="spellStart"/>
            <w:r w:rsidRPr="00730130">
              <w:rPr>
                <w:rFonts w:cs="Arial"/>
                <w:szCs w:val="24"/>
              </w:rPr>
              <w:t>State</w:t>
            </w:r>
            <w:proofErr w:type="spellEnd"/>
            <w:r w:rsidRPr="00730130">
              <w:rPr>
                <w:rFonts w:cs="Arial"/>
                <w:szCs w:val="24"/>
              </w:rPr>
              <w:t xml:space="preserve"> </w:t>
            </w:r>
            <w:proofErr w:type="spellStart"/>
            <w:r w:rsidRPr="00730130">
              <w:rPr>
                <w:rFonts w:cs="Arial"/>
                <w:szCs w:val="24"/>
              </w:rPr>
              <w:t>Indication</w:t>
            </w:r>
            <w:proofErr w:type="spellEnd"/>
          </w:p>
        </w:tc>
      </w:tr>
      <w:tr w:rsidR="00A86E9F" w:rsidRPr="00730130" w14:paraId="7AB0D7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A322901" w14:textId="77777777" w:rsidR="00A86E9F" w:rsidRPr="00F77649" w:rsidRDefault="00A86E9F" w:rsidP="00A86E9F">
            <w:pPr>
              <w:spacing w:line="259" w:lineRule="auto"/>
              <w:jc w:val="left"/>
              <w:rPr>
                <w:rFonts w:cs="Arial"/>
                <w:b w:val="0"/>
                <w:szCs w:val="24"/>
                <w:rPrChange w:id="977" w:author="Xhelo Aros" w:date="2018-09-10T03:20:00Z">
                  <w:rPr>
                    <w:rFonts w:cs="Arial"/>
                    <w:szCs w:val="24"/>
                  </w:rPr>
                </w:rPrChange>
              </w:rPr>
            </w:pPr>
            <w:r w:rsidRPr="00F77649">
              <w:rPr>
                <w:rFonts w:cs="Arial"/>
                <w:b w:val="0"/>
                <w:szCs w:val="24"/>
              </w:rPr>
              <w:t xml:space="preserve">XEP-0085-Chat </w:t>
            </w:r>
            <w:proofErr w:type="spellStart"/>
            <w:r w:rsidRPr="00F77649">
              <w:rPr>
                <w:rFonts w:cs="Arial"/>
                <w:b w:val="0"/>
                <w:szCs w:val="24"/>
              </w:rPr>
              <w:t>State</w:t>
            </w:r>
            <w:proofErr w:type="spellEnd"/>
            <w:r w:rsidRPr="00F77649">
              <w:rPr>
                <w:rFonts w:cs="Arial"/>
                <w:b w:val="0"/>
                <w:szCs w:val="24"/>
              </w:rPr>
              <w:t xml:space="preserve"> </w:t>
            </w:r>
            <w:proofErr w:type="spellStart"/>
            <w:r w:rsidRPr="00F77649">
              <w:rPr>
                <w:rFonts w:cs="Arial"/>
                <w:b w:val="0"/>
                <w:szCs w:val="24"/>
              </w:rPr>
              <w:t>Notifications</w:t>
            </w:r>
            <w:proofErr w:type="spellEnd"/>
          </w:p>
        </w:tc>
        <w:tc>
          <w:tcPr>
            <w:tcW w:w="691" w:type="dxa"/>
            <w:vMerge/>
            <w:tcBorders>
              <w:top w:val="nil"/>
              <w:left w:val="single" w:sz="4" w:space="0" w:color="auto"/>
              <w:bottom w:val="nil"/>
              <w:right w:val="single" w:sz="4" w:space="0" w:color="auto"/>
            </w:tcBorders>
            <w:shd w:val="clear" w:color="auto" w:fill="auto"/>
          </w:tcPr>
          <w:p w14:paraId="515C017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B07CC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XEP-0357-Push </w:t>
            </w:r>
            <w:proofErr w:type="spellStart"/>
            <w:r w:rsidRPr="00730130">
              <w:rPr>
                <w:rFonts w:cs="Arial"/>
                <w:szCs w:val="24"/>
              </w:rPr>
              <w:t>Notifications</w:t>
            </w:r>
            <w:proofErr w:type="spellEnd"/>
          </w:p>
        </w:tc>
      </w:tr>
      <w:tr w:rsidR="00A86E9F" w:rsidRPr="00730130" w14:paraId="7BE2EE5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D47720E" w14:textId="77777777" w:rsidR="00A86E9F" w:rsidRPr="00F77649" w:rsidRDefault="00A86E9F" w:rsidP="00A86E9F">
            <w:pPr>
              <w:spacing w:line="259" w:lineRule="auto"/>
              <w:jc w:val="left"/>
              <w:rPr>
                <w:rFonts w:cs="Arial"/>
                <w:b w:val="0"/>
                <w:szCs w:val="24"/>
                <w:rPrChange w:id="978" w:author="Xhelo Aros" w:date="2018-09-10T03:20:00Z">
                  <w:rPr>
                    <w:rFonts w:cs="Arial"/>
                    <w:szCs w:val="24"/>
                  </w:rPr>
                </w:rPrChange>
              </w:rPr>
            </w:pPr>
            <w:r w:rsidRPr="00F77649">
              <w:rPr>
                <w:rFonts w:cs="Arial"/>
                <w:b w:val="0"/>
                <w:szCs w:val="24"/>
              </w:rPr>
              <w:t>XEP-0090-Time Exchange</w:t>
            </w:r>
          </w:p>
        </w:tc>
        <w:tc>
          <w:tcPr>
            <w:tcW w:w="691" w:type="dxa"/>
            <w:vMerge/>
            <w:tcBorders>
              <w:top w:val="nil"/>
              <w:left w:val="single" w:sz="4" w:space="0" w:color="auto"/>
              <w:bottom w:val="nil"/>
              <w:right w:val="single" w:sz="4" w:space="0" w:color="auto"/>
            </w:tcBorders>
            <w:shd w:val="clear" w:color="auto" w:fill="auto"/>
          </w:tcPr>
          <w:p w14:paraId="68EF845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7B4BDD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XEP-0359-Stable and </w:t>
            </w:r>
            <w:proofErr w:type="spellStart"/>
            <w:r w:rsidRPr="00730130">
              <w:rPr>
                <w:rFonts w:cs="Arial"/>
                <w:szCs w:val="24"/>
              </w:rPr>
              <w:t>Unique</w:t>
            </w:r>
            <w:proofErr w:type="spellEnd"/>
            <w:r w:rsidRPr="00730130">
              <w:rPr>
                <w:rFonts w:cs="Arial"/>
                <w:szCs w:val="24"/>
              </w:rPr>
              <w:t xml:space="preserve">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IDs</w:t>
            </w:r>
            <w:proofErr w:type="spellEnd"/>
          </w:p>
        </w:tc>
      </w:tr>
      <w:tr w:rsidR="00A86E9F" w:rsidRPr="00730130" w14:paraId="2524296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BDD68C6" w14:textId="77777777" w:rsidR="00A86E9F" w:rsidRPr="00F77649" w:rsidRDefault="00A86E9F" w:rsidP="00A86E9F">
            <w:pPr>
              <w:spacing w:line="259" w:lineRule="auto"/>
              <w:jc w:val="left"/>
              <w:rPr>
                <w:rFonts w:cs="Arial"/>
                <w:b w:val="0"/>
                <w:szCs w:val="24"/>
                <w:rPrChange w:id="979" w:author="Xhelo Aros" w:date="2018-09-10T03:20:00Z">
                  <w:rPr>
                    <w:rFonts w:cs="Arial"/>
                    <w:szCs w:val="24"/>
                  </w:rPr>
                </w:rPrChange>
              </w:rPr>
            </w:pPr>
            <w:r w:rsidRPr="00F77649">
              <w:rPr>
                <w:rFonts w:cs="Arial"/>
                <w:b w:val="0"/>
                <w:szCs w:val="24"/>
              </w:rPr>
              <w:t xml:space="preserve">XEP-0092-Software </w:t>
            </w:r>
            <w:proofErr w:type="spellStart"/>
            <w:r w:rsidRPr="00F77649">
              <w:rPr>
                <w:rFonts w:cs="Arial"/>
                <w:b w:val="0"/>
                <w:szCs w:val="24"/>
              </w:rPr>
              <w:t>Version</w:t>
            </w:r>
            <w:proofErr w:type="spellEnd"/>
          </w:p>
        </w:tc>
        <w:tc>
          <w:tcPr>
            <w:tcW w:w="691" w:type="dxa"/>
            <w:vMerge/>
            <w:tcBorders>
              <w:top w:val="nil"/>
              <w:left w:val="single" w:sz="4" w:space="0" w:color="auto"/>
              <w:bottom w:val="nil"/>
              <w:right w:val="single" w:sz="4" w:space="0" w:color="auto"/>
            </w:tcBorders>
            <w:shd w:val="clear" w:color="auto" w:fill="auto"/>
          </w:tcPr>
          <w:p w14:paraId="08095B8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A0A3871"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XEP-0363-HTTP File </w:t>
            </w:r>
            <w:proofErr w:type="spellStart"/>
            <w:r w:rsidRPr="00730130">
              <w:rPr>
                <w:rFonts w:cs="Arial"/>
                <w:szCs w:val="24"/>
              </w:rPr>
              <w:t>Upload</w:t>
            </w:r>
            <w:proofErr w:type="spellEnd"/>
          </w:p>
        </w:tc>
      </w:tr>
      <w:tr w:rsidR="00A86E9F" w:rsidRPr="00730130" w14:paraId="5E31ACC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564DC1" w14:textId="77777777" w:rsidR="00A86E9F" w:rsidRPr="00F77649" w:rsidRDefault="00A86E9F" w:rsidP="00A86E9F">
            <w:pPr>
              <w:spacing w:line="259" w:lineRule="auto"/>
              <w:jc w:val="left"/>
              <w:rPr>
                <w:rFonts w:cs="Arial"/>
                <w:b w:val="0"/>
                <w:szCs w:val="24"/>
                <w:rPrChange w:id="980" w:author="Xhelo Aros" w:date="2018-09-10T03:20:00Z">
                  <w:rPr>
                    <w:rFonts w:cs="Arial"/>
                    <w:szCs w:val="24"/>
                  </w:rPr>
                </w:rPrChange>
              </w:rPr>
            </w:pPr>
            <w:r w:rsidRPr="00F77649">
              <w:rPr>
                <w:rFonts w:cs="Arial"/>
                <w:b w:val="0"/>
                <w:szCs w:val="24"/>
              </w:rPr>
              <w:t xml:space="preserve">XEP-0093-Roster </w:t>
            </w:r>
            <w:proofErr w:type="spellStart"/>
            <w:r w:rsidRPr="00F77649">
              <w:rPr>
                <w:rFonts w:cs="Arial"/>
                <w:b w:val="0"/>
                <w:szCs w:val="24"/>
              </w:rPr>
              <w:t>Item</w:t>
            </w:r>
            <w:proofErr w:type="spellEnd"/>
            <w:r w:rsidRPr="00F77649">
              <w:rPr>
                <w:rFonts w:cs="Arial"/>
                <w:b w:val="0"/>
                <w:szCs w:val="24"/>
              </w:rPr>
              <w:t xml:space="preserve"> Exchange</w:t>
            </w:r>
          </w:p>
        </w:tc>
        <w:tc>
          <w:tcPr>
            <w:tcW w:w="691" w:type="dxa"/>
            <w:vMerge/>
            <w:tcBorders>
              <w:top w:val="nil"/>
              <w:left w:val="single" w:sz="4" w:space="0" w:color="auto"/>
              <w:bottom w:val="nil"/>
              <w:right w:val="single" w:sz="4" w:space="0" w:color="auto"/>
            </w:tcBorders>
            <w:shd w:val="clear" w:color="auto" w:fill="auto"/>
          </w:tcPr>
          <w:p w14:paraId="44F1DB6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7BB73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XEP-0372-References</w:t>
            </w:r>
          </w:p>
        </w:tc>
      </w:tr>
      <w:tr w:rsidR="00A86E9F" w:rsidRPr="00730130" w14:paraId="728C6BA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2BE0D4F" w14:textId="77777777" w:rsidR="00A86E9F" w:rsidRPr="00F77649" w:rsidRDefault="00A86E9F" w:rsidP="00A86E9F">
            <w:pPr>
              <w:spacing w:line="259" w:lineRule="auto"/>
              <w:jc w:val="left"/>
              <w:rPr>
                <w:rFonts w:cs="Arial"/>
                <w:b w:val="0"/>
                <w:szCs w:val="24"/>
                <w:rPrChange w:id="981" w:author="Xhelo Aros" w:date="2018-09-10T03:20:00Z">
                  <w:rPr>
                    <w:rFonts w:cs="Arial"/>
                    <w:szCs w:val="24"/>
                  </w:rPr>
                </w:rPrChange>
              </w:rPr>
            </w:pPr>
            <w:r w:rsidRPr="00F77649">
              <w:rPr>
                <w:rFonts w:cs="Arial"/>
                <w:b w:val="0"/>
                <w:szCs w:val="24"/>
              </w:rPr>
              <w:t xml:space="preserve">XEP-0095-Stream </w:t>
            </w:r>
            <w:proofErr w:type="spellStart"/>
            <w:r w:rsidRPr="00F77649">
              <w:rPr>
                <w:rFonts w:cs="Arial"/>
                <w:b w:val="0"/>
                <w:szCs w:val="24"/>
              </w:rPr>
              <w:t>Initation</w:t>
            </w:r>
            <w:proofErr w:type="spellEnd"/>
          </w:p>
        </w:tc>
        <w:tc>
          <w:tcPr>
            <w:tcW w:w="691" w:type="dxa"/>
            <w:vMerge/>
            <w:tcBorders>
              <w:top w:val="nil"/>
              <w:left w:val="single" w:sz="4" w:space="0" w:color="auto"/>
              <w:bottom w:val="nil"/>
              <w:right w:val="single" w:sz="4" w:space="0" w:color="auto"/>
            </w:tcBorders>
            <w:shd w:val="clear" w:color="auto" w:fill="auto"/>
          </w:tcPr>
          <w:p w14:paraId="4011605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5A914B5"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XEP-0382-</w:t>
            </w:r>
            <w:proofErr w:type="gramStart"/>
            <w:r w:rsidRPr="00730130">
              <w:rPr>
                <w:rFonts w:cs="Arial"/>
                <w:szCs w:val="24"/>
              </w:rPr>
              <w:t>Spoiler</w:t>
            </w:r>
            <w:proofErr w:type="gramEnd"/>
            <w:r w:rsidRPr="00730130">
              <w:rPr>
                <w:rFonts w:cs="Arial"/>
                <w:szCs w:val="24"/>
              </w:rPr>
              <w:t xml:space="preserve"> </w:t>
            </w:r>
            <w:proofErr w:type="spellStart"/>
            <w:r w:rsidRPr="00730130">
              <w:rPr>
                <w:rFonts w:cs="Arial"/>
                <w:szCs w:val="24"/>
              </w:rPr>
              <w:t>Messages</w:t>
            </w:r>
            <w:proofErr w:type="spellEnd"/>
          </w:p>
        </w:tc>
      </w:tr>
      <w:tr w:rsidR="00A86E9F" w:rsidRPr="00730130" w14:paraId="59F5552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00B9282" w14:textId="77777777" w:rsidR="00A86E9F" w:rsidRPr="00F77649" w:rsidRDefault="00A86E9F" w:rsidP="00A86E9F">
            <w:pPr>
              <w:spacing w:line="259" w:lineRule="auto"/>
              <w:jc w:val="left"/>
              <w:rPr>
                <w:rFonts w:cs="Arial"/>
                <w:b w:val="0"/>
                <w:szCs w:val="24"/>
                <w:rPrChange w:id="982" w:author="Xhelo Aros" w:date="2018-09-10T03:20:00Z">
                  <w:rPr>
                    <w:rFonts w:cs="Arial"/>
                    <w:szCs w:val="24"/>
                  </w:rPr>
                </w:rPrChange>
              </w:rPr>
            </w:pPr>
            <w:r w:rsidRPr="00F77649">
              <w:rPr>
                <w:rFonts w:cs="Arial"/>
                <w:b w:val="0"/>
                <w:szCs w:val="24"/>
              </w:rPr>
              <w:t>XEP-0096-SI File Transfer</w:t>
            </w:r>
          </w:p>
        </w:tc>
        <w:tc>
          <w:tcPr>
            <w:tcW w:w="691" w:type="dxa"/>
            <w:vMerge/>
            <w:tcBorders>
              <w:top w:val="nil"/>
              <w:left w:val="single" w:sz="4" w:space="0" w:color="auto"/>
              <w:bottom w:val="nil"/>
              <w:right w:val="single" w:sz="4" w:space="0" w:color="auto"/>
            </w:tcBorders>
            <w:shd w:val="clear" w:color="auto" w:fill="auto"/>
          </w:tcPr>
          <w:p w14:paraId="270043C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vMerge w:val="restart"/>
            <w:tcBorders>
              <w:left w:val="single" w:sz="4" w:space="0" w:color="auto"/>
            </w:tcBorders>
          </w:tcPr>
          <w:p w14:paraId="50358FE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XEP-0384-OMEMO Multi </w:t>
            </w:r>
            <w:proofErr w:type="spellStart"/>
            <w:r w:rsidRPr="00730130">
              <w:rPr>
                <w:rFonts w:cs="Arial"/>
                <w:szCs w:val="24"/>
              </w:rPr>
              <w:t>End</w:t>
            </w:r>
            <w:proofErr w:type="spellEnd"/>
          </w:p>
          <w:p w14:paraId="31DF2E05"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730130">
              <w:rPr>
                <w:rFonts w:cs="Arial"/>
                <w:szCs w:val="24"/>
              </w:rPr>
              <w:t>Message</w:t>
            </w:r>
            <w:proofErr w:type="spellEnd"/>
            <w:r w:rsidRPr="00730130">
              <w:rPr>
                <w:rFonts w:cs="Arial"/>
                <w:szCs w:val="24"/>
              </w:rPr>
              <w:t xml:space="preserve"> and </w:t>
            </w:r>
            <w:proofErr w:type="spellStart"/>
            <w:r w:rsidRPr="00730130">
              <w:rPr>
                <w:rFonts w:cs="Arial"/>
                <w:szCs w:val="24"/>
              </w:rPr>
              <w:t>Object</w:t>
            </w:r>
            <w:proofErr w:type="spellEnd"/>
            <w:r w:rsidRPr="00730130">
              <w:rPr>
                <w:rFonts w:cs="Arial"/>
                <w:szCs w:val="24"/>
              </w:rPr>
              <w:t xml:space="preserve"> </w:t>
            </w:r>
            <w:proofErr w:type="spellStart"/>
            <w:r w:rsidRPr="00730130">
              <w:rPr>
                <w:rFonts w:cs="Arial"/>
                <w:szCs w:val="24"/>
              </w:rPr>
              <w:t>Encryption</w:t>
            </w:r>
            <w:proofErr w:type="spellEnd"/>
          </w:p>
        </w:tc>
      </w:tr>
      <w:tr w:rsidR="00A86E9F" w:rsidRPr="00730130" w14:paraId="318458CB" w14:textId="77777777" w:rsidTr="00AA1FB1">
        <w:trPr>
          <w:trHeight w:val="193"/>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CF8843" w14:textId="77777777" w:rsidR="00A86E9F" w:rsidRPr="00F77649" w:rsidRDefault="00A86E9F" w:rsidP="00A86E9F">
            <w:pPr>
              <w:spacing w:line="259" w:lineRule="auto"/>
              <w:jc w:val="left"/>
              <w:rPr>
                <w:rFonts w:cs="Arial"/>
                <w:b w:val="0"/>
                <w:szCs w:val="24"/>
                <w:rPrChange w:id="983" w:author="Xhelo Aros" w:date="2018-09-10T03:20:00Z">
                  <w:rPr>
                    <w:rFonts w:cs="Arial"/>
                    <w:szCs w:val="24"/>
                  </w:rPr>
                </w:rPrChange>
              </w:rPr>
            </w:pPr>
            <w:r w:rsidRPr="00F77649">
              <w:rPr>
                <w:rFonts w:cs="Arial"/>
                <w:b w:val="0"/>
                <w:szCs w:val="24"/>
              </w:rPr>
              <w:t xml:space="preserve">XEP-0115-Entity </w:t>
            </w:r>
            <w:proofErr w:type="spellStart"/>
            <w:r w:rsidRPr="00F77649">
              <w:rPr>
                <w:rFonts w:cs="Arial"/>
                <w:b w:val="0"/>
                <w:szCs w:val="24"/>
              </w:rPr>
              <w:t>Capabilities</w:t>
            </w:r>
            <w:proofErr w:type="spellEnd"/>
          </w:p>
        </w:tc>
        <w:tc>
          <w:tcPr>
            <w:tcW w:w="691" w:type="dxa"/>
            <w:vMerge/>
            <w:tcBorders>
              <w:top w:val="nil"/>
              <w:left w:val="single" w:sz="4" w:space="0" w:color="auto"/>
              <w:bottom w:val="nil"/>
              <w:right w:val="single" w:sz="4" w:space="0" w:color="auto"/>
            </w:tcBorders>
            <w:shd w:val="clear" w:color="auto" w:fill="auto"/>
          </w:tcPr>
          <w:p w14:paraId="3BAB51C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vMerge/>
            <w:tcBorders>
              <w:left w:val="single" w:sz="4" w:space="0" w:color="auto"/>
            </w:tcBorders>
          </w:tcPr>
          <w:p w14:paraId="366DE8A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r>
      <w:tr w:rsidR="00A86E9F" w:rsidRPr="00730130" w14:paraId="786D245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D4F27B5" w14:textId="77777777" w:rsidR="00A86E9F" w:rsidRPr="00F77649" w:rsidRDefault="00A86E9F" w:rsidP="00A86E9F">
            <w:pPr>
              <w:spacing w:line="259" w:lineRule="auto"/>
              <w:jc w:val="left"/>
              <w:rPr>
                <w:rFonts w:cs="Arial"/>
                <w:b w:val="0"/>
                <w:szCs w:val="24"/>
                <w:rPrChange w:id="984" w:author="Xhelo Aros" w:date="2018-09-10T03:20:00Z">
                  <w:rPr>
                    <w:rFonts w:cs="Arial"/>
                    <w:szCs w:val="24"/>
                  </w:rPr>
                </w:rPrChange>
              </w:rPr>
            </w:pPr>
            <w:r w:rsidRPr="00F77649">
              <w:rPr>
                <w:rFonts w:cs="Arial"/>
                <w:b w:val="0"/>
                <w:szCs w:val="24"/>
              </w:rPr>
              <w:t>XEP-0116-Jingle</w:t>
            </w:r>
          </w:p>
        </w:tc>
        <w:tc>
          <w:tcPr>
            <w:tcW w:w="691" w:type="dxa"/>
            <w:vMerge/>
            <w:tcBorders>
              <w:top w:val="nil"/>
              <w:left w:val="single" w:sz="4" w:space="0" w:color="auto"/>
              <w:bottom w:val="nil"/>
              <w:right w:val="single" w:sz="4" w:space="0" w:color="auto"/>
            </w:tcBorders>
            <w:shd w:val="clear" w:color="auto" w:fill="auto"/>
          </w:tcPr>
          <w:p w14:paraId="20B31A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21CDD94"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XEP-0392-Consistent Color </w:t>
            </w:r>
            <w:proofErr w:type="spellStart"/>
            <w:r w:rsidRPr="00730130">
              <w:rPr>
                <w:rFonts w:cs="Arial"/>
                <w:szCs w:val="24"/>
              </w:rPr>
              <w:t>Generation</w:t>
            </w:r>
            <w:proofErr w:type="spellEnd"/>
          </w:p>
        </w:tc>
      </w:tr>
      <w:tr w:rsidR="00A86E9F" w:rsidRPr="00730130" w14:paraId="76D6B10D"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E17486A" w14:textId="77777777" w:rsidR="00A86E9F" w:rsidRPr="00F77649" w:rsidRDefault="00A86E9F" w:rsidP="00A86E9F">
            <w:pPr>
              <w:spacing w:line="259" w:lineRule="auto"/>
              <w:jc w:val="left"/>
              <w:rPr>
                <w:rFonts w:cs="Arial"/>
                <w:b w:val="0"/>
                <w:szCs w:val="24"/>
                <w:rPrChange w:id="985" w:author="Xhelo Aros" w:date="2018-09-10T03:20:00Z">
                  <w:rPr>
                    <w:rFonts w:cs="Arial"/>
                    <w:szCs w:val="24"/>
                  </w:rPr>
                </w:rPrChange>
              </w:rPr>
            </w:pPr>
            <w:r w:rsidRPr="00F77649">
              <w:rPr>
                <w:rFonts w:cs="Arial"/>
                <w:b w:val="0"/>
                <w:szCs w:val="24"/>
              </w:rPr>
              <w:t xml:space="preserve">XEP-0122-Data </w:t>
            </w:r>
            <w:proofErr w:type="spellStart"/>
            <w:r w:rsidRPr="00F77649">
              <w:rPr>
                <w:rFonts w:cs="Arial"/>
                <w:b w:val="0"/>
                <w:szCs w:val="24"/>
              </w:rPr>
              <w:t>Forms</w:t>
            </w:r>
            <w:proofErr w:type="spellEnd"/>
            <w:r w:rsidRPr="00F77649">
              <w:rPr>
                <w:rFonts w:cs="Arial"/>
                <w:b w:val="0"/>
                <w:szCs w:val="24"/>
              </w:rPr>
              <w:t xml:space="preserve"> </w:t>
            </w:r>
            <w:proofErr w:type="spellStart"/>
            <w:r w:rsidRPr="00F77649">
              <w:rPr>
                <w:rFonts w:cs="Arial"/>
                <w:b w:val="0"/>
                <w:szCs w:val="24"/>
              </w:rPr>
              <w:t>Validation</w:t>
            </w:r>
            <w:proofErr w:type="spellEnd"/>
          </w:p>
        </w:tc>
        <w:tc>
          <w:tcPr>
            <w:tcW w:w="691" w:type="dxa"/>
            <w:vMerge/>
            <w:tcBorders>
              <w:top w:val="nil"/>
              <w:left w:val="single" w:sz="4" w:space="0" w:color="auto"/>
              <w:bottom w:val="nil"/>
              <w:right w:val="single" w:sz="4" w:space="0" w:color="auto"/>
            </w:tcBorders>
            <w:shd w:val="clear" w:color="auto" w:fill="auto"/>
          </w:tcPr>
          <w:p w14:paraId="2E41D04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DDF9EAA"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XEP-0394-Message </w:t>
            </w:r>
            <w:proofErr w:type="spellStart"/>
            <w:r w:rsidRPr="00730130">
              <w:rPr>
                <w:rFonts w:cs="Arial"/>
                <w:szCs w:val="24"/>
              </w:rPr>
              <w:t>Markup</w:t>
            </w:r>
            <w:proofErr w:type="spellEnd"/>
          </w:p>
        </w:tc>
      </w:tr>
      <w:tr w:rsidR="00A86E9F" w:rsidRPr="00730130" w14:paraId="6E4E7B8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5534300" w14:textId="77777777" w:rsidR="00A86E9F" w:rsidRPr="00F77649" w:rsidRDefault="00A86E9F" w:rsidP="00A86E9F">
            <w:pPr>
              <w:spacing w:line="259" w:lineRule="auto"/>
              <w:jc w:val="left"/>
              <w:rPr>
                <w:rFonts w:cs="Arial"/>
                <w:b w:val="0"/>
                <w:szCs w:val="24"/>
                <w:rPrChange w:id="986" w:author="Xhelo Aros" w:date="2018-09-10T03:20:00Z">
                  <w:rPr>
                    <w:rFonts w:cs="Arial"/>
                    <w:szCs w:val="24"/>
                  </w:rPr>
                </w:rPrChange>
              </w:rPr>
            </w:pPr>
            <w:r w:rsidRPr="00F77649">
              <w:rPr>
                <w:rFonts w:cs="Arial"/>
                <w:b w:val="0"/>
                <w:szCs w:val="24"/>
              </w:rPr>
              <w:t xml:space="preserve">XEP-0133-Service </w:t>
            </w:r>
            <w:proofErr w:type="spellStart"/>
            <w:r w:rsidRPr="00F77649">
              <w:rPr>
                <w:rFonts w:cs="Arial"/>
                <w:b w:val="0"/>
                <w:szCs w:val="24"/>
              </w:rPr>
              <w:t>Administration</w:t>
            </w:r>
            <w:proofErr w:type="spellEnd"/>
          </w:p>
        </w:tc>
        <w:tc>
          <w:tcPr>
            <w:tcW w:w="691" w:type="dxa"/>
            <w:vMerge/>
            <w:tcBorders>
              <w:top w:val="nil"/>
              <w:left w:val="single" w:sz="4" w:space="0" w:color="auto"/>
              <w:bottom w:val="nil"/>
              <w:right w:val="single" w:sz="4" w:space="0" w:color="auto"/>
            </w:tcBorders>
            <w:shd w:val="clear" w:color="auto" w:fill="auto"/>
          </w:tcPr>
          <w:p w14:paraId="063E137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67DAC7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w:t>
            </w:r>
            <w:proofErr w:type="spellStart"/>
            <w:r w:rsidRPr="00730130">
              <w:rPr>
                <w:rFonts w:cs="Arial"/>
                <w:szCs w:val="24"/>
              </w:rPr>
              <w:t>xxxx</w:t>
            </w:r>
            <w:proofErr w:type="spellEnd"/>
            <w:r w:rsidRPr="00730130">
              <w:rPr>
                <w:rFonts w:cs="Arial"/>
                <w:szCs w:val="24"/>
              </w:rPr>
              <w:t>-Multi-</w:t>
            </w:r>
            <w:proofErr w:type="spellStart"/>
            <w:r w:rsidRPr="00730130">
              <w:rPr>
                <w:rFonts w:cs="Arial"/>
                <w:szCs w:val="24"/>
              </w:rPr>
              <w:t>User</w:t>
            </w:r>
            <w:proofErr w:type="spellEnd"/>
            <w:r w:rsidRPr="00730130">
              <w:rPr>
                <w:rFonts w:cs="Arial"/>
                <w:szCs w:val="24"/>
              </w:rPr>
              <w:t xml:space="preserve"> Chat Light</w:t>
            </w:r>
          </w:p>
        </w:tc>
      </w:tr>
    </w:tbl>
    <w:p w14:paraId="6CF4C1CB" w14:textId="77777777" w:rsidR="00AC0811" w:rsidRDefault="00AC0811" w:rsidP="00AA1FB1">
      <w:pPr>
        <w:spacing w:after="6053"/>
        <w:rPr>
          <w:ins w:id="987" w:author="Xhelo Aros" w:date="2018-09-10T03:23:00Z"/>
          <w:rFonts w:cs="Arial"/>
          <w:szCs w:val="24"/>
        </w:rPr>
      </w:pPr>
    </w:p>
    <w:p w14:paraId="53E65850" w14:textId="7FFFF3EA" w:rsidR="00A86E9F" w:rsidRPr="00730130" w:rsidRDefault="00A86E9F">
      <w:pPr>
        <w:spacing w:after="100" w:afterAutospacing="1"/>
        <w:rPr>
          <w:rFonts w:cs="Arial"/>
          <w:szCs w:val="24"/>
        </w:rPr>
        <w:pPrChange w:id="988" w:author="Xhelo Aros" w:date="2018-09-10T03:26:00Z">
          <w:pPr>
            <w:spacing w:after="6053"/>
          </w:pPr>
        </w:pPrChange>
      </w:pPr>
      <w:del w:id="989" w:author="Xhelo Aros" w:date="2018-09-10T03:23:00Z">
        <w:r w:rsidRPr="00730130" w:rsidDel="00AC0811">
          <w:rPr>
            <w:rFonts w:cs="Arial"/>
            <w:szCs w:val="24"/>
          </w:rPr>
          <w:lastRenderedPageBreak/>
          <w:delText>Table 5: XEPs soportadas por librería SMACK</w:delText>
        </w:r>
        <w:r w:rsidRPr="00730130" w:rsidDel="00AC0811">
          <w:rPr>
            <w:rFonts w:cs="Arial"/>
            <w:szCs w:val="24"/>
          </w:rPr>
          <w:tab/>
          <w:delText xml:space="preserve">Table 6: XEPs soportadas por librería SMACK </w:delText>
        </w:r>
      </w:del>
      <w:r w:rsidRPr="00730130">
        <w:rPr>
          <w:rFonts w:cs="Arial"/>
          <w:szCs w:val="24"/>
        </w:rPr>
        <w:t xml:space="preserve">En este trabajo proponemos desarrollar e implementar el mecanismo descrito en la especificación </w:t>
      </w:r>
      <w:r w:rsidRPr="00730130">
        <w:rPr>
          <w:rFonts w:cs="Arial"/>
          <w:b/>
          <w:szCs w:val="24"/>
        </w:rPr>
        <w:t xml:space="preserve">XEP-0348: </w:t>
      </w:r>
      <w:proofErr w:type="spellStart"/>
      <w:r w:rsidRPr="00730130">
        <w:rPr>
          <w:rFonts w:cs="Arial"/>
          <w:b/>
          <w:szCs w:val="24"/>
        </w:rPr>
        <w:t>Signing</w:t>
      </w:r>
      <w:proofErr w:type="spellEnd"/>
      <w:r w:rsidRPr="00730130">
        <w:rPr>
          <w:rFonts w:cs="Arial"/>
          <w:b/>
          <w:szCs w:val="24"/>
        </w:rPr>
        <w:t xml:space="preserve"> </w:t>
      </w:r>
      <w:proofErr w:type="spellStart"/>
      <w:r w:rsidRPr="00730130">
        <w:rPr>
          <w:rFonts w:cs="Arial"/>
          <w:b/>
          <w:szCs w:val="24"/>
        </w:rPr>
        <w:t>Forms</w:t>
      </w:r>
      <w:proofErr w:type="spellEnd"/>
      <w:r w:rsidRPr="00730130">
        <w:rPr>
          <w:rFonts w:cs="Arial"/>
          <w:b/>
          <w:szCs w:val="24"/>
        </w:rPr>
        <w:t xml:space="preserve"> </w:t>
      </w:r>
      <w:r w:rsidRPr="00730130">
        <w:rPr>
          <w:rFonts w:cs="Arial"/>
          <w:szCs w:val="24"/>
        </w:rPr>
        <w:t xml:space="preserve">sobre la </w:t>
      </w:r>
      <w:r w:rsidRPr="00730130">
        <w:rPr>
          <w:rFonts w:cs="Arial"/>
          <w:b/>
          <w:szCs w:val="24"/>
        </w:rPr>
        <w:t xml:space="preserve">XEP-0077: In-band </w:t>
      </w:r>
      <w:proofErr w:type="spellStart"/>
      <w:r w:rsidRPr="00730130">
        <w:rPr>
          <w:rFonts w:cs="Arial"/>
          <w:b/>
          <w:szCs w:val="24"/>
        </w:rPr>
        <w:t>Registration</w:t>
      </w:r>
      <w:proofErr w:type="spellEnd"/>
      <w:r w:rsidRPr="00730130">
        <w:rPr>
          <w:rFonts w:cs="Arial"/>
          <w:szCs w:val="24"/>
        </w:rPr>
        <w:t xml:space="preserve">, tanto en el servidor como en el cliente, para que, de este modo, se pueda asignar a un cierto lote definido de clientes la facultad de crear identidades en la red XMPP-IoT. Con esto reduciremos a cero la creación de identidades por usuarios o </w:t>
      </w:r>
      <w:proofErr w:type="spellStart"/>
      <w:r w:rsidRPr="00730130">
        <w:rPr>
          <w:rFonts w:cs="Arial"/>
          <w:szCs w:val="24"/>
        </w:rPr>
        <w:t>bot</w:t>
      </w:r>
      <w:proofErr w:type="spellEnd"/>
      <w:r w:rsidRPr="00730130">
        <w:rPr>
          <w:rFonts w:cs="Arial"/>
          <w:szCs w:val="24"/>
        </w:rPr>
        <w:t xml:space="preserve"> maliciosos mediante la vulnerabilidad de la XEP-0077. En particular, para validar nuestra propuesta, realizaremos un experimento implementándola en el cliente </w:t>
      </w:r>
      <w:r w:rsidRPr="00730130">
        <w:rPr>
          <w:rFonts w:cs="Arial"/>
          <w:i/>
          <w:szCs w:val="24"/>
        </w:rPr>
        <w:t xml:space="preserve">SMACK </w:t>
      </w:r>
      <w:r w:rsidRPr="00730130">
        <w:rPr>
          <w:rFonts w:cs="Arial"/>
          <w:szCs w:val="24"/>
        </w:rPr>
        <w:t xml:space="preserve">y en el servidor </w:t>
      </w:r>
      <w:r w:rsidRPr="00730130">
        <w:rPr>
          <w:rFonts w:cs="Arial"/>
          <w:i/>
          <w:szCs w:val="24"/>
        </w:rPr>
        <w:t xml:space="preserve">Openfire </w:t>
      </w:r>
      <w:r w:rsidRPr="00730130">
        <w:rPr>
          <w:rFonts w:cs="Arial"/>
          <w:szCs w:val="24"/>
        </w:rPr>
        <w:t xml:space="preserve">tal como se aprecia en </w:t>
      </w:r>
      <w:ins w:id="990" w:author="Xhelo Aros" w:date="2018-09-10T03:27:00Z">
        <w:r w:rsidR="00AC0811">
          <w:rPr>
            <w:rFonts w:cs="Arial"/>
            <w:szCs w:val="24"/>
          </w:rPr>
          <w:t>la</w:t>
        </w:r>
      </w:ins>
      <w:del w:id="991" w:author="Xhelo Aros" w:date="2018-09-10T03:26:00Z">
        <w:r w:rsidRPr="00730130" w:rsidDel="00AC0811">
          <w:rPr>
            <w:rFonts w:cs="Arial"/>
            <w:szCs w:val="24"/>
          </w:rPr>
          <w:delText>las</w:delText>
        </w:r>
      </w:del>
      <w:ins w:id="992" w:author="Xhelo Aros" w:date="2018-09-10T03:26:00Z">
        <w:r w:rsidR="00AC0811">
          <w:rPr>
            <w:rFonts w:cs="Arial"/>
            <w:szCs w:val="24"/>
          </w:rPr>
          <w:t xml:space="preserve"> </w:t>
        </w:r>
        <w:r w:rsidR="00AC0811">
          <w:rPr>
            <w:rFonts w:cs="Arial"/>
            <w:szCs w:val="24"/>
          </w:rPr>
          <w:fldChar w:fldCharType="begin"/>
        </w:r>
        <w:r w:rsidR="00AC0811">
          <w:rPr>
            <w:rFonts w:cs="Arial"/>
            <w:szCs w:val="24"/>
          </w:rPr>
          <w:instrText xml:space="preserve"> REF _Ref524313341 \h </w:instrText>
        </w:r>
      </w:ins>
      <w:r w:rsidR="00AC0811">
        <w:rPr>
          <w:rFonts w:cs="Arial"/>
          <w:szCs w:val="24"/>
        </w:rPr>
      </w:r>
      <w:r w:rsidR="00AC0811">
        <w:rPr>
          <w:rFonts w:cs="Arial"/>
          <w:szCs w:val="24"/>
        </w:rPr>
        <w:fldChar w:fldCharType="separate"/>
      </w:r>
      <w:ins w:id="993" w:author="Xhelo Aros" w:date="2018-09-10T03:26:00Z">
        <w:r w:rsidR="00AC0811">
          <w:t xml:space="preserve">Figura </w:t>
        </w:r>
        <w:r w:rsidR="00AC0811">
          <w:rPr>
            <w:noProof/>
          </w:rPr>
          <w:t>9</w:t>
        </w:r>
        <w:r w:rsidR="00AC0811">
          <w:rPr>
            <w:rFonts w:cs="Arial"/>
            <w:szCs w:val="24"/>
          </w:rPr>
          <w:fldChar w:fldCharType="end"/>
        </w:r>
      </w:ins>
      <w:del w:id="994" w:author="Xhelo Aros" w:date="2018-09-10T03:26:00Z">
        <w:r w:rsidRPr="00730130" w:rsidDel="00AC0811">
          <w:rPr>
            <w:rFonts w:cs="Arial"/>
            <w:szCs w:val="24"/>
          </w:rPr>
          <w:delText xml:space="preserve"> Figuras 1</w:delText>
        </w:r>
      </w:del>
      <w:r w:rsidRPr="00730130">
        <w:rPr>
          <w:rFonts w:cs="Arial"/>
          <w:szCs w:val="24"/>
        </w:rPr>
        <w:t xml:space="preserve"> y </w:t>
      </w:r>
      <w:ins w:id="995" w:author="Xhelo Aros" w:date="2018-09-10T03:27:00Z">
        <w:r w:rsidR="00AC0811">
          <w:rPr>
            <w:rFonts w:cs="Arial"/>
            <w:szCs w:val="24"/>
          </w:rPr>
          <w:t xml:space="preserve">la </w:t>
        </w:r>
        <w:r w:rsidR="00AC0811">
          <w:rPr>
            <w:rFonts w:cs="Arial"/>
            <w:szCs w:val="24"/>
          </w:rPr>
          <w:fldChar w:fldCharType="begin"/>
        </w:r>
        <w:r w:rsidR="00AC0811">
          <w:rPr>
            <w:rFonts w:cs="Arial"/>
            <w:szCs w:val="24"/>
          </w:rPr>
          <w:instrText xml:space="preserve"> REF _Ref524313354 \h </w:instrText>
        </w:r>
      </w:ins>
      <w:r w:rsidR="00AC0811">
        <w:rPr>
          <w:rFonts w:cs="Arial"/>
          <w:szCs w:val="24"/>
        </w:rPr>
      </w:r>
      <w:r w:rsidR="00AC0811">
        <w:rPr>
          <w:rFonts w:cs="Arial"/>
          <w:szCs w:val="24"/>
        </w:rPr>
        <w:fldChar w:fldCharType="separate"/>
      </w:r>
      <w:ins w:id="996" w:author="Xhelo Aros" w:date="2018-09-10T03:27:00Z">
        <w:r w:rsidR="00AC0811">
          <w:t xml:space="preserve">Figura </w:t>
        </w:r>
        <w:r w:rsidR="00AC0811">
          <w:rPr>
            <w:noProof/>
          </w:rPr>
          <w:t>10</w:t>
        </w:r>
        <w:r w:rsidR="00AC0811">
          <w:rPr>
            <w:rFonts w:cs="Arial"/>
            <w:szCs w:val="24"/>
          </w:rPr>
          <w:fldChar w:fldCharType="end"/>
        </w:r>
      </w:ins>
      <w:del w:id="997" w:author="Xhelo Aros" w:date="2018-09-10T03:27:00Z">
        <w:r w:rsidRPr="00730130" w:rsidDel="00AC0811">
          <w:rPr>
            <w:rFonts w:cs="Arial"/>
            <w:szCs w:val="24"/>
          </w:rPr>
          <w:delText>2</w:delText>
        </w:r>
      </w:del>
      <w:r w:rsidRPr="00730130">
        <w:rPr>
          <w:rFonts w:cs="Arial"/>
          <w:szCs w:val="24"/>
        </w:rPr>
        <w:t>.</w:t>
      </w:r>
    </w:p>
    <w:p w14:paraId="60D83703" w14:textId="61D92245" w:rsidR="00AC0811" w:rsidRDefault="00AC0811">
      <w:pPr>
        <w:pStyle w:val="Descripcin"/>
        <w:keepNext/>
        <w:jc w:val="left"/>
        <w:rPr>
          <w:ins w:id="998" w:author="Xhelo Aros" w:date="2018-09-10T03:24:00Z"/>
        </w:rPr>
        <w:pPrChange w:id="999" w:author="Xhelo Aros" w:date="2018-09-10T03:24:00Z">
          <w:pPr>
            <w:pStyle w:val="Descripcin"/>
          </w:pPr>
        </w:pPrChange>
      </w:pPr>
      <w:bookmarkStart w:id="1000" w:name="_Ref524313341"/>
      <w:ins w:id="1001" w:author="Xhelo Aros" w:date="2018-09-10T03:24:00Z">
        <w:r>
          <w:t xml:space="preserve">Figura </w:t>
        </w:r>
      </w:ins>
      <w:fldSimple w:instr=" SEQ Figura \* ARABIC ">
        <w:r w:rsidR="00ED2F1C">
          <w:rPr>
            <w:noProof/>
          </w:rPr>
          <w:t>9</w:t>
        </w:r>
      </w:fldSimple>
      <w:bookmarkEnd w:id="1000"/>
      <w:ins w:id="1002" w:author="Xhelo Aros" w:date="2018-09-10T03:24:00Z">
        <w:r>
          <w:t>: Diagrama de despliegue.</w:t>
        </w:r>
      </w:ins>
    </w:p>
    <w:p w14:paraId="46D6E694" w14:textId="77777777" w:rsidR="00A86E9F" w:rsidRPr="00730130" w:rsidRDefault="00A86E9F" w:rsidP="00A86E9F">
      <w:pPr>
        <w:spacing w:after="228" w:line="259" w:lineRule="auto"/>
        <w:ind w:left="2430"/>
        <w:jc w:val="left"/>
        <w:rPr>
          <w:rFonts w:cs="Arial"/>
          <w:szCs w:val="24"/>
        </w:rPr>
      </w:pPr>
      <w:r w:rsidRPr="00730130">
        <w:rPr>
          <w:rFonts w:cs="Arial"/>
          <w:noProof/>
          <w:szCs w:val="24"/>
        </w:rPr>
        <w:drawing>
          <wp:inline distT="0" distB="0" distL="0" distR="0" wp14:anchorId="69C80737" wp14:editId="29E8D0F3">
            <wp:extent cx="3086104" cy="3152747"/>
            <wp:effectExtent l="19050" t="19050" r="19050" b="1016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24"/>
                    <a:stretch>
                      <a:fillRect/>
                    </a:stretch>
                  </pic:blipFill>
                  <pic:spPr>
                    <a:xfrm>
                      <a:off x="0" y="0"/>
                      <a:ext cx="3086104" cy="3152747"/>
                    </a:xfrm>
                    <a:prstGeom prst="rect">
                      <a:avLst/>
                    </a:prstGeom>
                    <a:ln>
                      <a:solidFill>
                        <a:schemeClr val="bg1">
                          <a:lumMod val="50000"/>
                        </a:schemeClr>
                      </a:solidFill>
                    </a:ln>
                  </pic:spPr>
                </pic:pic>
              </a:graphicData>
            </a:graphic>
          </wp:inline>
        </w:drawing>
      </w:r>
    </w:p>
    <w:p w14:paraId="3D589CB9" w14:textId="5AA8BF86" w:rsidR="00A86E9F" w:rsidRPr="00730130" w:rsidDel="00AC0811" w:rsidRDefault="00A86E9F" w:rsidP="00A86E9F">
      <w:pPr>
        <w:spacing w:after="136" w:line="265" w:lineRule="auto"/>
        <w:jc w:val="center"/>
        <w:rPr>
          <w:del w:id="1003" w:author="Xhelo Aros" w:date="2018-09-10T03:24:00Z"/>
          <w:rFonts w:cs="Arial"/>
          <w:szCs w:val="24"/>
        </w:rPr>
      </w:pPr>
      <w:del w:id="1004" w:author="Xhelo Aros" w:date="2018-09-10T03:24:00Z">
        <w:r w:rsidRPr="00730130" w:rsidDel="00AC0811">
          <w:rPr>
            <w:rFonts w:cs="Arial"/>
            <w:szCs w:val="24"/>
          </w:rPr>
          <w:lastRenderedPageBreak/>
          <w:delText>Figure 1: Diagrama de despliegue</w:delText>
        </w:r>
      </w:del>
    </w:p>
    <w:p w14:paraId="7439A606" w14:textId="69EB95CC" w:rsidR="00AC0811" w:rsidRDefault="00AC0811">
      <w:pPr>
        <w:pStyle w:val="Descripcin"/>
        <w:keepNext/>
        <w:jc w:val="left"/>
        <w:rPr>
          <w:ins w:id="1005" w:author="Xhelo Aros" w:date="2018-09-10T03:25:00Z"/>
        </w:rPr>
        <w:pPrChange w:id="1006" w:author="Xhelo Aros" w:date="2018-09-10T03:25:00Z">
          <w:pPr>
            <w:pStyle w:val="Descripcin"/>
          </w:pPr>
        </w:pPrChange>
      </w:pPr>
      <w:bookmarkStart w:id="1007" w:name="_Ref524313354"/>
      <w:ins w:id="1008" w:author="Xhelo Aros" w:date="2018-09-10T03:25:00Z">
        <w:r>
          <w:t xml:space="preserve">Figura </w:t>
        </w:r>
      </w:ins>
      <w:fldSimple w:instr=" SEQ Figura \* ARABIC ">
        <w:r w:rsidR="00ED2F1C">
          <w:rPr>
            <w:noProof/>
          </w:rPr>
          <w:t>10</w:t>
        </w:r>
      </w:fldSimple>
      <w:bookmarkEnd w:id="1007"/>
      <w:ins w:id="1009" w:author="Xhelo Aros" w:date="2018-09-10T03:25:00Z">
        <w:r>
          <w:t xml:space="preserve">: Diagrama de secuencia de </w:t>
        </w:r>
        <w:proofErr w:type="spellStart"/>
        <w:r>
          <w:t>Registration</w:t>
        </w:r>
        <w:proofErr w:type="spellEnd"/>
        <w:r>
          <w:t xml:space="preserve"> In-Band en conjunto con </w:t>
        </w:r>
        <w:proofErr w:type="spellStart"/>
        <w:r>
          <w:t>Signing</w:t>
        </w:r>
        <w:proofErr w:type="spellEnd"/>
        <w:r>
          <w:t xml:space="preserve"> </w:t>
        </w:r>
        <w:proofErr w:type="spellStart"/>
        <w:r>
          <w:t>Forms</w:t>
        </w:r>
        <w:proofErr w:type="spellEnd"/>
        <w:r>
          <w:t>.</w:t>
        </w:r>
      </w:ins>
    </w:p>
    <w:p w14:paraId="0B8140B3" w14:textId="77777777" w:rsidR="00A86E9F" w:rsidRPr="00730130" w:rsidRDefault="00A86E9F" w:rsidP="00A86E9F">
      <w:pPr>
        <w:spacing w:after="228" w:line="259" w:lineRule="auto"/>
        <w:ind w:left="1458"/>
        <w:jc w:val="left"/>
        <w:rPr>
          <w:rFonts w:cs="Arial"/>
          <w:szCs w:val="24"/>
        </w:rPr>
      </w:pPr>
      <w:r w:rsidRPr="00730130">
        <w:rPr>
          <w:rFonts w:cs="Arial"/>
          <w:noProof/>
          <w:szCs w:val="24"/>
        </w:rPr>
        <w:drawing>
          <wp:inline distT="0" distB="0" distL="0" distR="0" wp14:anchorId="0C2F6DA6" wp14:editId="7DFD6209">
            <wp:extent cx="4320527" cy="3949274"/>
            <wp:effectExtent l="19050" t="19050" r="23495" b="13335"/>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25"/>
                    <a:stretch>
                      <a:fillRect/>
                    </a:stretch>
                  </pic:blipFill>
                  <pic:spPr>
                    <a:xfrm>
                      <a:off x="0" y="0"/>
                      <a:ext cx="4320527" cy="3949274"/>
                    </a:xfrm>
                    <a:prstGeom prst="rect">
                      <a:avLst/>
                    </a:prstGeom>
                    <a:ln>
                      <a:solidFill>
                        <a:schemeClr val="bg1">
                          <a:lumMod val="50000"/>
                        </a:schemeClr>
                      </a:solidFill>
                    </a:ln>
                  </pic:spPr>
                </pic:pic>
              </a:graphicData>
            </a:graphic>
          </wp:inline>
        </w:drawing>
      </w:r>
    </w:p>
    <w:p w14:paraId="789BBE2F" w14:textId="14CE0F70" w:rsidR="00A86E9F" w:rsidRPr="00730130" w:rsidDel="00AC0811" w:rsidRDefault="00A86E9F" w:rsidP="00A86E9F">
      <w:pPr>
        <w:spacing w:after="454" w:line="265" w:lineRule="auto"/>
        <w:jc w:val="center"/>
        <w:rPr>
          <w:del w:id="1010" w:author="Xhelo Aros" w:date="2018-09-10T03:25:00Z"/>
          <w:rFonts w:cs="Arial"/>
          <w:szCs w:val="24"/>
        </w:rPr>
      </w:pPr>
      <w:del w:id="1011" w:author="Xhelo Aros" w:date="2018-09-10T03:25:00Z">
        <w:r w:rsidRPr="00730130" w:rsidDel="00AC0811">
          <w:rPr>
            <w:rFonts w:cs="Arial"/>
            <w:szCs w:val="24"/>
          </w:rPr>
          <w:delText>Figure 2: Diagrama de secuencia de Signing Forms</w:delText>
        </w:r>
      </w:del>
    </w:p>
    <w:p w14:paraId="09DC02E5" w14:textId="77777777" w:rsidR="00A86E9F" w:rsidRPr="00730130" w:rsidRDefault="00A86E9F">
      <w:pPr>
        <w:spacing w:after="100" w:afterAutospacing="1"/>
        <w:ind w:left="-15" w:firstLine="239"/>
        <w:rPr>
          <w:rFonts w:cs="Arial"/>
          <w:szCs w:val="24"/>
        </w:rPr>
        <w:pPrChange w:id="1012" w:author="Xhelo Aros" w:date="2018-09-10T03:25:00Z">
          <w:pPr>
            <w:spacing w:after="457"/>
            <w:ind w:left="-15" w:firstLine="239"/>
          </w:pPr>
        </w:pPrChange>
      </w:pPr>
      <w:r w:rsidRPr="00730130">
        <w:rPr>
          <w:rFonts w:cs="Arial"/>
          <w:szCs w:val="24"/>
        </w:rPr>
        <w:t>Para ello se planificó el desarrollo de este nuevo mecanismo en el servidor XMPP Openfire y en la librería SMACK, desarrollo que constó de cuatro liberaciones relevantes:</w:t>
      </w:r>
    </w:p>
    <w:p w14:paraId="5867BB5E" w14:textId="77777777" w:rsidR="00A86E9F" w:rsidRPr="00730130" w:rsidRDefault="00A86E9F">
      <w:pPr>
        <w:numPr>
          <w:ilvl w:val="0"/>
          <w:numId w:val="48"/>
        </w:numPr>
        <w:spacing w:before="0" w:after="100" w:afterAutospacing="1" w:line="255" w:lineRule="auto"/>
        <w:ind w:hanging="255"/>
        <w:rPr>
          <w:rFonts w:cs="Arial"/>
          <w:szCs w:val="24"/>
        </w:rPr>
        <w:pPrChange w:id="1013" w:author="Xhelo Aros" w:date="2018-09-10T03:25:00Z">
          <w:pPr>
            <w:numPr>
              <w:numId w:val="48"/>
            </w:numPr>
            <w:spacing w:before="0" w:after="559" w:line="255" w:lineRule="auto"/>
            <w:ind w:left="399" w:hanging="255"/>
          </w:pPr>
        </w:pPrChange>
      </w:pPr>
      <w:r w:rsidRPr="00730130">
        <w:rPr>
          <w:rFonts w:cs="Arial"/>
          <w:szCs w:val="24"/>
        </w:rPr>
        <w:t>Bot que demuestra la vulnerabilidad existente en la XEP-0077 en el contexto de IoT.</w:t>
      </w:r>
    </w:p>
    <w:p w14:paraId="1E8BFD7C" w14:textId="77777777" w:rsidR="00A86E9F" w:rsidRPr="00730130" w:rsidRDefault="00A86E9F">
      <w:pPr>
        <w:numPr>
          <w:ilvl w:val="0"/>
          <w:numId w:val="48"/>
        </w:numPr>
        <w:spacing w:before="0" w:after="100" w:afterAutospacing="1" w:line="255" w:lineRule="auto"/>
        <w:ind w:hanging="255"/>
        <w:rPr>
          <w:rFonts w:cs="Arial"/>
          <w:szCs w:val="24"/>
        </w:rPr>
        <w:pPrChange w:id="1014" w:author="Xhelo Aros" w:date="2018-09-10T03:25:00Z">
          <w:pPr>
            <w:numPr>
              <w:numId w:val="48"/>
            </w:numPr>
            <w:spacing w:before="0" w:after="559" w:line="255" w:lineRule="auto"/>
            <w:ind w:left="399" w:hanging="255"/>
          </w:pPr>
        </w:pPrChange>
      </w:pPr>
      <w:r w:rsidRPr="00730130">
        <w:rPr>
          <w:rFonts w:cs="Arial"/>
          <w:szCs w:val="24"/>
        </w:rPr>
        <w:t>Servidor Openfire con las mejoras para incorporar el XEP-0348.</w:t>
      </w:r>
    </w:p>
    <w:p w14:paraId="7B884CF1" w14:textId="77777777" w:rsidR="00A86E9F" w:rsidRPr="00730130" w:rsidRDefault="00A86E9F">
      <w:pPr>
        <w:numPr>
          <w:ilvl w:val="0"/>
          <w:numId w:val="48"/>
        </w:numPr>
        <w:spacing w:before="0" w:after="100" w:afterAutospacing="1" w:line="255" w:lineRule="auto"/>
        <w:ind w:hanging="255"/>
        <w:rPr>
          <w:rFonts w:cs="Arial"/>
          <w:szCs w:val="24"/>
        </w:rPr>
        <w:pPrChange w:id="1015" w:author="Xhelo Aros" w:date="2018-09-10T03:25:00Z">
          <w:pPr>
            <w:numPr>
              <w:numId w:val="48"/>
            </w:numPr>
            <w:spacing w:before="0" w:after="559" w:line="255" w:lineRule="auto"/>
            <w:ind w:left="399" w:hanging="255"/>
          </w:pPr>
        </w:pPrChange>
      </w:pPr>
      <w:r w:rsidRPr="00730130">
        <w:rPr>
          <w:rFonts w:cs="Arial"/>
          <w:szCs w:val="24"/>
        </w:rPr>
        <w:t>Librería SMACK incorporando mejoras para implementando el XEP-0348.</w:t>
      </w:r>
    </w:p>
    <w:p w14:paraId="36FCC405" w14:textId="77777777" w:rsidR="00A86E9F" w:rsidRPr="00730130" w:rsidRDefault="00A86E9F">
      <w:pPr>
        <w:numPr>
          <w:ilvl w:val="0"/>
          <w:numId w:val="48"/>
        </w:numPr>
        <w:spacing w:before="0" w:after="100" w:afterAutospacing="1" w:line="255" w:lineRule="auto"/>
        <w:ind w:hanging="255"/>
        <w:rPr>
          <w:rFonts w:cs="Arial"/>
          <w:szCs w:val="24"/>
        </w:rPr>
        <w:pPrChange w:id="1016" w:author="Xhelo Aros" w:date="2018-09-10T03:25:00Z">
          <w:pPr>
            <w:numPr>
              <w:numId w:val="48"/>
            </w:numPr>
            <w:spacing w:before="0" w:after="440" w:line="255" w:lineRule="auto"/>
            <w:ind w:left="399" w:hanging="255"/>
          </w:pPr>
        </w:pPrChange>
      </w:pPr>
      <w:r w:rsidRPr="00730130">
        <w:rPr>
          <w:rFonts w:cs="Arial"/>
          <w:szCs w:val="24"/>
        </w:rPr>
        <w:t>Cliente Thing que utiliza la versión mejorada de SMACK, para validar la propuesta.</w:t>
      </w:r>
    </w:p>
    <w:p w14:paraId="19F8C112" w14:textId="1C7B3871" w:rsidR="00A86E9F" w:rsidRPr="00730130" w:rsidRDefault="00A86E9F" w:rsidP="00A86E9F">
      <w:pPr>
        <w:ind w:left="-5"/>
        <w:rPr>
          <w:rFonts w:cs="Arial"/>
          <w:szCs w:val="24"/>
        </w:rPr>
      </w:pPr>
      <w:r w:rsidRPr="00730130">
        <w:rPr>
          <w:rFonts w:cs="Arial"/>
          <w:szCs w:val="24"/>
        </w:rPr>
        <w:t xml:space="preserve">Inicialmente en el desarrollo, se codifico un pequeño </w:t>
      </w:r>
      <w:proofErr w:type="spellStart"/>
      <w:r w:rsidRPr="00730130">
        <w:rPr>
          <w:rFonts w:cs="Arial"/>
          <w:szCs w:val="24"/>
        </w:rPr>
        <w:t>bot</w:t>
      </w:r>
      <w:proofErr w:type="spellEnd"/>
      <w:r w:rsidRPr="00730130">
        <w:rPr>
          <w:rFonts w:cs="Arial"/>
          <w:szCs w:val="24"/>
        </w:rPr>
        <w:t xml:space="preserve">, utilizando la librería SMACK, el cual tiene la facultad de crear, virtualmente, ilimitadas identidades en el servidor Openfire. Los resultados de este se pueden ver en la Sección 3. Después de la creación del </w:t>
      </w:r>
      <w:proofErr w:type="spellStart"/>
      <w:r w:rsidRPr="00730130">
        <w:rPr>
          <w:rFonts w:cs="Arial"/>
          <w:szCs w:val="24"/>
        </w:rPr>
        <w:t>bot</w:t>
      </w:r>
      <w:proofErr w:type="spellEnd"/>
      <w:r w:rsidRPr="00730130">
        <w:rPr>
          <w:rFonts w:cs="Arial"/>
          <w:szCs w:val="24"/>
        </w:rPr>
        <w:t xml:space="preserve">, se continuo con el análisis, diseño, codificación y con las respectivas pruebas de la mejora del Servidor XMPP. Esto genero los resultados visualizados en la Figura 4 en donde se muestra el Diagrama de clases de Openfire, que permite visualizar las clases afectadas en el proyecto, incluyendo </w:t>
      </w:r>
      <w:r w:rsidR="00F77649">
        <w:rPr>
          <w:rFonts w:cs="Arial"/>
          <w:szCs w:val="24"/>
        </w:rPr>
        <w:t>«</w:t>
      </w:r>
      <w:proofErr w:type="spellStart"/>
      <w:r w:rsidRPr="00730130">
        <w:rPr>
          <w:rFonts w:cs="Arial"/>
          <w:szCs w:val="24"/>
        </w:rPr>
        <w:t>IqRegisterHandler.class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Form.class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DataForm.class</w:t>
      </w:r>
      <w:proofErr w:type="spellEnd"/>
      <w:r w:rsidR="00F77649">
        <w:rPr>
          <w:rFonts w:cs="Arial"/>
          <w:szCs w:val="24"/>
        </w:rPr>
        <w:t>»</w:t>
      </w:r>
      <w:r w:rsidRPr="00730130">
        <w:rPr>
          <w:rFonts w:cs="Arial"/>
          <w:szCs w:val="24"/>
        </w:rPr>
        <w:t xml:space="preserve">, </w:t>
      </w:r>
      <w:r w:rsidR="00F77649">
        <w:rPr>
          <w:rFonts w:cs="Arial"/>
          <w:szCs w:val="24"/>
        </w:rPr>
        <w:lastRenderedPageBreak/>
        <w:t>«</w:t>
      </w:r>
      <w:proofErr w:type="spellStart"/>
      <w:r w:rsidRPr="00730130">
        <w:rPr>
          <w:rFonts w:cs="Arial"/>
          <w:szCs w:val="24"/>
        </w:rPr>
        <w:t>DataForms.Item.class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DbConnection.class</w:t>
      </w:r>
      <w:proofErr w:type="spellEnd"/>
      <w:r w:rsidR="00F77649">
        <w:rPr>
          <w:rFonts w:cs="Arial"/>
          <w:szCs w:val="24"/>
        </w:rPr>
        <w:t>»</w:t>
      </w:r>
      <w:r w:rsidRPr="00730130">
        <w:rPr>
          <w:rFonts w:cs="Arial"/>
          <w:szCs w:val="24"/>
        </w:rPr>
        <w:t xml:space="preserve"> y </w:t>
      </w:r>
      <w:r w:rsidR="00F77649">
        <w:rPr>
          <w:rFonts w:cs="Arial"/>
          <w:szCs w:val="24"/>
        </w:rPr>
        <w:t>«</w:t>
      </w:r>
      <w:proofErr w:type="spellStart"/>
      <w:r w:rsidRPr="00730130">
        <w:rPr>
          <w:rFonts w:cs="Arial"/>
          <w:szCs w:val="24"/>
        </w:rPr>
        <w:t>regsettings</w:t>
      </w:r>
      <w:proofErr w:type="spellEnd"/>
      <w:r w:rsidR="00F77649">
        <w:rPr>
          <w:rFonts w:cs="Arial"/>
          <w:szCs w:val="24"/>
        </w:rPr>
        <w:t>»</w:t>
      </w:r>
      <w:r w:rsidRPr="00730130">
        <w:rPr>
          <w:rFonts w:cs="Arial"/>
          <w:szCs w:val="24"/>
        </w:rPr>
        <w:t xml:space="preserve">. Este último es responsable de la visualización de la consola web, que como su nombre indica, es el encargado de la configuración de los mecanismos de registro al interior del servidor Openfire. Para completar la explicación del funcionamiento de la implementación del XEP-0348 en Openfire, añadimos la </w:t>
      </w:r>
      <w:ins w:id="1017" w:author="Xhelo Aros" w:date="2018-09-10T03:28:00Z">
        <w:r w:rsidR="00F67A2E">
          <w:rPr>
            <w:rFonts w:cs="Arial"/>
            <w:szCs w:val="24"/>
          </w:rPr>
          <w:fldChar w:fldCharType="begin"/>
        </w:r>
        <w:r w:rsidR="00F67A2E">
          <w:rPr>
            <w:rFonts w:cs="Arial"/>
            <w:szCs w:val="24"/>
          </w:rPr>
          <w:instrText xml:space="preserve"> REF _Ref524313430 \h </w:instrText>
        </w:r>
      </w:ins>
      <w:r w:rsidR="00F67A2E">
        <w:rPr>
          <w:rFonts w:cs="Arial"/>
          <w:szCs w:val="24"/>
        </w:rPr>
      </w:r>
      <w:r w:rsidR="00F67A2E">
        <w:rPr>
          <w:rFonts w:cs="Arial"/>
          <w:szCs w:val="24"/>
        </w:rPr>
        <w:fldChar w:fldCharType="separate"/>
      </w:r>
      <w:ins w:id="1018" w:author="Xhelo Aros" w:date="2018-09-10T03:28:00Z">
        <w:r w:rsidR="00F67A2E">
          <w:t xml:space="preserve">Figura </w:t>
        </w:r>
        <w:r w:rsidR="00F67A2E">
          <w:rPr>
            <w:noProof/>
          </w:rPr>
          <w:t>11</w:t>
        </w:r>
        <w:r w:rsidR="00F67A2E">
          <w:rPr>
            <w:rFonts w:cs="Arial"/>
            <w:szCs w:val="24"/>
          </w:rPr>
          <w:fldChar w:fldCharType="end"/>
        </w:r>
      </w:ins>
      <w:del w:id="1019" w:author="Xhelo Aros" w:date="2018-09-10T03:28:00Z">
        <w:r w:rsidRPr="00730130" w:rsidDel="00F67A2E">
          <w:rPr>
            <w:rFonts w:cs="Arial"/>
            <w:szCs w:val="24"/>
          </w:rPr>
          <w:delText>Figura 3</w:delText>
        </w:r>
      </w:del>
      <w:r w:rsidRPr="00730130">
        <w:rPr>
          <w:rFonts w:cs="Arial"/>
          <w:szCs w:val="24"/>
        </w:rPr>
        <w:t>.</w:t>
      </w:r>
    </w:p>
    <w:p w14:paraId="393248A2" w14:textId="581DAFFA" w:rsidR="00F67A2E" w:rsidRDefault="00F67A2E">
      <w:pPr>
        <w:pStyle w:val="Descripcin"/>
        <w:keepNext/>
        <w:jc w:val="left"/>
        <w:rPr>
          <w:ins w:id="1020" w:author="Xhelo Aros" w:date="2018-09-10T03:28:00Z"/>
        </w:rPr>
        <w:pPrChange w:id="1021" w:author="Xhelo Aros" w:date="2018-09-10T04:52:00Z">
          <w:pPr>
            <w:pStyle w:val="Descripcin"/>
          </w:pPr>
        </w:pPrChange>
      </w:pPr>
      <w:bookmarkStart w:id="1022" w:name="_Ref524313430"/>
      <w:ins w:id="1023" w:author="Xhelo Aros" w:date="2018-09-10T03:28:00Z">
        <w:r>
          <w:t xml:space="preserve">Figura </w:t>
        </w:r>
      </w:ins>
      <w:fldSimple w:instr=" SEQ Figura \* ARABIC ">
        <w:r w:rsidR="00ED2F1C">
          <w:rPr>
            <w:noProof/>
          </w:rPr>
          <w:t>11</w:t>
        </w:r>
      </w:fldSimple>
      <w:bookmarkEnd w:id="1022"/>
      <w:ins w:id="1024" w:author="Xhelo Aros" w:date="2018-09-10T03:28:00Z">
        <w:r>
          <w:t>: D</w:t>
        </w:r>
        <w:r w:rsidRPr="00E545CD">
          <w:t>iagrama secuencia</w:t>
        </w:r>
        <w:r>
          <w:t xml:space="preserve"> desarrollo Openfire</w:t>
        </w:r>
        <w:r>
          <w:rPr>
            <w:noProof/>
          </w:rPr>
          <w:t>.</w:t>
        </w:r>
      </w:ins>
    </w:p>
    <w:p w14:paraId="77138D6D"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729B0EDC" wp14:editId="4D771400">
            <wp:extent cx="4320606" cy="3881117"/>
            <wp:effectExtent l="19050" t="19050" r="22860" b="24765"/>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26"/>
                    <a:stretch>
                      <a:fillRect/>
                    </a:stretch>
                  </pic:blipFill>
                  <pic:spPr>
                    <a:xfrm>
                      <a:off x="0" y="0"/>
                      <a:ext cx="4320606" cy="3881117"/>
                    </a:xfrm>
                    <a:prstGeom prst="rect">
                      <a:avLst/>
                    </a:prstGeom>
                    <a:ln>
                      <a:solidFill>
                        <a:schemeClr val="bg1">
                          <a:lumMod val="50000"/>
                        </a:schemeClr>
                      </a:solidFill>
                    </a:ln>
                  </pic:spPr>
                </pic:pic>
              </a:graphicData>
            </a:graphic>
          </wp:inline>
        </w:drawing>
      </w:r>
    </w:p>
    <w:p w14:paraId="44259026" w14:textId="2D5EA270" w:rsidR="00A86E9F" w:rsidRPr="00730130" w:rsidDel="00F67A2E" w:rsidRDefault="00A86E9F" w:rsidP="00A86E9F">
      <w:pPr>
        <w:ind w:left="3185"/>
        <w:rPr>
          <w:del w:id="1025" w:author="Xhelo Aros" w:date="2018-09-10T03:28:00Z"/>
          <w:rFonts w:cs="Arial"/>
          <w:szCs w:val="24"/>
        </w:rPr>
      </w:pPr>
      <w:del w:id="1026" w:author="Xhelo Aros" w:date="2018-09-10T03:28:00Z">
        <w:r w:rsidRPr="00730130" w:rsidDel="00F67A2E">
          <w:rPr>
            <w:rFonts w:cs="Arial"/>
            <w:szCs w:val="24"/>
          </w:rPr>
          <w:lastRenderedPageBreak/>
          <w:delText>Figure 3: Openfire diagrama secuencia</w:delText>
        </w:r>
      </w:del>
    </w:p>
    <w:p w14:paraId="0E2BBE19" w14:textId="6D07AEA8" w:rsidR="00F67A2E" w:rsidRDefault="00F67A2E">
      <w:pPr>
        <w:pStyle w:val="Descripcin"/>
        <w:keepNext/>
        <w:jc w:val="left"/>
        <w:rPr>
          <w:ins w:id="1027" w:author="Xhelo Aros" w:date="2018-09-10T03:28:00Z"/>
        </w:rPr>
        <w:pPrChange w:id="1028" w:author="Xhelo Aros" w:date="2018-09-10T03:28:00Z">
          <w:pPr>
            <w:pStyle w:val="Descripcin"/>
          </w:pPr>
        </w:pPrChange>
      </w:pPr>
      <w:ins w:id="1029" w:author="Xhelo Aros" w:date="2018-09-10T03:28:00Z">
        <w:r>
          <w:t xml:space="preserve">Figura </w:t>
        </w:r>
      </w:ins>
      <w:fldSimple w:instr=" SEQ Figura \* ARABIC ">
        <w:r w:rsidR="00ED2F1C">
          <w:rPr>
            <w:noProof/>
          </w:rPr>
          <w:t>12</w:t>
        </w:r>
      </w:fldSimple>
      <w:ins w:id="1030" w:author="Xhelo Aros" w:date="2018-09-10T03:28:00Z">
        <w:r>
          <w:t>: Diagrama de paquetes de Openfire.</w:t>
        </w:r>
      </w:ins>
    </w:p>
    <w:p w14:paraId="7017DDE4" w14:textId="77777777" w:rsidR="00A86E9F" w:rsidRPr="00730130" w:rsidRDefault="00A86E9F" w:rsidP="00A86E9F">
      <w:pPr>
        <w:spacing w:after="0" w:line="259" w:lineRule="auto"/>
        <w:jc w:val="left"/>
        <w:rPr>
          <w:rFonts w:cs="Arial"/>
          <w:szCs w:val="24"/>
        </w:rPr>
      </w:pPr>
      <w:r w:rsidRPr="00730130">
        <w:rPr>
          <w:rFonts w:cs="Arial"/>
          <w:noProof/>
          <w:szCs w:val="24"/>
        </w:rPr>
        <w:drawing>
          <wp:inline distT="0" distB="0" distL="0" distR="0" wp14:anchorId="351BAE33" wp14:editId="49EAA8C7">
            <wp:extent cx="5288280" cy="4864115"/>
            <wp:effectExtent l="19050" t="19050" r="26670" b="1270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27"/>
                    <a:stretch>
                      <a:fillRect/>
                    </a:stretch>
                  </pic:blipFill>
                  <pic:spPr>
                    <a:xfrm>
                      <a:off x="0" y="0"/>
                      <a:ext cx="5303134" cy="4877778"/>
                    </a:xfrm>
                    <a:prstGeom prst="rect">
                      <a:avLst/>
                    </a:prstGeom>
                    <a:ln>
                      <a:solidFill>
                        <a:schemeClr val="bg1">
                          <a:lumMod val="50000"/>
                        </a:schemeClr>
                      </a:solidFill>
                    </a:ln>
                  </pic:spPr>
                </pic:pic>
              </a:graphicData>
            </a:graphic>
          </wp:inline>
        </w:drawing>
      </w:r>
    </w:p>
    <w:p w14:paraId="5EA856BB" w14:textId="7A02D1D8" w:rsidR="00A86E9F" w:rsidRPr="00730130" w:rsidRDefault="00A86E9F" w:rsidP="00A86E9F">
      <w:pPr>
        <w:spacing w:after="1163"/>
        <w:ind w:left="-15" w:firstLine="239"/>
        <w:rPr>
          <w:rFonts w:cs="Arial"/>
          <w:szCs w:val="24"/>
        </w:rPr>
      </w:pPr>
      <w:r w:rsidRPr="00730130">
        <w:rPr>
          <w:rFonts w:cs="Arial"/>
          <w:szCs w:val="24"/>
        </w:rPr>
        <w:t xml:space="preserve">Luego del desarrollo, pruebas y refactoring, se puede ver el resultado visible en la consola web del servidor, esta última se aprecia en la </w:t>
      </w:r>
      <w:ins w:id="1031" w:author="Xhelo Aros" w:date="2018-09-10T04:02:00Z">
        <w:r w:rsidR="00FC584A">
          <w:rPr>
            <w:rFonts w:cs="Arial"/>
            <w:szCs w:val="24"/>
          </w:rPr>
          <w:fldChar w:fldCharType="begin"/>
        </w:r>
        <w:r w:rsidR="00FC584A">
          <w:rPr>
            <w:rFonts w:cs="Arial"/>
            <w:szCs w:val="24"/>
          </w:rPr>
          <w:instrText xml:space="preserve"> REF _Ref524315507 \h </w:instrText>
        </w:r>
      </w:ins>
      <w:r w:rsidR="00FC584A">
        <w:rPr>
          <w:rFonts w:cs="Arial"/>
          <w:szCs w:val="24"/>
        </w:rPr>
      </w:r>
      <w:r w:rsidR="00FC584A">
        <w:rPr>
          <w:rFonts w:cs="Arial"/>
          <w:szCs w:val="24"/>
        </w:rPr>
        <w:fldChar w:fldCharType="separate"/>
      </w:r>
      <w:ins w:id="1032" w:author="Xhelo Aros" w:date="2018-09-10T04:02:00Z">
        <w:r w:rsidR="00FC584A">
          <w:t xml:space="preserve">Figura </w:t>
        </w:r>
        <w:r w:rsidR="00FC584A">
          <w:rPr>
            <w:noProof/>
          </w:rPr>
          <w:t>13</w:t>
        </w:r>
        <w:r w:rsidR="00FC584A">
          <w:rPr>
            <w:rFonts w:cs="Arial"/>
            <w:szCs w:val="24"/>
          </w:rPr>
          <w:fldChar w:fldCharType="end"/>
        </w:r>
      </w:ins>
      <w:del w:id="1033" w:author="Xhelo Aros" w:date="2018-09-10T04:02:00Z">
        <w:r w:rsidRPr="00730130" w:rsidDel="00FC584A">
          <w:rPr>
            <w:rFonts w:cs="Arial"/>
            <w:szCs w:val="24"/>
          </w:rPr>
          <w:delText>Figura 5</w:delText>
        </w:r>
      </w:del>
      <w:r w:rsidRPr="00730130">
        <w:rPr>
          <w:rFonts w:cs="Arial"/>
          <w:szCs w:val="24"/>
        </w:rPr>
        <w:t xml:space="preserve">. Aquí se ve el panel de </w:t>
      </w:r>
      <w:r w:rsidR="00F77649">
        <w:rPr>
          <w:rFonts w:cs="Arial"/>
          <w:szCs w:val="24"/>
        </w:rPr>
        <w:t>«</w:t>
      </w:r>
      <w:r w:rsidRPr="00730130">
        <w:rPr>
          <w:rFonts w:cs="Arial"/>
          <w:szCs w:val="24"/>
        </w:rPr>
        <w:t>Configuración de Registro</w:t>
      </w:r>
      <w:r w:rsidR="00F77649">
        <w:rPr>
          <w:rFonts w:cs="Arial"/>
          <w:szCs w:val="24"/>
        </w:rPr>
        <w:t>»</w:t>
      </w:r>
      <w:r w:rsidRPr="00730130">
        <w:rPr>
          <w:rFonts w:cs="Arial"/>
          <w:szCs w:val="24"/>
        </w:rPr>
        <w:t xml:space="preserve"> de la consola web del servidor Openfire, donde la segunda sección que lleva el título de </w:t>
      </w:r>
      <w:r w:rsidR="00F77649">
        <w:rPr>
          <w:rFonts w:cs="Arial"/>
          <w:szCs w:val="24"/>
        </w:rPr>
        <w:t>«</w:t>
      </w:r>
      <w:proofErr w:type="spellStart"/>
      <w:r w:rsidRPr="00730130">
        <w:rPr>
          <w:rFonts w:cs="Arial"/>
          <w:szCs w:val="24"/>
        </w:rPr>
        <w:t>Registration</w:t>
      </w:r>
      <w:proofErr w:type="spellEnd"/>
      <w:r w:rsidRPr="00730130">
        <w:rPr>
          <w:rFonts w:cs="Arial"/>
          <w:szCs w:val="24"/>
        </w:rPr>
        <w:t xml:space="preserve">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00F77649">
        <w:rPr>
          <w:rFonts w:cs="Arial"/>
          <w:szCs w:val="24"/>
        </w:rPr>
        <w:t>»</w:t>
      </w:r>
      <w:r w:rsidRPr="00730130">
        <w:rPr>
          <w:rFonts w:cs="Arial"/>
          <w:szCs w:val="24"/>
        </w:rPr>
        <w:t xml:space="preserve">, es una de las partes desarrolladas. En esta zona, el administrador de la red XMPP puede habilitar o deshabilitar el uso del mecanismo descrito en el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como también generar nuevas credenciales de consumidor, donde cada una consiste en </w:t>
      </w:r>
      <w:r w:rsidR="00B0572E">
        <w:rPr>
          <w:rFonts w:cs="Arial"/>
          <w:szCs w:val="24"/>
        </w:rPr>
        <w:t>«</w:t>
      </w:r>
      <w:r w:rsidRPr="00730130">
        <w:rPr>
          <w:rFonts w:cs="Arial"/>
          <w:szCs w:val="24"/>
        </w:rPr>
        <w:t>llave de consumidor</w:t>
      </w:r>
      <w:r w:rsidR="00B0572E">
        <w:rPr>
          <w:rFonts w:cs="Arial"/>
          <w:szCs w:val="24"/>
        </w:rPr>
        <w:t>»</w:t>
      </w:r>
      <w:r w:rsidRPr="00730130">
        <w:rPr>
          <w:rFonts w:cs="Arial"/>
          <w:szCs w:val="24"/>
        </w:rPr>
        <w:t xml:space="preserve">, el </w:t>
      </w:r>
      <w:r w:rsidR="00B0572E">
        <w:rPr>
          <w:rFonts w:cs="Arial"/>
          <w:szCs w:val="24"/>
        </w:rPr>
        <w:t>«</w:t>
      </w:r>
      <w:r w:rsidRPr="00730130">
        <w:rPr>
          <w:rFonts w:cs="Arial"/>
          <w:szCs w:val="24"/>
        </w:rPr>
        <w:t>secreto del consumidor</w:t>
      </w:r>
      <w:r w:rsidR="00B0572E">
        <w:rPr>
          <w:rFonts w:cs="Arial"/>
          <w:szCs w:val="24"/>
        </w:rPr>
        <w:t>»</w:t>
      </w:r>
      <w:r w:rsidRPr="00730130">
        <w:rPr>
          <w:rFonts w:cs="Arial"/>
          <w:szCs w:val="24"/>
        </w:rPr>
        <w:t xml:space="preserve"> y el número </w:t>
      </w:r>
      <w:r w:rsidR="00B0572E">
        <w:rPr>
          <w:rFonts w:cs="Arial"/>
          <w:szCs w:val="24"/>
        </w:rPr>
        <w:t>«</w:t>
      </w:r>
      <w:r w:rsidRPr="00730130">
        <w:rPr>
          <w:rFonts w:cs="Arial"/>
          <w:szCs w:val="24"/>
        </w:rPr>
        <w:t>creaciones autorizadas</w:t>
      </w:r>
      <w:r w:rsidR="00B0572E">
        <w:rPr>
          <w:rFonts w:cs="Arial"/>
          <w:szCs w:val="24"/>
        </w:rPr>
        <w:t>»</w:t>
      </w:r>
      <w:r w:rsidRPr="00730130">
        <w:rPr>
          <w:rFonts w:cs="Arial"/>
          <w:szCs w:val="24"/>
        </w:rPr>
        <w:t xml:space="preserve"> este representa la cantidad de nuevas identidades que se pueden crear utilizando estas credenciales. Lo que significa, que cuando se llega a límite de la cantidad permitida, no se podrá continuar creando más identidades con dicha credencial. Por lo tanto, si es que el dueño de esta desea continuar creando identidades, tendrá que solicitar al administrador de la red XMPP-IoT que le genere nuevas credenciales.</w:t>
      </w:r>
    </w:p>
    <w:p w14:paraId="65AF1838" w14:textId="3E16C6D0" w:rsidR="00FC584A" w:rsidRDefault="00FC584A">
      <w:pPr>
        <w:pStyle w:val="Descripcin"/>
        <w:keepNext/>
        <w:jc w:val="left"/>
        <w:rPr>
          <w:ins w:id="1034" w:author="Xhelo Aros" w:date="2018-09-10T04:02:00Z"/>
        </w:rPr>
        <w:pPrChange w:id="1035" w:author="Xhelo Aros" w:date="2018-09-10T04:52:00Z">
          <w:pPr>
            <w:pStyle w:val="Descripcin"/>
          </w:pPr>
        </w:pPrChange>
      </w:pPr>
      <w:bookmarkStart w:id="1036" w:name="_Ref524315507"/>
      <w:ins w:id="1037" w:author="Xhelo Aros" w:date="2018-09-10T04:02:00Z">
        <w:r>
          <w:lastRenderedPageBreak/>
          <w:t xml:space="preserve">Figura </w:t>
        </w:r>
      </w:ins>
      <w:fldSimple w:instr=" SEQ Figura \* ARABIC ">
        <w:r w:rsidR="00ED2F1C">
          <w:rPr>
            <w:noProof/>
          </w:rPr>
          <w:t>13</w:t>
        </w:r>
      </w:fldSimple>
      <w:bookmarkEnd w:id="1036"/>
      <w:ins w:id="1038" w:author="Xhelo Aros" w:date="2018-09-10T04:02:00Z">
        <w:r>
          <w:t>: Consola web de Openfire.</w:t>
        </w:r>
      </w:ins>
    </w:p>
    <w:p w14:paraId="7B143B24"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6FB77439" wp14:editId="148F218A">
            <wp:extent cx="4726691" cy="3741420"/>
            <wp:effectExtent l="19050" t="19050" r="17145" b="1143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28"/>
                    <a:stretch>
                      <a:fillRect/>
                    </a:stretch>
                  </pic:blipFill>
                  <pic:spPr>
                    <a:xfrm>
                      <a:off x="0" y="0"/>
                      <a:ext cx="4735882" cy="3748695"/>
                    </a:xfrm>
                    <a:prstGeom prst="rect">
                      <a:avLst/>
                    </a:prstGeom>
                    <a:ln>
                      <a:solidFill>
                        <a:schemeClr val="bg1">
                          <a:lumMod val="50000"/>
                        </a:schemeClr>
                      </a:solidFill>
                    </a:ln>
                  </pic:spPr>
                </pic:pic>
              </a:graphicData>
            </a:graphic>
          </wp:inline>
        </w:drawing>
      </w:r>
    </w:p>
    <w:p w14:paraId="3AA0DBCD" w14:textId="52AF87B7" w:rsidR="00AA1FB1" w:rsidDel="00FC584A" w:rsidRDefault="00A86E9F">
      <w:pPr>
        <w:spacing w:before="0" w:after="100" w:afterAutospacing="1" w:line="265" w:lineRule="auto"/>
        <w:jc w:val="center"/>
        <w:rPr>
          <w:del w:id="1039" w:author="Xhelo Aros" w:date="2018-09-10T04:03:00Z"/>
          <w:rFonts w:cs="Arial"/>
          <w:szCs w:val="24"/>
        </w:rPr>
      </w:pPr>
      <w:del w:id="1040" w:author="Xhelo Aros" w:date="2018-09-10T04:03:00Z">
        <w:r w:rsidRPr="00730130" w:rsidDel="00FC584A">
          <w:rPr>
            <w:rFonts w:cs="Arial"/>
            <w:szCs w:val="24"/>
          </w:rPr>
          <w:delText>Figure 5: Openfire Consola Web</w:delText>
        </w:r>
      </w:del>
    </w:p>
    <w:p w14:paraId="432740A0" w14:textId="2FF05BA8" w:rsidR="00A86E9F" w:rsidRPr="00730130" w:rsidRDefault="00A86E9F" w:rsidP="00AA1FB1">
      <w:pPr>
        <w:spacing w:before="0" w:after="100" w:afterAutospacing="1" w:line="265" w:lineRule="auto"/>
        <w:rPr>
          <w:rFonts w:cs="Arial"/>
          <w:szCs w:val="24"/>
        </w:rPr>
      </w:pPr>
      <w:r w:rsidRPr="00730130">
        <w:rPr>
          <w:rFonts w:cs="Arial"/>
          <w:szCs w:val="24"/>
        </w:rPr>
        <w:t>También se agregaron tablas a la base de datos al servidor Openfire, esto se puede apreciar en la</w:t>
      </w:r>
      <w:del w:id="1041" w:author="Xhelo Aros" w:date="2018-09-10T04:09:00Z">
        <w:r w:rsidRPr="00730130" w:rsidDel="00FC584A">
          <w:rPr>
            <w:rFonts w:cs="Arial"/>
            <w:szCs w:val="24"/>
          </w:rPr>
          <w:delText xml:space="preserve"> </w:delText>
        </w:r>
      </w:del>
      <w:ins w:id="1042" w:author="Xhelo Aros" w:date="2018-09-10T04:09:00Z">
        <w:r w:rsidR="00FC584A">
          <w:rPr>
            <w:rFonts w:cs="Arial"/>
            <w:szCs w:val="24"/>
          </w:rPr>
          <w:t xml:space="preserve"> </w:t>
        </w:r>
        <w:r w:rsidR="00FC584A">
          <w:rPr>
            <w:rFonts w:cs="Arial"/>
            <w:szCs w:val="24"/>
          </w:rPr>
          <w:fldChar w:fldCharType="begin"/>
        </w:r>
        <w:r w:rsidR="00FC584A">
          <w:rPr>
            <w:rFonts w:cs="Arial"/>
            <w:szCs w:val="24"/>
          </w:rPr>
          <w:instrText xml:space="preserve"> REF _Ref524315891 \h </w:instrText>
        </w:r>
      </w:ins>
      <w:r w:rsidR="00FC584A">
        <w:rPr>
          <w:rFonts w:cs="Arial"/>
          <w:szCs w:val="24"/>
        </w:rPr>
      </w:r>
      <w:r w:rsidR="00FC584A">
        <w:rPr>
          <w:rFonts w:cs="Arial"/>
          <w:szCs w:val="24"/>
        </w:rPr>
        <w:fldChar w:fldCharType="separate"/>
      </w:r>
      <w:ins w:id="1043" w:author="Xhelo Aros" w:date="2018-09-10T04:09:00Z">
        <w:r w:rsidR="00FC584A">
          <w:t xml:space="preserve">Figura </w:t>
        </w:r>
        <w:r w:rsidR="00FC584A">
          <w:rPr>
            <w:noProof/>
          </w:rPr>
          <w:t>14</w:t>
        </w:r>
        <w:r w:rsidR="00FC584A">
          <w:rPr>
            <w:rFonts w:cs="Arial"/>
            <w:szCs w:val="24"/>
          </w:rPr>
          <w:fldChar w:fldCharType="end"/>
        </w:r>
      </w:ins>
      <w:del w:id="1044" w:author="Xhelo Aros" w:date="2018-09-10T04:09:00Z">
        <w:r w:rsidRPr="00730130" w:rsidDel="00FC584A">
          <w:rPr>
            <w:rFonts w:cs="Arial"/>
            <w:szCs w:val="24"/>
          </w:rPr>
          <w:delText>Figura 6</w:delText>
        </w:r>
      </w:del>
      <w:r w:rsidRPr="00730130">
        <w:rPr>
          <w:rFonts w:cs="Arial"/>
          <w:szCs w:val="24"/>
        </w:rPr>
        <w:t xml:space="preserve">. Cabe mencionar que la manera de crear las relaciones es mediante </w:t>
      </w:r>
      <w:proofErr w:type="spellStart"/>
      <w:r w:rsidRPr="00730130">
        <w:rPr>
          <w:rFonts w:cs="Arial"/>
          <w:szCs w:val="24"/>
        </w:rPr>
        <w:t>indexs</w:t>
      </w:r>
      <w:proofErr w:type="spellEnd"/>
      <w:r w:rsidRPr="00730130">
        <w:rPr>
          <w:rFonts w:cs="Arial"/>
          <w:szCs w:val="24"/>
        </w:rPr>
        <w:t xml:space="preserve">, y no por relaciones SQL propiamente dicho. La tabla agregada es </w:t>
      </w:r>
      <w:r w:rsidR="00F77649">
        <w:rPr>
          <w:rFonts w:cs="Arial"/>
          <w:szCs w:val="24"/>
        </w:rPr>
        <w:t>«</w:t>
      </w:r>
      <w:proofErr w:type="spellStart"/>
      <w:r w:rsidRPr="00730130">
        <w:rPr>
          <w:rFonts w:cs="Arial"/>
          <w:szCs w:val="24"/>
        </w:rPr>
        <w:t>ofOAuth</w:t>
      </w:r>
      <w:proofErr w:type="spellEnd"/>
      <w:r w:rsidR="00F77649">
        <w:rPr>
          <w:rFonts w:cs="Arial"/>
          <w:szCs w:val="24"/>
        </w:rPr>
        <w:t>»</w:t>
      </w:r>
      <w:r w:rsidRPr="00730130">
        <w:rPr>
          <w:rFonts w:cs="Arial"/>
          <w:szCs w:val="24"/>
        </w:rPr>
        <w:t xml:space="preserve"> para los fines del proyecto.</w:t>
      </w:r>
    </w:p>
    <w:p w14:paraId="4B23A3E1" w14:textId="4603CE8C" w:rsidR="00FC584A" w:rsidRDefault="00FC584A">
      <w:pPr>
        <w:pStyle w:val="Descripcin"/>
        <w:keepNext/>
        <w:jc w:val="left"/>
        <w:rPr>
          <w:ins w:id="1045" w:author="Xhelo Aros" w:date="2018-09-10T04:07:00Z"/>
        </w:rPr>
        <w:pPrChange w:id="1046" w:author="Xhelo Aros" w:date="2018-09-10T04:52:00Z">
          <w:pPr>
            <w:pStyle w:val="Descripcin"/>
          </w:pPr>
        </w:pPrChange>
      </w:pPr>
      <w:bookmarkStart w:id="1047" w:name="_Ref524315891"/>
      <w:ins w:id="1048" w:author="Xhelo Aros" w:date="2018-09-10T04:07:00Z">
        <w:r>
          <w:lastRenderedPageBreak/>
          <w:t xml:space="preserve">Figura </w:t>
        </w:r>
      </w:ins>
      <w:fldSimple w:instr=" SEQ Figura \* ARABIC ">
        <w:r w:rsidR="00ED2F1C">
          <w:rPr>
            <w:noProof/>
          </w:rPr>
          <w:t>14</w:t>
        </w:r>
      </w:fldSimple>
      <w:bookmarkEnd w:id="1047"/>
      <w:ins w:id="1049" w:author="Xhelo Aros" w:date="2018-09-10T04:07:00Z">
        <w:r>
          <w:t>: Diagrama de tablas de base de datos.</w:t>
        </w:r>
      </w:ins>
    </w:p>
    <w:p w14:paraId="53E70FB1"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5801EB55" wp14:editId="5931BACD">
            <wp:extent cx="4312920" cy="4677443"/>
            <wp:effectExtent l="19050" t="19050" r="11430" b="2794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29"/>
                    <a:stretch>
                      <a:fillRect/>
                    </a:stretch>
                  </pic:blipFill>
                  <pic:spPr>
                    <a:xfrm>
                      <a:off x="0" y="0"/>
                      <a:ext cx="4407769" cy="4780309"/>
                    </a:xfrm>
                    <a:prstGeom prst="rect">
                      <a:avLst/>
                    </a:prstGeom>
                    <a:ln>
                      <a:solidFill>
                        <a:schemeClr val="bg1">
                          <a:lumMod val="50000"/>
                        </a:schemeClr>
                      </a:solidFill>
                    </a:ln>
                  </pic:spPr>
                </pic:pic>
              </a:graphicData>
            </a:graphic>
          </wp:inline>
        </w:drawing>
      </w:r>
    </w:p>
    <w:p w14:paraId="6251E3C6" w14:textId="5A04F04E" w:rsidR="00A86E9F" w:rsidRPr="00730130" w:rsidDel="00FC584A" w:rsidRDefault="00A86E9F" w:rsidP="00A86E9F">
      <w:pPr>
        <w:spacing w:after="136" w:line="265" w:lineRule="auto"/>
        <w:jc w:val="center"/>
        <w:rPr>
          <w:del w:id="1050" w:author="Xhelo Aros" w:date="2018-09-10T04:09:00Z"/>
          <w:rFonts w:cs="Arial"/>
          <w:szCs w:val="24"/>
        </w:rPr>
      </w:pPr>
      <w:del w:id="1051" w:author="Xhelo Aros" w:date="2018-09-10T04:09:00Z">
        <w:r w:rsidRPr="00730130" w:rsidDel="00FC584A">
          <w:rPr>
            <w:rFonts w:cs="Arial"/>
            <w:szCs w:val="24"/>
          </w:rPr>
          <w:delText>Figure 6: Diagrama de Base de datos</w:delText>
        </w:r>
      </w:del>
    </w:p>
    <w:p w14:paraId="7A9C0109" w14:textId="05C41DE6" w:rsidR="00A86E9F" w:rsidRPr="00730130" w:rsidRDefault="00A86E9F" w:rsidP="00A86E9F">
      <w:pPr>
        <w:ind w:left="-15" w:firstLine="239"/>
        <w:rPr>
          <w:rFonts w:cs="Arial"/>
          <w:szCs w:val="24"/>
        </w:rPr>
      </w:pPr>
      <w:r w:rsidRPr="00730130">
        <w:rPr>
          <w:rFonts w:cs="Arial"/>
          <w:szCs w:val="24"/>
        </w:rPr>
        <w:t xml:space="preserve">En el desarrollo de la mejora de Openfire, se escribieron 4595 líneas de código. La media de complejidad ciclomatica fue de 39. El valor es bastante alto, esto se debe a que la clase </w:t>
      </w:r>
      <w:r w:rsidR="00F77649">
        <w:rPr>
          <w:rFonts w:cs="Arial"/>
          <w:szCs w:val="24"/>
        </w:rPr>
        <w:t>«</w:t>
      </w:r>
      <w:proofErr w:type="spellStart"/>
      <w:r w:rsidRPr="00730130">
        <w:rPr>
          <w:rFonts w:cs="Arial"/>
          <w:szCs w:val="24"/>
        </w:rPr>
        <w:t>IqRegHandler.class</w:t>
      </w:r>
      <w:proofErr w:type="spellEnd"/>
      <w:r w:rsidR="00F77649">
        <w:rPr>
          <w:rFonts w:cs="Arial"/>
          <w:szCs w:val="24"/>
        </w:rPr>
        <w:t>»</w:t>
      </w:r>
      <w:r w:rsidRPr="00730130">
        <w:rPr>
          <w:rFonts w:cs="Arial"/>
          <w:szCs w:val="24"/>
        </w:rPr>
        <w:t xml:space="preserve"> posee un e(G) = 98, lo cual altera considerablemente la media en general. La clase inicialmente estaba puntada en 58, por ende, difícilmente se podía reducir la complejidad de esta añadiéndole funcionalidades.</w:t>
      </w:r>
    </w:p>
    <w:p w14:paraId="4DE0BBDE" w14:textId="7CE55CBC" w:rsidR="00A86E9F" w:rsidRPr="00730130" w:rsidRDefault="00A86E9F" w:rsidP="00A86E9F">
      <w:pPr>
        <w:ind w:left="-15" w:firstLine="239"/>
        <w:rPr>
          <w:rFonts w:cs="Arial"/>
          <w:szCs w:val="24"/>
        </w:rPr>
      </w:pPr>
      <w:r w:rsidRPr="00730130">
        <w:rPr>
          <w:rFonts w:cs="Arial"/>
          <w:szCs w:val="24"/>
        </w:rPr>
        <w:t>El desarrollo de la</w:t>
      </w:r>
      <w:ins w:id="1052" w:author="Xhelo Aros" w:date="2018-09-10T04:10:00Z">
        <w:r w:rsidR="00FC584A">
          <w:rPr>
            <w:rFonts w:cs="Arial"/>
            <w:szCs w:val="24"/>
          </w:rPr>
          <w:t xml:space="preserve"> l</w:t>
        </w:r>
      </w:ins>
      <w:del w:id="1053" w:author="Xhelo Aros" w:date="2018-09-10T04:10:00Z">
        <w:r w:rsidRPr="00730130" w:rsidDel="00FC584A">
          <w:rPr>
            <w:rFonts w:cs="Arial"/>
            <w:szCs w:val="24"/>
          </w:rPr>
          <w:delText xml:space="preserve"> L</w:delText>
        </w:r>
      </w:del>
      <w:r w:rsidRPr="00730130">
        <w:rPr>
          <w:rFonts w:cs="Arial"/>
          <w:szCs w:val="24"/>
        </w:rPr>
        <w:t>ib</w:t>
      </w:r>
      <w:ins w:id="1054" w:author="Xhelo Aros" w:date="2018-09-10T04:10:00Z">
        <w:r w:rsidR="00FC584A">
          <w:rPr>
            <w:rFonts w:cs="Arial"/>
            <w:szCs w:val="24"/>
          </w:rPr>
          <w:t>r</w:t>
        </w:r>
      </w:ins>
      <w:r w:rsidRPr="00730130">
        <w:rPr>
          <w:rFonts w:cs="Arial"/>
          <w:szCs w:val="24"/>
        </w:rPr>
        <w:t>er</w:t>
      </w:r>
      <w:ins w:id="1055" w:author="Xhelo Aros" w:date="2018-09-10T04:10:00Z">
        <w:r w:rsidR="00FC584A">
          <w:rPr>
            <w:rFonts w:cs="Arial"/>
            <w:szCs w:val="24"/>
          </w:rPr>
          <w:t>í</w:t>
        </w:r>
      </w:ins>
      <w:del w:id="1056" w:author="Xhelo Aros" w:date="2018-09-10T04:10:00Z">
        <w:r w:rsidRPr="00730130" w:rsidDel="00FC584A">
          <w:rPr>
            <w:rFonts w:cs="Arial"/>
            <w:szCs w:val="24"/>
          </w:rPr>
          <w:delText>i</w:delText>
        </w:r>
      </w:del>
      <w:r w:rsidRPr="00730130">
        <w:rPr>
          <w:rFonts w:cs="Arial"/>
          <w:szCs w:val="24"/>
        </w:rPr>
        <w:t>a SMACK, se inició identificando las entidades que posee el código fuente, el cual tiene en su interior varios subproyectos, que se pueden visualizar en la</w:t>
      </w:r>
      <w:del w:id="1057" w:author="Xhelo Aros" w:date="2018-09-10T04:17:00Z">
        <w:r w:rsidRPr="00730130" w:rsidDel="006C476C">
          <w:rPr>
            <w:rFonts w:cs="Arial"/>
            <w:szCs w:val="24"/>
          </w:rPr>
          <w:delText xml:space="preserve"> </w:delText>
        </w:r>
      </w:del>
      <w:ins w:id="1058" w:author="Xhelo Aros" w:date="2018-09-10T04:17:00Z">
        <w:r w:rsidR="006C476C">
          <w:rPr>
            <w:rFonts w:cs="Arial"/>
            <w:szCs w:val="24"/>
          </w:rPr>
          <w:t xml:space="preserve"> </w:t>
        </w:r>
        <w:r w:rsidR="006C476C">
          <w:rPr>
            <w:rFonts w:cs="Arial"/>
            <w:szCs w:val="24"/>
          </w:rPr>
          <w:fldChar w:fldCharType="begin"/>
        </w:r>
        <w:r w:rsidR="006C476C">
          <w:rPr>
            <w:rFonts w:cs="Arial"/>
            <w:szCs w:val="24"/>
          </w:rPr>
          <w:instrText xml:space="preserve"> REF _Ref524316367 \h </w:instrText>
        </w:r>
      </w:ins>
      <w:r w:rsidR="006C476C">
        <w:rPr>
          <w:rFonts w:cs="Arial"/>
          <w:szCs w:val="24"/>
        </w:rPr>
      </w:r>
      <w:r w:rsidR="006C476C">
        <w:rPr>
          <w:rFonts w:cs="Arial"/>
          <w:szCs w:val="24"/>
        </w:rPr>
        <w:fldChar w:fldCharType="separate"/>
      </w:r>
      <w:ins w:id="1059" w:author="Xhelo Aros" w:date="2018-09-10T04:17:00Z">
        <w:r w:rsidR="006C476C">
          <w:t xml:space="preserve">Tabla </w:t>
        </w:r>
        <w:r w:rsidR="006C476C">
          <w:rPr>
            <w:noProof/>
          </w:rPr>
          <w:t>24</w:t>
        </w:r>
        <w:r w:rsidR="006C476C">
          <w:rPr>
            <w:rFonts w:cs="Arial"/>
            <w:szCs w:val="24"/>
          </w:rPr>
          <w:fldChar w:fldCharType="end"/>
        </w:r>
      </w:ins>
      <w:del w:id="1060" w:author="Xhelo Aros" w:date="2018-09-10T04:17:00Z">
        <w:r w:rsidRPr="00730130" w:rsidDel="006C476C">
          <w:rPr>
            <w:rFonts w:cs="Arial"/>
            <w:szCs w:val="24"/>
          </w:rPr>
          <w:delText>Figura 7</w:delText>
        </w:r>
      </w:del>
      <w:r w:rsidRPr="00730130">
        <w:rPr>
          <w:rFonts w:cs="Arial"/>
          <w:szCs w:val="24"/>
        </w:rPr>
        <w:t xml:space="preserve">, examinando estos, identificamos que en </w:t>
      </w:r>
      <w:r w:rsidR="00F77649">
        <w:rPr>
          <w:rFonts w:cs="Arial"/>
          <w:szCs w:val="24"/>
        </w:rPr>
        <w:t>«</w:t>
      </w:r>
      <w:proofErr w:type="spellStart"/>
      <w:r w:rsidRPr="00730130">
        <w:rPr>
          <w:rFonts w:cs="Arial"/>
          <w:szCs w:val="24"/>
        </w:rPr>
        <w:t>smack-extensions</w:t>
      </w:r>
      <w:proofErr w:type="spellEnd"/>
      <w:r w:rsidR="00F77649">
        <w:rPr>
          <w:rFonts w:cs="Arial"/>
          <w:szCs w:val="24"/>
        </w:rPr>
        <w:t>»</w:t>
      </w:r>
      <w:r w:rsidRPr="00730130">
        <w:rPr>
          <w:rFonts w:cs="Arial"/>
          <w:szCs w:val="24"/>
        </w:rPr>
        <w:t xml:space="preserve"> es donde están las clases involucradas en la creación de nuevas identidades en la red XMPP-IoT.</w:t>
      </w:r>
    </w:p>
    <w:p w14:paraId="2FD2C29F" w14:textId="77777777" w:rsidR="00AA1FB1" w:rsidRDefault="00AA1FB1" w:rsidP="00AA1FB1">
      <w:pPr>
        <w:spacing w:after="228" w:line="259" w:lineRule="auto"/>
        <w:jc w:val="center"/>
        <w:rPr>
          <w:rFonts w:cs="Arial"/>
          <w:noProof/>
          <w:szCs w:val="24"/>
        </w:rPr>
      </w:pPr>
    </w:p>
    <w:p w14:paraId="0A4F23D9" w14:textId="119F53CA" w:rsidR="006C476C" w:rsidRDefault="006C476C">
      <w:pPr>
        <w:pStyle w:val="Descripcin"/>
        <w:keepNext/>
        <w:jc w:val="left"/>
        <w:rPr>
          <w:ins w:id="1061" w:author="Xhelo Aros" w:date="2018-09-10T04:16:00Z"/>
        </w:rPr>
        <w:pPrChange w:id="1062" w:author="Xhelo Aros" w:date="2018-09-10T04:52:00Z">
          <w:pPr>
            <w:pStyle w:val="Descripcin"/>
          </w:pPr>
        </w:pPrChange>
      </w:pPr>
      <w:bookmarkStart w:id="1063" w:name="_Ref524316367"/>
      <w:ins w:id="1064" w:author="Xhelo Aros" w:date="2018-09-10T04:16:00Z">
        <w:r>
          <w:lastRenderedPageBreak/>
          <w:t xml:space="preserve">Tabla </w:t>
        </w:r>
        <w:r>
          <w:fldChar w:fldCharType="begin"/>
        </w:r>
        <w:r>
          <w:instrText xml:space="preserve"> SEQ Tabla \* ARABIC </w:instrText>
        </w:r>
      </w:ins>
      <w:r>
        <w:fldChar w:fldCharType="separate"/>
      </w:r>
      <w:ins w:id="1065" w:author="Xhelo Aros" w:date="2018-09-10T04:16:00Z">
        <w:r>
          <w:rPr>
            <w:noProof/>
          </w:rPr>
          <w:t>24</w:t>
        </w:r>
        <w:r>
          <w:fldChar w:fldCharType="end"/>
        </w:r>
        <w:bookmarkEnd w:id="1063"/>
        <w:r>
          <w:t xml:space="preserve">: </w:t>
        </w:r>
        <w:r w:rsidRPr="00CC0F28">
          <w:t>Proyectos anidados al interior de la librería SMACK.</w:t>
        </w:r>
      </w:ins>
    </w:p>
    <w:p w14:paraId="41940864" w14:textId="052D2435"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1BDD414F" wp14:editId="4B7D4044">
            <wp:extent cx="2125980" cy="2926080"/>
            <wp:effectExtent l="19050" t="19050" r="26670" b="2667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30"/>
                    <a:srcRect b="775"/>
                    <a:stretch/>
                  </pic:blipFill>
                  <pic:spPr bwMode="auto">
                    <a:xfrm>
                      <a:off x="0" y="0"/>
                      <a:ext cx="2126385" cy="29266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712CEE0" w14:textId="43558EE0" w:rsidR="00A86E9F" w:rsidRPr="00730130" w:rsidDel="006C476C" w:rsidRDefault="00A86E9F" w:rsidP="00A86E9F">
      <w:pPr>
        <w:spacing w:after="136" w:line="265" w:lineRule="auto"/>
        <w:jc w:val="center"/>
        <w:rPr>
          <w:del w:id="1066" w:author="Xhelo Aros" w:date="2018-09-10T04:17:00Z"/>
          <w:rFonts w:cs="Arial"/>
          <w:szCs w:val="24"/>
        </w:rPr>
      </w:pPr>
      <w:del w:id="1067" w:author="Xhelo Aros" w:date="2018-09-10T04:17:00Z">
        <w:r w:rsidRPr="00730130" w:rsidDel="006C476C">
          <w:rPr>
            <w:rFonts w:cs="Arial"/>
            <w:szCs w:val="24"/>
          </w:rPr>
          <w:delText xml:space="preserve">Figure 7: </w:delText>
        </w:r>
      </w:del>
      <w:del w:id="1068" w:author="Xhelo Aros" w:date="2018-09-10T04:15:00Z">
        <w:r w:rsidRPr="00730130" w:rsidDel="006C476C">
          <w:rPr>
            <w:rFonts w:cs="Arial"/>
            <w:szCs w:val="24"/>
          </w:rPr>
          <w:delText>Proyectos anidados al interior de SMACK.</w:delText>
        </w:r>
      </w:del>
    </w:p>
    <w:p w14:paraId="625CD940" w14:textId="250AC437" w:rsidR="00A86E9F" w:rsidRPr="00730130" w:rsidRDefault="00A86E9F" w:rsidP="00AA1FB1">
      <w:pPr>
        <w:spacing w:after="100" w:afterAutospacing="1" w:line="259" w:lineRule="auto"/>
        <w:rPr>
          <w:rFonts w:cs="Arial"/>
          <w:szCs w:val="24"/>
        </w:rPr>
      </w:pPr>
      <w:r w:rsidRPr="00730130">
        <w:rPr>
          <w:rFonts w:cs="Arial"/>
          <w:szCs w:val="24"/>
        </w:rPr>
        <w:t>Luego de esto, se procedió a identificar las clases involucradas en el mecanismo descrito en el XEP-0077:</w:t>
      </w:r>
      <w:r w:rsidR="00AA1FB1">
        <w:rPr>
          <w:rFonts w:cs="Arial"/>
          <w:szCs w:val="24"/>
        </w:rPr>
        <w:t xml:space="preserve"> </w:t>
      </w:r>
      <w:r w:rsidRPr="00730130">
        <w:rPr>
          <w:rFonts w:cs="Arial"/>
          <w:szCs w:val="24"/>
        </w:rPr>
        <w:t xml:space="preserve">In-Band </w:t>
      </w:r>
      <w:proofErr w:type="spellStart"/>
      <w:r w:rsidRPr="00730130">
        <w:rPr>
          <w:rFonts w:cs="Arial"/>
          <w:szCs w:val="24"/>
        </w:rPr>
        <w:t>Registration</w:t>
      </w:r>
      <w:proofErr w:type="spellEnd"/>
      <w:r w:rsidRPr="00730130">
        <w:rPr>
          <w:rFonts w:cs="Arial"/>
          <w:szCs w:val="24"/>
        </w:rPr>
        <w:t>. Agrupando estas, restan las clases mostradas en la</w:t>
      </w:r>
      <w:del w:id="1069" w:author="Xhelo Aros" w:date="2018-09-10T04:24:00Z">
        <w:r w:rsidRPr="00730130" w:rsidDel="006C476C">
          <w:rPr>
            <w:rFonts w:cs="Arial"/>
            <w:szCs w:val="24"/>
          </w:rPr>
          <w:delText xml:space="preserve"> </w:delText>
        </w:r>
      </w:del>
      <w:ins w:id="1070" w:author="Xhelo Aros" w:date="2018-09-10T04:24:00Z">
        <w:r w:rsidR="006C476C">
          <w:rPr>
            <w:rFonts w:cs="Arial"/>
            <w:szCs w:val="24"/>
          </w:rPr>
          <w:t xml:space="preserve"> </w:t>
        </w:r>
        <w:r w:rsidR="006C476C">
          <w:rPr>
            <w:rFonts w:cs="Arial"/>
            <w:szCs w:val="24"/>
          </w:rPr>
          <w:fldChar w:fldCharType="begin"/>
        </w:r>
        <w:r w:rsidR="006C476C">
          <w:rPr>
            <w:rFonts w:cs="Arial"/>
            <w:szCs w:val="24"/>
          </w:rPr>
          <w:instrText xml:space="preserve"> REF _Ref524316827 \h </w:instrText>
        </w:r>
      </w:ins>
      <w:r w:rsidR="006C476C">
        <w:rPr>
          <w:rFonts w:cs="Arial"/>
          <w:szCs w:val="24"/>
        </w:rPr>
      </w:r>
      <w:r w:rsidR="006C476C">
        <w:rPr>
          <w:rFonts w:cs="Arial"/>
          <w:szCs w:val="24"/>
        </w:rPr>
        <w:fldChar w:fldCharType="separate"/>
      </w:r>
      <w:ins w:id="1071" w:author="Xhelo Aros" w:date="2018-09-10T04:24:00Z">
        <w:r w:rsidR="006C476C">
          <w:t xml:space="preserve">Figura </w:t>
        </w:r>
        <w:r w:rsidR="006C476C">
          <w:rPr>
            <w:noProof/>
          </w:rPr>
          <w:t>15</w:t>
        </w:r>
        <w:r w:rsidR="006C476C">
          <w:rPr>
            <w:rFonts w:cs="Arial"/>
            <w:szCs w:val="24"/>
          </w:rPr>
          <w:fldChar w:fldCharType="end"/>
        </w:r>
      </w:ins>
      <w:del w:id="1072" w:author="Xhelo Aros" w:date="2018-09-10T04:24:00Z">
        <w:r w:rsidRPr="00730130" w:rsidDel="006C476C">
          <w:rPr>
            <w:rFonts w:cs="Arial"/>
            <w:szCs w:val="24"/>
          </w:rPr>
          <w:delText>Figura 8</w:delText>
        </w:r>
      </w:del>
      <w:r w:rsidRPr="00730130">
        <w:rPr>
          <w:rFonts w:cs="Arial"/>
          <w:szCs w:val="24"/>
        </w:rPr>
        <w:t>, luego de las modificaciones quedó acorde al diagrama ilustrado en la</w:t>
      </w:r>
      <w:ins w:id="1073" w:author="Xhelo Aros" w:date="2018-09-10T04:25:00Z">
        <w:r w:rsidR="006C476C">
          <w:rPr>
            <w:rFonts w:cs="Arial"/>
            <w:szCs w:val="24"/>
          </w:rPr>
          <w:t xml:space="preserve"> </w:t>
        </w:r>
        <w:r w:rsidR="006C476C">
          <w:rPr>
            <w:rFonts w:cs="Arial"/>
            <w:szCs w:val="24"/>
          </w:rPr>
          <w:fldChar w:fldCharType="begin"/>
        </w:r>
        <w:r w:rsidR="006C476C">
          <w:rPr>
            <w:rFonts w:cs="Arial"/>
            <w:szCs w:val="24"/>
          </w:rPr>
          <w:instrText xml:space="preserve"> REF _Ref524316836 \h </w:instrText>
        </w:r>
      </w:ins>
      <w:r w:rsidR="006C476C">
        <w:rPr>
          <w:rFonts w:cs="Arial"/>
          <w:szCs w:val="24"/>
        </w:rPr>
      </w:r>
      <w:r w:rsidR="006C476C">
        <w:rPr>
          <w:rFonts w:cs="Arial"/>
          <w:szCs w:val="24"/>
        </w:rPr>
        <w:fldChar w:fldCharType="separate"/>
      </w:r>
      <w:ins w:id="1074" w:author="Xhelo Aros" w:date="2018-09-10T04:25:00Z">
        <w:r w:rsidR="006C476C">
          <w:t xml:space="preserve">Figura </w:t>
        </w:r>
        <w:r w:rsidR="006C476C">
          <w:rPr>
            <w:noProof/>
          </w:rPr>
          <w:t>16</w:t>
        </w:r>
        <w:r w:rsidR="006C476C">
          <w:rPr>
            <w:rFonts w:cs="Arial"/>
            <w:szCs w:val="24"/>
          </w:rPr>
          <w:fldChar w:fldCharType="end"/>
        </w:r>
      </w:ins>
      <w:del w:id="1075" w:author="Xhelo Aros" w:date="2018-09-10T04:25:00Z">
        <w:r w:rsidRPr="00730130" w:rsidDel="006C476C">
          <w:rPr>
            <w:rFonts w:cs="Arial"/>
            <w:szCs w:val="24"/>
          </w:rPr>
          <w:delText xml:space="preserve"> Figura 9</w:delText>
        </w:r>
      </w:del>
      <w:r w:rsidRPr="00730130">
        <w:rPr>
          <w:rFonts w:cs="Arial"/>
          <w:szCs w:val="24"/>
        </w:rPr>
        <w:t>.</w:t>
      </w:r>
    </w:p>
    <w:p w14:paraId="64CC81E4" w14:textId="541A073C" w:rsidR="006C476C" w:rsidRDefault="006C476C">
      <w:pPr>
        <w:pStyle w:val="Descripcin"/>
        <w:keepNext/>
        <w:jc w:val="left"/>
        <w:rPr>
          <w:ins w:id="1076" w:author="Xhelo Aros" w:date="2018-09-10T04:24:00Z"/>
        </w:rPr>
        <w:pPrChange w:id="1077" w:author="Xhelo Aros" w:date="2018-09-10T04:24:00Z">
          <w:pPr>
            <w:pStyle w:val="Descripcin"/>
          </w:pPr>
        </w:pPrChange>
      </w:pPr>
      <w:bookmarkStart w:id="1078" w:name="_Ref524316827"/>
      <w:ins w:id="1079" w:author="Xhelo Aros" w:date="2018-09-10T04:24:00Z">
        <w:r>
          <w:t xml:space="preserve">Figura </w:t>
        </w:r>
      </w:ins>
      <w:fldSimple w:instr=" SEQ Figura \* ARABIC ">
        <w:r w:rsidR="00ED2F1C">
          <w:rPr>
            <w:noProof/>
          </w:rPr>
          <w:t>15</w:t>
        </w:r>
      </w:fldSimple>
      <w:bookmarkEnd w:id="1078"/>
      <w:ins w:id="1080" w:author="Xhelo Aros" w:date="2018-09-10T04:24:00Z">
        <w:r>
          <w:t xml:space="preserve">: </w:t>
        </w:r>
        <w:r w:rsidRPr="00F715B1">
          <w:t>Diagrama de clases previo a la intervención de la librería</w:t>
        </w:r>
        <w:r>
          <w:t xml:space="preserve"> SMACK</w:t>
        </w:r>
        <w:r w:rsidRPr="00F715B1">
          <w:t>.</w:t>
        </w:r>
      </w:ins>
    </w:p>
    <w:p w14:paraId="1F0767A9" w14:textId="77777777" w:rsidR="00A86E9F" w:rsidRPr="00730130" w:rsidRDefault="00A86E9F" w:rsidP="00A86E9F">
      <w:pPr>
        <w:spacing w:after="228" w:line="259" w:lineRule="auto"/>
        <w:jc w:val="left"/>
        <w:rPr>
          <w:rFonts w:cs="Arial"/>
          <w:szCs w:val="24"/>
        </w:rPr>
      </w:pPr>
      <w:r w:rsidRPr="00730130">
        <w:rPr>
          <w:rFonts w:cs="Arial"/>
          <w:noProof/>
          <w:szCs w:val="24"/>
        </w:rPr>
        <w:drawing>
          <wp:inline distT="0" distB="0" distL="0" distR="0" wp14:anchorId="4FAA80F8" wp14:editId="5B7F6912">
            <wp:extent cx="5288280" cy="2743200"/>
            <wp:effectExtent l="19050" t="19050" r="26670" b="1905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31"/>
                    <a:stretch>
                      <a:fillRect/>
                    </a:stretch>
                  </pic:blipFill>
                  <pic:spPr>
                    <a:xfrm>
                      <a:off x="0" y="0"/>
                      <a:ext cx="5289234" cy="2743695"/>
                    </a:xfrm>
                    <a:prstGeom prst="rect">
                      <a:avLst/>
                    </a:prstGeom>
                    <a:ln>
                      <a:solidFill>
                        <a:schemeClr val="bg1">
                          <a:lumMod val="50000"/>
                        </a:schemeClr>
                      </a:solidFill>
                    </a:ln>
                  </pic:spPr>
                </pic:pic>
              </a:graphicData>
            </a:graphic>
          </wp:inline>
        </w:drawing>
      </w:r>
    </w:p>
    <w:p w14:paraId="7A207816" w14:textId="669D7E4E" w:rsidR="00A86E9F" w:rsidRPr="00730130" w:rsidDel="006C476C" w:rsidRDefault="00A86E9F" w:rsidP="00A86E9F">
      <w:pPr>
        <w:spacing w:after="42" w:line="265" w:lineRule="auto"/>
        <w:jc w:val="center"/>
        <w:rPr>
          <w:del w:id="1081" w:author="Xhelo Aros" w:date="2018-09-10T04:24:00Z"/>
          <w:rFonts w:cs="Arial"/>
          <w:szCs w:val="24"/>
        </w:rPr>
      </w:pPr>
      <w:del w:id="1082" w:author="Xhelo Aros" w:date="2018-09-10T04:24:00Z">
        <w:r w:rsidRPr="00730130" w:rsidDel="006C476C">
          <w:rPr>
            <w:rFonts w:cs="Arial"/>
            <w:szCs w:val="24"/>
          </w:rPr>
          <w:lastRenderedPageBreak/>
          <w:delText>Figure 8: SMACK Diagrama de clases previo a la intervención de la librería.</w:delText>
        </w:r>
      </w:del>
    </w:p>
    <w:p w14:paraId="4FABB0DC" w14:textId="2D89B586" w:rsidR="006C476C" w:rsidRDefault="006C476C">
      <w:pPr>
        <w:pStyle w:val="Descripcin"/>
        <w:keepNext/>
        <w:jc w:val="left"/>
        <w:rPr>
          <w:ins w:id="1083" w:author="Xhelo Aros" w:date="2018-09-10T04:24:00Z"/>
        </w:rPr>
        <w:pPrChange w:id="1084" w:author="Xhelo Aros" w:date="2018-09-10T04:52:00Z">
          <w:pPr>
            <w:pStyle w:val="Descripcin"/>
          </w:pPr>
        </w:pPrChange>
      </w:pPr>
      <w:bookmarkStart w:id="1085" w:name="_Ref524316836"/>
      <w:ins w:id="1086" w:author="Xhelo Aros" w:date="2018-09-10T04:24:00Z">
        <w:r>
          <w:t xml:space="preserve">Figura </w:t>
        </w:r>
      </w:ins>
      <w:fldSimple w:instr=" SEQ Figura \* ARABIC ">
        <w:r w:rsidR="00ED2F1C">
          <w:rPr>
            <w:noProof/>
          </w:rPr>
          <w:t>16</w:t>
        </w:r>
      </w:fldSimple>
      <w:bookmarkEnd w:id="1085"/>
      <w:ins w:id="1087" w:author="Xhelo Aros" w:date="2018-09-10T04:24:00Z">
        <w:r>
          <w:t xml:space="preserve">: </w:t>
        </w:r>
        <w:r w:rsidRPr="005E564D">
          <w:t>Diagrama de clases posterior a la intervención de la librería</w:t>
        </w:r>
        <w:r>
          <w:t xml:space="preserve"> SMACK.</w:t>
        </w:r>
      </w:ins>
    </w:p>
    <w:p w14:paraId="4AABDEF3" w14:textId="77777777" w:rsidR="00A86E9F" w:rsidRPr="00730130" w:rsidRDefault="00A86E9F" w:rsidP="002E1B1B">
      <w:pPr>
        <w:spacing w:after="228" w:line="259" w:lineRule="auto"/>
        <w:jc w:val="center"/>
        <w:rPr>
          <w:rFonts w:cs="Arial"/>
          <w:szCs w:val="24"/>
        </w:rPr>
      </w:pPr>
      <w:r w:rsidRPr="00730130">
        <w:rPr>
          <w:rFonts w:cs="Arial"/>
          <w:noProof/>
          <w:szCs w:val="24"/>
        </w:rPr>
        <w:drawing>
          <wp:inline distT="0" distB="0" distL="0" distR="0" wp14:anchorId="55C4BE27" wp14:editId="1653C55F">
            <wp:extent cx="5341620" cy="2682240"/>
            <wp:effectExtent l="19050" t="19050" r="11430" b="2286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2"/>
                    <a:stretch>
                      <a:fillRect/>
                    </a:stretch>
                  </pic:blipFill>
                  <pic:spPr>
                    <a:xfrm>
                      <a:off x="0" y="0"/>
                      <a:ext cx="5342281" cy="2682572"/>
                    </a:xfrm>
                    <a:prstGeom prst="rect">
                      <a:avLst/>
                    </a:prstGeom>
                    <a:ln>
                      <a:solidFill>
                        <a:schemeClr val="bg1">
                          <a:lumMod val="50000"/>
                        </a:schemeClr>
                      </a:solidFill>
                    </a:ln>
                  </pic:spPr>
                </pic:pic>
              </a:graphicData>
            </a:graphic>
          </wp:inline>
        </w:drawing>
      </w:r>
    </w:p>
    <w:p w14:paraId="3E94ECF7" w14:textId="461AE79F" w:rsidR="00A86E9F" w:rsidRPr="00730130" w:rsidDel="006C476C" w:rsidRDefault="00A86E9F" w:rsidP="00A86E9F">
      <w:pPr>
        <w:spacing w:after="178" w:line="265" w:lineRule="auto"/>
        <w:jc w:val="center"/>
        <w:rPr>
          <w:del w:id="1088" w:author="Xhelo Aros" w:date="2018-09-10T04:24:00Z"/>
          <w:rFonts w:cs="Arial"/>
          <w:szCs w:val="24"/>
        </w:rPr>
      </w:pPr>
      <w:del w:id="1089" w:author="Xhelo Aros" w:date="2018-09-10T04:24:00Z">
        <w:r w:rsidRPr="00730130" w:rsidDel="006C476C">
          <w:rPr>
            <w:rFonts w:cs="Arial"/>
            <w:szCs w:val="24"/>
          </w:rPr>
          <w:delText>Figure 9: SMACK Diagrama de clases posterior a la intervención de la librería.</w:delText>
        </w:r>
      </w:del>
    </w:p>
    <w:p w14:paraId="40BC5B15" w14:textId="08986AD3" w:rsidR="00A86E9F" w:rsidRDefault="00A86E9F" w:rsidP="00AA1FB1">
      <w:pPr>
        <w:spacing w:after="100" w:afterAutospacing="1"/>
        <w:ind w:left="-15" w:firstLine="239"/>
        <w:rPr>
          <w:ins w:id="1090" w:author="Xhelo Aros" w:date="2018-09-10T04:26:00Z"/>
          <w:rFonts w:cs="Arial"/>
          <w:szCs w:val="24"/>
        </w:rPr>
      </w:pPr>
      <w:r w:rsidRPr="00730130">
        <w:rPr>
          <w:rFonts w:cs="Arial"/>
          <w:szCs w:val="24"/>
        </w:rPr>
        <w:t>Finalmente, para depurar, en su conjunto, el sistema XMPP-IoT se creó un cliente usando la librería SMACK modificada, por ende, se incorporó incorporo las credenciales de consumidor. El cliente funciona como una Cosa que posee sensores de humedad, temperatura, gas, luz ambiente, movimiento y actuadores: interruptores de</w:t>
      </w:r>
      <w:r w:rsidR="00AA1FB1">
        <w:rPr>
          <w:rFonts w:cs="Arial"/>
          <w:szCs w:val="24"/>
        </w:rPr>
        <w:t xml:space="preserve"> </w:t>
      </w:r>
      <w:r w:rsidRPr="00730130">
        <w:rPr>
          <w:rFonts w:cs="Arial"/>
          <w:szCs w:val="24"/>
        </w:rPr>
        <w:t xml:space="preserve">luces y un display LED de 16x2, mediante el cual veremos información relevante de nuestro dispositivo. El programa establece la conexión con el servidor Openfire, luego envía la </w:t>
      </w:r>
      <w:proofErr w:type="spellStart"/>
      <w:r w:rsidRPr="00730130">
        <w:rPr>
          <w:rFonts w:cs="Arial"/>
          <w:szCs w:val="24"/>
        </w:rPr>
        <w:t>stanzas</w:t>
      </w:r>
      <w:proofErr w:type="spellEnd"/>
      <w:r w:rsidRPr="00730130">
        <w:rPr>
          <w:rFonts w:cs="Arial"/>
          <w:szCs w:val="24"/>
        </w:rPr>
        <w:t xml:space="preserve"> para crear automáticamente una identidad en este, utilizando el registro en-banda en conjunto del mecanismo de firmado de formularios. El servidor Openfire, el que debido a las añadiduras </w:t>
      </w:r>
      <w:del w:id="1091" w:author="Xhelo Aros" w:date="2018-09-10T04:30:00Z">
        <w:r w:rsidRPr="00730130" w:rsidDel="00482DB0">
          <w:rPr>
            <w:rFonts w:cs="Arial"/>
            <w:szCs w:val="24"/>
          </w:rPr>
          <w:delText xml:space="preserve">está </w:delText>
        </w:r>
      </w:del>
      <w:ins w:id="1092" w:author="Xhelo Aros" w:date="2018-09-10T04:30:00Z">
        <w:r w:rsidR="00482DB0">
          <w:rPr>
            <w:rFonts w:cs="Arial"/>
            <w:szCs w:val="24"/>
          </w:rPr>
          <w:t>se encuentra</w:t>
        </w:r>
        <w:r w:rsidR="00482DB0" w:rsidRPr="00730130">
          <w:rPr>
            <w:rFonts w:cs="Arial"/>
            <w:szCs w:val="24"/>
          </w:rPr>
          <w:t xml:space="preserve"> </w:t>
        </w:r>
      </w:ins>
      <w:r w:rsidRPr="00730130">
        <w:rPr>
          <w:rFonts w:cs="Arial"/>
          <w:szCs w:val="24"/>
        </w:rPr>
        <w:t xml:space="preserve">facultado para responder la solicitud, responde a esta, para finalmente crear la identidad en la red XMPP-IoT. Los detalles de las </w:t>
      </w:r>
      <w:proofErr w:type="spellStart"/>
      <w:r w:rsidRPr="00730130">
        <w:rPr>
          <w:rFonts w:cs="Arial"/>
          <w:szCs w:val="24"/>
        </w:rPr>
        <w:t>stanzas</w:t>
      </w:r>
      <w:proofErr w:type="spellEnd"/>
      <w:r w:rsidRPr="00730130">
        <w:rPr>
          <w:rFonts w:cs="Arial"/>
          <w:szCs w:val="24"/>
        </w:rPr>
        <w:t xml:space="preserve"> enviados en esta conversación entre el cliente y el servidor, se pueden apreciar en l</w:t>
      </w:r>
      <w:ins w:id="1093" w:author="Xhelo Aros" w:date="2018-09-10T04:32:00Z">
        <w:r w:rsidR="00482DB0">
          <w:rPr>
            <w:rFonts w:cs="Arial"/>
            <w:szCs w:val="24"/>
          </w:rPr>
          <w:t>as figuras a continuación.</w:t>
        </w:r>
      </w:ins>
      <w:del w:id="1094" w:author="Xhelo Aros" w:date="2018-09-10T04:32:00Z">
        <w:r w:rsidRPr="00730130" w:rsidDel="00482DB0">
          <w:rPr>
            <w:rFonts w:cs="Arial"/>
            <w:szCs w:val="24"/>
          </w:rPr>
          <w:delText>a</w:delText>
        </w:r>
      </w:del>
      <w:del w:id="1095" w:author="Xhelo Aros" w:date="2018-09-10T04:27:00Z">
        <w:r w:rsidRPr="00730130" w:rsidDel="006C476C">
          <w:rPr>
            <w:rFonts w:cs="Arial"/>
            <w:szCs w:val="24"/>
          </w:rPr>
          <w:delText xml:space="preserve">s Figuras </w:delText>
        </w:r>
      </w:del>
      <w:del w:id="1096" w:author="Xhelo Aros" w:date="2018-09-10T04:32:00Z">
        <w:r w:rsidRPr="00730130" w:rsidDel="00482DB0">
          <w:rPr>
            <w:rFonts w:cs="Arial"/>
            <w:szCs w:val="24"/>
          </w:rPr>
          <w:delText>continuación.</w:delText>
        </w:r>
      </w:del>
    </w:p>
    <w:p w14:paraId="0A0A5135" w14:textId="6BCE8EB5" w:rsidR="006C476C" w:rsidRDefault="006C476C">
      <w:pPr>
        <w:pStyle w:val="Descripcin"/>
        <w:keepNext/>
        <w:jc w:val="left"/>
        <w:rPr>
          <w:ins w:id="1097" w:author="Xhelo Aros" w:date="2018-09-10T04:26:00Z"/>
        </w:rPr>
        <w:pPrChange w:id="1098" w:author="Xhelo Aros" w:date="2018-09-10T04:52:00Z">
          <w:pPr>
            <w:pStyle w:val="Descripcin"/>
          </w:pPr>
        </w:pPrChange>
      </w:pPr>
      <w:bookmarkStart w:id="1099" w:name="_Ref524316987"/>
      <w:ins w:id="1100" w:author="Xhelo Aros" w:date="2018-09-10T04:26:00Z">
        <w:r>
          <w:t xml:space="preserve">Figura </w:t>
        </w:r>
      </w:ins>
      <w:fldSimple w:instr=" SEQ Figura \* ARABIC ">
        <w:r w:rsidR="00ED2F1C">
          <w:rPr>
            <w:noProof/>
          </w:rPr>
          <w:t>17</w:t>
        </w:r>
      </w:fldSimple>
      <w:bookmarkEnd w:id="1099"/>
      <w:ins w:id="1101" w:author="Xhelo Aros" w:date="2018-09-10T04:26:00Z">
        <w:r>
          <w:t xml:space="preserve">: </w:t>
        </w:r>
        <w:r w:rsidRPr="000610CE">
          <w:t>Consulta de Features soportadas de cliente a servidor</w:t>
        </w:r>
        <w:r>
          <w:t>.</w:t>
        </w:r>
      </w:ins>
    </w:p>
    <w:p w14:paraId="71E10068" w14:textId="1B118FDF" w:rsidR="006C476C" w:rsidRPr="00730130" w:rsidRDefault="006C476C">
      <w:pPr>
        <w:spacing w:after="100" w:afterAutospacing="1"/>
        <w:ind w:left="-15" w:firstLine="239"/>
        <w:jc w:val="center"/>
        <w:rPr>
          <w:rFonts w:cs="Arial"/>
          <w:szCs w:val="24"/>
        </w:rPr>
        <w:pPrChange w:id="1102" w:author="Xhelo Aros" w:date="2018-09-10T04:26:00Z">
          <w:pPr>
            <w:spacing w:after="100" w:afterAutospacing="1"/>
            <w:ind w:left="-15" w:firstLine="239"/>
          </w:pPr>
        </w:pPrChange>
      </w:pPr>
      <w:ins w:id="1103" w:author="Xhelo Aros" w:date="2018-09-10T04:26:00Z">
        <w:r w:rsidRPr="00730130">
          <w:rPr>
            <w:rFonts w:cs="Arial"/>
            <w:noProof/>
            <w:szCs w:val="24"/>
          </w:rPr>
          <w:drawing>
            <wp:inline distT="0" distB="0" distL="0" distR="0" wp14:anchorId="137C90CE" wp14:editId="5D701E9A">
              <wp:extent cx="2777451" cy="835640"/>
              <wp:effectExtent l="0" t="0" r="4445" b="3175"/>
              <wp:docPr id="56"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3">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inline>
          </w:drawing>
        </w:r>
      </w:ins>
    </w:p>
    <w:p w14:paraId="14FF131E" w14:textId="77777777" w:rsidR="00A86E9F" w:rsidRPr="00730130" w:rsidRDefault="00A86E9F" w:rsidP="00A86E9F">
      <w:pPr>
        <w:ind w:left="-5"/>
        <w:rPr>
          <w:rFonts w:cs="Arial"/>
          <w:szCs w:val="24"/>
        </w:rPr>
      </w:pPr>
    </w:p>
    <w:p w14:paraId="188D1B40" w14:textId="109320D0" w:rsidR="00A86E9F" w:rsidRPr="00730130" w:rsidDel="006C476C" w:rsidRDefault="00A86E9F" w:rsidP="00A86E9F">
      <w:pPr>
        <w:spacing w:after="228" w:line="259" w:lineRule="auto"/>
        <w:ind w:left="243"/>
        <w:jc w:val="center"/>
        <w:rPr>
          <w:del w:id="1104" w:author="Xhelo Aros" w:date="2018-09-10T04:27:00Z"/>
          <w:rFonts w:cs="Arial"/>
          <w:szCs w:val="24"/>
        </w:rPr>
      </w:pPr>
      <w:del w:id="1105" w:author="Xhelo Aros" w:date="2018-09-10T04:27:00Z">
        <w:r w:rsidRPr="00730130" w:rsidDel="006C476C">
          <w:rPr>
            <w:rFonts w:cs="Arial"/>
            <w:szCs w:val="24"/>
          </w:rPr>
          <w:lastRenderedPageBreak/>
          <w:delText>Figure 10:</w:delText>
        </w:r>
      </w:del>
      <w:del w:id="1106" w:author="Xhelo Aros" w:date="2018-09-10T04:26:00Z">
        <w:r w:rsidRPr="00730130" w:rsidDel="006C476C">
          <w:rPr>
            <w:rFonts w:cs="Arial"/>
            <w:szCs w:val="24"/>
          </w:rPr>
          <w:delText xml:space="preserve"> Consulta de Features soportadas de cliente a</w:delText>
        </w:r>
        <w:r w:rsidRPr="00730130" w:rsidDel="006C476C">
          <w:rPr>
            <w:rFonts w:cs="Arial"/>
            <w:noProof/>
            <w:szCs w:val="24"/>
          </w:rPr>
          <w:drawing>
            <wp:anchor distT="0" distB="0" distL="114300" distR="114300" simplePos="0" relativeHeight="251756544" behindDoc="0" locked="0" layoutInCell="1" allowOverlap="1" wp14:anchorId="102E3FF9" wp14:editId="7FB2DA8B">
              <wp:simplePos x="0" y="0"/>
              <wp:positionH relativeFrom="column">
                <wp:posOffset>1772603</wp:posOffset>
              </wp:positionH>
              <wp:positionV relativeFrom="paragraph">
                <wp:posOffset>-1905</wp:posOffset>
              </wp:positionV>
              <wp:extent cx="2777451" cy="835640"/>
              <wp:effectExtent l="0" t="0" r="4445" b="3175"/>
              <wp:wrapTopAndBottom/>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3">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anchor>
          </w:drawing>
        </w:r>
        <w:r w:rsidRPr="00730130" w:rsidDel="006C476C">
          <w:rPr>
            <w:rFonts w:cs="Arial"/>
            <w:szCs w:val="24"/>
          </w:rPr>
          <w:delText xml:space="preserve"> servidor</w:delText>
        </w:r>
      </w:del>
      <w:del w:id="1107" w:author="Xhelo Aros" w:date="2018-09-10T04:27:00Z">
        <w:r w:rsidRPr="00730130" w:rsidDel="006C476C">
          <w:rPr>
            <w:rFonts w:cs="Arial"/>
            <w:szCs w:val="24"/>
          </w:rPr>
          <w:delText>.</w:delText>
        </w:r>
      </w:del>
    </w:p>
    <w:p w14:paraId="059A19CD" w14:textId="6862201D" w:rsidR="006C476C" w:rsidRDefault="006C476C">
      <w:pPr>
        <w:pStyle w:val="Descripcin"/>
        <w:keepNext/>
        <w:jc w:val="left"/>
        <w:rPr>
          <w:ins w:id="1108" w:author="Xhelo Aros" w:date="2018-09-10T04:27:00Z"/>
        </w:rPr>
        <w:pPrChange w:id="1109" w:author="Xhelo Aros" w:date="2018-09-10T04:52:00Z">
          <w:pPr>
            <w:pStyle w:val="Descripcin"/>
          </w:pPr>
        </w:pPrChange>
      </w:pPr>
      <w:bookmarkStart w:id="1110" w:name="_Ref524316994"/>
      <w:ins w:id="1111" w:author="Xhelo Aros" w:date="2018-09-10T04:27:00Z">
        <w:r>
          <w:t xml:space="preserve">Figura </w:t>
        </w:r>
      </w:ins>
      <w:fldSimple w:instr=" SEQ Figura \* ARABIC ">
        <w:r w:rsidR="00ED2F1C">
          <w:rPr>
            <w:noProof/>
          </w:rPr>
          <w:t>18</w:t>
        </w:r>
      </w:fldSimple>
      <w:bookmarkEnd w:id="1110"/>
      <w:ins w:id="1112" w:author="Xhelo Aros" w:date="2018-09-10T04:27:00Z">
        <w:r>
          <w:t xml:space="preserve">: </w:t>
        </w:r>
        <w:r w:rsidRPr="0063581E">
          <w:t>Respuesta de Features soportadas del servidor al cliente</w:t>
        </w:r>
        <w:r>
          <w:t>.</w:t>
        </w:r>
      </w:ins>
    </w:p>
    <w:p w14:paraId="785B2650" w14:textId="2D8BF718" w:rsidR="00A86E9F" w:rsidRPr="00730130" w:rsidRDefault="00A86E9F" w:rsidP="00A86E9F">
      <w:pPr>
        <w:spacing w:after="228" w:line="259" w:lineRule="auto"/>
        <w:ind w:left="243"/>
        <w:jc w:val="center"/>
        <w:rPr>
          <w:rFonts w:cs="Arial"/>
          <w:szCs w:val="24"/>
        </w:rPr>
      </w:pPr>
      <w:r w:rsidRPr="00730130">
        <w:rPr>
          <w:rFonts w:cs="Arial"/>
          <w:noProof/>
          <w:szCs w:val="24"/>
        </w:rPr>
        <w:drawing>
          <wp:inline distT="0" distB="0" distL="0" distR="0" wp14:anchorId="424434A2" wp14:editId="4DA41506">
            <wp:extent cx="2777169" cy="835025"/>
            <wp:effectExtent l="0" t="0" r="4445" b="3175"/>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33">
                      <a:extLst>
                        <a:ext uri="{28A0092B-C50C-407E-A947-70E740481C1C}">
                          <a14:useLocalDpi xmlns:a14="http://schemas.microsoft.com/office/drawing/2010/main" val="0"/>
                        </a:ext>
                      </a:extLst>
                    </a:blip>
                    <a:stretch>
                      <a:fillRect/>
                    </a:stretch>
                  </pic:blipFill>
                  <pic:spPr>
                    <a:xfrm>
                      <a:off x="0" y="0"/>
                      <a:ext cx="2777169" cy="835025"/>
                    </a:xfrm>
                    <a:prstGeom prst="rect">
                      <a:avLst/>
                    </a:prstGeom>
                  </pic:spPr>
                </pic:pic>
              </a:graphicData>
            </a:graphic>
          </wp:inline>
        </w:drawing>
      </w:r>
    </w:p>
    <w:p w14:paraId="44684F52" w14:textId="3D00556A" w:rsidR="00A86E9F" w:rsidRPr="00730130" w:rsidDel="006C476C" w:rsidRDefault="00A86E9F" w:rsidP="00AA1FB1">
      <w:pPr>
        <w:spacing w:after="100" w:afterAutospacing="1"/>
        <w:ind w:left="-5"/>
        <w:jc w:val="center"/>
        <w:rPr>
          <w:del w:id="1113" w:author="Xhelo Aros" w:date="2018-09-10T04:27:00Z"/>
          <w:rFonts w:cs="Arial"/>
          <w:szCs w:val="24"/>
        </w:rPr>
      </w:pPr>
      <w:del w:id="1114" w:author="Xhelo Aros" w:date="2018-09-10T04:27:00Z">
        <w:r w:rsidRPr="00730130" w:rsidDel="006C476C">
          <w:rPr>
            <w:rFonts w:cs="Arial"/>
            <w:szCs w:val="24"/>
          </w:rPr>
          <w:delText>Figure 11: Respuesta de Features soportadas del servidor al cliente</w:delText>
        </w:r>
      </w:del>
    </w:p>
    <w:p w14:paraId="70B7E6F6" w14:textId="5AACB213" w:rsidR="00A86E9F" w:rsidRPr="00730130" w:rsidRDefault="00A86E9F" w:rsidP="00F77649">
      <w:pPr>
        <w:spacing w:after="100" w:afterAutospacing="1"/>
        <w:ind w:left="-15" w:firstLine="239"/>
        <w:rPr>
          <w:rFonts w:cs="Arial"/>
          <w:szCs w:val="24"/>
        </w:rPr>
      </w:pPr>
      <w:r w:rsidRPr="00730130">
        <w:rPr>
          <w:rFonts w:cs="Arial"/>
          <w:szCs w:val="24"/>
        </w:rPr>
        <w:t xml:space="preserve">En el momento que se realiza la conexión con el servidor, el cliente XMPP se debe asegurar que el servidor soporte el registro en-banda utilizando formularios firmados, para eso el cliente envía la </w:t>
      </w:r>
      <w:proofErr w:type="spellStart"/>
      <w:r w:rsidRPr="00730130">
        <w:rPr>
          <w:rFonts w:cs="Arial"/>
          <w:szCs w:val="24"/>
        </w:rPr>
        <w:t>stanza</w:t>
      </w:r>
      <w:proofErr w:type="spellEnd"/>
      <w:r w:rsidRPr="00730130">
        <w:rPr>
          <w:rFonts w:cs="Arial"/>
          <w:szCs w:val="24"/>
        </w:rPr>
        <w:t xml:space="preserve"> en la </w:t>
      </w:r>
      <w:ins w:id="1115" w:author="Xhelo Aros" w:date="2018-09-10T04:32:00Z">
        <w:r w:rsidR="00482DB0">
          <w:rPr>
            <w:rFonts w:cs="Arial"/>
            <w:szCs w:val="24"/>
          </w:rPr>
          <w:fldChar w:fldCharType="begin"/>
        </w:r>
        <w:r w:rsidR="00482DB0">
          <w:rPr>
            <w:rFonts w:cs="Arial"/>
            <w:szCs w:val="24"/>
          </w:rPr>
          <w:instrText xml:space="preserve"> REF _Ref524316987 \h </w:instrText>
        </w:r>
      </w:ins>
      <w:r w:rsidR="00482DB0">
        <w:rPr>
          <w:rFonts w:cs="Arial"/>
          <w:szCs w:val="24"/>
        </w:rPr>
      </w:r>
      <w:r w:rsidR="00482DB0">
        <w:rPr>
          <w:rFonts w:cs="Arial"/>
          <w:szCs w:val="24"/>
        </w:rPr>
        <w:fldChar w:fldCharType="separate"/>
      </w:r>
      <w:ins w:id="1116" w:author="Xhelo Aros" w:date="2018-09-10T04:32:00Z">
        <w:r w:rsidR="00482DB0">
          <w:t xml:space="preserve">Figura </w:t>
        </w:r>
        <w:r w:rsidR="00482DB0">
          <w:rPr>
            <w:noProof/>
          </w:rPr>
          <w:t>17</w:t>
        </w:r>
        <w:r w:rsidR="00482DB0">
          <w:rPr>
            <w:rFonts w:cs="Arial"/>
            <w:szCs w:val="24"/>
          </w:rPr>
          <w:fldChar w:fldCharType="end"/>
        </w:r>
        <w:r w:rsidR="00482DB0">
          <w:rPr>
            <w:rFonts w:cs="Arial"/>
            <w:szCs w:val="24"/>
          </w:rPr>
          <w:t xml:space="preserve"> </w:t>
        </w:r>
      </w:ins>
      <w:del w:id="1117" w:author="Xhelo Aros" w:date="2018-09-10T04:32:00Z">
        <w:r w:rsidRPr="00730130" w:rsidDel="00482DB0">
          <w:rPr>
            <w:rFonts w:cs="Arial"/>
            <w:szCs w:val="24"/>
          </w:rPr>
          <w:delText xml:space="preserve">Figura 10 </w:delText>
        </w:r>
      </w:del>
      <w:r w:rsidRPr="00730130">
        <w:rPr>
          <w:rFonts w:cs="Arial"/>
          <w:szCs w:val="24"/>
        </w:rPr>
        <w:t xml:space="preserve">y el servidor debe responder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soporte, la que anuncia el soporte del XEP-0348, es </w:t>
      </w:r>
      <w:r w:rsidR="00F77649">
        <w:rPr>
          <w:rFonts w:cs="Arial"/>
          <w:szCs w:val="24"/>
        </w:rPr>
        <w:t>«</w:t>
      </w:r>
      <w:r w:rsidRPr="00730130">
        <w:rPr>
          <w:rFonts w:cs="Arial"/>
          <w:szCs w:val="24"/>
        </w:rPr>
        <w:t>urn:xmpp:xdata:signature:oauth1</w:t>
      </w:r>
      <w:r w:rsidR="00F77649">
        <w:rPr>
          <w:rFonts w:cs="Arial"/>
          <w:szCs w:val="24"/>
        </w:rPr>
        <w:t>»</w:t>
      </w:r>
      <w:r w:rsidRPr="00730130">
        <w:rPr>
          <w:rFonts w:cs="Arial"/>
          <w:szCs w:val="24"/>
        </w:rPr>
        <w:t xml:space="preserve">. En la </w:t>
      </w:r>
      <w:ins w:id="1118" w:author="Xhelo Aros" w:date="2018-09-10T04:32:00Z">
        <w:r w:rsidR="00482DB0">
          <w:rPr>
            <w:rFonts w:cs="Arial"/>
            <w:szCs w:val="24"/>
          </w:rPr>
          <w:fldChar w:fldCharType="begin"/>
        </w:r>
        <w:r w:rsidR="00482DB0">
          <w:rPr>
            <w:rFonts w:cs="Arial"/>
            <w:szCs w:val="24"/>
          </w:rPr>
          <w:instrText xml:space="preserve"> REF _Ref524316994 \h </w:instrText>
        </w:r>
      </w:ins>
      <w:r w:rsidR="00482DB0">
        <w:rPr>
          <w:rFonts w:cs="Arial"/>
          <w:szCs w:val="24"/>
        </w:rPr>
      </w:r>
      <w:r w:rsidR="00482DB0">
        <w:rPr>
          <w:rFonts w:cs="Arial"/>
          <w:szCs w:val="24"/>
        </w:rPr>
        <w:fldChar w:fldCharType="separate"/>
      </w:r>
      <w:ins w:id="1119" w:author="Xhelo Aros" w:date="2018-09-10T04:32:00Z">
        <w:r w:rsidR="00482DB0">
          <w:t xml:space="preserve">Figura </w:t>
        </w:r>
        <w:r w:rsidR="00482DB0">
          <w:rPr>
            <w:noProof/>
          </w:rPr>
          <w:t>18</w:t>
        </w:r>
        <w:r w:rsidR="00482DB0">
          <w:rPr>
            <w:rFonts w:cs="Arial"/>
            <w:szCs w:val="24"/>
          </w:rPr>
          <w:fldChar w:fldCharType="end"/>
        </w:r>
      </w:ins>
      <w:del w:id="1120" w:author="Xhelo Aros" w:date="2018-09-10T04:32:00Z">
        <w:r w:rsidRPr="00730130" w:rsidDel="00482DB0">
          <w:rPr>
            <w:rFonts w:cs="Arial"/>
            <w:szCs w:val="24"/>
          </w:rPr>
          <w:delText>Figura 11</w:delText>
        </w:r>
      </w:del>
      <w:r w:rsidRPr="00730130">
        <w:rPr>
          <w:rFonts w:cs="Arial"/>
          <w:szCs w:val="24"/>
        </w:rPr>
        <w:t xml:space="preserve"> se aprecia la </w:t>
      </w:r>
      <w:proofErr w:type="spellStart"/>
      <w:r w:rsidRPr="00730130">
        <w:rPr>
          <w:rFonts w:cs="Arial"/>
          <w:szCs w:val="24"/>
        </w:rPr>
        <w:t>stanza</w:t>
      </w:r>
      <w:proofErr w:type="spellEnd"/>
      <w:r w:rsidRPr="00730130">
        <w:rPr>
          <w:rFonts w:cs="Arial"/>
          <w:szCs w:val="24"/>
        </w:rPr>
        <w:t xml:space="preserve"> en donde el servidor responde todas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soporta.</w:t>
      </w:r>
    </w:p>
    <w:p w14:paraId="5A2453F7" w14:textId="7CCF09B2" w:rsidR="00A86E9F" w:rsidRPr="00730130" w:rsidRDefault="00A86E9F" w:rsidP="00A86E9F">
      <w:pPr>
        <w:ind w:left="-15" w:firstLine="239"/>
        <w:rPr>
          <w:rFonts w:cs="Arial"/>
          <w:szCs w:val="24"/>
        </w:rPr>
      </w:pPr>
      <w:r w:rsidRPr="00730130">
        <w:rPr>
          <w:rFonts w:cs="Arial"/>
          <w:szCs w:val="24"/>
        </w:rPr>
        <w:t>El proceso de creación de identidades también se puede entender, por medio del siguiente diagrama de secuencia en la</w:t>
      </w:r>
      <w:ins w:id="1121" w:author="Xhelo Aros" w:date="2018-09-10T04:35:00Z">
        <w:r w:rsidR="00482DB0">
          <w:rPr>
            <w:rFonts w:cs="Arial"/>
            <w:szCs w:val="24"/>
          </w:rPr>
          <w:t xml:space="preserve"> </w:t>
        </w:r>
        <w:r w:rsidR="00482DB0">
          <w:rPr>
            <w:rFonts w:cs="Arial"/>
            <w:szCs w:val="24"/>
          </w:rPr>
          <w:fldChar w:fldCharType="begin"/>
        </w:r>
        <w:r w:rsidR="00482DB0">
          <w:rPr>
            <w:rFonts w:cs="Arial"/>
            <w:szCs w:val="24"/>
          </w:rPr>
          <w:instrText xml:space="preserve"> REF _Ref524317451 \h </w:instrText>
        </w:r>
      </w:ins>
      <w:r w:rsidR="00482DB0">
        <w:rPr>
          <w:rFonts w:cs="Arial"/>
          <w:szCs w:val="24"/>
        </w:rPr>
      </w:r>
      <w:r w:rsidR="00482DB0">
        <w:rPr>
          <w:rFonts w:cs="Arial"/>
          <w:szCs w:val="24"/>
        </w:rPr>
        <w:fldChar w:fldCharType="separate"/>
      </w:r>
      <w:ins w:id="1122" w:author="Xhelo Aros" w:date="2018-09-10T04:35:00Z">
        <w:r w:rsidR="00482DB0">
          <w:t xml:space="preserve">Figura </w:t>
        </w:r>
        <w:r w:rsidR="00482DB0">
          <w:rPr>
            <w:noProof/>
          </w:rPr>
          <w:t>19</w:t>
        </w:r>
        <w:r w:rsidR="00482DB0">
          <w:rPr>
            <w:rFonts w:cs="Arial"/>
            <w:szCs w:val="24"/>
          </w:rPr>
          <w:fldChar w:fldCharType="end"/>
        </w:r>
      </w:ins>
      <w:del w:id="1123" w:author="Xhelo Aros" w:date="2018-09-10T04:35:00Z">
        <w:r w:rsidRPr="00730130" w:rsidDel="00482DB0">
          <w:rPr>
            <w:rFonts w:cs="Arial"/>
            <w:szCs w:val="24"/>
          </w:rPr>
          <w:delText xml:space="preserve"> Figura 12</w:delText>
        </w:r>
      </w:del>
      <w:r w:rsidRPr="00730130">
        <w:rPr>
          <w:rFonts w:cs="Arial"/>
          <w:szCs w:val="24"/>
        </w:rPr>
        <w:t>.</w:t>
      </w:r>
    </w:p>
    <w:p w14:paraId="17AA5843" w14:textId="53CB6B04" w:rsidR="00482DB0" w:rsidRDefault="00482DB0">
      <w:pPr>
        <w:pStyle w:val="Descripcin"/>
        <w:keepNext/>
        <w:jc w:val="left"/>
        <w:rPr>
          <w:ins w:id="1124" w:author="Xhelo Aros" w:date="2018-09-10T04:35:00Z"/>
        </w:rPr>
        <w:pPrChange w:id="1125" w:author="Xhelo Aros" w:date="2018-09-10T04:35:00Z">
          <w:pPr>
            <w:pStyle w:val="Descripcin"/>
          </w:pPr>
        </w:pPrChange>
      </w:pPr>
      <w:bookmarkStart w:id="1126" w:name="_Ref524317451"/>
      <w:ins w:id="1127" w:author="Xhelo Aros" w:date="2018-09-10T04:35:00Z">
        <w:r>
          <w:t xml:space="preserve">Figura </w:t>
        </w:r>
      </w:ins>
      <w:fldSimple w:instr=" SEQ Figura \* ARABIC ">
        <w:r w:rsidR="00ED2F1C">
          <w:rPr>
            <w:noProof/>
          </w:rPr>
          <w:t>19</w:t>
        </w:r>
      </w:fldSimple>
      <w:bookmarkEnd w:id="1126"/>
      <w:ins w:id="1128" w:author="Xhelo Aros" w:date="2018-09-10T04:35:00Z">
        <w:r>
          <w:t>: Diagrama de secuencia registro de una nueva identidad usando la librería SMACK modificada en un Thing, cliente XMPP.</w:t>
        </w:r>
      </w:ins>
    </w:p>
    <w:p w14:paraId="3EB61A73" w14:textId="77777777" w:rsidR="00A86E9F" w:rsidRPr="00730130" w:rsidRDefault="00A86E9F" w:rsidP="00A86E9F">
      <w:pPr>
        <w:spacing w:after="228" w:line="259" w:lineRule="auto"/>
        <w:ind w:left="972"/>
        <w:jc w:val="left"/>
        <w:rPr>
          <w:rFonts w:cs="Arial"/>
          <w:szCs w:val="24"/>
        </w:rPr>
      </w:pPr>
      <w:r w:rsidRPr="00730130">
        <w:rPr>
          <w:rFonts w:cs="Arial"/>
          <w:noProof/>
          <w:szCs w:val="24"/>
        </w:rPr>
        <w:drawing>
          <wp:inline distT="0" distB="0" distL="0" distR="0" wp14:anchorId="2AC76FC8" wp14:editId="40181503">
            <wp:extent cx="4937822" cy="4328214"/>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4"/>
                    <a:stretch>
                      <a:fillRect/>
                    </a:stretch>
                  </pic:blipFill>
                  <pic:spPr>
                    <a:xfrm>
                      <a:off x="0" y="0"/>
                      <a:ext cx="4937822" cy="4328214"/>
                    </a:xfrm>
                    <a:prstGeom prst="rect">
                      <a:avLst/>
                    </a:prstGeom>
                  </pic:spPr>
                </pic:pic>
              </a:graphicData>
            </a:graphic>
          </wp:inline>
        </w:drawing>
      </w:r>
    </w:p>
    <w:p w14:paraId="6B2180F2" w14:textId="35350B4E" w:rsidR="00A86E9F" w:rsidRPr="00730130" w:rsidDel="00482DB0" w:rsidRDefault="00A86E9F" w:rsidP="00A86E9F">
      <w:pPr>
        <w:spacing w:after="136" w:line="265" w:lineRule="auto"/>
        <w:jc w:val="center"/>
        <w:rPr>
          <w:del w:id="1129" w:author="Xhelo Aros" w:date="2018-09-10T04:35:00Z"/>
          <w:rFonts w:cs="Arial"/>
          <w:szCs w:val="24"/>
        </w:rPr>
      </w:pPr>
      <w:del w:id="1130" w:author="Xhelo Aros" w:date="2018-09-10T04:35:00Z">
        <w:r w:rsidRPr="00730130" w:rsidDel="00482DB0">
          <w:rPr>
            <w:rFonts w:cs="Arial"/>
            <w:szCs w:val="24"/>
          </w:rPr>
          <w:lastRenderedPageBreak/>
          <w:delText>Figure 12: Registro de una nueva identidad usando SMACK modificada en un cliente Thing.</w:delText>
        </w:r>
      </w:del>
    </w:p>
    <w:p w14:paraId="7F5CB594" w14:textId="53904779" w:rsidR="00A86E9F" w:rsidRPr="00730130" w:rsidRDefault="00A86E9F" w:rsidP="00A86E9F">
      <w:pPr>
        <w:ind w:left="-15" w:firstLine="239"/>
        <w:rPr>
          <w:rFonts w:cs="Arial"/>
          <w:szCs w:val="24"/>
        </w:rPr>
      </w:pPr>
      <w:r w:rsidRPr="00730130">
        <w:rPr>
          <w:rFonts w:cs="Arial"/>
          <w:szCs w:val="24"/>
        </w:rPr>
        <w:t>En siguiente diagrama de interacción, en la</w:t>
      </w:r>
      <w:ins w:id="1131" w:author="Xhelo Aros" w:date="2018-09-10T04:44:00Z">
        <w:r w:rsidR="00482DB0">
          <w:rPr>
            <w:rFonts w:cs="Arial"/>
            <w:szCs w:val="24"/>
          </w:rPr>
          <w:t xml:space="preserve"> </w:t>
        </w:r>
        <w:r w:rsidR="00482DB0">
          <w:rPr>
            <w:rFonts w:cs="Arial"/>
            <w:szCs w:val="24"/>
          </w:rPr>
          <w:fldChar w:fldCharType="begin"/>
        </w:r>
        <w:r w:rsidR="00482DB0">
          <w:rPr>
            <w:rFonts w:cs="Arial"/>
            <w:szCs w:val="24"/>
          </w:rPr>
          <w:instrText xml:space="preserve"> REF _Ref524317968 \h </w:instrText>
        </w:r>
      </w:ins>
      <w:r w:rsidR="00482DB0">
        <w:rPr>
          <w:rFonts w:cs="Arial"/>
          <w:szCs w:val="24"/>
        </w:rPr>
      </w:r>
      <w:r w:rsidR="00482DB0">
        <w:rPr>
          <w:rFonts w:cs="Arial"/>
          <w:szCs w:val="24"/>
        </w:rPr>
        <w:fldChar w:fldCharType="separate"/>
      </w:r>
      <w:ins w:id="1132" w:author="Xhelo Aros" w:date="2018-09-10T04:44:00Z">
        <w:r w:rsidR="00482DB0">
          <w:t xml:space="preserve">Figura </w:t>
        </w:r>
        <w:r w:rsidR="00482DB0">
          <w:rPr>
            <w:noProof/>
          </w:rPr>
          <w:t>20</w:t>
        </w:r>
        <w:r w:rsidR="00482DB0">
          <w:rPr>
            <w:rFonts w:cs="Arial"/>
            <w:szCs w:val="24"/>
          </w:rPr>
          <w:fldChar w:fldCharType="end"/>
        </w:r>
      </w:ins>
      <w:del w:id="1133" w:author="Xhelo Aros" w:date="2018-09-10T04:43:00Z">
        <w:r w:rsidRPr="00730130" w:rsidDel="00482DB0">
          <w:rPr>
            <w:rFonts w:cs="Arial"/>
            <w:szCs w:val="24"/>
          </w:rPr>
          <w:delText xml:space="preserve"> Figura 13</w:delText>
        </w:r>
      </w:del>
      <w:r w:rsidRPr="00730130">
        <w:rPr>
          <w:rFonts w:cs="Arial"/>
          <w:szCs w:val="24"/>
        </w:rPr>
        <w:t>, se expresa las entidades que interactúan cuando un usuario solicita los valores percibidos - por medio de mensajes de chat - a un sensor particular.</w:t>
      </w:r>
    </w:p>
    <w:p w14:paraId="0C131276" w14:textId="4ED55B99" w:rsidR="00482DB0" w:rsidRDefault="00482DB0">
      <w:pPr>
        <w:pStyle w:val="Descripcin"/>
        <w:keepNext/>
        <w:jc w:val="left"/>
        <w:rPr>
          <w:ins w:id="1134" w:author="Xhelo Aros" w:date="2018-09-10T04:43:00Z"/>
        </w:rPr>
        <w:pPrChange w:id="1135" w:author="Xhelo Aros" w:date="2018-09-10T04:52:00Z">
          <w:pPr>
            <w:pStyle w:val="Descripcin"/>
          </w:pPr>
        </w:pPrChange>
      </w:pPr>
      <w:bookmarkStart w:id="1136" w:name="_Ref524317968"/>
      <w:ins w:id="1137" w:author="Xhelo Aros" w:date="2018-09-10T04:43:00Z">
        <w:r>
          <w:t xml:space="preserve">Figura </w:t>
        </w:r>
      </w:ins>
      <w:fldSimple w:instr=" SEQ Figura \* ARABIC ">
        <w:r w:rsidR="00ED2F1C">
          <w:rPr>
            <w:noProof/>
          </w:rPr>
          <w:t>20</w:t>
        </w:r>
      </w:fldSimple>
      <w:bookmarkEnd w:id="1136"/>
      <w:ins w:id="1138" w:author="Xhelo Aros" w:date="2018-09-10T04:43:00Z">
        <w:r>
          <w:t>: Diagrama de secuencia de solicitud de lectura a un sensor</w:t>
        </w:r>
      </w:ins>
      <w:ins w:id="1139" w:author="Xhelo Aros" w:date="2018-09-10T04:44:00Z">
        <w:r>
          <w:t>.</w:t>
        </w:r>
      </w:ins>
    </w:p>
    <w:p w14:paraId="22AEDDBD"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6EAE742" wp14:editId="2CB6C0A5">
            <wp:extent cx="4937813" cy="2376166"/>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35"/>
                    <a:stretch>
                      <a:fillRect/>
                    </a:stretch>
                  </pic:blipFill>
                  <pic:spPr>
                    <a:xfrm>
                      <a:off x="0" y="0"/>
                      <a:ext cx="4937813" cy="2376166"/>
                    </a:xfrm>
                    <a:prstGeom prst="rect">
                      <a:avLst/>
                    </a:prstGeom>
                  </pic:spPr>
                </pic:pic>
              </a:graphicData>
            </a:graphic>
          </wp:inline>
        </w:drawing>
      </w:r>
    </w:p>
    <w:p w14:paraId="297D4F96" w14:textId="48AC40A3" w:rsidR="00A86E9F" w:rsidRPr="00730130" w:rsidDel="00482DB0" w:rsidRDefault="00A86E9F" w:rsidP="00A86E9F">
      <w:pPr>
        <w:spacing w:after="216" w:line="265" w:lineRule="auto"/>
        <w:jc w:val="center"/>
        <w:rPr>
          <w:del w:id="1140" w:author="Xhelo Aros" w:date="2018-09-10T04:43:00Z"/>
          <w:rFonts w:cs="Arial"/>
          <w:szCs w:val="24"/>
        </w:rPr>
      </w:pPr>
      <w:del w:id="1141" w:author="Xhelo Aros" w:date="2018-09-10T04:43:00Z">
        <w:r w:rsidRPr="00730130" w:rsidDel="00482DB0">
          <w:rPr>
            <w:rFonts w:cs="Arial"/>
            <w:szCs w:val="24"/>
          </w:rPr>
          <w:delText>Figure 13: Solicitud del valor de un Sensor.</w:delText>
        </w:r>
      </w:del>
    </w:p>
    <w:p w14:paraId="4763029C" w14:textId="0C19B711" w:rsidR="00A86E9F" w:rsidRPr="00730130" w:rsidRDefault="00A86E9F" w:rsidP="00A86E9F">
      <w:pPr>
        <w:ind w:left="-15" w:firstLine="239"/>
        <w:rPr>
          <w:rFonts w:cs="Arial"/>
          <w:szCs w:val="24"/>
        </w:rPr>
      </w:pPr>
      <w:r w:rsidRPr="00730130">
        <w:rPr>
          <w:rFonts w:cs="Arial"/>
          <w:szCs w:val="24"/>
        </w:rPr>
        <w:t xml:space="preserve">De forma similar a la lectura de un sensor, se pueden escribir valores en un actuador. El proceso para realizar esto, se encuentra en el diagrama de la </w:t>
      </w:r>
      <w:ins w:id="1142" w:author="Xhelo Aros" w:date="2018-09-10T04:45:00Z">
        <w:r w:rsidR="00CA0A42">
          <w:rPr>
            <w:rFonts w:cs="Arial"/>
            <w:szCs w:val="24"/>
          </w:rPr>
          <w:fldChar w:fldCharType="begin"/>
        </w:r>
        <w:r w:rsidR="00CA0A42">
          <w:rPr>
            <w:rFonts w:cs="Arial"/>
            <w:szCs w:val="24"/>
          </w:rPr>
          <w:instrText xml:space="preserve"> REF _Ref524318031 \h </w:instrText>
        </w:r>
      </w:ins>
      <w:r w:rsidR="00CA0A42">
        <w:rPr>
          <w:rFonts w:cs="Arial"/>
          <w:szCs w:val="24"/>
        </w:rPr>
      </w:r>
      <w:r w:rsidR="00CA0A42">
        <w:rPr>
          <w:rFonts w:cs="Arial"/>
          <w:szCs w:val="24"/>
        </w:rPr>
        <w:fldChar w:fldCharType="separate"/>
      </w:r>
      <w:ins w:id="1143" w:author="Xhelo Aros" w:date="2018-09-10T04:45:00Z">
        <w:r w:rsidR="00CA0A42">
          <w:t xml:space="preserve">Figura </w:t>
        </w:r>
        <w:r w:rsidR="00CA0A42">
          <w:rPr>
            <w:noProof/>
          </w:rPr>
          <w:t>21</w:t>
        </w:r>
        <w:r w:rsidR="00CA0A42">
          <w:rPr>
            <w:rFonts w:cs="Arial"/>
            <w:szCs w:val="24"/>
          </w:rPr>
          <w:fldChar w:fldCharType="end"/>
        </w:r>
        <w:r w:rsidR="00CA0A42">
          <w:rPr>
            <w:rFonts w:cs="Arial"/>
            <w:szCs w:val="24"/>
          </w:rPr>
          <w:t>.</w:t>
        </w:r>
      </w:ins>
      <w:del w:id="1144" w:author="Xhelo Aros" w:date="2018-09-10T04:44:00Z">
        <w:r w:rsidRPr="00730130" w:rsidDel="00CA0A42">
          <w:rPr>
            <w:rFonts w:cs="Arial"/>
            <w:szCs w:val="24"/>
          </w:rPr>
          <w:delText>Figura 14.</w:delText>
        </w:r>
      </w:del>
    </w:p>
    <w:p w14:paraId="0FC51475" w14:textId="437439F1" w:rsidR="00CA0A42" w:rsidRDefault="00CA0A42">
      <w:pPr>
        <w:pStyle w:val="Descripcin"/>
        <w:keepNext/>
        <w:jc w:val="left"/>
        <w:rPr>
          <w:ins w:id="1145" w:author="Xhelo Aros" w:date="2018-09-10T04:44:00Z"/>
        </w:rPr>
        <w:pPrChange w:id="1146" w:author="Xhelo Aros" w:date="2018-09-10T04:52:00Z">
          <w:pPr>
            <w:pStyle w:val="Descripcin"/>
          </w:pPr>
        </w:pPrChange>
      </w:pPr>
      <w:bookmarkStart w:id="1147" w:name="_Ref524318031"/>
      <w:ins w:id="1148" w:author="Xhelo Aros" w:date="2018-09-10T04:44:00Z">
        <w:r>
          <w:t xml:space="preserve">Figura </w:t>
        </w:r>
      </w:ins>
      <w:fldSimple w:instr=" SEQ Figura \* ARABIC ">
        <w:r w:rsidR="00ED2F1C">
          <w:rPr>
            <w:noProof/>
          </w:rPr>
          <w:t>21</w:t>
        </w:r>
      </w:fldSimple>
      <w:bookmarkEnd w:id="1147"/>
      <w:ins w:id="1149" w:author="Xhelo Aros" w:date="2018-09-10T04:44:00Z">
        <w:r>
          <w:t>: Diagrama de secuencia de solicitud de escritura a un actuador.</w:t>
        </w:r>
      </w:ins>
    </w:p>
    <w:p w14:paraId="3C6801B3"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A09428B" wp14:editId="504ACF13">
            <wp:extent cx="4937652" cy="2188638"/>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36"/>
                    <a:stretch>
                      <a:fillRect/>
                    </a:stretch>
                  </pic:blipFill>
                  <pic:spPr>
                    <a:xfrm>
                      <a:off x="0" y="0"/>
                      <a:ext cx="4937652" cy="2188638"/>
                    </a:xfrm>
                    <a:prstGeom prst="rect">
                      <a:avLst/>
                    </a:prstGeom>
                  </pic:spPr>
                </pic:pic>
              </a:graphicData>
            </a:graphic>
          </wp:inline>
        </w:drawing>
      </w:r>
    </w:p>
    <w:p w14:paraId="7D16007F" w14:textId="77777777" w:rsidR="00A86E9F" w:rsidRPr="00730130" w:rsidRDefault="00A86E9F" w:rsidP="00A86E9F">
      <w:pPr>
        <w:spacing w:after="216" w:line="265" w:lineRule="auto"/>
        <w:jc w:val="center"/>
        <w:rPr>
          <w:rFonts w:cs="Arial"/>
          <w:szCs w:val="24"/>
        </w:rPr>
      </w:pPr>
      <w:r w:rsidRPr="00730130">
        <w:rPr>
          <w:rFonts w:cs="Arial"/>
          <w:szCs w:val="24"/>
        </w:rPr>
        <w:t>Figure 14: Escritura del valor en un actuador.</w:t>
      </w:r>
    </w:p>
    <w:p w14:paraId="501E0B7C" w14:textId="77777777" w:rsidR="00A86E9F" w:rsidRPr="00730130" w:rsidRDefault="00A86E9F" w:rsidP="00A86E9F">
      <w:pPr>
        <w:spacing w:after="0" w:line="259" w:lineRule="auto"/>
        <w:ind w:left="234"/>
        <w:jc w:val="left"/>
        <w:rPr>
          <w:rFonts w:cs="Arial"/>
          <w:szCs w:val="24"/>
        </w:rPr>
      </w:pPr>
      <w:r w:rsidRPr="00730130">
        <w:rPr>
          <w:rFonts w:cs="Arial"/>
          <w:b/>
          <w:szCs w:val="24"/>
        </w:rPr>
        <w:t>Seguridad</w:t>
      </w:r>
    </w:p>
    <w:p w14:paraId="2BAB7DEC" w14:textId="1A7D0CCE" w:rsidR="00A86E9F" w:rsidRPr="00730130" w:rsidRDefault="00A86E9F" w:rsidP="00A86E9F">
      <w:pPr>
        <w:spacing w:after="218"/>
        <w:ind w:left="-15" w:firstLine="239"/>
        <w:rPr>
          <w:rFonts w:cs="Arial"/>
          <w:szCs w:val="24"/>
        </w:rPr>
      </w:pPr>
      <w:r w:rsidRPr="00730130">
        <w:rPr>
          <w:rFonts w:cs="Arial"/>
          <w:szCs w:val="24"/>
        </w:rPr>
        <w:t xml:space="preserve">Con lo mencionado hasta el momento, se concluye el desarrollo de la mejora a la plataforma XMPP-IoT mediante la implementación de registro en-banda con firmado de formularios. Sin embargo, queda un tema pendiente, la seguridad en general. Si bien en esta publicación hablamos de seguridad por medio la </w:t>
      </w:r>
      <w:r w:rsidRPr="00730130">
        <w:rPr>
          <w:rFonts w:cs="Arial"/>
          <w:szCs w:val="24"/>
        </w:rPr>
        <w:lastRenderedPageBreak/>
        <w:t xml:space="preserve">delegación de responsabilidades para el registro de nuevas de identidades, usando el mecanismo con la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De nada sirve que la red posea servidores con esta característica, si es existe la posibilidad que la identidad del servidor pueda ser fácilmente adulterada, es decir, que en el momento que un cliente XMPP se intenta conectar al servidor correspondiente, un oponente - hacker - puede realizar un ataque </w:t>
      </w:r>
      <w:r w:rsidR="00F77649">
        <w:rPr>
          <w:rFonts w:cs="Arial"/>
          <w:szCs w:val="24"/>
        </w:rPr>
        <w:t>«</w:t>
      </w:r>
      <w:r w:rsidRPr="00730130">
        <w:rPr>
          <w:rFonts w:cs="Arial"/>
          <w:szCs w:val="24"/>
        </w:rPr>
        <w:t xml:space="preserve">Man in </w:t>
      </w:r>
      <w:proofErr w:type="spellStart"/>
      <w:r w:rsidRPr="00730130">
        <w:rPr>
          <w:rFonts w:cs="Arial"/>
          <w:szCs w:val="24"/>
        </w:rPr>
        <w:t>the</w:t>
      </w:r>
      <w:proofErr w:type="spellEnd"/>
      <w:r w:rsidRPr="00730130">
        <w:rPr>
          <w:rFonts w:cs="Arial"/>
          <w:szCs w:val="24"/>
        </w:rPr>
        <w:t xml:space="preserve"> </w:t>
      </w:r>
      <w:proofErr w:type="spellStart"/>
      <w:r w:rsidRPr="00730130">
        <w:rPr>
          <w:rFonts w:cs="Arial"/>
          <w:szCs w:val="24"/>
        </w:rPr>
        <w:t>Middle</w:t>
      </w:r>
      <w:proofErr w:type="spellEnd"/>
      <w:r w:rsidR="00F77649">
        <w:rPr>
          <w:rFonts w:cs="Arial"/>
          <w:szCs w:val="24"/>
        </w:rPr>
        <w:t>»</w:t>
      </w:r>
      <w:r w:rsidRPr="00730130">
        <w:rPr>
          <w:rFonts w:cs="Arial"/>
          <w:szCs w:val="24"/>
        </w:rPr>
        <w:t>, para suplantar la identidad de nuestro servidor, abriendo así la posibilidad de sustraer información sensible. Para minimizar el riesgo, una opción razonable es utilizar SSL/TLS, pero debido a los agujeros de seguridad en SSL producidos por la corta proyección al momento del diseño de este protocolo, lo deja vulnerable en todas sus versiones, desde la 1.0 a la 3.0. Debido a esta razón la mejor opción es usar TLS, y no cualquier versión, ya que también hay vulnerabilidades conocidas, las cuales, con un mediano poder de cómputo, pueden ser explotadas. La versión que utilizaremos será TLS 1.2 o la versión 1.1. TLS se puede dividir en 3 grandes fases o etapas, que consisten en:</w:t>
      </w:r>
    </w:p>
    <w:p w14:paraId="6D0A9375" w14:textId="77777777" w:rsidR="00A86E9F" w:rsidRPr="00730130" w:rsidRDefault="00A86E9F" w:rsidP="00A86E9F">
      <w:pPr>
        <w:numPr>
          <w:ilvl w:val="0"/>
          <w:numId w:val="49"/>
        </w:numPr>
        <w:spacing w:before="0" w:after="4" w:line="255" w:lineRule="auto"/>
        <w:ind w:hanging="255"/>
        <w:rPr>
          <w:rFonts w:cs="Arial"/>
          <w:szCs w:val="24"/>
        </w:rPr>
      </w:pPr>
      <w:r w:rsidRPr="00730130">
        <w:rPr>
          <w:rFonts w:cs="Arial"/>
          <w:szCs w:val="24"/>
        </w:rPr>
        <w:t>Negociación de que algoritmo criptográfico se utilizará en la comunicación.</w:t>
      </w:r>
    </w:p>
    <w:p w14:paraId="49C7EFB5" w14:textId="77777777" w:rsidR="00A86E9F" w:rsidRPr="00730130" w:rsidRDefault="00A86E9F" w:rsidP="00A86E9F">
      <w:pPr>
        <w:numPr>
          <w:ilvl w:val="0"/>
          <w:numId w:val="49"/>
        </w:numPr>
        <w:spacing w:before="0" w:after="160" w:line="255" w:lineRule="auto"/>
        <w:ind w:hanging="255"/>
        <w:rPr>
          <w:rFonts w:cs="Arial"/>
          <w:szCs w:val="24"/>
        </w:rPr>
      </w:pPr>
      <w:r w:rsidRPr="00730130">
        <w:rPr>
          <w:rFonts w:cs="Arial"/>
          <w:szCs w:val="24"/>
        </w:rPr>
        <w:t>Intercambio de llaves públicas y la autentificación basada en certificados digitales.</w:t>
      </w:r>
    </w:p>
    <w:p w14:paraId="1643C481" w14:textId="77777777" w:rsidR="00A86E9F" w:rsidRPr="00730130" w:rsidRDefault="00A86E9F" w:rsidP="00A86E9F">
      <w:pPr>
        <w:numPr>
          <w:ilvl w:val="0"/>
          <w:numId w:val="49"/>
        </w:numPr>
        <w:spacing w:before="0" w:after="113" w:line="255" w:lineRule="auto"/>
        <w:ind w:hanging="255"/>
        <w:rPr>
          <w:rFonts w:cs="Arial"/>
          <w:szCs w:val="24"/>
        </w:rPr>
      </w:pPr>
      <w:r w:rsidRPr="00730130">
        <w:rPr>
          <w:rFonts w:cs="Arial"/>
          <w:szCs w:val="24"/>
        </w:rPr>
        <w:t>Se cifra con criptografía simétrica el tráfico.</w:t>
      </w:r>
    </w:p>
    <w:p w14:paraId="40D642DC" w14:textId="7374E5DC" w:rsidR="00A86E9F" w:rsidRPr="00730130" w:rsidRDefault="00A86E9F">
      <w:pPr>
        <w:spacing w:after="0" w:line="259" w:lineRule="auto"/>
        <w:jc w:val="left"/>
        <w:rPr>
          <w:rFonts w:cs="Arial"/>
          <w:szCs w:val="24"/>
        </w:rPr>
        <w:pPrChange w:id="1150" w:author="Xhelo Aros" w:date="2018-09-10T04:45:00Z">
          <w:pPr>
            <w:spacing w:after="0" w:line="259" w:lineRule="auto"/>
            <w:ind w:left="234"/>
            <w:jc w:val="left"/>
          </w:pPr>
        </w:pPrChange>
      </w:pPr>
      <w:r w:rsidRPr="00730130">
        <w:rPr>
          <w:rFonts w:cs="Arial"/>
          <w:b/>
          <w:szCs w:val="24"/>
        </w:rPr>
        <w:t xml:space="preserve">Security </w:t>
      </w:r>
      <w:proofErr w:type="spellStart"/>
      <w:r w:rsidRPr="00730130">
        <w:rPr>
          <w:rFonts w:cs="Arial"/>
          <w:b/>
          <w:szCs w:val="24"/>
        </w:rPr>
        <w:t>Level</w:t>
      </w:r>
      <w:ins w:id="1151" w:author="Xhelo Aros" w:date="2018-09-10T04:45:00Z">
        <w:r w:rsidR="00CA0A42">
          <w:rPr>
            <w:rFonts w:cs="Arial"/>
            <w:b/>
            <w:szCs w:val="24"/>
          </w:rPr>
          <w:t>s</w:t>
        </w:r>
      </w:ins>
      <w:proofErr w:type="spellEnd"/>
    </w:p>
    <w:p w14:paraId="76CFBC06" w14:textId="5A7A2A6D" w:rsidR="00A86E9F" w:rsidRPr="00730130" w:rsidRDefault="00A86E9F" w:rsidP="00A86E9F">
      <w:pPr>
        <w:ind w:left="-15" w:firstLine="239"/>
        <w:rPr>
          <w:rFonts w:cs="Arial"/>
          <w:szCs w:val="24"/>
        </w:rPr>
      </w:pPr>
      <w:r w:rsidRPr="00730130">
        <w:rPr>
          <w:rFonts w:cs="Arial"/>
          <w:szCs w:val="24"/>
        </w:rPr>
        <w:t xml:space="preserve">Cuando nos referimos a algoritmos criptográficos, cabe mencionar que cada uno proporciona diversos </w:t>
      </w:r>
      <w:r w:rsidR="00F77649">
        <w:rPr>
          <w:rFonts w:cs="Arial"/>
          <w:szCs w:val="24"/>
        </w:rPr>
        <w:t>«</w:t>
      </w:r>
      <w:r w:rsidRPr="00730130">
        <w:rPr>
          <w:rFonts w:cs="Arial"/>
          <w:szCs w:val="24"/>
        </w:rPr>
        <w:t>puntos fuertes</w:t>
      </w:r>
      <w:r w:rsidR="00F77649">
        <w:rPr>
          <w:rFonts w:cs="Arial"/>
          <w:szCs w:val="24"/>
        </w:rPr>
        <w:t>»</w:t>
      </w:r>
      <w:r w:rsidRPr="00730130">
        <w:rPr>
          <w:rFonts w:cs="Arial"/>
          <w:szCs w:val="24"/>
        </w:rPr>
        <w:t xml:space="preserve"> de seguridad, que están en función de qué tipo de algoritmo y qué tamaño de clave este utilice. Los Security </w:t>
      </w:r>
      <w:proofErr w:type="spellStart"/>
      <w:r w:rsidRPr="00730130">
        <w:rPr>
          <w:rFonts w:cs="Arial"/>
          <w:szCs w:val="24"/>
        </w:rPr>
        <w:t>Levels</w:t>
      </w:r>
      <w:proofErr w:type="spellEnd"/>
      <w:r w:rsidRPr="00730130">
        <w:rPr>
          <w:rFonts w:cs="Arial"/>
          <w:szCs w:val="24"/>
        </w:rPr>
        <w:t xml:space="preserve"> o Bits </w:t>
      </w:r>
      <w:proofErr w:type="spellStart"/>
      <w:r w:rsidRPr="00730130">
        <w:rPr>
          <w:rFonts w:cs="Arial"/>
          <w:szCs w:val="24"/>
        </w:rPr>
        <w:t>of</w:t>
      </w:r>
      <w:proofErr w:type="spellEnd"/>
      <w:r w:rsidRPr="00730130">
        <w:rPr>
          <w:rFonts w:cs="Arial"/>
          <w:szCs w:val="24"/>
        </w:rPr>
        <w:t xml:space="preserve"> Security son usados para estimar la fortaleza del cifrado para proteger la información sensible, en función de fortaleza potencial histórica del adversario, es decir, permite cuantificar qué tan fuerte debe ser un algoritmo para ser catalogado como </w:t>
      </w:r>
      <w:r w:rsidR="00F77649">
        <w:rPr>
          <w:rFonts w:cs="Arial"/>
          <w:szCs w:val="24"/>
        </w:rPr>
        <w:t>«</w:t>
      </w:r>
      <w:r w:rsidRPr="00730130">
        <w:rPr>
          <w:rFonts w:cs="Arial"/>
          <w:szCs w:val="24"/>
        </w:rPr>
        <w:t>algoritmo criptográficamente fuerte</w:t>
      </w:r>
      <w:r w:rsidR="00F77649">
        <w:rPr>
          <w:rFonts w:cs="Arial"/>
          <w:szCs w:val="24"/>
        </w:rPr>
        <w:t>»</w:t>
      </w:r>
      <w:r w:rsidRPr="00730130">
        <w:rPr>
          <w:rFonts w:cs="Arial"/>
          <w:szCs w:val="24"/>
        </w:rPr>
        <w:t xml:space="preserve">. Generalmente está basado en el </w:t>
      </w:r>
      <w:r w:rsidR="00F77649">
        <w:rPr>
          <w:rFonts w:cs="Arial"/>
          <w:szCs w:val="24"/>
        </w:rPr>
        <w:t>«</w:t>
      </w:r>
      <w:r w:rsidRPr="00730130">
        <w:rPr>
          <w:rFonts w:cs="Arial"/>
          <w:szCs w:val="24"/>
        </w:rPr>
        <w:t>mejor</w:t>
      </w:r>
      <w:r w:rsidR="00F77649">
        <w:rPr>
          <w:rFonts w:cs="Arial"/>
          <w:szCs w:val="24"/>
        </w:rPr>
        <w:t>»</w:t>
      </w:r>
      <w:r w:rsidRPr="00730130">
        <w:rPr>
          <w:rFonts w:cs="Arial"/>
          <w:szCs w:val="24"/>
        </w:rPr>
        <w:t xml:space="preserve"> ataque conocido sobre el algoritmo. Esto implica que cada vez el ataque avanza, también lo debe hacer el algoritmo y/o su clave.</w:t>
      </w:r>
    </w:p>
    <w:p w14:paraId="1A6D24AC" w14:textId="78BA9A9F" w:rsidR="00A86E9F" w:rsidRPr="00730130" w:rsidRDefault="00A86E9F" w:rsidP="00A86E9F">
      <w:pPr>
        <w:ind w:left="-15" w:firstLine="239"/>
        <w:rPr>
          <w:rFonts w:cs="Arial"/>
          <w:szCs w:val="24"/>
        </w:rPr>
      </w:pPr>
      <w:r w:rsidRPr="00730130">
        <w:rPr>
          <w:rFonts w:cs="Arial"/>
          <w:szCs w:val="24"/>
        </w:rPr>
        <w:t xml:space="preserve">Para cada algoritmo criptográfico existen diversas publicaciones que proporcionan recomendaciones y fórmulas para aproximarse al tamaño de clave adecuado para cada algoritmo. Si bien, estos estudios están disponibles, aún sigue siendo una tarea sumamente engorrosa seleccionar un algoritmo y tamaño de clave adecuado, debido que, para esto, se debe leer y comprender todos estos documentos. Como una solución ante tal mar de información, nace keylength.com, una web que pretende simplificar tal labor dando un resumen con los tamaños de clave recomendados basados en los Security </w:t>
      </w:r>
      <w:proofErr w:type="spellStart"/>
      <w:r w:rsidRPr="00730130">
        <w:rPr>
          <w:rFonts w:cs="Arial"/>
          <w:szCs w:val="24"/>
        </w:rPr>
        <w:t>Level</w:t>
      </w:r>
      <w:proofErr w:type="spellEnd"/>
      <w:r w:rsidRPr="00730130">
        <w:rPr>
          <w:rFonts w:cs="Arial"/>
          <w:szCs w:val="24"/>
        </w:rPr>
        <w:t xml:space="preserve">, en donde uno de los factores discriminantes es el Bits </w:t>
      </w:r>
      <w:proofErr w:type="spellStart"/>
      <w:r w:rsidRPr="00730130">
        <w:rPr>
          <w:rFonts w:cs="Arial"/>
          <w:szCs w:val="24"/>
        </w:rPr>
        <w:t>of</w:t>
      </w:r>
      <w:proofErr w:type="spellEnd"/>
      <w:r w:rsidRPr="00730130">
        <w:rPr>
          <w:rFonts w:cs="Arial"/>
          <w:szCs w:val="24"/>
        </w:rPr>
        <w:t xml:space="preserve"> Security (BOS). A continuación, </w:t>
      </w:r>
      <w:r w:rsidRPr="00730130">
        <w:rPr>
          <w:rFonts w:cs="Arial"/>
          <w:szCs w:val="24"/>
        </w:rPr>
        <w:lastRenderedPageBreak/>
        <w:t xml:space="preserve">se puede ver </w:t>
      </w:r>
      <w:del w:id="1152" w:author="Xhelo Aros" w:date="2018-09-10T04:47:00Z">
        <w:r w:rsidRPr="00730130" w:rsidDel="00CA0A42">
          <w:rPr>
            <w:rFonts w:cs="Arial"/>
            <w:szCs w:val="24"/>
          </w:rPr>
          <w:delText>dos tablas</w:delText>
        </w:r>
      </w:del>
      <w:ins w:id="1153" w:author="Xhelo Aros" w:date="2018-09-10T04:47:00Z">
        <w:r w:rsidR="00CA0A42">
          <w:rPr>
            <w:rFonts w:cs="Arial"/>
            <w:szCs w:val="24"/>
          </w:rPr>
          <w:t xml:space="preserve">la </w:t>
        </w:r>
        <w:r w:rsidR="00CA0A42">
          <w:rPr>
            <w:rFonts w:cs="Arial"/>
            <w:szCs w:val="24"/>
          </w:rPr>
          <w:fldChar w:fldCharType="begin"/>
        </w:r>
        <w:r w:rsidR="00CA0A42">
          <w:rPr>
            <w:rFonts w:cs="Arial"/>
            <w:szCs w:val="24"/>
          </w:rPr>
          <w:instrText xml:space="preserve"> REF _Ref524318164 \h </w:instrText>
        </w:r>
      </w:ins>
      <w:r w:rsidR="00CA0A42">
        <w:rPr>
          <w:rFonts w:cs="Arial"/>
          <w:szCs w:val="24"/>
        </w:rPr>
      </w:r>
      <w:ins w:id="1154" w:author="Xhelo Aros" w:date="2018-09-10T04:47:00Z">
        <w:r w:rsidR="00CA0A42">
          <w:rPr>
            <w:rFonts w:cs="Arial"/>
            <w:szCs w:val="24"/>
          </w:rPr>
          <w:fldChar w:fldCharType="separate"/>
        </w:r>
        <w:r w:rsidR="00CA0A42">
          <w:t xml:space="preserve">Tabla </w:t>
        </w:r>
        <w:r w:rsidR="00CA0A42">
          <w:rPr>
            <w:noProof/>
          </w:rPr>
          <w:t>25</w:t>
        </w:r>
        <w:r w:rsidR="00CA0A42">
          <w:rPr>
            <w:rFonts w:cs="Arial"/>
            <w:szCs w:val="24"/>
          </w:rPr>
          <w:fldChar w:fldCharType="end"/>
        </w:r>
        <w:r w:rsidR="00CA0A42">
          <w:rPr>
            <w:rFonts w:cs="Arial"/>
            <w:szCs w:val="24"/>
          </w:rPr>
          <w:t xml:space="preserve"> </w:t>
        </w:r>
        <w:r w:rsidR="00CA0A42" w:rsidRPr="00730130">
          <w:rPr>
            <w:rFonts w:cs="Arial"/>
            <w:szCs w:val="24"/>
          </w:rPr>
          <w:t xml:space="preserve">y la </w:t>
        </w:r>
        <w:r w:rsidR="00CA0A42">
          <w:rPr>
            <w:rFonts w:cs="Arial"/>
            <w:szCs w:val="24"/>
          </w:rPr>
          <w:fldChar w:fldCharType="begin"/>
        </w:r>
        <w:r w:rsidR="00CA0A42">
          <w:rPr>
            <w:rFonts w:cs="Arial"/>
            <w:szCs w:val="24"/>
          </w:rPr>
          <w:instrText xml:space="preserve"> REF _Ref524318171 \h </w:instrText>
        </w:r>
      </w:ins>
      <w:r w:rsidR="00CA0A42">
        <w:rPr>
          <w:rFonts w:cs="Arial"/>
          <w:szCs w:val="24"/>
        </w:rPr>
      </w:r>
      <w:ins w:id="1155" w:author="Xhelo Aros" w:date="2018-09-10T04:47:00Z">
        <w:r w:rsidR="00CA0A42">
          <w:rPr>
            <w:rFonts w:cs="Arial"/>
            <w:szCs w:val="24"/>
          </w:rPr>
          <w:fldChar w:fldCharType="separate"/>
        </w:r>
        <w:r w:rsidR="00CA0A42">
          <w:t xml:space="preserve">Tabla </w:t>
        </w:r>
        <w:r w:rsidR="00CA0A42">
          <w:rPr>
            <w:noProof/>
          </w:rPr>
          <w:t>26</w:t>
        </w:r>
        <w:r w:rsidR="00CA0A42">
          <w:rPr>
            <w:rFonts w:cs="Arial"/>
            <w:szCs w:val="24"/>
          </w:rPr>
          <w:fldChar w:fldCharType="end"/>
        </w:r>
        <w:r w:rsidR="00CA0A42">
          <w:rPr>
            <w:rFonts w:cs="Arial"/>
            <w:szCs w:val="24"/>
          </w:rPr>
          <w:t xml:space="preserve"> c</w:t>
        </w:r>
      </w:ins>
      <w:ins w:id="1156" w:author="Xhelo Aros" w:date="2018-09-10T04:48:00Z">
        <w:r w:rsidR="00CA0A42">
          <w:rPr>
            <w:rFonts w:cs="Arial"/>
            <w:szCs w:val="24"/>
          </w:rPr>
          <w:t>on</w:t>
        </w:r>
      </w:ins>
      <w:r w:rsidRPr="00730130">
        <w:rPr>
          <w:rFonts w:cs="Arial"/>
          <w:szCs w:val="24"/>
        </w:rPr>
        <w:t xml:space="preserve"> </w:t>
      </w:r>
      <w:del w:id="1157" w:author="Xhelo Aros" w:date="2018-09-10T04:48:00Z">
        <w:r w:rsidRPr="00730130" w:rsidDel="00CA0A42">
          <w:rPr>
            <w:rFonts w:cs="Arial"/>
            <w:szCs w:val="24"/>
          </w:rPr>
          <w:delText xml:space="preserve">comparativas </w:delText>
        </w:r>
      </w:del>
      <w:ins w:id="1158" w:author="Xhelo Aros" w:date="2018-09-10T04:48:00Z">
        <w:r w:rsidR="00CA0A42">
          <w:rPr>
            <w:rFonts w:cs="Arial"/>
            <w:szCs w:val="24"/>
          </w:rPr>
          <w:t>un listado</w:t>
        </w:r>
        <w:r w:rsidR="00CA0A42" w:rsidRPr="00730130">
          <w:rPr>
            <w:rFonts w:cs="Arial"/>
            <w:szCs w:val="24"/>
          </w:rPr>
          <w:t xml:space="preserve"> </w:t>
        </w:r>
      </w:ins>
      <w:r w:rsidRPr="00730130">
        <w:rPr>
          <w:rFonts w:cs="Arial"/>
          <w:szCs w:val="24"/>
        </w:rPr>
        <w:t>de los algoritmos comúnmente usados con sus respectivos valores</w:t>
      </w:r>
      <w:ins w:id="1159" w:author="Xhelo Aros" w:date="2018-09-10T04:48:00Z">
        <w:r w:rsidR="00CA0A42">
          <w:rPr>
            <w:rFonts w:cs="Arial"/>
            <w:szCs w:val="24"/>
          </w:rPr>
          <w:t xml:space="preserve"> recomendados y hasta cuando cada organismo recomienda usar dicho método.</w:t>
        </w:r>
      </w:ins>
      <w:del w:id="1160" w:author="Xhelo Aros" w:date="2018-09-10T04:47:00Z">
        <w:r w:rsidRPr="00730130" w:rsidDel="00CA0A42">
          <w:rPr>
            <w:rFonts w:cs="Arial"/>
            <w:szCs w:val="24"/>
          </w:rPr>
          <w:delText>. La</w:delText>
        </w:r>
      </w:del>
      <w:r w:rsidRPr="00730130">
        <w:rPr>
          <w:rFonts w:cs="Arial"/>
          <w:szCs w:val="24"/>
        </w:rPr>
        <w:t xml:space="preserve"> </w:t>
      </w:r>
      <w:del w:id="1161" w:author="Xhelo Aros" w:date="2018-09-10T04:47:00Z">
        <w:r w:rsidRPr="00730130" w:rsidDel="00CA0A42">
          <w:rPr>
            <w:rFonts w:cs="Arial"/>
            <w:szCs w:val="24"/>
          </w:rPr>
          <w:delText>Tabla 8 y la Tabla 7</w:delText>
        </w:r>
      </w:del>
    </w:p>
    <w:p w14:paraId="0657EE95" w14:textId="71BF10B7" w:rsidR="00CA0A42" w:rsidRDefault="00CA0A42">
      <w:pPr>
        <w:pStyle w:val="Descripcin"/>
        <w:keepNext/>
        <w:rPr>
          <w:ins w:id="1162" w:author="Xhelo Aros" w:date="2018-09-10T04:46:00Z"/>
        </w:rPr>
        <w:pPrChange w:id="1163" w:author="Xhelo Aros" w:date="2018-09-10T04:46:00Z">
          <w:pPr/>
        </w:pPrChange>
      </w:pPr>
      <w:bookmarkStart w:id="1164" w:name="_Ref524318164"/>
      <w:ins w:id="1165" w:author="Xhelo Aros" w:date="2018-09-10T04:46:00Z">
        <w:r>
          <w:t xml:space="preserve">Tabla </w:t>
        </w:r>
        <w:r>
          <w:fldChar w:fldCharType="begin"/>
        </w:r>
        <w:r>
          <w:instrText xml:space="preserve"> SEQ Tabla \* ARABIC </w:instrText>
        </w:r>
      </w:ins>
      <w:r>
        <w:fldChar w:fldCharType="separate"/>
      </w:r>
      <w:ins w:id="1166" w:author="Xhelo Aros" w:date="2018-09-10T04:46:00Z">
        <w:r>
          <w:rPr>
            <w:noProof/>
          </w:rPr>
          <w:t>25</w:t>
        </w:r>
        <w:r>
          <w:fldChar w:fldCharType="end"/>
        </w:r>
        <w:bookmarkEnd w:id="1164"/>
        <w:r>
          <w:t xml:space="preserve">: </w:t>
        </w:r>
        <w:r w:rsidRPr="002B21FA">
          <w:t>Recomendaciones Criptográficas ECRYPT</w:t>
        </w:r>
        <w:r>
          <w:t xml:space="preserve"> del </w:t>
        </w:r>
        <w:r w:rsidRPr="002B21FA">
          <w:t>año 2018.</w:t>
        </w:r>
      </w:ins>
    </w:p>
    <w:tbl>
      <w:tblPr>
        <w:tblStyle w:val="Tablaconcuadrcula4-nfasis1"/>
        <w:tblW w:w="7583" w:type="dxa"/>
        <w:jc w:val="center"/>
        <w:tblLook w:val="04A0" w:firstRow="1" w:lastRow="0" w:firstColumn="1" w:lastColumn="0" w:noHBand="0" w:noVBand="1"/>
      </w:tblPr>
      <w:tblGrid>
        <w:gridCol w:w="2129"/>
        <w:gridCol w:w="1117"/>
        <w:gridCol w:w="1161"/>
        <w:gridCol w:w="1542"/>
        <w:gridCol w:w="928"/>
        <w:gridCol w:w="706"/>
      </w:tblGrid>
      <w:tr w:rsidR="00C90796" w:rsidRPr="00730130" w14:paraId="26E3DF0E" w14:textId="77777777" w:rsidTr="00C90796">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129" w:type="dxa"/>
          </w:tcPr>
          <w:p w14:paraId="6824A2F0" w14:textId="77777777" w:rsidR="00A86E9F" w:rsidRPr="00C90796" w:rsidRDefault="00A86E9F" w:rsidP="00A86E9F">
            <w:pPr>
              <w:spacing w:line="259" w:lineRule="auto"/>
              <w:jc w:val="left"/>
              <w:rPr>
                <w:rFonts w:cs="Arial"/>
                <w:sz w:val="20"/>
              </w:rPr>
            </w:pPr>
            <w:r w:rsidRPr="00C90796">
              <w:rPr>
                <w:rFonts w:cs="Arial"/>
                <w:sz w:val="20"/>
              </w:rPr>
              <w:t>Protección</w:t>
            </w:r>
          </w:p>
        </w:tc>
        <w:tc>
          <w:tcPr>
            <w:tcW w:w="1117" w:type="dxa"/>
          </w:tcPr>
          <w:p w14:paraId="608BC3D3"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Simétrica</w:t>
            </w:r>
          </w:p>
        </w:tc>
        <w:tc>
          <w:tcPr>
            <w:tcW w:w="1161" w:type="dxa"/>
          </w:tcPr>
          <w:p w14:paraId="6CE47268"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proofErr w:type="spellStart"/>
            <w:r w:rsidRPr="00C90796">
              <w:rPr>
                <w:rFonts w:cs="Arial"/>
                <w:sz w:val="20"/>
              </w:rPr>
              <w:t>Factoring</w:t>
            </w:r>
            <w:proofErr w:type="spellEnd"/>
            <w:r w:rsidRPr="00C90796">
              <w:rPr>
                <w:rFonts w:cs="Arial"/>
                <w:sz w:val="20"/>
              </w:rPr>
              <w:t xml:space="preserve"> </w:t>
            </w:r>
            <w:proofErr w:type="spellStart"/>
            <w:r w:rsidRPr="00C90796">
              <w:rPr>
                <w:rFonts w:cs="Arial"/>
                <w:sz w:val="20"/>
              </w:rPr>
              <w:t>Modulus</w:t>
            </w:r>
            <w:proofErr w:type="spellEnd"/>
          </w:p>
        </w:tc>
        <w:tc>
          <w:tcPr>
            <w:tcW w:w="1542" w:type="dxa"/>
          </w:tcPr>
          <w:p w14:paraId="1305EA2F" w14:textId="2EF77212" w:rsidR="00A86E9F" w:rsidRPr="00C90796" w:rsidRDefault="00A86E9F" w:rsidP="00A86E9F">
            <w:pPr>
              <w:spacing w:after="5"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Log</w:t>
            </w:r>
            <w:r w:rsidR="00C90796">
              <w:rPr>
                <w:rFonts w:cs="Arial"/>
                <w:sz w:val="20"/>
              </w:rPr>
              <w:t xml:space="preserve">. </w:t>
            </w:r>
            <w:r w:rsidRPr="00C90796">
              <w:rPr>
                <w:rFonts w:cs="Arial"/>
                <w:sz w:val="20"/>
              </w:rPr>
              <w:t>discreto</w:t>
            </w:r>
          </w:p>
          <w:p w14:paraId="64F5BDDA" w14:textId="77777777" w:rsidR="00A86E9F" w:rsidRPr="00C90796" w:rsidRDefault="00A86E9F" w:rsidP="00A86E9F">
            <w:pPr>
              <w:tabs>
                <w:tab w:val="right" w:pos="1400"/>
              </w:tabs>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Llave</w:t>
            </w:r>
            <w:r w:rsidRPr="00C90796">
              <w:rPr>
                <w:rFonts w:cs="Arial"/>
                <w:sz w:val="20"/>
              </w:rPr>
              <w:tab/>
              <w:t>Grupo</w:t>
            </w:r>
          </w:p>
        </w:tc>
        <w:tc>
          <w:tcPr>
            <w:tcW w:w="928" w:type="dxa"/>
          </w:tcPr>
          <w:p w14:paraId="4281378D"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Curva Elíptica</w:t>
            </w:r>
          </w:p>
        </w:tc>
        <w:tc>
          <w:tcPr>
            <w:tcW w:w="706" w:type="dxa"/>
          </w:tcPr>
          <w:p w14:paraId="723CF084"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Hash</w:t>
            </w:r>
          </w:p>
        </w:tc>
      </w:tr>
      <w:tr w:rsidR="00C90796" w:rsidRPr="00730130" w14:paraId="7922DF61"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0EF0F388" w14:textId="77777777" w:rsidR="00A86E9F" w:rsidRPr="00C90796" w:rsidRDefault="00A86E9F" w:rsidP="00A86E9F">
            <w:pPr>
              <w:spacing w:line="259" w:lineRule="auto"/>
              <w:jc w:val="left"/>
              <w:rPr>
                <w:rFonts w:cs="Arial"/>
                <w:sz w:val="20"/>
              </w:rPr>
            </w:pPr>
            <w:r w:rsidRPr="00C90796">
              <w:rPr>
                <w:rFonts w:cs="Arial"/>
                <w:sz w:val="20"/>
              </w:rPr>
              <w:t>Nivel estándar legado</w:t>
            </w:r>
          </w:p>
          <w:p w14:paraId="4CBB5AE8" w14:textId="77777777" w:rsidR="00A86E9F" w:rsidRPr="00C90796" w:rsidRDefault="00A86E9F" w:rsidP="00A86E9F">
            <w:pPr>
              <w:spacing w:line="259" w:lineRule="auto"/>
              <w:jc w:val="left"/>
              <w:rPr>
                <w:rFonts w:cs="Arial"/>
                <w:sz w:val="20"/>
              </w:rPr>
            </w:pPr>
            <w:r w:rsidRPr="00C90796">
              <w:rPr>
                <w:rFonts w:cs="Arial"/>
                <w:sz w:val="20"/>
              </w:rPr>
              <w:t>No debería ser usado en sistemas nuevos</w:t>
            </w:r>
          </w:p>
        </w:tc>
        <w:tc>
          <w:tcPr>
            <w:tcW w:w="1117" w:type="dxa"/>
          </w:tcPr>
          <w:p w14:paraId="4A9B607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80</w:t>
            </w:r>
          </w:p>
        </w:tc>
        <w:tc>
          <w:tcPr>
            <w:tcW w:w="1161" w:type="dxa"/>
          </w:tcPr>
          <w:p w14:paraId="45D02ABE"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1024</w:t>
            </w:r>
          </w:p>
        </w:tc>
        <w:tc>
          <w:tcPr>
            <w:tcW w:w="1542" w:type="dxa"/>
          </w:tcPr>
          <w:p w14:paraId="5E048460" w14:textId="77777777" w:rsidR="00A86E9F" w:rsidRPr="00C90796" w:rsidRDefault="00A86E9F" w:rsidP="00A86E9F">
            <w:pPr>
              <w:tabs>
                <w:tab w:val="center" w:pos="1014"/>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r w:rsidRPr="00C90796">
              <w:rPr>
                <w:rFonts w:cs="Arial"/>
                <w:sz w:val="20"/>
              </w:rPr>
              <w:tab/>
              <w:t>1024</w:t>
            </w:r>
          </w:p>
        </w:tc>
        <w:tc>
          <w:tcPr>
            <w:tcW w:w="928" w:type="dxa"/>
          </w:tcPr>
          <w:p w14:paraId="6E575068"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c>
          <w:tcPr>
            <w:tcW w:w="706" w:type="dxa"/>
          </w:tcPr>
          <w:p w14:paraId="26B49773"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r>
      <w:tr w:rsidR="00C90796" w:rsidRPr="00730130" w14:paraId="7D80F24A" w14:textId="77777777" w:rsidTr="00C90796">
        <w:trPr>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49E08CD1" w14:textId="77777777" w:rsidR="00A86E9F" w:rsidRPr="00C90796" w:rsidRDefault="00A86E9F" w:rsidP="00A86E9F">
            <w:pPr>
              <w:spacing w:line="259" w:lineRule="auto"/>
              <w:jc w:val="left"/>
              <w:rPr>
                <w:rFonts w:cs="Arial"/>
                <w:sz w:val="20"/>
              </w:rPr>
            </w:pPr>
            <w:r w:rsidRPr="00C90796">
              <w:rPr>
                <w:rFonts w:cs="Arial"/>
                <w:sz w:val="20"/>
              </w:rPr>
              <w:t>Protección a corto plazo</w:t>
            </w:r>
          </w:p>
          <w:p w14:paraId="4686FC13" w14:textId="77777777" w:rsidR="00A86E9F" w:rsidRPr="00C90796" w:rsidRDefault="00A86E9F" w:rsidP="00A86E9F">
            <w:pPr>
              <w:spacing w:line="259" w:lineRule="auto"/>
              <w:jc w:val="left"/>
              <w:rPr>
                <w:rFonts w:cs="Arial"/>
                <w:sz w:val="20"/>
              </w:rPr>
            </w:pPr>
            <w:r w:rsidRPr="00C90796">
              <w:rPr>
                <w:rFonts w:cs="Arial"/>
                <w:sz w:val="20"/>
              </w:rPr>
              <w:t>Seguridad durante al menos diez años (2018-2028)</w:t>
            </w:r>
          </w:p>
        </w:tc>
        <w:tc>
          <w:tcPr>
            <w:tcW w:w="1117" w:type="dxa"/>
          </w:tcPr>
          <w:p w14:paraId="4381500D"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128</w:t>
            </w:r>
          </w:p>
        </w:tc>
        <w:tc>
          <w:tcPr>
            <w:tcW w:w="1161" w:type="dxa"/>
          </w:tcPr>
          <w:p w14:paraId="52E8D2D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3072</w:t>
            </w:r>
          </w:p>
        </w:tc>
        <w:tc>
          <w:tcPr>
            <w:tcW w:w="1542" w:type="dxa"/>
          </w:tcPr>
          <w:p w14:paraId="48ECA2CC" w14:textId="77777777" w:rsidR="00A86E9F" w:rsidRPr="00C90796" w:rsidRDefault="00A86E9F" w:rsidP="00A86E9F">
            <w:pPr>
              <w:tabs>
                <w:tab w:val="center" w:pos="1014"/>
              </w:tabs>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r w:rsidRPr="00C90796">
              <w:rPr>
                <w:rFonts w:cs="Arial"/>
                <w:sz w:val="20"/>
              </w:rPr>
              <w:tab/>
              <w:t>3072</w:t>
            </w:r>
          </w:p>
        </w:tc>
        <w:tc>
          <w:tcPr>
            <w:tcW w:w="928" w:type="dxa"/>
          </w:tcPr>
          <w:p w14:paraId="392E442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c>
          <w:tcPr>
            <w:tcW w:w="706" w:type="dxa"/>
          </w:tcPr>
          <w:p w14:paraId="3EF9500E"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r>
      <w:tr w:rsidR="00C90796" w:rsidRPr="00730130" w14:paraId="4D7B4C5B"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56DBEC7B" w14:textId="77777777" w:rsidR="00A86E9F" w:rsidRPr="00C90796" w:rsidRDefault="00A86E9F" w:rsidP="00A86E9F">
            <w:pPr>
              <w:spacing w:line="259" w:lineRule="auto"/>
              <w:jc w:val="left"/>
              <w:rPr>
                <w:rFonts w:cs="Arial"/>
                <w:sz w:val="20"/>
              </w:rPr>
            </w:pPr>
            <w:r w:rsidRPr="00C90796">
              <w:rPr>
                <w:rFonts w:cs="Arial"/>
                <w:sz w:val="20"/>
              </w:rPr>
              <w:t>Protección a largo plazo</w:t>
            </w:r>
          </w:p>
          <w:p w14:paraId="4E0BFE3A" w14:textId="77777777" w:rsidR="00A86E9F" w:rsidRPr="00C90796" w:rsidRDefault="00A86E9F" w:rsidP="00A86E9F">
            <w:pPr>
              <w:spacing w:line="259" w:lineRule="auto"/>
              <w:jc w:val="left"/>
              <w:rPr>
                <w:rFonts w:cs="Arial"/>
                <w:sz w:val="20"/>
              </w:rPr>
            </w:pPr>
            <w:r w:rsidRPr="00C90796">
              <w:rPr>
                <w:rFonts w:cs="Arial"/>
                <w:sz w:val="20"/>
              </w:rPr>
              <w:t>Seguridad de treinta a cincuenta años (2018-2068)</w:t>
            </w:r>
          </w:p>
        </w:tc>
        <w:tc>
          <w:tcPr>
            <w:tcW w:w="1117" w:type="dxa"/>
          </w:tcPr>
          <w:p w14:paraId="3D24E53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256</w:t>
            </w:r>
          </w:p>
        </w:tc>
        <w:tc>
          <w:tcPr>
            <w:tcW w:w="1161" w:type="dxa"/>
          </w:tcPr>
          <w:p w14:paraId="4B7A4945"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15360</w:t>
            </w:r>
          </w:p>
        </w:tc>
        <w:tc>
          <w:tcPr>
            <w:tcW w:w="1542" w:type="dxa"/>
          </w:tcPr>
          <w:p w14:paraId="2D59B130" w14:textId="77777777" w:rsidR="00A86E9F" w:rsidRPr="00C90796" w:rsidRDefault="00A86E9F" w:rsidP="00A86E9F">
            <w:pPr>
              <w:tabs>
                <w:tab w:val="right" w:pos="1400"/>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r w:rsidRPr="00C90796">
              <w:rPr>
                <w:rFonts w:cs="Arial"/>
                <w:sz w:val="20"/>
              </w:rPr>
              <w:tab/>
              <w:t>15360</w:t>
            </w:r>
          </w:p>
        </w:tc>
        <w:tc>
          <w:tcPr>
            <w:tcW w:w="928" w:type="dxa"/>
          </w:tcPr>
          <w:p w14:paraId="64EF3F19"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c>
          <w:tcPr>
            <w:tcW w:w="706" w:type="dxa"/>
          </w:tcPr>
          <w:p w14:paraId="495498EB"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r>
    </w:tbl>
    <w:p w14:paraId="0E2D28DC" w14:textId="1547CE98" w:rsidR="00A86E9F" w:rsidDel="00CA0A42" w:rsidRDefault="00A86E9F" w:rsidP="00CA0A42">
      <w:pPr>
        <w:pStyle w:val="Descripcin"/>
        <w:keepNext/>
        <w:rPr>
          <w:del w:id="1167" w:author="Xhelo Aros" w:date="2018-09-10T04:46:00Z"/>
          <w:rFonts w:cs="Arial"/>
          <w:szCs w:val="24"/>
        </w:rPr>
      </w:pPr>
      <w:del w:id="1168" w:author="Xhelo Aros" w:date="2018-09-10T04:46:00Z">
        <w:r w:rsidRPr="00730130" w:rsidDel="00CA0A42">
          <w:rPr>
            <w:rFonts w:cs="Arial"/>
            <w:szCs w:val="24"/>
          </w:rPr>
          <w:delText>Table 7: Recomendaciones Criptográficas ECRYPT, año 2018.</w:delText>
        </w:r>
      </w:del>
    </w:p>
    <w:p w14:paraId="7ECD5ABB" w14:textId="77777777" w:rsidR="00CA0A42" w:rsidRPr="00CA0A42" w:rsidRDefault="00CA0A42">
      <w:pPr>
        <w:rPr>
          <w:ins w:id="1169" w:author="Xhelo Aros" w:date="2018-09-10T04:46:00Z"/>
          <w:rPrChange w:id="1170" w:author="Xhelo Aros" w:date="2018-09-10T04:46:00Z">
            <w:rPr>
              <w:ins w:id="1171" w:author="Xhelo Aros" w:date="2018-09-10T04:46:00Z"/>
              <w:rFonts w:cs="Arial"/>
              <w:szCs w:val="24"/>
            </w:rPr>
          </w:rPrChange>
        </w:rPr>
        <w:pPrChange w:id="1172" w:author="Xhelo Aros" w:date="2018-09-10T04:46:00Z">
          <w:pPr>
            <w:spacing w:after="192" w:line="265" w:lineRule="auto"/>
            <w:jc w:val="center"/>
          </w:pPr>
        </w:pPrChange>
      </w:pPr>
    </w:p>
    <w:p w14:paraId="783F8060" w14:textId="0A2B0F27" w:rsidR="00CA0A42" w:rsidRDefault="00CA0A42">
      <w:pPr>
        <w:pStyle w:val="Descripcin"/>
        <w:keepNext/>
        <w:rPr>
          <w:ins w:id="1173" w:author="Xhelo Aros" w:date="2018-09-10T04:46:00Z"/>
        </w:rPr>
        <w:pPrChange w:id="1174" w:author="Xhelo Aros" w:date="2018-09-10T04:46:00Z">
          <w:pPr/>
        </w:pPrChange>
      </w:pPr>
      <w:bookmarkStart w:id="1175" w:name="_Ref524318171"/>
      <w:ins w:id="1176" w:author="Xhelo Aros" w:date="2018-09-10T04:46:00Z">
        <w:r>
          <w:t xml:space="preserve">Tabla </w:t>
        </w:r>
        <w:r>
          <w:fldChar w:fldCharType="begin"/>
        </w:r>
        <w:r>
          <w:instrText xml:space="preserve"> SEQ Tabla \* ARABIC </w:instrText>
        </w:r>
      </w:ins>
      <w:r>
        <w:fldChar w:fldCharType="separate"/>
      </w:r>
      <w:ins w:id="1177" w:author="Xhelo Aros" w:date="2018-09-10T04:46:00Z">
        <w:r>
          <w:rPr>
            <w:noProof/>
          </w:rPr>
          <w:t>26</w:t>
        </w:r>
        <w:r>
          <w:fldChar w:fldCharType="end"/>
        </w:r>
        <w:bookmarkEnd w:id="1175"/>
        <w:r>
          <w:t xml:space="preserve">: </w:t>
        </w:r>
        <w:r w:rsidRPr="005514E6">
          <w:t>Recomendaciones Criptográficas NIST</w:t>
        </w:r>
        <w:r>
          <w:t xml:space="preserve"> del</w:t>
        </w:r>
        <w:r w:rsidRPr="005514E6">
          <w:t xml:space="preserve"> año 2016.</w:t>
        </w:r>
      </w:ins>
    </w:p>
    <w:tbl>
      <w:tblPr>
        <w:tblStyle w:val="Tablaconcuadrcula4-nfasis1"/>
        <w:tblW w:w="8224" w:type="dxa"/>
        <w:jc w:val="center"/>
        <w:tblLook w:val="04A0" w:firstRow="1" w:lastRow="0" w:firstColumn="1" w:lastColumn="0" w:noHBand="0" w:noVBand="1"/>
      </w:tblPr>
      <w:tblGrid>
        <w:gridCol w:w="976"/>
        <w:gridCol w:w="978"/>
        <w:gridCol w:w="1167"/>
        <w:gridCol w:w="1037"/>
        <w:gridCol w:w="647"/>
        <w:gridCol w:w="748"/>
        <w:gridCol w:w="933"/>
        <w:gridCol w:w="867"/>
        <w:gridCol w:w="871"/>
      </w:tblGrid>
      <w:tr w:rsidR="00C90796" w:rsidRPr="00730130" w14:paraId="24A4FEC2" w14:textId="77777777" w:rsidTr="00C90796">
        <w:trPr>
          <w:cnfStyle w:val="100000000000" w:firstRow="1" w:lastRow="0" w:firstColumn="0" w:lastColumn="0" w:oddVBand="0" w:evenVBand="0" w:oddHBand="0"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vMerge w:val="restart"/>
          </w:tcPr>
          <w:p w14:paraId="758545AD" w14:textId="77777777" w:rsidR="00C90796" w:rsidRPr="00C90796" w:rsidRDefault="00C90796" w:rsidP="00A86E9F">
            <w:pPr>
              <w:spacing w:line="259" w:lineRule="auto"/>
              <w:jc w:val="left"/>
              <w:rPr>
                <w:rFonts w:cs="Arial"/>
                <w:sz w:val="18"/>
                <w:szCs w:val="18"/>
              </w:rPr>
            </w:pPr>
            <w:r w:rsidRPr="00C90796">
              <w:rPr>
                <w:rFonts w:cs="Arial"/>
                <w:sz w:val="18"/>
                <w:szCs w:val="18"/>
              </w:rPr>
              <w:t>Fecha</w:t>
            </w:r>
          </w:p>
        </w:tc>
        <w:tc>
          <w:tcPr>
            <w:tcW w:w="978" w:type="dxa"/>
            <w:vMerge w:val="restart"/>
          </w:tcPr>
          <w:p w14:paraId="14CF022D" w14:textId="556160EC" w:rsidR="00C90796" w:rsidRPr="00C90796" w:rsidRDefault="00C90796" w:rsidP="00A86E9F">
            <w:pPr>
              <w:spacing w:line="259" w:lineRule="auto"/>
              <w:ind w:left="22"/>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Security</w:t>
            </w:r>
            <w:r>
              <w:rPr>
                <w:rFonts w:cs="Arial"/>
                <w:sz w:val="18"/>
                <w:szCs w:val="18"/>
              </w:rPr>
              <w:br/>
            </w:r>
            <w:proofErr w:type="spellStart"/>
            <w:r w:rsidRPr="00C90796">
              <w:rPr>
                <w:rFonts w:cs="Arial"/>
                <w:sz w:val="18"/>
                <w:szCs w:val="18"/>
              </w:rPr>
              <w:t>Strength</w:t>
            </w:r>
            <w:proofErr w:type="spellEnd"/>
          </w:p>
        </w:tc>
        <w:tc>
          <w:tcPr>
            <w:tcW w:w="1167" w:type="dxa"/>
            <w:vMerge w:val="restart"/>
          </w:tcPr>
          <w:p w14:paraId="6493236E" w14:textId="2A18AEF8"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Algoritmos</w:t>
            </w:r>
            <w:r>
              <w:rPr>
                <w:rFonts w:cs="Arial"/>
                <w:sz w:val="18"/>
                <w:szCs w:val="18"/>
              </w:rPr>
              <w:br/>
            </w:r>
            <w:r w:rsidRPr="00C90796">
              <w:rPr>
                <w:rFonts w:cs="Arial"/>
                <w:sz w:val="18"/>
                <w:szCs w:val="18"/>
              </w:rPr>
              <w:t>Simétricos</w:t>
            </w:r>
          </w:p>
        </w:tc>
        <w:tc>
          <w:tcPr>
            <w:tcW w:w="1037" w:type="dxa"/>
            <w:vMerge w:val="restart"/>
          </w:tcPr>
          <w:p w14:paraId="7BC31DCE" w14:textId="35F46AA9"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proofErr w:type="spellStart"/>
            <w:r w:rsidRPr="00C90796">
              <w:rPr>
                <w:rFonts w:cs="Arial"/>
                <w:sz w:val="18"/>
                <w:szCs w:val="18"/>
              </w:rPr>
              <w:t>Factoring</w:t>
            </w:r>
            <w:proofErr w:type="spellEnd"/>
            <w:r>
              <w:rPr>
                <w:rFonts w:cs="Arial"/>
                <w:sz w:val="18"/>
                <w:szCs w:val="18"/>
              </w:rPr>
              <w:br/>
            </w:r>
            <w:proofErr w:type="spellStart"/>
            <w:r w:rsidRPr="00C90796">
              <w:rPr>
                <w:rFonts w:cs="Arial"/>
                <w:sz w:val="18"/>
                <w:szCs w:val="18"/>
              </w:rPr>
              <w:t>Modulus</w:t>
            </w:r>
            <w:proofErr w:type="spellEnd"/>
          </w:p>
        </w:tc>
        <w:tc>
          <w:tcPr>
            <w:tcW w:w="1395" w:type="dxa"/>
            <w:gridSpan w:val="2"/>
          </w:tcPr>
          <w:p w14:paraId="075B68CB"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Log. Discreto</w:t>
            </w:r>
          </w:p>
        </w:tc>
        <w:tc>
          <w:tcPr>
            <w:tcW w:w="933" w:type="dxa"/>
            <w:vMerge w:val="restart"/>
          </w:tcPr>
          <w:p w14:paraId="58CFD816" w14:textId="3A75E48E" w:rsidR="00C90796" w:rsidRPr="00C90796" w:rsidRDefault="00C90796" w:rsidP="00A86E9F">
            <w:pPr>
              <w:spacing w:line="259" w:lineRule="auto"/>
              <w:ind w:left="76"/>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Curva</w:t>
            </w:r>
            <w:r>
              <w:rPr>
                <w:rFonts w:cs="Arial"/>
                <w:sz w:val="18"/>
                <w:szCs w:val="18"/>
              </w:rPr>
              <w:br/>
            </w:r>
            <w:r w:rsidRPr="00C90796">
              <w:rPr>
                <w:rFonts w:cs="Arial"/>
                <w:sz w:val="18"/>
                <w:szCs w:val="18"/>
              </w:rPr>
              <w:t>Elíptica</w:t>
            </w:r>
          </w:p>
        </w:tc>
        <w:tc>
          <w:tcPr>
            <w:tcW w:w="867" w:type="dxa"/>
            <w:vMerge w:val="restart"/>
          </w:tcPr>
          <w:p w14:paraId="38A1A181"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(A)</w:t>
            </w:r>
          </w:p>
        </w:tc>
        <w:tc>
          <w:tcPr>
            <w:tcW w:w="871" w:type="dxa"/>
            <w:vMerge w:val="restart"/>
          </w:tcPr>
          <w:p w14:paraId="2BBD9FB7" w14:textId="5FF9D604"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(B)</w:t>
            </w:r>
            <w:r>
              <w:rPr>
                <w:rFonts w:cs="Arial"/>
                <w:sz w:val="18"/>
                <w:szCs w:val="18"/>
              </w:rPr>
              <w:br/>
            </w:r>
            <w:r w:rsidRPr="00C90796">
              <w:rPr>
                <w:rFonts w:cs="Arial"/>
                <w:sz w:val="18"/>
                <w:szCs w:val="18"/>
              </w:rPr>
              <w:t>Ej.: HMAC</w:t>
            </w:r>
          </w:p>
        </w:tc>
      </w:tr>
      <w:tr w:rsidR="00C90796" w:rsidRPr="00730130" w14:paraId="1B94EDAE" w14:textId="77777777" w:rsidTr="00C90796">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976" w:type="dxa"/>
            <w:vMerge/>
          </w:tcPr>
          <w:p w14:paraId="68CE12B2" w14:textId="77777777" w:rsidR="00C90796" w:rsidRPr="00C90796" w:rsidRDefault="00C90796" w:rsidP="00A86E9F">
            <w:pPr>
              <w:spacing w:after="160" w:line="259" w:lineRule="auto"/>
              <w:jc w:val="left"/>
              <w:rPr>
                <w:rFonts w:cs="Arial"/>
                <w:sz w:val="18"/>
                <w:szCs w:val="18"/>
              </w:rPr>
            </w:pPr>
          </w:p>
        </w:tc>
        <w:tc>
          <w:tcPr>
            <w:tcW w:w="978" w:type="dxa"/>
            <w:vMerge/>
          </w:tcPr>
          <w:p w14:paraId="44B015AC" w14:textId="0E6D4023"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167" w:type="dxa"/>
            <w:vMerge/>
          </w:tcPr>
          <w:p w14:paraId="323C4D9D" w14:textId="4DD98153" w:rsidR="00C90796" w:rsidRPr="00C90796" w:rsidRDefault="00C90796" w:rsidP="00A86E9F">
            <w:pPr>
              <w:spacing w:line="259" w:lineRule="auto"/>
              <w:ind w:left="30"/>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37" w:type="dxa"/>
            <w:vMerge/>
          </w:tcPr>
          <w:p w14:paraId="4E7A499D" w14:textId="1CA767B0" w:rsidR="00C90796" w:rsidRPr="00C90796" w:rsidRDefault="00C90796" w:rsidP="00A86E9F">
            <w:pPr>
              <w:spacing w:line="259" w:lineRule="auto"/>
              <w:ind w:left="34"/>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647" w:type="dxa"/>
          </w:tcPr>
          <w:p w14:paraId="4466F41C"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Llave</w:t>
            </w:r>
          </w:p>
        </w:tc>
        <w:tc>
          <w:tcPr>
            <w:tcW w:w="748" w:type="dxa"/>
          </w:tcPr>
          <w:p w14:paraId="3CAFBB7A"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Grupo</w:t>
            </w:r>
          </w:p>
        </w:tc>
        <w:tc>
          <w:tcPr>
            <w:tcW w:w="933" w:type="dxa"/>
            <w:vMerge/>
          </w:tcPr>
          <w:p w14:paraId="3CB800FA" w14:textId="48259968"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67" w:type="dxa"/>
            <w:vMerge/>
          </w:tcPr>
          <w:p w14:paraId="7A0A3F7F" w14:textId="77777777" w:rsidR="00C90796" w:rsidRPr="00C90796" w:rsidRDefault="00C90796"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71" w:type="dxa"/>
            <w:vMerge/>
          </w:tcPr>
          <w:p w14:paraId="7632F2AE" w14:textId="3B5EA3F2" w:rsidR="00C90796" w:rsidRPr="00C90796" w:rsidRDefault="00C90796" w:rsidP="00A86E9F">
            <w:pPr>
              <w:spacing w:line="259" w:lineRule="auto"/>
              <w:ind w:left="107"/>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A86E9F" w:rsidRPr="00730130" w14:paraId="589879DE" w14:textId="77777777" w:rsidTr="00C90796">
        <w:trPr>
          <w:trHeight w:val="221"/>
          <w:jc w:val="center"/>
        </w:trPr>
        <w:tc>
          <w:tcPr>
            <w:cnfStyle w:val="001000000000" w:firstRow="0" w:lastRow="0" w:firstColumn="1" w:lastColumn="0" w:oddVBand="0" w:evenVBand="0" w:oddHBand="0" w:evenHBand="0" w:firstRowFirstColumn="0" w:firstRowLastColumn="0" w:lastRowFirstColumn="0" w:lastRowLastColumn="0"/>
            <w:tcW w:w="976" w:type="dxa"/>
          </w:tcPr>
          <w:p w14:paraId="3B6EF86A" w14:textId="77777777" w:rsidR="00A86E9F" w:rsidRPr="00C90796" w:rsidRDefault="00A86E9F" w:rsidP="00A86E9F">
            <w:pPr>
              <w:spacing w:line="259" w:lineRule="auto"/>
              <w:jc w:val="left"/>
              <w:rPr>
                <w:rFonts w:cs="Arial"/>
                <w:sz w:val="18"/>
                <w:szCs w:val="18"/>
              </w:rPr>
            </w:pPr>
            <w:r w:rsidRPr="00C90796">
              <w:rPr>
                <w:rFonts w:cs="Arial"/>
                <w:sz w:val="18"/>
                <w:szCs w:val="18"/>
              </w:rPr>
              <w:t>(Legado)</w:t>
            </w:r>
          </w:p>
        </w:tc>
        <w:tc>
          <w:tcPr>
            <w:tcW w:w="978" w:type="dxa"/>
          </w:tcPr>
          <w:p w14:paraId="2B3CC9EF"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80</w:t>
            </w:r>
          </w:p>
        </w:tc>
        <w:tc>
          <w:tcPr>
            <w:tcW w:w="1167" w:type="dxa"/>
          </w:tcPr>
          <w:p w14:paraId="561B9DFB" w14:textId="77777777" w:rsidR="00A86E9F" w:rsidRPr="00C90796" w:rsidRDefault="00A86E9F" w:rsidP="00A86E9F">
            <w:pPr>
              <w:spacing w:line="259" w:lineRule="auto"/>
              <w:ind w:left="139"/>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2TDEA</w:t>
            </w:r>
          </w:p>
        </w:tc>
        <w:tc>
          <w:tcPr>
            <w:tcW w:w="1037" w:type="dxa"/>
          </w:tcPr>
          <w:p w14:paraId="7C887CF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647" w:type="dxa"/>
          </w:tcPr>
          <w:p w14:paraId="1B2E5D28" w14:textId="77777777" w:rsidR="00A86E9F" w:rsidRPr="00C90796" w:rsidRDefault="00A86E9F" w:rsidP="00A86E9F">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748" w:type="dxa"/>
          </w:tcPr>
          <w:p w14:paraId="5CB88A24"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933" w:type="dxa"/>
          </w:tcPr>
          <w:p w14:paraId="2E98734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867" w:type="dxa"/>
          </w:tcPr>
          <w:p w14:paraId="298B295C"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c>
          <w:tcPr>
            <w:tcW w:w="871" w:type="dxa"/>
          </w:tcPr>
          <w:p w14:paraId="5ABE7B99" w14:textId="77777777" w:rsidR="00A86E9F" w:rsidRPr="00C90796"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C90796" w:rsidRPr="00730130" w14:paraId="5773B1E6" w14:textId="77777777" w:rsidTr="00C90796">
        <w:trPr>
          <w:cnfStyle w:val="000000100000" w:firstRow="0" w:lastRow="0" w:firstColumn="0" w:lastColumn="0" w:oddVBand="0" w:evenVBand="0" w:oddHBand="1"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976" w:type="dxa"/>
          </w:tcPr>
          <w:p w14:paraId="6C8818F4" w14:textId="77777777" w:rsidR="00A86E9F" w:rsidRPr="00C90796" w:rsidRDefault="00A86E9F" w:rsidP="00A86E9F">
            <w:pPr>
              <w:spacing w:line="259" w:lineRule="auto"/>
              <w:jc w:val="left"/>
              <w:rPr>
                <w:rFonts w:cs="Arial"/>
                <w:sz w:val="18"/>
                <w:szCs w:val="18"/>
              </w:rPr>
            </w:pPr>
            <w:r w:rsidRPr="00C90796">
              <w:rPr>
                <w:rFonts w:cs="Arial"/>
                <w:sz w:val="18"/>
                <w:szCs w:val="18"/>
              </w:rPr>
              <w:t>2016 - 2030</w:t>
            </w:r>
          </w:p>
        </w:tc>
        <w:tc>
          <w:tcPr>
            <w:tcW w:w="978" w:type="dxa"/>
          </w:tcPr>
          <w:p w14:paraId="3C324AA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112</w:t>
            </w:r>
          </w:p>
        </w:tc>
        <w:tc>
          <w:tcPr>
            <w:tcW w:w="1167" w:type="dxa"/>
          </w:tcPr>
          <w:p w14:paraId="7066551C" w14:textId="77777777" w:rsidR="00A86E9F" w:rsidRPr="00C90796" w:rsidRDefault="00A86E9F" w:rsidP="00A86E9F">
            <w:pPr>
              <w:spacing w:line="259" w:lineRule="auto"/>
              <w:ind w:left="139"/>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3TDEA</w:t>
            </w:r>
          </w:p>
        </w:tc>
        <w:tc>
          <w:tcPr>
            <w:tcW w:w="1037" w:type="dxa"/>
          </w:tcPr>
          <w:p w14:paraId="20DC03B7" w14:textId="77777777" w:rsidR="00A86E9F" w:rsidRPr="00C90796" w:rsidRDefault="00A86E9F"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647" w:type="dxa"/>
          </w:tcPr>
          <w:p w14:paraId="338756BA" w14:textId="77777777" w:rsidR="00A86E9F" w:rsidRPr="00C90796" w:rsidRDefault="00A86E9F" w:rsidP="00A86E9F">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748" w:type="dxa"/>
          </w:tcPr>
          <w:p w14:paraId="6A16EFD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933" w:type="dxa"/>
          </w:tcPr>
          <w:p w14:paraId="0CFBF5E2"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867" w:type="dxa"/>
          </w:tcPr>
          <w:p w14:paraId="39148C5C"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p>
          <w:p w14:paraId="6459742B" w14:textId="77777777" w:rsidR="00A86E9F" w:rsidRPr="00C90796"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SHA-512/224</w:t>
            </w:r>
          </w:p>
          <w:p w14:paraId="56CA922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SHA3-224</w:t>
            </w:r>
          </w:p>
        </w:tc>
        <w:tc>
          <w:tcPr>
            <w:tcW w:w="871" w:type="dxa"/>
          </w:tcPr>
          <w:p w14:paraId="3455B7AA" w14:textId="77777777" w:rsidR="00A86E9F" w:rsidRPr="00C90796"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C90796" w:rsidRPr="00730130" w14:paraId="7A8A832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C7CA6CA" w14:textId="0B32D167"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t xml:space="preserve"> </w:t>
            </w:r>
            <w:r>
              <w:rPr>
                <w:rFonts w:cs="Arial"/>
                <w:sz w:val="18"/>
                <w:szCs w:val="18"/>
              </w:rPr>
              <w:br/>
            </w:r>
            <w:r w:rsidRPr="00C90796">
              <w:rPr>
                <w:rFonts w:cs="Arial"/>
                <w:sz w:val="18"/>
                <w:szCs w:val="18"/>
              </w:rPr>
              <w:t xml:space="preserve">&amp; </w:t>
            </w:r>
            <w:r>
              <w:rPr>
                <w:rFonts w:cs="Arial"/>
                <w:sz w:val="18"/>
                <w:szCs w:val="18"/>
              </w:rPr>
              <w:t>d</w:t>
            </w:r>
            <w:r w:rsidRPr="00C90796">
              <w:rPr>
                <w:rFonts w:cs="Arial"/>
                <w:sz w:val="18"/>
                <w:szCs w:val="18"/>
              </w:rPr>
              <w:t>espués</w:t>
            </w:r>
          </w:p>
        </w:tc>
        <w:tc>
          <w:tcPr>
            <w:tcW w:w="978" w:type="dxa"/>
          </w:tcPr>
          <w:p w14:paraId="25174BE1"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128</w:t>
            </w:r>
          </w:p>
        </w:tc>
        <w:tc>
          <w:tcPr>
            <w:tcW w:w="1167" w:type="dxa"/>
          </w:tcPr>
          <w:p w14:paraId="09C6CEEF"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AES-128</w:t>
            </w:r>
          </w:p>
        </w:tc>
        <w:tc>
          <w:tcPr>
            <w:tcW w:w="1037" w:type="dxa"/>
          </w:tcPr>
          <w:p w14:paraId="2AFD5249"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647" w:type="dxa"/>
          </w:tcPr>
          <w:p w14:paraId="534A7B7B"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748" w:type="dxa"/>
          </w:tcPr>
          <w:p w14:paraId="6B700A07"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933" w:type="dxa"/>
          </w:tcPr>
          <w:p w14:paraId="443DA168"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867" w:type="dxa"/>
          </w:tcPr>
          <w:p w14:paraId="3E089508"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SHA-512/256</w:t>
            </w:r>
          </w:p>
          <w:p w14:paraId="0B65FE28" w14:textId="6A4A2A7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SHA3-256</w:t>
            </w:r>
          </w:p>
        </w:tc>
        <w:tc>
          <w:tcPr>
            <w:tcW w:w="871" w:type="dxa"/>
          </w:tcPr>
          <w:p w14:paraId="62D4032B"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r>
      <w:tr w:rsidR="00C90796" w:rsidRPr="00730130" w14:paraId="01C7894E" w14:textId="77777777" w:rsidTr="00C90796">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BC0DCE4" w14:textId="076C7498"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00E6C4D7"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192</w:t>
            </w:r>
          </w:p>
        </w:tc>
        <w:tc>
          <w:tcPr>
            <w:tcW w:w="1167" w:type="dxa"/>
          </w:tcPr>
          <w:p w14:paraId="301A0D73"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AES-192</w:t>
            </w:r>
          </w:p>
        </w:tc>
        <w:tc>
          <w:tcPr>
            <w:tcW w:w="1037" w:type="dxa"/>
          </w:tcPr>
          <w:p w14:paraId="7282C819"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647" w:type="dxa"/>
          </w:tcPr>
          <w:p w14:paraId="1E434BD3" w14:textId="77777777" w:rsidR="00C90796" w:rsidRPr="00C90796" w:rsidRDefault="00C90796" w:rsidP="00C90796">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748" w:type="dxa"/>
          </w:tcPr>
          <w:p w14:paraId="16C0ACB4"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933" w:type="dxa"/>
          </w:tcPr>
          <w:p w14:paraId="78AE4111"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867" w:type="dxa"/>
          </w:tcPr>
          <w:p w14:paraId="5003148C" w14:textId="1C07F4A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SHA-384</w:t>
            </w:r>
            <w:r>
              <w:rPr>
                <w:rFonts w:cs="Arial"/>
                <w:sz w:val="18"/>
                <w:szCs w:val="18"/>
              </w:rPr>
              <w:br/>
            </w:r>
            <w:r w:rsidRPr="00C90796">
              <w:rPr>
                <w:rFonts w:cs="Arial"/>
                <w:sz w:val="18"/>
                <w:szCs w:val="18"/>
              </w:rPr>
              <w:t>SHA3-384</w:t>
            </w:r>
          </w:p>
        </w:tc>
        <w:tc>
          <w:tcPr>
            <w:tcW w:w="871" w:type="dxa"/>
          </w:tcPr>
          <w:p w14:paraId="213823F1" w14:textId="3FAF4E1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r>
              <w:rPr>
                <w:rFonts w:cs="Arial"/>
                <w:sz w:val="18"/>
                <w:szCs w:val="18"/>
              </w:rPr>
              <w:br/>
            </w:r>
            <w:r w:rsidRPr="00C90796">
              <w:rPr>
                <w:rFonts w:cs="Arial"/>
                <w:sz w:val="18"/>
                <w:szCs w:val="18"/>
              </w:rPr>
              <w:t>SHA-512/224</w:t>
            </w:r>
          </w:p>
        </w:tc>
      </w:tr>
      <w:tr w:rsidR="00C90796" w:rsidRPr="00730130" w14:paraId="646EBBC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1C60CED4" w14:textId="4FEB32EE" w:rsidR="00C90796" w:rsidRPr="00C90796" w:rsidRDefault="00C90796" w:rsidP="00C90796">
            <w:pPr>
              <w:spacing w:line="259" w:lineRule="auto"/>
              <w:jc w:val="left"/>
              <w:rPr>
                <w:rFonts w:cs="Arial"/>
                <w:sz w:val="18"/>
                <w:szCs w:val="18"/>
              </w:rPr>
            </w:pPr>
            <w:r w:rsidRPr="00C90796">
              <w:rPr>
                <w:rFonts w:cs="Arial"/>
                <w:sz w:val="18"/>
                <w:szCs w:val="18"/>
              </w:rPr>
              <w:lastRenderedPageBreak/>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48EB580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1167" w:type="dxa"/>
          </w:tcPr>
          <w:p w14:paraId="079C190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AES-256</w:t>
            </w:r>
          </w:p>
        </w:tc>
        <w:tc>
          <w:tcPr>
            <w:tcW w:w="1037" w:type="dxa"/>
          </w:tcPr>
          <w:p w14:paraId="0A78BBEC"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647" w:type="dxa"/>
          </w:tcPr>
          <w:p w14:paraId="54CDFDD0"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748" w:type="dxa"/>
          </w:tcPr>
          <w:p w14:paraId="7D8EED6D" w14:textId="77777777" w:rsidR="00C90796" w:rsidRPr="00C90796" w:rsidRDefault="00C90796" w:rsidP="00C90796">
            <w:pPr>
              <w:spacing w:line="259" w:lineRule="auto"/>
              <w:ind w:left="31"/>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933" w:type="dxa"/>
          </w:tcPr>
          <w:p w14:paraId="6F3758C5"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867" w:type="dxa"/>
          </w:tcPr>
          <w:p w14:paraId="3955663E" w14:textId="73D09A8C"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r>
              <w:rPr>
                <w:rFonts w:cs="Arial"/>
                <w:sz w:val="18"/>
                <w:szCs w:val="18"/>
              </w:rPr>
              <w:br/>
            </w:r>
            <w:r w:rsidRPr="00C90796">
              <w:rPr>
                <w:rFonts w:cs="Arial"/>
                <w:sz w:val="18"/>
                <w:szCs w:val="18"/>
              </w:rPr>
              <w:t>SHA3-512</w:t>
            </w:r>
          </w:p>
        </w:tc>
        <w:tc>
          <w:tcPr>
            <w:tcW w:w="871" w:type="dxa"/>
          </w:tcPr>
          <w:p w14:paraId="10834607"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SHA-256</w:t>
            </w:r>
            <w:r>
              <w:rPr>
                <w:rFonts w:cs="Arial"/>
                <w:sz w:val="18"/>
                <w:szCs w:val="18"/>
              </w:rPr>
              <w:br/>
            </w:r>
            <w:r w:rsidRPr="00C90796">
              <w:rPr>
                <w:rFonts w:cs="Arial"/>
                <w:sz w:val="18"/>
                <w:szCs w:val="18"/>
              </w:rPr>
              <w:t>SHA-512/256</w:t>
            </w:r>
          </w:p>
          <w:p w14:paraId="1722389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SHA-384</w:t>
            </w:r>
          </w:p>
          <w:p w14:paraId="16E1954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p>
          <w:p w14:paraId="1C4028ED" w14:textId="6727B26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SHA3-512</w:t>
            </w:r>
          </w:p>
        </w:tc>
      </w:tr>
    </w:tbl>
    <w:p w14:paraId="405FCE42" w14:textId="0D84ED20" w:rsidR="00A86E9F" w:rsidRPr="00730130" w:rsidDel="00CA0A42" w:rsidRDefault="00A86E9F" w:rsidP="00A86E9F">
      <w:pPr>
        <w:spacing w:after="136" w:line="265" w:lineRule="auto"/>
        <w:jc w:val="center"/>
        <w:rPr>
          <w:del w:id="1178" w:author="Xhelo Aros" w:date="2018-09-10T04:46:00Z"/>
          <w:rFonts w:cs="Arial"/>
          <w:szCs w:val="24"/>
        </w:rPr>
      </w:pPr>
      <w:del w:id="1179" w:author="Xhelo Aros" w:date="2018-09-10T04:46:00Z">
        <w:r w:rsidRPr="00730130" w:rsidDel="00CA0A42">
          <w:rPr>
            <w:rFonts w:cs="Arial"/>
            <w:szCs w:val="24"/>
          </w:rPr>
          <w:delText>Table 8: Recomendaciones Criptográficas NIST, año 2016.</w:delText>
        </w:r>
      </w:del>
    </w:p>
    <w:p w14:paraId="36789EAE" w14:textId="2F64E6BB" w:rsidR="00A86E9F" w:rsidRDefault="00A86E9F" w:rsidP="00A86E9F">
      <w:pPr>
        <w:ind w:left="-15" w:firstLine="239"/>
        <w:rPr>
          <w:rFonts w:cs="Arial"/>
          <w:szCs w:val="24"/>
        </w:rPr>
      </w:pPr>
      <w:r w:rsidRPr="00730130">
        <w:rPr>
          <w:rFonts w:cs="Arial"/>
          <w:szCs w:val="24"/>
        </w:rPr>
        <w:t xml:space="preserve">Luego del análisis de los algoritmos y sus respectivas claves, considerando a un oponente con alto poder de cómputo, establecimos como protocolo criptográfico TLS Curva elíptica </w:t>
      </w:r>
      <w:proofErr w:type="spellStart"/>
      <w:r w:rsidRPr="00730130">
        <w:rPr>
          <w:rFonts w:cs="Arial"/>
          <w:szCs w:val="24"/>
        </w:rPr>
        <w:t>Diffie</w:t>
      </w:r>
      <w:proofErr w:type="spellEnd"/>
      <w:r w:rsidRPr="00730130">
        <w:rPr>
          <w:rFonts w:cs="Arial"/>
          <w:szCs w:val="24"/>
        </w:rPr>
        <w:t xml:space="preserve">-Hellman RSA con AES256 SHA128-256 y como método de </w:t>
      </w:r>
      <w:proofErr w:type="spellStart"/>
      <w:r w:rsidRPr="00730130">
        <w:rPr>
          <w:rFonts w:cs="Arial"/>
          <w:szCs w:val="24"/>
        </w:rPr>
        <w:t>hashing</w:t>
      </w:r>
      <w:proofErr w:type="spellEnd"/>
      <w:r w:rsidRPr="00730130">
        <w:rPr>
          <w:rFonts w:cs="Arial"/>
          <w:szCs w:val="24"/>
        </w:rPr>
        <w:t xml:space="preserve"> HMAC SHA256 en la firma, en el mecanismo OAuth 1.0 modificado. En el primer caso en conjunto tiene un Security </w:t>
      </w:r>
      <w:proofErr w:type="spellStart"/>
      <w:r w:rsidRPr="00730130">
        <w:rPr>
          <w:rFonts w:cs="Arial"/>
          <w:szCs w:val="24"/>
        </w:rPr>
        <w:t>Strength</w:t>
      </w:r>
      <w:proofErr w:type="spellEnd"/>
      <w:r w:rsidRPr="00730130">
        <w:rPr>
          <w:rFonts w:cs="Arial"/>
          <w:szCs w:val="24"/>
        </w:rPr>
        <w:t xml:space="preserve"> de 256, al igual que OAuth, superando lo recomendado para la actualidad según el NIST [4] de EE. UU. y ECRYPT CSA de la Unión Europea [6] siendo ambas organizaciones posibles rivales, para tenerlos en consideración en caso de tener información sensible, según el criterio de ellos. En resumen, la plataforma XMPP-IoT está protegida por medio de los métodos criptográficos que podemos ver en la</w:t>
      </w:r>
      <w:ins w:id="1180" w:author="Xhelo Aros" w:date="2018-09-10T04:49:00Z">
        <w:r w:rsidR="00CA0A42">
          <w:rPr>
            <w:rFonts w:cs="Arial"/>
            <w:szCs w:val="24"/>
          </w:rPr>
          <w:t xml:space="preserve"> </w:t>
        </w:r>
        <w:r w:rsidR="00CA0A42">
          <w:rPr>
            <w:rFonts w:cs="Arial"/>
            <w:szCs w:val="24"/>
          </w:rPr>
          <w:fldChar w:fldCharType="begin"/>
        </w:r>
        <w:r w:rsidR="00CA0A42">
          <w:rPr>
            <w:rFonts w:cs="Arial"/>
            <w:szCs w:val="24"/>
          </w:rPr>
          <w:instrText xml:space="preserve"> REF _Ref524318318 \h </w:instrText>
        </w:r>
      </w:ins>
      <w:r w:rsidR="00CA0A42">
        <w:rPr>
          <w:rFonts w:cs="Arial"/>
          <w:szCs w:val="24"/>
        </w:rPr>
      </w:r>
      <w:r w:rsidR="00CA0A42">
        <w:rPr>
          <w:rFonts w:cs="Arial"/>
          <w:szCs w:val="24"/>
        </w:rPr>
        <w:fldChar w:fldCharType="separate"/>
      </w:r>
      <w:ins w:id="1181" w:author="Xhelo Aros" w:date="2018-09-10T04:49:00Z">
        <w:r w:rsidR="00CA0A42">
          <w:t xml:space="preserve">Tabla </w:t>
        </w:r>
        <w:r w:rsidR="00CA0A42">
          <w:rPr>
            <w:noProof/>
          </w:rPr>
          <w:t>27</w:t>
        </w:r>
        <w:r w:rsidR="00CA0A42">
          <w:rPr>
            <w:rFonts w:cs="Arial"/>
            <w:szCs w:val="24"/>
          </w:rPr>
          <w:fldChar w:fldCharType="end"/>
        </w:r>
      </w:ins>
      <w:del w:id="1182" w:author="Xhelo Aros" w:date="2018-09-10T04:49:00Z">
        <w:r w:rsidRPr="00730130" w:rsidDel="00CA0A42">
          <w:rPr>
            <w:rFonts w:cs="Arial"/>
            <w:szCs w:val="24"/>
          </w:rPr>
          <w:delText>s Tablas 9</w:delText>
        </w:r>
      </w:del>
      <w:r w:rsidRPr="00730130">
        <w:rPr>
          <w:rFonts w:cs="Arial"/>
          <w:szCs w:val="24"/>
        </w:rPr>
        <w:t xml:space="preserve"> y </w:t>
      </w:r>
      <w:ins w:id="1183" w:author="Xhelo Aros" w:date="2018-09-10T04:50:00Z">
        <w:r w:rsidR="00CA0A42">
          <w:rPr>
            <w:rFonts w:cs="Arial"/>
            <w:szCs w:val="24"/>
          </w:rPr>
          <w:fldChar w:fldCharType="begin"/>
        </w:r>
        <w:r w:rsidR="00CA0A42">
          <w:rPr>
            <w:rFonts w:cs="Arial"/>
            <w:szCs w:val="24"/>
          </w:rPr>
          <w:instrText xml:space="preserve"> REF _Ref524318359 \h </w:instrText>
        </w:r>
      </w:ins>
      <w:r w:rsidR="00CA0A42">
        <w:rPr>
          <w:rFonts w:cs="Arial"/>
          <w:szCs w:val="24"/>
        </w:rPr>
      </w:r>
      <w:r w:rsidR="00CA0A42">
        <w:rPr>
          <w:rFonts w:cs="Arial"/>
          <w:szCs w:val="24"/>
        </w:rPr>
        <w:fldChar w:fldCharType="separate"/>
      </w:r>
      <w:ins w:id="1184" w:author="Xhelo Aros" w:date="2018-09-10T04:50:00Z">
        <w:r w:rsidR="00CA0A42">
          <w:t xml:space="preserve">Tabla </w:t>
        </w:r>
        <w:r w:rsidR="00CA0A42">
          <w:rPr>
            <w:noProof/>
          </w:rPr>
          <w:t>28</w:t>
        </w:r>
        <w:r w:rsidR="00CA0A42">
          <w:rPr>
            <w:rFonts w:cs="Arial"/>
            <w:szCs w:val="24"/>
          </w:rPr>
          <w:fldChar w:fldCharType="end"/>
        </w:r>
      </w:ins>
      <w:del w:id="1185" w:author="Xhelo Aros" w:date="2018-09-10T04:50:00Z">
        <w:r w:rsidRPr="00730130" w:rsidDel="00CA0A42">
          <w:rPr>
            <w:rFonts w:cs="Arial"/>
            <w:szCs w:val="24"/>
          </w:rPr>
          <w:delText>10</w:delText>
        </w:r>
      </w:del>
      <w:r w:rsidRPr="00730130">
        <w:rPr>
          <w:rFonts w:cs="Arial"/>
          <w:szCs w:val="24"/>
        </w:rPr>
        <w:t>.</w:t>
      </w:r>
    </w:p>
    <w:p w14:paraId="4C6C57D8" w14:textId="77777777" w:rsidR="00A86E9F" w:rsidRPr="00730130" w:rsidRDefault="00A86E9F" w:rsidP="00A86E9F">
      <w:pPr>
        <w:ind w:left="-15" w:firstLine="239"/>
        <w:rPr>
          <w:rFonts w:cs="Arial"/>
          <w:szCs w:val="24"/>
        </w:rPr>
      </w:pPr>
    </w:p>
    <w:p w14:paraId="73CA2CF5" w14:textId="34204772" w:rsidR="00CA0A42" w:rsidRDefault="00CA0A42">
      <w:pPr>
        <w:pStyle w:val="Descripcin"/>
        <w:keepNext/>
        <w:rPr>
          <w:ins w:id="1186" w:author="Xhelo Aros" w:date="2018-09-10T04:49:00Z"/>
        </w:rPr>
        <w:pPrChange w:id="1187" w:author="Xhelo Aros" w:date="2018-09-10T04:49:00Z">
          <w:pPr/>
        </w:pPrChange>
      </w:pPr>
      <w:bookmarkStart w:id="1188" w:name="_Ref524318318"/>
      <w:ins w:id="1189" w:author="Xhelo Aros" w:date="2018-09-10T04:49:00Z">
        <w:r>
          <w:t xml:space="preserve">Tabla </w:t>
        </w:r>
        <w:r>
          <w:fldChar w:fldCharType="begin"/>
        </w:r>
        <w:r>
          <w:instrText xml:space="preserve"> SEQ Tabla \* ARABIC </w:instrText>
        </w:r>
      </w:ins>
      <w:r>
        <w:fldChar w:fldCharType="separate"/>
      </w:r>
      <w:ins w:id="1190" w:author="Xhelo Aros" w:date="2018-09-10T04:49:00Z">
        <w:r>
          <w:rPr>
            <w:noProof/>
          </w:rPr>
          <w:t>27</w:t>
        </w:r>
        <w:r>
          <w:fldChar w:fldCharType="end"/>
        </w:r>
        <w:bookmarkEnd w:id="1188"/>
        <w:r>
          <w:t>: Protocolos criptográficos utilizados.</w:t>
        </w:r>
      </w:ins>
    </w:p>
    <w:tbl>
      <w:tblPr>
        <w:tblStyle w:val="Tablaconcuadrcula4-nfasis1"/>
        <w:tblW w:w="2165" w:type="dxa"/>
        <w:jc w:val="center"/>
        <w:tblLook w:val="04A0" w:firstRow="1" w:lastRow="0" w:firstColumn="1" w:lastColumn="0" w:noHBand="0" w:noVBand="1"/>
      </w:tblPr>
      <w:tblGrid>
        <w:gridCol w:w="1134"/>
        <w:gridCol w:w="1031"/>
      </w:tblGrid>
      <w:tr w:rsidR="00A86E9F" w:rsidRPr="00730130" w14:paraId="197FD416" w14:textId="77777777" w:rsidTr="00C90796">
        <w:trPr>
          <w:cnfStyle w:val="100000000000" w:firstRow="1" w:lastRow="0" w:firstColumn="0" w:lastColumn="0" w:oddVBand="0" w:evenVBand="0" w:oddHBand="0"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65" w:type="dxa"/>
            <w:gridSpan w:val="2"/>
          </w:tcPr>
          <w:p w14:paraId="7372E31D" w14:textId="77777777" w:rsidR="00A86E9F" w:rsidRPr="00730130" w:rsidRDefault="00A86E9F" w:rsidP="00A86E9F">
            <w:pPr>
              <w:tabs>
                <w:tab w:val="left" w:pos="372"/>
              </w:tabs>
              <w:spacing w:line="259" w:lineRule="auto"/>
              <w:ind w:left="-110"/>
              <w:jc w:val="center"/>
              <w:rPr>
                <w:rFonts w:cs="Arial"/>
                <w:szCs w:val="24"/>
              </w:rPr>
            </w:pPr>
            <w:r w:rsidRPr="00730130">
              <w:rPr>
                <w:rFonts w:cs="Arial"/>
                <w:szCs w:val="24"/>
              </w:rPr>
              <w:t>Protocolos</w:t>
            </w:r>
          </w:p>
        </w:tc>
      </w:tr>
      <w:tr w:rsidR="00A86E9F" w:rsidRPr="00730130" w14:paraId="724F87F1"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7F80FE8"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SSLv2</w:t>
            </w:r>
          </w:p>
        </w:tc>
        <w:tc>
          <w:tcPr>
            <w:tcW w:w="1031" w:type="dxa"/>
          </w:tcPr>
          <w:p w14:paraId="62870ECC"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36686D62"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701F0E9A"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SSLv3</w:t>
            </w:r>
          </w:p>
        </w:tc>
        <w:tc>
          <w:tcPr>
            <w:tcW w:w="1031" w:type="dxa"/>
          </w:tcPr>
          <w:p w14:paraId="72801311" w14:textId="77777777" w:rsidR="00A86E9F" w:rsidRPr="00730130" w:rsidRDefault="00A86E9F" w:rsidP="00A86E9F">
            <w:pPr>
              <w:tabs>
                <w:tab w:val="left" w:pos="372"/>
              </w:tabs>
              <w:spacing w:line="259" w:lineRule="auto"/>
              <w:ind w:left="-110"/>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0BBB9E2B"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F392C54"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w:t>
            </w:r>
          </w:p>
        </w:tc>
        <w:tc>
          <w:tcPr>
            <w:tcW w:w="1031" w:type="dxa"/>
          </w:tcPr>
          <w:p w14:paraId="2F6689A7"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69145344"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37AF8A93"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TLSv1.1</w:t>
            </w:r>
          </w:p>
        </w:tc>
        <w:tc>
          <w:tcPr>
            <w:tcW w:w="1031" w:type="dxa"/>
          </w:tcPr>
          <w:p w14:paraId="6463F0A8" w14:textId="77777777" w:rsidR="00A86E9F" w:rsidRPr="00730130" w:rsidRDefault="00A86E9F" w:rsidP="00A86E9F">
            <w:pPr>
              <w:tabs>
                <w:tab w:val="left" w:pos="372"/>
              </w:tabs>
              <w:spacing w:line="259" w:lineRule="auto"/>
              <w:ind w:left="-110"/>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3E3842CE"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4BCB49AB"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TLSv1.2</w:t>
            </w:r>
          </w:p>
        </w:tc>
        <w:tc>
          <w:tcPr>
            <w:tcW w:w="1031" w:type="dxa"/>
          </w:tcPr>
          <w:p w14:paraId="50D60986" w14:textId="77777777" w:rsidR="00A86E9F" w:rsidRPr="00730130" w:rsidRDefault="00A86E9F" w:rsidP="00A86E9F">
            <w:pPr>
              <w:tabs>
                <w:tab w:val="left" w:pos="372"/>
              </w:tabs>
              <w:spacing w:line="259" w:lineRule="auto"/>
              <w:ind w:left="-110"/>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F67AC9C" w14:textId="122BCBD7" w:rsidR="00A86E9F" w:rsidDel="00CA0A42" w:rsidRDefault="00A86E9F" w:rsidP="00A86E9F">
      <w:pPr>
        <w:spacing w:after="144"/>
        <w:ind w:left="-5" w:right="1246"/>
        <w:jc w:val="left"/>
        <w:rPr>
          <w:del w:id="1191" w:author="Xhelo Aros" w:date="2018-09-10T04:49:00Z"/>
          <w:rFonts w:cs="Arial"/>
          <w:szCs w:val="24"/>
        </w:rPr>
      </w:pPr>
      <w:del w:id="1192" w:author="Xhelo Aros" w:date="2018-09-10T04:49:00Z">
        <w:r w:rsidDel="00CA0A42">
          <w:rPr>
            <w:rFonts w:cs="Arial"/>
            <w:szCs w:val="24"/>
          </w:rPr>
          <w:delText xml:space="preserve">                                                 </w:delText>
        </w:r>
        <w:r w:rsidRPr="00730130" w:rsidDel="00CA0A42">
          <w:rPr>
            <w:rFonts w:cs="Arial"/>
            <w:szCs w:val="24"/>
          </w:rPr>
          <w:delText>Table 9:</w:delText>
        </w:r>
        <w:r w:rsidDel="00CA0A42">
          <w:rPr>
            <w:rFonts w:cs="Arial"/>
            <w:szCs w:val="24"/>
          </w:rPr>
          <w:delText xml:space="preserve"> </w:delText>
        </w:r>
        <w:r w:rsidRPr="00730130" w:rsidDel="00CA0A42">
          <w:rPr>
            <w:rFonts w:cs="Arial"/>
            <w:szCs w:val="24"/>
          </w:rPr>
          <w:delText>Protocolos</w:delText>
        </w:r>
        <w:r w:rsidDel="00CA0A42">
          <w:rPr>
            <w:rFonts w:cs="Arial"/>
            <w:szCs w:val="24"/>
          </w:rPr>
          <w:delText xml:space="preserve"> </w:delText>
        </w:r>
        <w:r w:rsidRPr="00730130" w:rsidDel="00CA0A42">
          <w:rPr>
            <w:rFonts w:cs="Arial"/>
            <w:szCs w:val="24"/>
          </w:rPr>
          <w:delText>utilizados.</w:delText>
        </w:r>
      </w:del>
    </w:p>
    <w:p w14:paraId="175592FF" w14:textId="77777777" w:rsidR="00A86E9F" w:rsidRDefault="00A86E9F" w:rsidP="00A86E9F">
      <w:pPr>
        <w:spacing w:after="144"/>
        <w:ind w:left="-5" w:right="1246"/>
        <w:rPr>
          <w:rFonts w:cs="Arial"/>
          <w:szCs w:val="24"/>
        </w:rPr>
      </w:pPr>
    </w:p>
    <w:p w14:paraId="6AFA026D" w14:textId="719D3AB4" w:rsidR="00CA0A42" w:rsidRDefault="00CA0A42">
      <w:pPr>
        <w:pStyle w:val="Descripcin"/>
        <w:keepNext/>
        <w:rPr>
          <w:ins w:id="1193" w:author="Xhelo Aros" w:date="2018-09-10T04:50:00Z"/>
        </w:rPr>
        <w:pPrChange w:id="1194" w:author="Xhelo Aros" w:date="2018-09-10T04:50:00Z">
          <w:pPr/>
        </w:pPrChange>
      </w:pPr>
      <w:bookmarkStart w:id="1195" w:name="_Ref524318359"/>
      <w:ins w:id="1196" w:author="Xhelo Aros" w:date="2018-09-10T04:50:00Z">
        <w:r>
          <w:t xml:space="preserve">Tabla </w:t>
        </w:r>
        <w:r>
          <w:fldChar w:fldCharType="begin"/>
        </w:r>
        <w:r>
          <w:instrText xml:space="preserve"> SEQ Tabla \* ARABIC </w:instrText>
        </w:r>
      </w:ins>
      <w:r>
        <w:fldChar w:fldCharType="separate"/>
      </w:r>
      <w:ins w:id="1197" w:author="Xhelo Aros" w:date="2018-09-10T04:50:00Z">
        <w:r>
          <w:rPr>
            <w:noProof/>
          </w:rPr>
          <w:t>28</w:t>
        </w:r>
        <w:r>
          <w:fldChar w:fldCharType="end"/>
        </w:r>
        <w:bookmarkEnd w:id="1195"/>
        <w:r>
          <w:t>: Métodos de cifrado utilizados.</w:t>
        </w:r>
      </w:ins>
    </w:p>
    <w:tbl>
      <w:tblPr>
        <w:tblStyle w:val="Tablaconcuadrcula4-nfasis1"/>
        <w:tblW w:w="7747" w:type="dxa"/>
        <w:jc w:val="center"/>
        <w:tblLook w:val="04A0" w:firstRow="1" w:lastRow="0" w:firstColumn="1" w:lastColumn="0" w:noHBand="0" w:noVBand="1"/>
        <w:tblPrChange w:id="1198" w:author="Xhelo Aros" w:date="2018-09-10T04:50:00Z">
          <w:tblPr>
            <w:tblStyle w:val="Tablaconcuadrcula4-nfasis1"/>
            <w:tblW w:w="7747" w:type="dxa"/>
            <w:jc w:val="center"/>
            <w:tblLook w:val="04A0" w:firstRow="1" w:lastRow="0" w:firstColumn="1" w:lastColumn="0" w:noHBand="0" w:noVBand="1"/>
          </w:tblPr>
        </w:tblPrChange>
      </w:tblPr>
      <w:tblGrid>
        <w:gridCol w:w="2936"/>
        <w:gridCol w:w="990"/>
        <w:gridCol w:w="2150"/>
        <w:gridCol w:w="1671"/>
        <w:tblGridChange w:id="1199">
          <w:tblGrid>
            <w:gridCol w:w="2936"/>
            <w:gridCol w:w="990"/>
            <w:gridCol w:w="2150"/>
            <w:gridCol w:w="1671"/>
          </w:tblGrid>
        </w:tblGridChange>
      </w:tblGrid>
      <w:tr w:rsidR="00A86E9F" w:rsidRPr="00730130" w14:paraId="2C75FE5F" w14:textId="77777777" w:rsidTr="00CA0A42">
        <w:trPr>
          <w:cnfStyle w:val="100000000000" w:firstRow="1" w:lastRow="0" w:firstColumn="0" w:lastColumn="0" w:oddVBand="0" w:evenVBand="0" w:oddHBand="0" w:evenHBand="0" w:firstRowFirstColumn="0" w:firstRowLastColumn="0" w:lastRowFirstColumn="0" w:lastRowLastColumn="0"/>
          <w:trHeight w:val="486"/>
          <w:jc w:val="center"/>
          <w:trPrChange w:id="1200" w:author="Xhelo Aros" w:date="2018-09-10T04:50:00Z">
            <w:trPr>
              <w:trHeight w:val="486"/>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01" w:author="Xhelo Aros" w:date="2018-09-10T04:50:00Z">
              <w:tcPr>
                <w:tcW w:w="3106" w:type="dxa"/>
              </w:tcPr>
            </w:tcPrChange>
          </w:tcPr>
          <w:p w14:paraId="48F50E90" w14:textId="77777777" w:rsidR="00A86E9F" w:rsidRPr="00730130" w:rsidRDefault="00A86E9F" w:rsidP="00A86E9F">
            <w:pPr>
              <w:spacing w:line="259" w:lineRule="auto"/>
              <w:ind w:left="7" w:hanging="7"/>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szCs w:val="24"/>
              </w:rPr>
              <w:t>Conjunto de cifrado</w:t>
            </w:r>
          </w:p>
        </w:tc>
        <w:tc>
          <w:tcPr>
            <w:tcW w:w="990" w:type="dxa"/>
            <w:tcPrChange w:id="1202" w:author="Xhelo Aros" w:date="2018-09-10T04:50:00Z">
              <w:tcPr>
                <w:tcW w:w="947" w:type="dxa"/>
              </w:tcPr>
            </w:tcPrChange>
          </w:tcPr>
          <w:p w14:paraId="7C3C808D"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szCs w:val="24"/>
              </w:rPr>
              <w:t>Bitsize</w:t>
            </w:r>
            <w:proofErr w:type="spellEnd"/>
          </w:p>
        </w:tc>
        <w:tc>
          <w:tcPr>
            <w:tcW w:w="2150" w:type="dxa"/>
            <w:tcPrChange w:id="1203" w:author="Xhelo Aros" w:date="2018-09-10T04:50:00Z">
              <w:tcPr>
                <w:tcW w:w="2015" w:type="dxa"/>
              </w:tcPr>
            </w:tcPrChange>
          </w:tcPr>
          <w:p w14:paraId="381CA40C"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Confidencialidad directa</w:t>
            </w:r>
          </w:p>
        </w:tc>
        <w:tc>
          <w:tcPr>
            <w:tcW w:w="1671" w:type="dxa"/>
            <w:tcPrChange w:id="1204" w:author="Xhelo Aros" w:date="2018-09-10T04:50:00Z">
              <w:tcPr>
                <w:tcW w:w="1679" w:type="dxa"/>
              </w:tcPr>
            </w:tcPrChange>
          </w:tcPr>
          <w:p w14:paraId="3DCE3FE5"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Información</w:t>
            </w:r>
          </w:p>
        </w:tc>
      </w:tr>
      <w:tr w:rsidR="00A86E9F" w:rsidRPr="00730130" w14:paraId="2EEB12D6"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205"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06" w:author="Xhelo Aros" w:date="2018-09-10T04:50:00Z">
              <w:tcPr>
                <w:tcW w:w="3106" w:type="dxa"/>
              </w:tcPr>
            </w:tcPrChange>
          </w:tcPr>
          <w:p w14:paraId="45AC559B" w14:textId="77777777" w:rsidR="00A86E9F" w:rsidRPr="00730130" w:rsidRDefault="00A86E9F" w:rsidP="00A86E9F">
            <w:pPr>
              <w:spacing w:line="259" w:lineRule="auto"/>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ECDHE-RSA-AES256-GCM-SHA384</w:t>
            </w:r>
          </w:p>
        </w:tc>
        <w:tc>
          <w:tcPr>
            <w:tcW w:w="990" w:type="dxa"/>
            <w:tcPrChange w:id="1207" w:author="Xhelo Aros" w:date="2018-09-10T04:50:00Z">
              <w:tcPr>
                <w:tcW w:w="947" w:type="dxa"/>
              </w:tcPr>
            </w:tcPrChange>
          </w:tcPr>
          <w:p w14:paraId="7F5D060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208" w:author="Xhelo Aros" w:date="2018-09-10T04:50:00Z">
              <w:tcPr>
                <w:tcW w:w="2015" w:type="dxa"/>
              </w:tcPr>
            </w:tcPrChange>
          </w:tcPr>
          <w:p w14:paraId="2EBC476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209" w:author="Xhelo Aros" w:date="2018-09-10T04:50:00Z">
              <w:tcPr>
                <w:tcW w:w="1679" w:type="dxa"/>
              </w:tcPr>
            </w:tcPrChange>
          </w:tcPr>
          <w:p w14:paraId="080B273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2F4C99F0" w14:textId="77777777" w:rsidTr="00CA0A42">
        <w:trPr>
          <w:trHeight w:val="247"/>
          <w:jc w:val="center"/>
          <w:trPrChange w:id="1210"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11" w:author="Xhelo Aros" w:date="2018-09-10T04:50:00Z">
              <w:tcPr>
                <w:tcW w:w="3106" w:type="dxa"/>
              </w:tcPr>
            </w:tcPrChange>
          </w:tcPr>
          <w:p w14:paraId="0B3E70A4" w14:textId="77777777" w:rsidR="00A86E9F" w:rsidRPr="00730130" w:rsidRDefault="00A86E9F" w:rsidP="00A86E9F">
            <w:pPr>
              <w:spacing w:line="259" w:lineRule="auto"/>
              <w:jc w:val="left"/>
              <w:rPr>
                <w:rFonts w:cs="Arial"/>
                <w:szCs w:val="24"/>
              </w:rPr>
            </w:pPr>
            <w:r w:rsidRPr="00730130">
              <w:rPr>
                <w:rFonts w:cs="Arial"/>
                <w:szCs w:val="24"/>
              </w:rPr>
              <w:t>ECDHE-RSA-AES256-SHA384</w:t>
            </w:r>
          </w:p>
        </w:tc>
        <w:tc>
          <w:tcPr>
            <w:tcW w:w="990" w:type="dxa"/>
            <w:tcPrChange w:id="1212" w:author="Xhelo Aros" w:date="2018-09-10T04:50:00Z">
              <w:tcPr>
                <w:tcW w:w="947" w:type="dxa"/>
              </w:tcPr>
            </w:tcPrChange>
          </w:tcPr>
          <w:p w14:paraId="7573EF55"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256</w:t>
            </w:r>
          </w:p>
        </w:tc>
        <w:tc>
          <w:tcPr>
            <w:tcW w:w="2150" w:type="dxa"/>
            <w:tcPrChange w:id="1213" w:author="Xhelo Aros" w:date="2018-09-10T04:50:00Z">
              <w:tcPr>
                <w:tcW w:w="2015" w:type="dxa"/>
              </w:tcPr>
            </w:tcPrChange>
          </w:tcPr>
          <w:p w14:paraId="7BB1931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c>
          <w:tcPr>
            <w:tcW w:w="1671" w:type="dxa"/>
            <w:tcPrChange w:id="1214" w:author="Xhelo Aros" w:date="2018-09-10T04:50:00Z">
              <w:tcPr>
                <w:tcW w:w="1679" w:type="dxa"/>
              </w:tcPr>
            </w:tcPrChange>
          </w:tcPr>
          <w:p w14:paraId="6664423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3065821D"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215"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16" w:author="Xhelo Aros" w:date="2018-09-10T04:50:00Z">
              <w:tcPr>
                <w:tcW w:w="3106" w:type="dxa"/>
              </w:tcPr>
            </w:tcPrChange>
          </w:tcPr>
          <w:p w14:paraId="28BA45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ECDHE-RSA-AES256-SHA</w:t>
            </w:r>
          </w:p>
        </w:tc>
        <w:tc>
          <w:tcPr>
            <w:tcW w:w="990" w:type="dxa"/>
            <w:tcPrChange w:id="1217" w:author="Xhelo Aros" w:date="2018-09-10T04:50:00Z">
              <w:tcPr>
                <w:tcW w:w="947" w:type="dxa"/>
              </w:tcPr>
            </w:tcPrChange>
          </w:tcPr>
          <w:p w14:paraId="0D17C3B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218" w:author="Xhelo Aros" w:date="2018-09-10T04:50:00Z">
              <w:tcPr>
                <w:tcW w:w="2015" w:type="dxa"/>
              </w:tcPr>
            </w:tcPrChange>
          </w:tcPr>
          <w:p w14:paraId="63BB6046"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219" w:author="Xhelo Aros" w:date="2018-09-10T04:50:00Z">
              <w:tcPr>
                <w:tcW w:w="1679" w:type="dxa"/>
              </w:tcPr>
            </w:tcPrChange>
          </w:tcPr>
          <w:p w14:paraId="26694AC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bl>
    <w:p w14:paraId="413D6E9F" w14:textId="3558418A" w:rsidR="00A86E9F" w:rsidRPr="00730130" w:rsidDel="00CA0A42" w:rsidRDefault="00A86E9F" w:rsidP="00A86E9F">
      <w:pPr>
        <w:spacing w:after="144"/>
        <w:ind w:left="-5" w:right="1246" w:hanging="10"/>
        <w:jc w:val="center"/>
        <w:rPr>
          <w:del w:id="1220" w:author="Xhelo Aros" w:date="2018-09-10T04:50:00Z"/>
          <w:rFonts w:cs="Arial"/>
          <w:szCs w:val="24"/>
        </w:rPr>
      </w:pPr>
      <w:del w:id="1221" w:author="Xhelo Aros" w:date="2018-09-10T04:50:00Z">
        <w:r w:rsidRPr="00730130" w:rsidDel="00CA0A42">
          <w:rPr>
            <w:rFonts w:cs="Arial"/>
            <w:szCs w:val="24"/>
          </w:rPr>
          <w:delText>Table 10: Métodos de cifrado utilizados</w:delText>
        </w:r>
        <w:r w:rsidDel="00CA0A42">
          <w:rPr>
            <w:rFonts w:cs="Arial"/>
            <w:szCs w:val="24"/>
          </w:rPr>
          <w:delText>.</w:delText>
        </w:r>
      </w:del>
    </w:p>
    <w:p w14:paraId="6CC9ACAA" w14:textId="77777777" w:rsidR="00A86E9F" w:rsidRPr="00730130" w:rsidRDefault="00A86E9F" w:rsidP="00A86E9F">
      <w:pPr>
        <w:spacing w:after="179"/>
        <w:ind w:left="-15" w:firstLine="239"/>
        <w:rPr>
          <w:rFonts w:cs="Arial"/>
          <w:szCs w:val="24"/>
        </w:rPr>
      </w:pPr>
      <w:r w:rsidRPr="00730130">
        <w:rPr>
          <w:rFonts w:cs="Arial"/>
          <w:szCs w:val="24"/>
        </w:rPr>
        <w:t>De igual manera, se configuró las entradas DNS SRV[2], para que la comunicación entre servidores y clientes fuese fiable, mediante las siguientes entradas DNS:</w:t>
      </w:r>
    </w:p>
    <w:p w14:paraId="0FF1ECF9" w14:textId="77777777" w:rsidR="00A86E9F" w:rsidRPr="00730130" w:rsidRDefault="00A86E9F" w:rsidP="00A86E9F">
      <w:pPr>
        <w:numPr>
          <w:ilvl w:val="0"/>
          <w:numId w:val="50"/>
        </w:numPr>
        <w:spacing w:before="0" w:after="189" w:line="255" w:lineRule="auto"/>
        <w:ind w:hanging="271"/>
        <w:rPr>
          <w:rFonts w:cs="Arial"/>
          <w:szCs w:val="24"/>
        </w:rPr>
      </w:pPr>
      <w:r w:rsidRPr="00730130">
        <w:rPr>
          <w:rFonts w:cs="Arial"/>
          <w:szCs w:val="24"/>
        </w:rPr>
        <w:t>xmpp-</w:t>
      </w:r>
      <w:proofErr w:type="spellStart"/>
      <w:r w:rsidRPr="00730130">
        <w:rPr>
          <w:rFonts w:cs="Arial"/>
          <w:szCs w:val="24"/>
        </w:rPr>
        <w:t>client</w:t>
      </w:r>
      <w:proofErr w:type="spellEnd"/>
      <w:r w:rsidRPr="00730130">
        <w:rPr>
          <w:rFonts w:cs="Arial"/>
          <w:szCs w:val="24"/>
        </w:rPr>
        <w:t xml:space="preserve">. </w:t>
      </w:r>
      <w:r w:rsidRPr="00730130">
        <w:rPr>
          <w:rFonts w:eastAsia="Calibri" w:cs="Arial"/>
          <w:noProof/>
          <w:szCs w:val="24"/>
        </w:rPr>
        <mc:AlternateContent>
          <mc:Choice Requires="wpg">
            <w:drawing>
              <wp:inline distT="0" distB="0" distL="0" distR="0" wp14:anchorId="60F6DA0D" wp14:editId="79180FDE">
                <wp:extent cx="37960" cy="5055"/>
                <wp:effectExtent l="0" t="0" r="0" b="0"/>
                <wp:docPr id="24553" name="Group 24553"/>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1588" name="Shape 1588"/>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313FF7" id="Group 24553" o:spid="_x0000_s1026" style="width:3pt;height:.4pt;mso-position-horizontal-relative:char;mso-position-vertical-relative:line" coordsize="37960,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">
                <v:shape id="Shape 1588" o:spid="_x0000_s1027" style="position:absolute;width:37960;height:0;visibility:visible;mso-wrap-style:square;v-text-anchor:top" coordsize="3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" path="m,l37960,e" filled="f" strokeweight=".14042mm">
                  <v:stroke miterlimit="83231f" joinstyle="miter"/>
                  <v:path arrowok="t" textboxrect="0,0,37960,0"/>
                </v:shape>
                <w10:anchorlock/>
              </v:group>
            </w:pict>
          </mc:Fallback>
        </mc:AlternateConten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4F1CBFA2" w14:textId="77777777" w:rsidR="00A86E9F" w:rsidRPr="00730130" w:rsidRDefault="00A86E9F" w:rsidP="00A86E9F">
      <w:pPr>
        <w:numPr>
          <w:ilvl w:val="0"/>
          <w:numId w:val="50"/>
        </w:numPr>
        <w:spacing w:before="0" w:after="163" w:line="255" w:lineRule="auto"/>
        <w:ind w:hanging="271"/>
        <w:rPr>
          <w:rFonts w:cs="Arial"/>
          <w:szCs w:val="24"/>
        </w:rPr>
      </w:pPr>
      <w:r w:rsidRPr="00730130">
        <w:rPr>
          <w:rFonts w:cs="Arial"/>
          <w:szCs w:val="24"/>
        </w:rPr>
        <w:t xml:space="preserve">xmpp-server. </w: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1CF08604" w14:textId="77777777" w:rsidR="00A86E9F" w:rsidRPr="00730130" w:rsidDel="00CA0A42" w:rsidRDefault="00A86E9F" w:rsidP="00A86E9F">
      <w:pPr>
        <w:spacing w:after="288"/>
        <w:ind w:left="-15" w:firstLine="239"/>
        <w:rPr>
          <w:del w:id="1222" w:author="Xhelo Aros" w:date="2018-09-10T04:58:00Z"/>
          <w:rFonts w:cs="Arial"/>
          <w:szCs w:val="24"/>
        </w:rPr>
      </w:pPr>
      <w:r w:rsidRPr="00730130">
        <w:rPr>
          <w:rFonts w:cs="Arial"/>
          <w:szCs w:val="24"/>
        </w:rPr>
        <w:t>Realizadas todas estas acotaciones en cuanto a seguridad, podemos decir que, en cuanto al estado del arte en el contexto criptográfico, el sistema se encuentra a la vanguardia.</w:t>
      </w:r>
    </w:p>
    <w:p w14:paraId="52520AF6" w14:textId="0D3B25C2" w:rsidR="00A86E9F" w:rsidRPr="00CA0A42" w:rsidDel="00CA0A42" w:rsidRDefault="00A86E9F">
      <w:pPr>
        <w:spacing w:after="288"/>
        <w:ind w:left="-15" w:firstLine="239"/>
        <w:rPr>
          <w:del w:id="1223" w:author="Xhelo Aros" w:date="2018-09-10T04:58:00Z"/>
          <w:rPrChange w:id="1224" w:author="Xhelo Aros" w:date="2018-09-10T04:50:00Z">
            <w:rPr>
              <w:del w:id="1225" w:author="Xhelo Aros" w:date="2018-09-10T04:58:00Z"/>
              <w:rFonts w:cs="Arial"/>
              <w:sz w:val="24"/>
              <w:szCs w:val="24"/>
            </w:rPr>
          </w:rPrChange>
        </w:rPr>
        <w:pPrChange w:id="1226" w:author="Xhelo Aros" w:date="2018-09-10T04:58: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1227" w:author="Xhelo Aros" w:date="2018-09-10T04:58:00Z">
        <w:r w:rsidRPr="00CA0A42" w:rsidDel="00CA0A42">
          <w:rPr>
            <w:rPrChange w:id="1228" w:author="Xhelo Aros" w:date="2018-09-10T04:50:00Z">
              <w:rPr>
                <w:rFonts w:cs="Arial"/>
                <w:caps w:val="0"/>
                <w:szCs w:val="24"/>
              </w:rPr>
            </w:rPrChange>
          </w:rPr>
          <w:delText>Validación</w:delText>
        </w:r>
      </w:del>
    </w:p>
    <w:p w14:paraId="5687F2DD" w14:textId="77777777" w:rsidR="00CA0A42" w:rsidRDefault="00CA0A42" w:rsidP="00CA0A42">
      <w:pPr>
        <w:spacing w:after="288"/>
        <w:ind w:left="-15" w:firstLine="239"/>
        <w:rPr>
          <w:ins w:id="1229" w:author="Xhelo Aros" w:date="2018-09-10T04:58:00Z"/>
          <w:rFonts w:cs="Arial"/>
          <w:szCs w:val="24"/>
        </w:rPr>
      </w:pPr>
    </w:p>
    <w:p w14:paraId="28ED8375" w14:textId="077A1463" w:rsidR="00CA0A42" w:rsidRPr="00CA0A42" w:rsidRDefault="00CA0A42">
      <w:pPr>
        <w:pStyle w:val="Ttulo3"/>
        <w:rPr>
          <w:ins w:id="1230" w:author="Xhelo Aros" w:date="2018-09-10T04:58:00Z"/>
          <w:rFonts w:cs="Arial"/>
          <w:rPrChange w:id="1231" w:author="Xhelo Aros" w:date="2018-09-10T04:58:00Z">
            <w:rPr>
              <w:ins w:id="1232" w:author="Xhelo Aros" w:date="2018-09-10T04:58:00Z"/>
              <w:rFonts w:cs="Arial"/>
              <w:szCs w:val="24"/>
            </w:rPr>
          </w:rPrChange>
        </w:rPr>
        <w:pPrChange w:id="1233" w:author="Xhelo Aros" w:date="2018-09-10T04:58:00Z">
          <w:pPr>
            <w:spacing w:after="288"/>
            <w:ind w:left="-15" w:firstLine="239"/>
          </w:pPr>
        </w:pPrChange>
      </w:pPr>
      <w:ins w:id="1234" w:author="Xhelo Aros" w:date="2018-09-10T04:58:00Z">
        <w:r>
          <w:rPr>
            <w:rFonts w:cs="Arial"/>
          </w:rPr>
          <w:t>4</w:t>
        </w:r>
        <w:r w:rsidRPr="001E3E04">
          <w:rPr>
            <w:rFonts w:cs="Arial"/>
          </w:rPr>
          <w:t>.</w:t>
        </w:r>
        <w:r>
          <w:rPr>
            <w:rFonts w:cs="Arial"/>
          </w:rPr>
          <w:t>2</w:t>
        </w:r>
        <w:r w:rsidRPr="001E3E04">
          <w:rPr>
            <w:rFonts w:cs="Arial"/>
          </w:rPr>
          <w:t>.</w:t>
        </w:r>
        <w:r>
          <w:rPr>
            <w:rFonts w:cs="Arial"/>
          </w:rPr>
          <w:t>2</w:t>
        </w:r>
        <w:r w:rsidRPr="001E3E04">
          <w:rPr>
            <w:rFonts w:cs="Arial"/>
          </w:rPr>
          <w:t xml:space="preserve">. </w:t>
        </w:r>
        <w:r>
          <w:rPr>
            <w:rFonts w:cs="Arial"/>
          </w:rPr>
          <w:t>Validación</w:t>
        </w:r>
      </w:ins>
    </w:p>
    <w:p w14:paraId="6F845A02" w14:textId="32D9B74C" w:rsidR="009237E5" w:rsidRDefault="007F2CBB" w:rsidP="001B1D40">
      <w:pPr>
        <w:spacing w:after="100" w:afterAutospacing="1"/>
        <w:ind w:left="-15" w:firstLine="239"/>
        <w:rPr>
          <w:ins w:id="1235" w:author="Xhelo Aros" w:date="2018-09-10T05:17:00Z"/>
          <w:rFonts w:cs="Arial"/>
          <w:szCs w:val="24"/>
        </w:rPr>
      </w:pPr>
      <w:ins w:id="1236" w:author="Xhelo Aros" w:date="2018-09-10T05:06:00Z">
        <w:r>
          <w:rPr>
            <w:rFonts w:cs="Arial"/>
            <w:szCs w:val="24"/>
          </w:rPr>
          <w:t xml:space="preserve">Como se describió con anterioridad, se ha </w:t>
        </w:r>
      </w:ins>
      <w:ins w:id="1237" w:author="Xhelo Aros" w:date="2018-09-10T05:12:00Z">
        <w:r w:rsidR="001B1D40">
          <w:rPr>
            <w:rFonts w:cs="Arial"/>
            <w:szCs w:val="24"/>
          </w:rPr>
          <w:t>codificó</w:t>
        </w:r>
      </w:ins>
      <w:ins w:id="1238" w:author="Xhelo Aros" w:date="2018-09-10T05:06:00Z">
        <w:r>
          <w:rPr>
            <w:rFonts w:cs="Arial"/>
            <w:szCs w:val="24"/>
          </w:rPr>
          <w:t xml:space="preserve"> un </w:t>
        </w:r>
        <w:proofErr w:type="spellStart"/>
        <w:r>
          <w:rPr>
            <w:rFonts w:cs="Arial"/>
            <w:szCs w:val="24"/>
          </w:rPr>
          <w:t>bot</w:t>
        </w:r>
        <w:proofErr w:type="spellEnd"/>
        <w:r>
          <w:rPr>
            <w:rFonts w:cs="Arial"/>
            <w:szCs w:val="24"/>
          </w:rPr>
          <w:t xml:space="preserve">-malicioso, </w:t>
        </w:r>
      </w:ins>
      <w:ins w:id="1239" w:author="Xhelo Aros" w:date="2018-09-10T05:07:00Z">
        <w:r w:rsidR="009237E5">
          <w:rPr>
            <w:rFonts w:cs="Arial"/>
            <w:szCs w:val="24"/>
          </w:rPr>
          <w:t xml:space="preserve">el </w:t>
        </w:r>
      </w:ins>
      <w:ins w:id="1240" w:author="Xhelo Aros" w:date="2018-09-10T05:06:00Z">
        <w:r>
          <w:rPr>
            <w:rFonts w:cs="Arial"/>
            <w:szCs w:val="24"/>
          </w:rPr>
          <w:t>que</w:t>
        </w:r>
      </w:ins>
      <w:ins w:id="1241" w:author="Xhelo Aros" w:date="2018-09-10T05:09:00Z">
        <w:r w:rsidR="001B1D40">
          <w:rPr>
            <w:rFonts w:cs="Arial"/>
            <w:szCs w:val="24"/>
          </w:rPr>
          <w:t xml:space="preserve"> intent</w:t>
        </w:r>
      </w:ins>
      <w:ins w:id="1242" w:author="Xhelo Aros" w:date="2018-09-10T05:13:00Z">
        <w:r w:rsidR="001B1D40">
          <w:rPr>
            <w:rFonts w:cs="Arial"/>
            <w:szCs w:val="24"/>
          </w:rPr>
          <w:t>a</w:t>
        </w:r>
      </w:ins>
      <w:ins w:id="1243" w:author="Xhelo Aros" w:date="2018-09-10T05:06:00Z">
        <w:r>
          <w:rPr>
            <w:rFonts w:cs="Arial"/>
            <w:szCs w:val="24"/>
          </w:rPr>
          <w:t xml:space="preserve"> registrar </w:t>
        </w:r>
      </w:ins>
      <w:ins w:id="1244" w:author="Xhelo Aros" w:date="2018-09-10T05:08:00Z">
        <w:r w:rsidR="009237E5">
          <w:rPr>
            <w:rFonts w:cs="Arial"/>
            <w:szCs w:val="24"/>
          </w:rPr>
          <w:t xml:space="preserve">nuevas </w:t>
        </w:r>
      </w:ins>
      <w:ins w:id="1245" w:author="Xhelo Aros" w:date="2018-09-10T05:06:00Z">
        <w:r>
          <w:rPr>
            <w:rFonts w:cs="Arial"/>
            <w:szCs w:val="24"/>
          </w:rPr>
          <w:t xml:space="preserve">identidades utilizando la vulnerabilidad </w:t>
        </w:r>
      </w:ins>
      <w:ins w:id="1246" w:author="Xhelo Aros" w:date="2018-09-10T05:07:00Z">
        <w:r>
          <w:rPr>
            <w:rFonts w:cs="Arial"/>
            <w:szCs w:val="24"/>
          </w:rPr>
          <w:t>existente en la XEP-</w:t>
        </w:r>
        <w:r w:rsidR="009237E5">
          <w:rPr>
            <w:rFonts w:cs="Arial"/>
            <w:szCs w:val="24"/>
          </w:rPr>
          <w:t xml:space="preserve">0077: </w:t>
        </w:r>
        <w:proofErr w:type="spellStart"/>
        <w:r w:rsidR="009237E5">
          <w:rPr>
            <w:rFonts w:cs="Arial"/>
            <w:szCs w:val="24"/>
          </w:rPr>
          <w:t>Registrati</w:t>
        </w:r>
      </w:ins>
      <w:ins w:id="1247" w:author="Xhelo Aros" w:date="2018-09-10T05:09:00Z">
        <w:r w:rsidR="001B1D40">
          <w:rPr>
            <w:rFonts w:cs="Arial"/>
            <w:szCs w:val="24"/>
          </w:rPr>
          <w:t>o</w:t>
        </w:r>
      </w:ins>
      <w:ins w:id="1248" w:author="Xhelo Aros" w:date="2018-09-10T05:07:00Z">
        <w:r w:rsidR="009237E5">
          <w:rPr>
            <w:rFonts w:cs="Arial"/>
            <w:szCs w:val="24"/>
          </w:rPr>
          <w:t>n</w:t>
        </w:r>
        <w:proofErr w:type="spellEnd"/>
        <w:r w:rsidR="009237E5">
          <w:rPr>
            <w:rFonts w:cs="Arial"/>
            <w:szCs w:val="24"/>
          </w:rPr>
          <w:t xml:space="preserve"> In-Band</w:t>
        </w:r>
      </w:ins>
      <w:ins w:id="1249" w:author="Xhelo Aros" w:date="2018-09-10T05:13:00Z">
        <w:r w:rsidR="001B1D40">
          <w:rPr>
            <w:rFonts w:cs="Arial"/>
            <w:szCs w:val="24"/>
          </w:rPr>
          <w:t xml:space="preserve">. El </w:t>
        </w:r>
        <w:proofErr w:type="spellStart"/>
        <w:r w:rsidR="001B1D40">
          <w:rPr>
            <w:rFonts w:cs="Arial"/>
            <w:szCs w:val="24"/>
          </w:rPr>
          <w:t>bot</w:t>
        </w:r>
        <w:proofErr w:type="spellEnd"/>
        <w:r w:rsidR="001B1D40">
          <w:rPr>
            <w:rFonts w:cs="Arial"/>
            <w:szCs w:val="24"/>
          </w:rPr>
          <w:t xml:space="preserve"> se hizo funcionar</w:t>
        </w:r>
      </w:ins>
      <w:ins w:id="1250" w:author="Xhelo Aros" w:date="2018-09-10T05:14:00Z">
        <w:r w:rsidR="001B1D40">
          <w:rPr>
            <w:rFonts w:cs="Arial"/>
            <w:szCs w:val="24"/>
          </w:rPr>
          <w:t xml:space="preserve"> antes de las modificaciones al servidor y la librería, y después de estas. </w:t>
        </w:r>
      </w:ins>
      <w:ins w:id="1251" w:author="Xhelo Aros" w:date="2018-09-10T05:16:00Z">
        <w:r w:rsidR="001B1D40">
          <w:rPr>
            <w:rFonts w:cs="Arial"/>
            <w:szCs w:val="24"/>
          </w:rPr>
          <w:t xml:space="preserve">En la </w:t>
        </w:r>
      </w:ins>
    </w:p>
    <w:p w14:paraId="281E7136" w14:textId="541BFD41" w:rsidR="001B1D40" w:rsidRDefault="001B1D40">
      <w:pPr>
        <w:pStyle w:val="Descripcin"/>
        <w:keepNext/>
        <w:rPr>
          <w:ins w:id="1252" w:author="Xhelo Aros" w:date="2018-09-10T05:19:00Z"/>
        </w:rPr>
        <w:pPrChange w:id="1253" w:author="Xhelo Aros" w:date="2018-09-10T05:19:00Z">
          <w:pPr/>
        </w:pPrChange>
      </w:pPr>
      <w:ins w:id="1254" w:author="Xhelo Aros" w:date="2018-09-10T05:19:00Z">
        <w:r>
          <w:t xml:space="preserve">Tabla </w:t>
        </w:r>
        <w:r>
          <w:fldChar w:fldCharType="begin"/>
        </w:r>
        <w:r>
          <w:instrText xml:space="preserve"> SEQ Tabla \* ARABIC </w:instrText>
        </w:r>
      </w:ins>
      <w:r>
        <w:fldChar w:fldCharType="separate"/>
      </w:r>
      <w:ins w:id="1255" w:author="Xhelo Aros" w:date="2018-09-10T05:19:00Z">
        <w:r>
          <w:rPr>
            <w:noProof/>
          </w:rPr>
          <w:t>29</w:t>
        </w:r>
        <w:r>
          <w:fldChar w:fldCharType="end"/>
        </w:r>
        <w:r>
          <w:t xml:space="preserve">: Resultado </w:t>
        </w:r>
      </w:ins>
      <w:ins w:id="1256" w:author="Xhelo Aros" w:date="2018-09-10T05:20:00Z">
        <w:r w:rsidR="00E1793C">
          <w:t>de prueba</w:t>
        </w:r>
      </w:ins>
      <w:ins w:id="1257" w:author="Xhelo Aros" w:date="2018-09-10T05:19:00Z">
        <w:r>
          <w:t xml:space="preserve"> de penetración a servidor XMPP sin mejora de seguridad.</w:t>
        </w:r>
      </w:ins>
    </w:p>
    <w:tbl>
      <w:tblPr>
        <w:tblStyle w:val="Tablaconcuadrcula4-nfasis1"/>
        <w:tblW w:w="4722" w:type="dxa"/>
        <w:jc w:val="center"/>
        <w:tblLook w:val="04A0" w:firstRow="1" w:lastRow="0" w:firstColumn="1" w:lastColumn="0" w:noHBand="0" w:noVBand="1"/>
        <w:tblPrChange w:id="1258" w:author="Xhelo Aros" w:date="2018-09-10T05:17: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259">
          <w:tblGrid>
            <w:gridCol w:w="1317"/>
            <w:gridCol w:w="1259"/>
            <w:gridCol w:w="1543"/>
          </w:tblGrid>
        </w:tblGridChange>
      </w:tblGrid>
      <w:tr w:rsidR="001B1D40" w:rsidRPr="00730130" w14:paraId="37AF45C1" w14:textId="77777777" w:rsidTr="001B1D40">
        <w:trPr>
          <w:cnfStyle w:val="100000000000" w:firstRow="1" w:lastRow="0" w:firstColumn="0" w:lastColumn="0" w:oddVBand="0" w:evenVBand="0" w:oddHBand="0" w:evenHBand="0" w:firstRowFirstColumn="0" w:firstRowLastColumn="0" w:lastRowFirstColumn="0" w:lastRowLastColumn="0"/>
          <w:trHeight w:val="725"/>
          <w:jc w:val="center"/>
          <w:trPrChange w:id="1260" w:author="Xhelo Aros" w:date="2018-09-10T05:17: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261" w:author="Xhelo Aros" w:date="2018-09-10T05:17:00Z">
              <w:tcPr>
                <w:tcW w:w="1492" w:type="dxa"/>
                <w:tcBorders>
                  <w:top w:val="single" w:sz="3" w:space="0" w:color="000000"/>
                  <w:left w:val="nil"/>
                  <w:bottom w:val="single" w:sz="3" w:space="0" w:color="000000"/>
                </w:tcBorders>
              </w:tcPr>
            </w:tcPrChange>
          </w:tcPr>
          <w:p w14:paraId="3D3CAE81" w14:textId="77777777" w:rsidR="001B1D40" w:rsidRPr="00730130" w:rsidRDefault="001B1D40">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262" w:author="Xhelo Aros" w:date="2018-09-10T05:17:00Z"/>
                <w:rFonts w:cs="Arial"/>
                <w:szCs w:val="24"/>
              </w:rPr>
            </w:pPr>
            <w:ins w:id="1263" w:author="Xhelo Aros" w:date="2018-09-10T05:17:00Z">
              <w:r w:rsidRPr="00730130">
                <w:rPr>
                  <w:rFonts w:cs="Arial"/>
                  <w:szCs w:val="24"/>
                </w:rPr>
                <w:t>Tiempo (sec.)</w:t>
              </w:r>
            </w:ins>
          </w:p>
        </w:tc>
        <w:tc>
          <w:tcPr>
            <w:tcW w:w="1782" w:type="dxa"/>
            <w:tcPrChange w:id="1264" w:author="Xhelo Aros" w:date="2018-09-10T05:17:00Z">
              <w:tcPr>
                <w:tcW w:w="1373" w:type="dxa"/>
                <w:tcBorders>
                  <w:top w:val="single" w:sz="3" w:space="0" w:color="000000"/>
                  <w:bottom w:val="single" w:sz="3" w:space="0" w:color="000000"/>
                </w:tcBorders>
              </w:tcPr>
            </w:tcPrChange>
          </w:tcPr>
          <w:p w14:paraId="5BFF51D2" w14:textId="4F76580D"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265" w:author="Xhelo Aros" w:date="2018-09-10T05:17:00Z"/>
                <w:rFonts w:cs="Arial"/>
                <w:szCs w:val="24"/>
              </w:rPr>
            </w:pPr>
            <w:ins w:id="1266" w:author="Xhelo Aros" w:date="2018-09-10T05:17:00Z">
              <w:r w:rsidRPr="00730130">
                <w:rPr>
                  <w:rFonts w:cs="Arial"/>
                  <w:szCs w:val="24"/>
                </w:rPr>
                <w:t>Intentos</w:t>
              </w:r>
              <w:r>
                <w:rPr>
                  <w:rFonts w:cs="Arial"/>
                  <w:szCs w:val="24"/>
                </w:rPr>
                <w:t xml:space="preserve"> </w:t>
              </w:r>
              <w:del w:id="1267" w:author="Xhelo Aros" w:date="2018-09-10T05:17:00Z">
                <w:r w:rsidRPr="00730130" w:rsidDel="001B1D40">
                  <w:rPr>
                    <w:rFonts w:cs="Arial"/>
                    <w:szCs w:val="24"/>
                  </w:rPr>
                  <w:tab/>
                </w:r>
              </w:del>
              <w:r w:rsidRPr="00730130">
                <w:rPr>
                  <w:rFonts w:cs="Arial"/>
                  <w:szCs w:val="24"/>
                </w:rPr>
                <w:t xml:space="preserve">de </w:t>
              </w:r>
            </w:ins>
            <w:ins w:id="1268" w:author="Xhelo Aros" w:date="2018-09-10T05:21:00Z">
              <w:r w:rsidR="00E1793C">
                <w:rPr>
                  <w:rFonts w:cs="Arial"/>
                  <w:szCs w:val="24"/>
                </w:rPr>
                <w:t>registro</w:t>
              </w:r>
            </w:ins>
            <w:ins w:id="1269" w:author="Xhelo Aros" w:date="2018-09-10T05:17:00Z">
              <w:del w:id="1270" w:author="Xhelo Aros" w:date="2018-09-10T05:21:00Z">
                <w:r w:rsidRPr="00730130" w:rsidDel="00E1793C">
                  <w:rPr>
                    <w:rFonts w:cs="Arial"/>
                    <w:szCs w:val="24"/>
                  </w:rPr>
                  <w:delText>Creación</w:delText>
                </w:r>
              </w:del>
              <w:r w:rsidRPr="00730130">
                <w:rPr>
                  <w:rFonts w:cs="Arial"/>
                  <w:szCs w:val="24"/>
                </w:rPr>
                <w:t xml:space="preserve"> por segundo</w:t>
              </w:r>
            </w:ins>
          </w:p>
        </w:tc>
        <w:tc>
          <w:tcPr>
            <w:tcW w:w="1750" w:type="dxa"/>
            <w:tcPrChange w:id="1271" w:author="Xhelo Aros" w:date="2018-09-10T05:17:00Z">
              <w:tcPr>
                <w:tcW w:w="1253" w:type="dxa"/>
                <w:tcBorders>
                  <w:top w:val="single" w:sz="3" w:space="0" w:color="000000"/>
                  <w:bottom w:val="single" w:sz="3" w:space="0" w:color="000000"/>
                  <w:right w:val="nil"/>
                </w:tcBorders>
              </w:tcPr>
            </w:tcPrChange>
          </w:tcPr>
          <w:p w14:paraId="6CF2BFA6" w14:textId="0B92EBAA"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272" w:author="Xhelo Aros" w:date="2018-09-10T05:17:00Z"/>
                <w:rFonts w:cs="Arial"/>
                <w:szCs w:val="24"/>
              </w:rPr>
            </w:pPr>
            <w:ins w:id="1273" w:author="Xhelo Aros" w:date="2018-09-10T05:17:00Z">
              <w:r w:rsidRPr="00730130">
                <w:rPr>
                  <w:rFonts w:cs="Arial"/>
                  <w:szCs w:val="24"/>
                </w:rPr>
                <w:t xml:space="preserve">Identidades </w:t>
              </w:r>
              <w:del w:id="1274" w:author="Xhelo Aros" w:date="2018-09-10T05:22:00Z">
                <w:r w:rsidRPr="00730130" w:rsidDel="00E1793C">
                  <w:rPr>
                    <w:rFonts w:cs="Arial"/>
                    <w:szCs w:val="24"/>
                  </w:rPr>
                  <w:delText>creadas</w:delText>
                </w:r>
              </w:del>
            </w:ins>
            <w:ins w:id="1275" w:author="Xhelo Aros" w:date="2018-09-10T05:22:00Z">
              <w:r w:rsidR="00E1793C">
                <w:rPr>
                  <w:rFonts w:cs="Arial"/>
                  <w:szCs w:val="24"/>
                </w:rPr>
                <w:t>registradas</w:t>
              </w:r>
            </w:ins>
            <w:ins w:id="1276" w:author="Xhelo Aros" w:date="2018-09-10T05:17:00Z">
              <w:r w:rsidRPr="00730130">
                <w:rPr>
                  <w:rFonts w:cs="Arial"/>
                  <w:szCs w:val="24"/>
                </w:rPr>
                <w:t xml:space="preserve"> exitosamente</w:t>
              </w:r>
            </w:ins>
          </w:p>
        </w:tc>
      </w:tr>
      <w:tr w:rsidR="001B1D40" w:rsidRPr="00730130" w14:paraId="45F9471A" w14:textId="77777777" w:rsidTr="001B1D40">
        <w:trPr>
          <w:cnfStyle w:val="000000100000" w:firstRow="0" w:lastRow="0" w:firstColumn="0" w:lastColumn="0" w:oddVBand="0" w:evenVBand="0" w:oddHBand="1" w:evenHBand="0" w:firstRowFirstColumn="0" w:firstRowLastColumn="0" w:lastRowFirstColumn="0" w:lastRowLastColumn="0"/>
          <w:trHeight w:val="241"/>
          <w:jc w:val="center"/>
          <w:trPrChange w:id="1277" w:author="Xhelo Aros" w:date="2018-09-10T05:17: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278" w:author="Xhelo Aros" w:date="2018-09-10T05:17:00Z">
              <w:tcPr>
                <w:tcW w:w="1492" w:type="dxa"/>
                <w:tcBorders>
                  <w:top w:val="single" w:sz="3" w:space="0" w:color="000000"/>
                  <w:left w:val="nil"/>
                  <w:bottom w:val="nil"/>
                  <w:right w:val="nil"/>
                </w:tcBorders>
              </w:tcPr>
            </w:tcPrChange>
          </w:tcPr>
          <w:p w14:paraId="5A13E018"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279" w:author="Xhelo Aros" w:date="2018-09-10T05:17:00Z"/>
                <w:rFonts w:cs="Arial"/>
                <w:szCs w:val="24"/>
              </w:rPr>
              <w:pPrChange w:id="1280"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281" w:author="Xhelo Aros" w:date="2018-09-10T05:17:00Z">
              <w:r w:rsidRPr="00730130">
                <w:rPr>
                  <w:rFonts w:cs="Arial"/>
                  <w:szCs w:val="24"/>
                </w:rPr>
                <w:t>50</w:t>
              </w:r>
            </w:ins>
          </w:p>
        </w:tc>
        <w:tc>
          <w:tcPr>
            <w:tcW w:w="1782" w:type="dxa"/>
            <w:tcPrChange w:id="1282" w:author="Xhelo Aros" w:date="2018-09-10T05:17:00Z">
              <w:tcPr>
                <w:tcW w:w="1373" w:type="dxa"/>
                <w:tcBorders>
                  <w:top w:val="single" w:sz="3" w:space="0" w:color="000000"/>
                  <w:left w:val="nil"/>
                  <w:bottom w:val="nil"/>
                  <w:right w:val="nil"/>
                </w:tcBorders>
              </w:tcPr>
            </w:tcPrChange>
          </w:tcPr>
          <w:p w14:paraId="4788D089"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283" w:author="Xhelo Aros" w:date="2018-09-10T05:17:00Z"/>
                <w:rFonts w:cs="Arial"/>
                <w:szCs w:val="24"/>
              </w:rPr>
              <w:pPrChange w:id="1284"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285" w:author="Xhelo Aros" w:date="2018-09-10T05:17:00Z">
              <w:r w:rsidRPr="00730130">
                <w:rPr>
                  <w:rFonts w:cs="Arial"/>
                  <w:szCs w:val="24"/>
                </w:rPr>
                <w:t>2</w:t>
              </w:r>
            </w:ins>
          </w:p>
        </w:tc>
        <w:tc>
          <w:tcPr>
            <w:tcW w:w="1750" w:type="dxa"/>
            <w:tcPrChange w:id="1286" w:author="Xhelo Aros" w:date="2018-09-10T05:17:00Z">
              <w:tcPr>
                <w:tcW w:w="1253" w:type="dxa"/>
                <w:tcBorders>
                  <w:top w:val="single" w:sz="3" w:space="0" w:color="000000"/>
                  <w:left w:val="nil"/>
                  <w:bottom w:val="nil"/>
                  <w:right w:val="nil"/>
                </w:tcBorders>
              </w:tcPr>
            </w:tcPrChange>
          </w:tcPr>
          <w:p w14:paraId="66B4ED1C"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287" w:author="Xhelo Aros" w:date="2018-09-10T05:17:00Z"/>
                <w:rFonts w:cs="Arial"/>
                <w:szCs w:val="24"/>
              </w:rPr>
              <w:pPrChange w:id="1288"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289" w:author="Xhelo Aros" w:date="2018-09-10T05:17:00Z">
              <w:r w:rsidRPr="00730130">
                <w:rPr>
                  <w:rFonts w:cs="Arial"/>
                  <w:szCs w:val="24"/>
                </w:rPr>
                <w:t>100</w:t>
              </w:r>
            </w:ins>
          </w:p>
        </w:tc>
      </w:tr>
      <w:tr w:rsidR="001B1D40" w:rsidRPr="00730130" w14:paraId="305E840B" w14:textId="77777777" w:rsidTr="001B1D40">
        <w:trPr>
          <w:trHeight w:val="239"/>
          <w:jc w:val="center"/>
          <w:trPrChange w:id="1290" w:author="Xhelo Aros" w:date="2018-09-10T05:17: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291" w:author="Xhelo Aros" w:date="2018-09-10T05:17:00Z">
              <w:tcPr>
                <w:tcW w:w="1492" w:type="dxa"/>
                <w:tcBorders>
                  <w:top w:val="nil"/>
                  <w:left w:val="nil"/>
                  <w:bottom w:val="nil"/>
                  <w:right w:val="nil"/>
                </w:tcBorders>
              </w:tcPr>
            </w:tcPrChange>
          </w:tcPr>
          <w:p w14:paraId="07299AEC" w14:textId="77777777" w:rsidR="001B1D40" w:rsidRPr="00730130" w:rsidRDefault="001B1D40">
            <w:pPr>
              <w:spacing w:line="259" w:lineRule="auto"/>
              <w:ind w:left="120"/>
              <w:jc w:val="center"/>
              <w:rPr>
                <w:ins w:id="1292" w:author="Xhelo Aros" w:date="2018-09-10T05:17:00Z"/>
                <w:rFonts w:cs="Arial"/>
                <w:szCs w:val="24"/>
              </w:rPr>
              <w:pPrChange w:id="1293" w:author="Xhelo Aros" w:date="2018-09-10T05:17:00Z">
                <w:pPr>
                  <w:spacing w:line="259" w:lineRule="auto"/>
                  <w:ind w:left="120"/>
                  <w:jc w:val="left"/>
                </w:pPr>
              </w:pPrChange>
            </w:pPr>
            <w:ins w:id="1294" w:author="Xhelo Aros" w:date="2018-09-10T05:17:00Z">
              <w:r w:rsidRPr="00730130">
                <w:rPr>
                  <w:rFonts w:cs="Arial"/>
                  <w:szCs w:val="24"/>
                </w:rPr>
                <w:t>100</w:t>
              </w:r>
            </w:ins>
          </w:p>
        </w:tc>
        <w:tc>
          <w:tcPr>
            <w:tcW w:w="1782" w:type="dxa"/>
            <w:tcPrChange w:id="1295" w:author="Xhelo Aros" w:date="2018-09-10T05:17:00Z">
              <w:tcPr>
                <w:tcW w:w="1373" w:type="dxa"/>
                <w:tcBorders>
                  <w:top w:val="nil"/>
                  <w:left w:val="nil"/>
                  <w:bottom w:val="nil"/>
                  <w:right w:val="nil"/>
                </w:tcBorders>
              </w:tcPr>
            </w:tcPrChange>
          </w:tcPr>
          <w:p w14:paraId="6229077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296" w:author="Xhelo Aros" w:date="2018-09-10T05:17:00Z"/>
                <w:rFonts w:cs="Arial"/>
                <w:szCs w:val="24"/>
              </w:rPr>
              <w:pPrChange w:id="1297"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298" w:author="Xhelo Aros" w:date="2018-09-10T05:17:00Z">
              <w:r w:rsidRPr="00730130">
                <w:rPr>
                  <w:rFonts w:cs="Arial"/>
                  <w:szCs w:val="24"/>
                </w:rPr>
                <w:t>2</w:t>
              </w:r>
            </w:ins>
          </w:p>
        </w:tc>
        <w:tc>
          <w:tcPr>
            <w:tcW w:w="1750" w:type="dxa"/>
            <w:tcPrChange w:id="1299" w:author="Xhelo Aros" w:date="2018-09-10T05:17:00Z">
              <w:tcPr>
                <w:tcW w:w="1253" w:type="dxa"/>
                <w:tcBorders>
                  <w:top w:val="nil"/>
                  <w:left w:val="nil"/>
                  <w:bottom w:val="nil"/>
                  <w:right w:val="nil"/>
                </w:tcBorders>
              </w:tcPr>
            </w:tcPrChange>
          </w:tcPr>
          <w:p w14:paraId="5B10D8E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00" w:author="Xhelo Aros" w:date="2018-09-10T05:17:00Z"/>
                <w:rFonts w:cs="Arial"/>
                <w:szCs w:val="24"/>
              </w:rPr>
              <w:pPrChange w:id="1301"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02" w:author="Xhelo Aros" w:date="2018-09-10T05:17:00Z">
              <w:r w:rsidRPr="00730130">
                <w:rPr>
                  <w:rFonts w:cs="Arial"/>
                  <w:szCs w:val="24"/>
                </w:rPr>
                <w:t>200</w:t>
              </w:r>
            </w:ins>
          </w:p>
        </w:tc>
      </w:tr>
      <w:tr w:rsidR="001B1D40" w:rsidRPr="00730130" w14:paraId="2F1D0153" w14:textId="77777777" w:rsidTr="001B1D40">
        <w:trPr>
          <w:cnfStyle w:val="000000100000" w:firstRow="0" w:lastRow="0" w:firstColumn="0" w:lastColumn="0" w:oddVBand="0" w:evenVBand="0" w:oddHBand="1" w:evenHBand="0" w:firstRowFirstColumn="0" w:firstRowLastColumn="0" w:lastRowFirstColumn="0" w:lastRowLastColumn="0"/>
          <w:trHeight w:val="245"/>
          <w:jc w:val="center"/>
          <w:trPrChange w:id="1303" w:author="Xhelo Aros" w:date="2018-09-10T05:17: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304" w:author="Xhelo Aros" w:date="2018-09-10T05:17:00Z">
              <w:tcPr>
                <w:tcW w:w="1492" w:type="dxa"/>
                <w:tcBorders>
                  <w:top w:val="nil"/>
                  <w:left w:val="nil"/>
                  <w:bottom w:val="single" w:sz="3" w:space="0" w:color="000000"/>
                  <w:right w:val="nil"/>
                </w:tcBorders>
              </w:tcPr>
            </w:tcPrChange>
          </w:tcPr>
          <w:p w14:paraId="34FC5737"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05" w:author="Xhelo Aros" w:date="2018-09-10T05:17:00Z"/>
                <w:rFonts w:cs="Arial"/>
                <w:szCs w:val="24"/>
              </w:rPr>
              <w:pPrChange w:id="1306"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07" w:author="Xhelo Aros" w:date="2018-09-10T05:17:00Z">
              <w:r w:rsidRPr="00730130">
                <w:rPr>
                  <w:rFonts w:cs="Arial"/>
                  <w:szCs w:val="24"/>
                </w:rPr>
                <w:t>300</w:t>
              </w:r>
            </w:ins>
          </w:p>
        </w:tc>
        <w:tc>
          <w:tcPr>
            <w:tcW w:w="1782" w:type="dxa"/>
            <w:tcPrChange w:id="1308" w:author="Xhelo Aros" w:date="2018-09-10T05:17:00Z">
              <w:tcPr>
                <w:tcW w:w="1373" w:type="dxa"/>
                <w:tcBorders>
                  <w:top w:val="nil"/>
                  <w:left w:val="nil"/>
                  <w:bottom w:val="single" w:sz="3" w:space="0" w:color="000000"/>
                  <w:right w:val="nil"/>
                </w:tcBorders>
              </w:tcPr>
            </w:tcPrChange>
          </w:tcPr>
          <w:p w14:paraId="4FAA9BD1"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09" w:author="Xhelo Aros" w:date="2018-09-10T05:17:00Z"/>
                <w:rFonts w:cs="Arial"/>
                <w:szCs w:val="24"/>
              </w:rPr>
              <w:pPrChange w:id="1310"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11" w:author="Xhelo Aros" w:date="2018-09-10T05:17:00Z">
              <w:r w:rsidRPr="00730130">
                <w:rPr>
                  <w:rFonts w:cs="Arial"/>
                  <w:szCs w:val="24"/>
                </w:rPr>
                <w:t>3</w:t>
              </w:r>
            </w:ins>
          </w:p>
        </w:tc>
        <w:tc>
          <w:tcPr>
            <w:tcW w:w="1750" w:type="dxa"/>
            <w:tcPrChange w:id="1312" w:author="Xhelo Aros" w:date="2018-09-10T05:17:00Z">
              <w:tcPr>
                <w:tcW w:w="1253" w:type="dxa"/>
                <w:tcBorders>
                  <w:top w:val="nil"/>
                  <w:left w:val="nil"/>
                  <w:bottom w:val="single" w:sz="3" w:space="0" w:color="000000"/>
                  <w:right w:val="nil"/>
                </w:tcBorders>
              </w:tcPr>
            </w:tcPrChange>
          </w:tcPr>
          <w:p w14:paraId="5F287BAA"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13" w:author="Xhelo Aros" w:date="2018-09-10T05:17:00Z"/>
                <w:rFonts w:cs="Arial"/>
                <w:szCs w:val="24"/>
              </w:rPr>
              <w:pPrChange w:id="1314"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15" w:author="Xhelo Aros" w:date="2018-09-10T05:17:00Z">
              <w:r w:rsidRPr="00730130">
                <w:rPr>
                  <w:rFonts w:cs="Arial"/>
                  <w:szCs w:val="24"/>
                </w:rPr>
                <w:t>900</w:t>
              </w:r>
            </w:ins>
          </w:p>
        </w:tc>
      </w:tr>
    </w:tbl>
    <w:p w14:paraId="6559B334" w14:textId="7A3BF344" w:rsidR="001B1D40" w:rsidRDefault="001B1D40">
      <w:pPr>
        <w:spacing w:after="100" w:afterAutospacing="1"/>
        <w:rPr>
          <w:ins w:id="1316" w:author="Xhelo Aros" w:date="2018-09-10T05:20:00Z"/>
          <w:rFonts w:cs="Arial"/>
          <w:szCs w:val="24"/>
        </w:rPr>
        <w:pPrChange w:id="1317" w:author="Xhelo Aros" w:date="2018-09-10T05:23:00Z">
          <w:pPr>
            <w:spacing w:after="100" w:afterAutospacing="1"/>
            <w:ind w:left="-15" w:firstLine="239"/>
          </w:pPr>
        </w:pPrChange>
      </w:pPr>
    </w:p>
    <w:p w14:paraId="4D1368F5" w14:textId="2ABBD7DD" w:rsidR="00E1793C" w:rsidRDefault="00E1793C">
      <w:pPr>
        <w:pStyle w:val="Descripcin"/>
        <w:keepNext/>
        <w:rPr>
          <w:ins w:id="1318" w:author="Xhelo Aros" w:date="2018-09-10T05:23:00Z"/>
        </w:rPr>
        <w:pPrChange w:id="1319" w:author="Xhelo Aros" w:date="2018-09-10T05:23:00Z">
          <w:pPr/>
        </w:pPrChange>
      </w:pPr>
      <w:ins w:id="1320" w:author="Xhelo Aros" w:date="2018-09-10T05:23:00Z">
        <w:r>
          <w:t xml:space="preserve">Tabla </w:t>
        </w:r>
        <w:r>
          <w:fldChar w:fldCharType="begin"/>
        </w:r>
        <w:r>
          <w:instrText xml:space="preserve"> SEQ Tabla \* ARABIC </w:instrText>
        </w:r>
      </w:ins>
      <w:r>
        <w:fldChar w:fldCharType="separate"/>
      </w:r>
      <w:ins w:id="1321" w:author="Xhelo Aros" w:date="2018-09-10T05:23:00Z">
        <w:r>
          <w:rPr>
            <w:noProof/>
          </w:rPr>
          <w:t>30</w:t>
        </w:r>
        <w:r>
          <w:fldChar w:fldCharType="end"/>
        </w:r>
        <w:r>
          <w:t xml:space="preserve">: </w:t>
        </w:r>
        <w:r w:rsidRPr="00A17F7A">
          <w:t xml:space="preserve">Resultado de prueba de penetración a servidor XMPP </w:t>
        </w:r>
        <w:r>
          <w:t>con</w:t>
        </w:r>
        <w:r w:rsidRPr="00A17F7A">
          <w:t xml:space="preserve"> mejora de seguridad.</w:t>
        </w:r>
      </w:ins>
    </w:p>
    <w:tbl>
      <w:tblPr>
        <w:tblStyle w:val="Tablaconcuadrcula4-nfasis1"/>
        <w:tblW w:w="5745" w:type="dxa"/>
        <w:jc w:val="center"/>
        <w:tblLook w:val="04A0" w:firstRow="1" w:lastRow="0" w:firstColumn="1" w:lastColumn="0" w:noHBand="0" w:noVBand="1"/>
        <w:tblPrChange w:id="1322" w:author="Xhelo Aros" w:date="2018-09-10T05:23: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323">
          <w:tblGrid>
            <w:gridCol w:w="1317"/>
            <w:gridCol w:w="1259"/>
            <w:gridCol w:w="1543"/>
          </w:tblGrid>
        </w:tblGridChange>
      </w:tblGrid>
      <w:tr w:rsidR="00E1793C" w:rsidRPr="00730130" w14:paraId="2BEE13F8" w14:textId="77777777" w:rsidTr="00E1793C">
        <w:trPr>
          <w:cnfStyle w:val="100000000000" w:firstRow="1" w:lastRow="0" w:firstColumn="0" w:lastColumn="0" w:oddVBand="0" w:evenVBand="0" w:oddHBand="0" w:evenHBand="0" w:firstRowFirstColumn="0" w:firstRowLastColumn="0" w:lastRowFirstColumn="0" w:lastRowLastColumn="0"/>
          <w:trHeight w:val="725"/>
          <w:jc w:val="center"/>
          <w:trPrChange w:id="1324" w:author="Xhelo Aros" w:date="2018-09-10T05:23: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325" w:author="Xhelo Aros" w:date="2018-09-10T05:23:00Z">
              <w:tcPr>
                <w:tcW w:w="1492" w:type="dxa"/>
                <w:tcBorders>
                  <w:top w:val="single" w:sz="3" w:space="0" w:color="000000"/>
                  <w:left w:val="nil"/>
                  <w:bottom w:val="single" w:sz="3" w:space="0" w:color="000000"/>
                </w:tcBorders>
              </w:tcPr>
            </w:tcPrChange>
          </w:tcPr>
          <w:p w14:paraId="687D5BC2" w14:textId="77777777" w:rsidR="00E1793C" w:rsidRPr="00730130" w:rsidRDefault="00E1793C">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326" w:author="Xhelo Aros" w:date="2018-09-10T05:20:00Z"/>
                <w:rFonts w:cs="Arial"/>
                <w:szCs w:val="24"/>
              </w:rPr>
            </w:pPr>
            <w:ins w:id="1327" w:author="Xhelo Aros" w:date="2018-09-10T05:20:00Z">
              <w:r w:rsidRPr="00730130">
                <w:rPr>
                  <w:rFonts w:cs="Arial"/>
                  <w:szCs w:val="24"/>
                </w:rPr>
                <w:t>Tiempo (sec.)</w:t>
              </w:r>
            </w:ins>
          </w:p>
        </w:tc>
        <w:tc>
          <w:tcPr>
            <w:tcW w:w="2137" w:type="dxa"/>
            <w:tcPrChange w:id="1328" w:author="Xhelo Aros" w:date="2018-09-10T05:23:00Z">
              <w:tcPr>
                <w:tcW w:w="1373" w:type="dxa"/>
                <w:tcBorders>
                  <w:top w:val="single" w:sz="3" w:space="0" w:color="000000"/>
                  <w:bottom w:val="single" w:sz="3" w:space="0" w:color="000000"/>
                </w:tcBorders>
              </w:tcPr>
            </w:tcPrChange>
          </w:tcPr>
          <w:p w14:paraId="2C361039" w14:textId="4ED4C6E9"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329" w:author="Xhelo Aros" w:date="2018-09-10T05:20:00Z"/>
                <w:rFonts w:cs="Arial"/>
                <w:szCs w:val="24"/>
              </w:rPr>
            </w:pPr>
            <w:ins w:id="1330" w:author="Xhelo Aros" w:date="2018-09-10T05:20:00Z">
              <w:r w:rsidRPr="00730130">
                <w:rPr>
                  <w:rFonts w:cs="Arial"/>
                  <w:szCs w:val="24"/>
                </w:rPr>
                <w:t>Intentos</w:t>
              </w:r>
            </w:ins>
            <w:ins w:id="1331" w:author="Xhelo Aros" w:date="2018-09-10T05:21:00Z">
              <w:r>
                <w:rPr>
                  <w:rFonts w:cs="Arial"/>
                  <w:szCs w:val="24"/>
                </w:rPr>
                <w:t xml:space="preserve"> </w:t>
              </w:r>
            </w:ins>
            <w:ins w:id="1332" w:author="Xhelo Aros" w:date="2018-09-10T05:20:00Z">
              <w:del w:id="1333" w:author="Xhelo Aros" w:date="2018-09-10T05:21:00Z">
                <w:r w:rsidRPr="00730130" w:rsidDel="00E1793C">
                  <w:rPr>
                    <w:rFonts w:cs="Arial"/>
                    <w:szCs w:val="24"/>
                  </w:rPr>
                  <w:tab/>
                </w:r>
              </w:del>
              <w:r w:rsidRPr="00730130">
                <w:rPr>
                  <w:rFonts w:cs="Arial"/>
                  <w:szCs w:val="24"/>
                </w:rPr>
                <w:t xml:space="preserve">de </w:t>
              </w:r>
            </w:ins>
            <w:ins w:id="1334" w:author="Xhelo Aros" w:date="2018-09-10T05:22:00Z">
              <w:r>
                <w:rPr>
                  <w:rFonts w:cs="Arial"/>
                  <w:szCs w:val="24"/>
                </w:rPr>
                <w:t>registro</w:t>
              </w:r>
            </w:ins>
            <w:ins w:id="1335" w:author="Xhelo Aros" w:date="2018-09-10T05:20:00Z">
              <w:del w:id="1336" w:author="Xhelo Aros" w:date="2018-09-10T05:21:00Z">
                <w:r w:rsidRPr="00730130" w:rsidDel="00E1793C">
                  <w:rPr>
                    <w:rFonts w:cs="Arial"/>
                    <w:szCs w:val="24"/>
                  </w:rPr>
                  <w:delText>C</w:delText>
                </w:r>
              </w:del>
              <w:del w:id="1337" w:author="Xhelo Aros" w:date="2018-09-10T05:22:00Z">
                <w:r w:rsidRPr="00730130" w:rsidDel="00E1793C">
                  <w:rPr>
                    <w:rFonts w:cs="Arial"/>
                    <w:szCs w:val="24"/>
                  </w:rPr>
                  <w:delText>reación</w:delText>
                </w:r>
              </w:del>
              <w:del w:id="1338" w:author="Xhelo Aros" w:date="2018-09-10T05:21:00Z">
                <w:r w:rsidRPr="00730130" w:rsidDel="00E1793C">
                  <w:rPr>
                    <w:rFonts w:cs="Arial"/>
                    <w:szCs w:val="24"/>
                  </w:rPr>
                  <w:delText xml:space="preserve"> </w:delText>
                </w:r>
              </w:del>
            </w:ins>
            <w:ins w:id="1339" w:author="Xhelo Aros" w:date="2018-09-10T05:21:00Z">
              <w:r>
                <w:rPr>
                  <w:rFonts w:cs="Arial"/>
                  <w:szCs w:val="24"/>
                </w:rPr>
                <w:t xml:space="preserve"> </w:t>
              </w:r>
            </w:ins>
            <w:ins w:id="1340" w:author="Xhelo Aros" w:date="2018-09-10T05:20:00Z">
              <w:r w:rsidRPr="00730130">
                <w:rPr>
                  <w:rFonts w:cs="Arial"/>
                  <w:szCs w:val="24"/>
                </w:rPr>
                <w:t>por</w:t>
              </w:r>
              <w:del w:id="1341" w:author="Xhelo Aros" w:date="2018-09-10T05:21:00Z">
                <w:r w:rsidRPr="00730130" w:rsidDel="00E1793C">
                  <w:rPr>
                    <w:rFonts w:cs="Arial"/>
                    <w:szCs w:val="24"/>
                  </w:rPr>
                  <w:delText xml:space="preserve"> s</w:delText>
                </w:r>
              </w:del>
            </w:ins>
            <w:ins w:id="1342" w:author="Xhelo Aros" w:date="2018-09-10T05:21:00Z">
              <w:r>
                <w:rPr>
                  <w:rFonts w:cs="Arial"/>
                  <w:szCs w:val="24"/>
                </w:rPr>
                <w:t xml:space="preserve"> s</w:t>
              </w:r>
            </w:ins>
            <w:ins w:id="1343" w:author="Xhelo Aros" w:date="2018-09-10T05:20:00Z">
              <w:r w:rsidRPr="00730130">
                <w:rPr>
                  <w:rFonts w:cs="Arial"/>
                  <w:szCs w:val="24"/>
                </w:rPr>
                <w:t>egundo</w:t>
              </w:r>
            </w:ins>
          </w:p>
        </w:tc>
        <w:tc>
          <w:tcPr>
            <w:tcW w:w="2418" w:type="dxa"/>
            <w:tcPrChange w:id="1344" w:author="Xhelo Aros" w:date="2018-09-10T05:23:00Z">
              <w:tcPr>
                <w:tcW w:w="1253" w:type="dxa"/>
                <w:tcBorders>
                  <w:top w:val="single" w:sz="3" w:space="0" w:color="000000"/>
                  <w:bottom w:val="single" w:sz="3" w:space="0" w:color="000000"/>
                  <w:right w:val="nil"/>
                </w:tcBorders>
              </w:tcPr>
            </w:tcPrChange>
          </w:tcPr>
          <w:p w14:paraId="31192004" w14:textId="0B29E125"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345" w:author="Xhelo Aros" w:date="2018-09-10T05:20:00Z"/>
                <w:rFonts w:cs="Arial"/>
                <w:szCs w:val="24"/>
              </w:rPr>
            </w:pPr>
            <w:ins w:id="1346" w:author="Xhelo Aros" w:date="2018-09-10T05:20:00Z">
              <w:r w:rsidRPr="00730130">
                <w:rPr>
                  <w:rFonts w:cs="Arial"/>
                  <w:szCs w:val="24"/>
                </w:rPr>
                <w:t xml:space="preserve">Identidades </w:t>
              </w:r>
              <w:del w:id="1347" w:author="Xhelo Aros" w:date="2018-09-10T05:22:00Z">
                <w:r w:rsidRPr="00730130" w:rsidDel="00E1793C">
                  <w:rPr>
                    <w:rFonts w:cs="Arial"/>
                    <w:szCs w:val="24"/>
                  </w:rPr>
                  <w:delText>creadas</w:delText>
                </w:r>
              </w:del>
            </w:ins>
            <w:ins w:id="1348" w:author="Xhelo Aros" w:date="2018-09-10T05:22:00Z">
              <w:r>
                <w:rPr>
                  <w:rFonts w:cs="Arial"/>
                  <w:szCs w:val="24"/>
                </w:rPr>
                <w:t>registradas</w:t>
              </w:r>
            </w:ins>
            <w:ins w:id="1349" w:author="Xhelo Aros" w:date="2018-09-10T05:20:00Z">
              <w:r w:rsidRPr="00730130">
                <w:rPr>
                  <w:rFonts w:cs="Arial"/>
                  <w:szCs w:val="24"/>
                </w:rPr>
                <w:t xml:space="preserve"> exitosamente</w:t>
              </w:r>
            </w:ins>
          </w:p>
        </w:tc>
      </w:tr>
      <w:tr w:rsidR="00E1793C" w:rsidRPr="00730130" w14:paraId="19FCCE40" w14:textId="77777777" w:rsidTr="00E1793C">
        <w:trPr>
          <w:cnfStyle w:val="000000100000" w:firstRow="0" w:lastRow="0" w:firstColumn="0" w:lastColumn="0" w:oddVBand="0" w:evenVBand="0" w:oddHBand="1" w:evenHBand="0" w:firstRowFirstColumn="0" w:firstRowLastColumn="0" w:lastRowFirstColumn="0" w:lastRowLastColumn="0"/>
          <w:trHeight w:val="241"/>
          <w:jc w:val="center"/>
          <w:trPrChange w:id="1350" w:author="Xhelo Aros" w:date="2018-09-10T05:23: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351" w:author="Xhelo Aros" w:date="2018-09-10T05:23:00Z">
              <w:tcPr>
                <w:tcW w:w="1492" w:type="dxa"/>
                <w:tcBorders>
                  <w:top w:val="single" w:sz="3" w:space="0" w:color="000000"/>
                  <w:left w:val="nil"/>
                  <w:bottom w:val="nil"/>
                  <w:right w:val="nil"/>
                </w:tcBorders>
              </w:tcPr>
            </w:tcPrChange>
          </w:tcPr>
          <w:p w14:paraId="6780D4C0"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52" w:author="Xhelo Aros" w:date="2018-09-10T05:20:00Z"/>
                <w:rFonts w:cs="Arial"/>
                <w:szCs w:val="24"/>
              </w:rPr>
              <w:pPrChange w:id="1353"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54" w:author="Xhelo Aros" w:date="2018-09-10T05:20:00Z">
              <w:r w:rsidRPr="00730130">
                <w:rPr>
                  <w:rFonts w:cs="Arial"/>
                  <w:szCs w:val="24"/>
                </w:rPr>
                <w:t>50</w:t>
              </w:r>
            </w:ins>
          </w:p>
        </w:tc>
        <w:tc>
          <w:tcPr>
            <w:tcW w:w="2137" w:type="dxa"/>
            <w:tcPrChange w:id="1355" w:author="Xhelo Aros" w:date="2018-09-10T05:23:00Z">
              <w:tcPr>
                <w:tcW w:w="1373" w:type="dxa"/>
                <w:tcBorders>
                  <w:top w:val="single" w:sz="3" w:space="0" w:color="000000"/>
                  <w:left w:val="nil"/>
                  <w:bottom w:val="nil"/>
                  <w:right w:val="nil"/>
                </w:tcBorders>
              </w:tcPr>
            </w:tcPrChange>
          </w:tcPr>
          <w:p w14:paraId="546ECAC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356" w:author="Xhelo Aros" w:date="2018-09-10T05:20:00Z"/>
                <w:rFonts w:cs="Arial"/>
                <w:szCs w:val="24"/>
              </w:rPr>
              <w:pPrChange w:id="1357"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58" w:author="Xhelo Aros" w:date="2018-09-10T05:20:00Z">
              <w:r w:rsidRPr="00730130">
                <w:rPr>
                  <w:rFonts w:cs="Arial"/>
                  <w:szCs w:val="24"/>
                </w:rPr>
                <w:t>2</w:t>
              </w:r>
            </w:ins>
          </w:p>
        </w:tc>
        <w:tc>
          <w:tcPr>
            <w:tcW w:w="2418" w:type="dxa"/>
            <w:tcPrChange w:id="1359" w:author="Xhelo Aros" w:date="2018-09-10T05:23:00Z">
              <w:tcPr>
                <w:tcW w:w="1253" w:type="dxa"/>
                <w:tcBorders>
                  <w:top w:val="single" w:sz="3" w:space="0" w:color="000000"/>
                  <w:left w:val="nil"/>
                  <w:bottom w:val="nil"/>
                  <w:right w:val="nil"/>
                </w:tcBorders>
              </w:tcPr>
            </w:tcPrChange>
          </w:tcPr>
          <w:p w14:paraId="396605E4"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360" w:author="Xhelo Aros" w:date="2018-09-10T05:20:00Z"/>
                <w:rFonts w:cs="Arial"/>
                <w:szCs w:val="24"/>
              </w:rPr>
              <w:pPrChange w:id="1361"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62" w:author="Xhelo Aros" w:date="2018-09-10T05:20:00Z">
              <w:r w:rsidRPr="00730130">
                <w:rPr>
                  <w:rFonts w:cs="Arial"/>
                  <w:szCs w:val="24"/>
                </w:rPr>
                <w:t>0</w:t>
              </w:r>
            </w:ins>
          </w:p>
        </w:tc>
      </w:tr>
      <w:tr w:rsidR="00E1793C" w:rsidRPr="00730130" w14:paraId="146342C7" w14:textId="77777777" w:rsidTr="00E1793C">
        <w:trPr>
          <w:trHeight w:val="239"/>
          <w:jc w:val="center"/>
          <w:trPrChange w:id="1363" w:author="Xhelo Aros" w:date="2018-09-10T05:23: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364" w:author="Xhelo Aros" w:date="2018-09-10T05:23:00Z">
              <w:tcPr>
                <w:tcW w:w="1492" w:type="dxa"/>
                <w:tcBorders>
                  <w:top w:val="nil"/>
                  <w:left w:val="nil"/>
                  <w:bottom w:val="nil"/>
                  <w:right w:val="nil"/>
                </w:tcBorders>
              </w:tcPr>
            </w:tcPrChange>
          </w:tcPr>
          <w:p w14:paraId="12813F99" w14:textId="77777777" w:rsidR="00E1793C" w:rsidRPr="00730130" w:rsidRDefault="00E1793C">
            <w:pPr>
              <w:spacing w:line="259" w:lineRule="auto"/>
              <w:ind w:left="120"/>
              <w:jc w:val="center"/>
              <w:rPr>
                <w:ins w:id="1365" w:author="Xhelo Aros" w:date="2018-09-10T05:20:00Z"/>
                <w:rFonts w:cs="Arial"/>
                <w:szCs w:val="24"/>
              </w:rPr>
              <w:pPrChange w:id="1366" w:author="Xhelo Aros" w:date="2018-09-10T05:22:00Z">
                <w:pPr>
                  <w:spacing w:line="259" w:lineRule="auto"/>
                  <w:ind w:left="120"/>
                  <w:jc w:val="left"/>
                </w:pPr>
              </w:pPrChange>
            </w:pPr>
            <w:ins w:id="1367" w:author="Xhelo Aros" w:date="2018-09-10T05:20:00Z">
              <w:r w:rsidRPr="00730130">
                <w:rPr>
                  <w:rFonts w:cs="Arial"/>
                  <w:szCs w:val="24"/>
                </w:rPr>
                <w:t>100</w:t>
              </w:r>
            </w:ins>
          </w:p>
        </w:tc>
        <w:tc>
          <w:tcPr>
            <w:tcW w:w="2137" w:type="dxa"/>
            <w:tcPrChange w:id="1368" w:author="Xhelo Aros" w:date="2018-09-10T05:23:00Z">
              <w:tcPr>
                <w:tcW w:w="1373" w:type="dxa"/>
                <w:tcBorders>
                  <w:top w:val="nil"/>
                  <w:left w:val="nil"/>
                  <w:bottom w:val="nil"/>
                  <w:right w:val="nil"/>
                </w:tcBorders>
              </w:tcPr>
            </w:tcPrChange>
          </w:tcPr>
          <w:p w14:paraId="03719BF7"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369" w:author="Xhelo Aros" w:date="2018-09-10T05:20:00Z"/>
                <w:rFonts w:cs="Arial"/>
                <w:szCs w:val="24"/>
              </w:rPr>
              <w:pPrChange w:id="1370"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71" w:author="Xhelo Aros" w:date="2018-09-10T05:20:00Z">
              <w:r w:rsidRPr="00730130">
                <w:rPr>
                  <w:rFonts w:cs="Arial"/>
                  <w:szCs w:val="24"/>
                </w:rPr>
                <w:t>2</w:t>
              </w:r>
            </w:ins>
          </w:p>
        </w:tc>
        <w:tc>
          <w:tcPr>
            <w:tcW w:w="2418" w:type="dxa"/>
            <w:tcPrChange w:id="1372" w:author="Xhelo Aros" w:date="2018-09-10T05:23:00Z">
              <w:tcPr>
                <w:tcW w:w="1253" w:type="dxa"/>
                <w:tcBorders>
                  <w:top w:val="nil"/>
                  <w:left w:val="nil"/>
                  <w:bottom w:val="nil"/>
                  <w:right w:val="nil"/>
                </w:tcBorders>
              </w:tcPr>
            </w:tcPrChange>
          </w:tcPr>
          <w:p w14:paraId="3878FBDE"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373" w:author="Xhelo Aros" w:date="2018-09-10T05:20:00Z"/>
                <w:rFonts w:cs="Arial"/>
                <w:szCs w:val="24"/>
              </w:rPr>
              <w:pPrChange w:id="1374"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75" w:author="Xhelo Aros" w:date="2018-09-10T05:20:00Z">
              <w:r w:rsidRPr="00730130">
                <w:rPr>
                  <w:rFonts w:cs="Arial"/>
                  <w:szCs w:val="24"/>
                </w:rPr>
                <w:t>0</w:t>
              </w:r>
            </w:ins>
          </w:p>
        </w:tc>
      </w:tr>
      <w:tr w:rsidR="00E1793C" w:rsidRPr="00730130" w14:paraId="2BDB8EFC" w14:textId="77777777" w:rsidTr="00E1793C">
        <w:trPr>
          <w:cnfStyle w:val="000000100000" w:firstRow="0" w:lastRow="0" w:firstColumn="0" w:lastColumn="0" w:oddVBand="0" w:evenVBand="0" w:oddHBand="1" w:evenHBand="0" w:firstRowFirstColumn="0" w:firstRowLastColumn="0" w:lastRowFirstColumn="0" w:lastRowLastColumn="0"/>
          <w:trHeight w:val="245"/>
          <w:jc w:val="center"/>
          <w:trPrChange w:id="1376" w:author="Xhelo Aros" w:date="2018-09-10T05:23: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377" w:author="Xhelo Aros" w:date="2018-09-10T05:23:00Z">
              <w:tcPr>
                <w:tcW w:w="1492" w:type="dxa"/>
                <w:tcBorders>
                  <w:top w:val="nil"/>
                  <w:left w:val="nil"/>
                  <w:bottom w:val="single" w:sz="3" w:space="0" w:color="000000"/>
                  <w:right w:val="nil"/>
                </w:tcBorders>
              </w:tcPr>
            </w:tcPrChange>
          </w:tcPr>
          <w:p w14:paraId="3F057893"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78" w:author="Xhelo Aros" w:date="2018-09-10T05:20:00Z"/>
                <w:rFonts w:cs="Arial"/>
                <w:szCs w:val="24"/>
              </w:rPr>
              <w:pPrChange w:id="1379"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80" w:author="Xhelo Aros" w:date="2018-09-10T05:20:00Z">
              <w:r w:rsidRPr="00730130">
                <w:rPr>
                  <w:rFonts w:cs="Arial"/>
                  <w:szCs w:val="24"/>
                </w:rPr>
                <w:t>300</w:t>
              </w:r>
            </w:ins>
          </w:p>
        </w:tc>
        <w:tc>
          <w:tcPr>
            <w:tcW w:w="2137" w:type="dxa"/>
            <w:tcPrChange w:id="1381" w:author="Xhelo Aros" w:date="2018-09-10T05:23:00Z">
              <w:tcPr>
                <w:tcW w:w="1373" w:type="dxa"/>
                <w:tcBorders>
                  <w:top w:val="nil"/>
                  <w:left w:val="nil"/>
                  <w:bottom w:val="single" w:sz="3" w:space="0" w:color="000000"/>
                  <w:right w:val="nil"/>
                </w:tcBorders>
              </w:tcPr>
            </w:tcPrChange>
          </w:tcPr>
          <w:p w14:paraId="4FEF86A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382" w:author="Xhelo Aros" w:date="2018-09-10T05:20:00Z"/>
                <w:rFonts w:cs="Arial"/>
                <w:szCs w:val="24"/>
              </w:rPr>
              <w:pPrChange w:id="1383"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84" w:author="Xhelo Aros" w:date="2018-09-10T05:20:00Z">
              <w:r w:rsidRPr="00730130">
                <w:rPr>
                  <w:rFonts w:cs="Arial"/>
                  <w:szCs w:val="24"/>
                </w:rPr>
                <w:t>3</w:t>
              </w:r>
            </w:ins>
          </w:p>
        </w:tc>
        <w:tc>
          <w:tcPr>
            <w:tcW w:w="2418" w:type="dxa"/>
            <w:tcPrChange w:id="1385" w:author="Xhelo Aros" w:date="2018-09-10T05:23:00Z">
              <w:tcPr>
                <w:tcW w:w="1253" w:type="dxa"/>
                <w:tcBorders>
                  <w:top w:val="nil"/>
                  <w:left w:val="nil"/>
                  <w:bottom w:val="single" w:sz="3" w:space="0" w:color="000000"/>
                  <w:right w:val="nil"/>
                </w:tcBorders>
              </w:tcPr>
            </w:tcPrChange>
          </w:tcPr>
          <w:p w14:paraId="330D9A0C"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386" w:author="Xhelo Aros" w:date="2018-09-10T05:20:00Z"/>
                <w:rFonts w:cs="Arial"/>
                <w:szCs w:val="24"/>
              </w:rPr>
              <w:pPrChange w:id="1387"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88" w:author="Xhelo Aros" w:date="2018-09-10T05:20:00Z">
              <w:r w:rsidRPr="00730130">
                <w:rPr>
                  <w:rFonts w:cs="Arial"/>
                  <w:szCs w:val="24"/>
                </w:rPr>
                <w:t>0</w:t>
              </w:r>
            </w:ins>
          </w:p>
        </w:tc>
      </w:tr>
    </w:tbl>
    <w:p w14:paraId="68F05F1A" w14:textId="18D70E34" w:rsidR="00E1793C" w:rsidRDefault="00E1793C" w:rsidP="001B1D40">
      <w:pPr>
        <w:spacing w:after="100" w:afterAutospacing="1"/>
        <w:ind w:left="-15" w:firstLine="239"/>
        <w:rPr>
          <w:rFonts w:cs="Arial"/>
          <w:szCs w:val="24"/>
        </w:rPr>
      </w:pPr>
    </w:p>
    <w:p w14:paraId="3B5515A1" w14:textId="3072DC78" w:rsidR="000E1FB9" w:rsidRDefault="00E1793C" w:rsidP="001B1D40">
      <w:pPr>
        <w:spacing w:after="100" w:afterAutospacing="1"/>
        <w:ind w:left="-15" w:firstLine="239"/>
        <w:rPr>
          <w:rFonts w:cs="Arial"/>
          <w:szCs w:val="24"/>
        </w:rPr>
      </w:pPr>
      <w:r>
        <w:rPr>
          <w:rFonts w:cs="Arial"/>
          <w:szCs w:val="24"/>
        </w:rPr>
        <w:lastRenderedPageBreak/>
        <w:t xml:space="preserve">La mejora es evidente, se logró frenar los ataques que utilizan la vulnerabilidad existente en la XEP-0077. Esto se realizó </w:t>
      </w:r>
      <w:r w:rsidR="00BF4341">
        <w:rPr>
          <w:rFonts w:cs="Arial"/>
          <w:szCs w:val="24"/>
        </w:rPr>
        <w:t>mediante el mecanismo de</w:t>
      </w:r>
      <w:r>
        <w:rPr>
          <w:rFonts w:cs="Arial"/>
          <w:szCs w:val="24"/>
        </w:rPr>
        <w:t xml:space="preserve"> firmado de formularios de registro. Si bien, en el contexto del Internet de las Cosas, es importante la seguridad, también es importante la posibilidad de realizar un registro seguro de nuevas identidades en la red. Para</w:t>
      </w:r>
      <w:r w:rsidR="000E1FB9">
        <w:rPr>
          <w:rFonts w:cs="Arial"/>
          <w:szCs w:val="24"/>
        </w:rPr>
        <w:t xml:space="preserve"> realizar esto, se debe acceder a la consola de administración web de Openfire, a la sección </w:t>
      </w:r>
      <w:r w:rsidR="00BF4341">
        <w:rPr>
          <w:rFonts w:cs="Arial"/>
          <w:szCs w:val="24"/>
        </w:rPr>
        <w:t>«Configuración del servidor», luego a «Registro y Conexiones», y finalmente descender a la subsección «</w:t>
      </w:r>
      <w:proofErr w:type="spellStart"/>
      <w:r w:rsidR="00BF4341" w:rsidRPr="00BF4341">
        <w:rPr>
          <w:rFonts w:cs="Arial"/>
          <w:szCs w:val="24"/>
        </w:rPr>
        <w:t>Registration</w:t>
      </w:r>
      <w:proofErr w:type="spellEnd"/>
      <w:r w:rsidR="00BF4341" w:rsidRPr="00BF4341">
        <w:rPr>
          <w:rFonts w:cs="Arial"/>
          <w:szCs w:val="24"/>
        </w:rPr>
        <w:t xml:space="preserve"> </w:t>
      </w:r>
      <w:proofErr w:type="spellStart"/>
      <w:r w:rsidR="00BF4341" w:rsidRPr="00BF4341">
        <w:rPr>
          <w:rFonts w:cs="Arial"/>
          <w:szCs w:val="24"/>
        </w:rPr>
        <w:t>Signing</w:t>
      </w:r>
      <w:proofErr w:type="spellEnd"/>
      <w:r w:rsidR="00BF4341" w:rsidRPr="00BF4341">
        <w:rPr>
          <w:rFonts w:cs="Arial"/>
          <w:szCs w:val="24"/>
        </w:rPr>
        <w:t xml:space="preserve"> </w:t>
      </w:r>
      <w:proofErr w:type="spellStart"/>
      <w:r w:rsidR="00BF4341" w:rsidRPr="00BF4341">
        <w:rPr>
          <w:rFonts w:cs="Arial"/>
          <w:szCs w:val="24"/>
        </w:rPr>
        <w:t>Forms</w:t>
      </w:r>
      <w:proofErr w:type="spellEnd"/>
      <w:r w:rsidR="00BF4341">
        <w:rPr>
          <w:rFonts w:cs="Arial"/>
          <w:szCs w:val="24"/>
        </w:rPr>
        <w:t xml:space="preserve">», en donde generaremos nuevas credenciales, asignaremos una cantidad de registros permitidos a las credenciales generadas, en este caso el valor será de 100. En la </w:t>
      </w:r>
      <w:r w:rsidR="00BF4341">
        <w:rPr>
          <w:rFonts w:cs="Arial"/>
          <w:szCs w:val="24"/>
        </w:rPr>
        <w:fldChar w:fldCharType="begin"/>
      </w:r>
      <w:r w:rsidR="00BF4341">
        <w:rPr>
          <w:rFonts w:cs="Arial"/>
          <w:szCs w:val="24"/>
        </w:rPr>
        <w:instrText xml:space="preserve"> REF _Ref524325269 \h </w:instrText>
      </w:r>
      <w:r w:rsidR="00BF4341">
        <w:rPr>
          <w:rFonts w:cs="Arial"/>
          <w:szCs w:val="24"/>
        </w:rPr>
      </w:r>
      <w:r w:rsidR="00BF4341">
        <w:rPr>
          <w:rFonts w:cs="Arial"/>
          <w:szCs w:val="24"/>
        </w:rPr>
        <w:fldChar w:fldCharType="separate"/>
      </w:r>
      <w:r w:rsidR="00BF4341">
        <w:t xml:space="preserve">Figura </w:t>
      </w:r>
      <w:r w:rsidR="00BF4341">
        <w:rPr>
          <w:noProof/>
        </w:rPr>
        <w:t>22</w:t>
      </w:r>
      <w:r w:rsidR="00BF4341">
        <w:rPr>
          <w:rFonts w:cs="Arial"/>
          <w:szCs w:val="24"/>
        </w:rPr>
        <w:fldChar w:fldCharType="end"/>
      </w:r>
      <w:r w:rsidR="00BF4341">
        <w:rPr>
          <w:rFonts w:cs="Arial"/>
          <w:szCs w:val="24"/>
        </w:rPr>
        <w:t xml:space="preserve"> se encuentra destacada la credencial. </w:t>
      </w:r>
    </w:p>
    <w:p w14:paraId="5E857CB0" w14:textId="36561ABC" w:rsidR="00BF4341" w:rsidRDefault="00BF4341">
      <w:pPr>
        <w:pStyle w:val="Descripcin"/>
        <w:keepNext/>
        <w:pPrChange w:id="1389" w:author="Xhelo Aros" w:date="2018-09-10T06:45:00Z">
          <w:pPr>
            <w:pStyle w:val="Descripcin"/>
          </w:pPr>
        </w:pPrChange>
      </w:pPr>
      <w:bookmarkStart w:id="1390" w:name="_Ref524325269"/>
      <w:r>
        <w:t xml:space="preserve">Figura </w:t>
      </w:r>
      <w:fldSimple w:instr=" SEQ Figura \* ARABIC ">
        <w:r w:rsidR="00ED2F1C">
          <w:rPr>
            <w:noProof/>
          </w:rPr>
          <w:t>22</w:t>
        </w:r>
      </w:fldSimple>
      <w:bookmarkEnd w:id="1390"/>
      <w:r>
        <w:t>: Creación de credenciales en la consola de administración Openfire.</w:t>
      </w:r>
    </w:p>
    <w:p w14:paraId="7ACB9F9D" w14:textId="28C51269" w:rsidR="00BF4341" w:rsidRDefault="00BF4341">
      <w:pPr>
        <w:spacing w:after="100" w:afterAutospacing="1"/>
        <w:ind w:left="-15" w:firstLine="239"/>
        <w:rPr>
          <w:rFonts w:cs="Arial"/>
          <w:szCs w:val="24"/>
        </w:rPr>
      </w:pPr>
      <w:r w:rsidRPr="00BF4341">
        <w:rPr>
          <w:rFonts w:cs="Arial"/>
          <w:noProof/>
          <w:szCs w:val="24"/>
        </w:rPr>
        <w:drawing>
          <wp:inline distT="0" distB="0" distL="0" distR="0" wp14:anchorId="2B600516" wp14:editId="089EC9F8">
            <wp:extent cx="5431790" cy="366839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3668395"/>
                    </a:xfrm>
                    <a:prstGeom prst="rect">
                      <a:avLst/>
                    </a:prstGeom>
                  </pic:spPr>
                </pic:pic>
              </a:graphicData>
            </a:graphic>
          </wp:inline>
        </w:drawing>
      </w:r>
    </w:p>
    <w:p w14:paraId="0D489DA9" w14:textId="2C850450" w:rsidR="00E1793C" w:rsidRDefault="00BF4341" w:rsidP="001B1D40">
      <w:pPr>
        <w:spacing w:after="100" w:afterAutospacing="1"/>
        <w:ind w:left="-15" w:firstLine="239"/>
        <w:rPr>
          <w:rFonts w:cs="Arial"/>
          <w:szCs w:val="24"/>
        </w:rPr>
      </w:pPr>
      <w:r>
        <w:rPr>
          <w:rFonts w:cs="Arial"/>
          <w:szCs w:val="24"/>
        </w:rPr>
        <w:t xml:space="preserve">Ya creada la credencial, esta se incorpora en la codificación de los dispositivos IoT. En nuestro caso, </w:t>
      </w:r>
      <w:r w:rsidR="001325F7">
        <w:rPr>
          <w:rFonts w:cs="Arial"/>
          <w:szCs w:val="24"/>
        </w:rPr>
        <w:t>se ha</w:t>
      </w:r>
      <w:r>
        <w:rPr>
          <w:rFonts w:cs="Arial"/>
          <w:szCs w:val="24"/>
        </w:rPr>
        <w:t xml:space="preserve"> creado una </w:t>
      </w:r>
      <w:proofErr w:type="spellStart"/>
      <w:r w:rsidR="001325F7">
        <w:rPr>
          <w:rFonts w:cs="Arial"/>
          <w:szCs w:val="24"/>
        </w:rPr>
        <w:t>t</w:t>
      </w:r>
      <w:r w:rsidR="00E1793C">
        <w:rPr>
          <w:rFonts w:cs="Arial"/>
          <w:szCs w:val="24"/>
        </w:rPr>
        <w:t>hing</w:t>
      </w:r>
      <w:proofErr w:type="spellEnd"/>
      <w:r w:rsidR="00E1793C">
        <w:rPr>
          <w:rFonts w:cs="Arial"/>
          <w:szCs w:val="24"/>
        </w:rPr>
        <w:t xml:space="preserve">, </w:t>
      </w:r>
      <w:r>
        <w:rPr>
          <w:rFonts w:cs="Arial"/>
          <w:szCs w:val="24"/>
        </w:rPr>
        <w:t xml:space="preserve">a la que le hemos incorporado el mecanismo de registro en-Banda con firmado de formularios, esta Thing </w:t>
      </w:r>
      <w:r w:rsidR="00326177">
        <w:rPr>
          <w:rFonts w:cs="Arial"/>
          <w:szCs w:val="24"/>
        </w:rPr>
        <w:t xml:space="preserve">obedece </w:t>
      </w:r>
      <w:r w:rsidR="001325F7">
        <w:rPr>
          <w:rFonts w:cs="Arial"/>
          <w:szCs w:val="24"/>
        </w:rPr>
        <w:t>al</w:t>
      </w:r>
      <w:r w:rsidR="00326177">
        <w:rPr>
          <w:rFonts w:cs="Arial"/>
          <w:szCs w:val="24"/>
        </w:rPr>
        <w:t xml:space="preserve"> esquema de la </w:t>
      </w:r>
      <w:r w:rsidR="00326177">
        <w:rPr>
          <w:rFonts w:cs="Arial"/>
          <w:szCs w:val="24"/>
        </w:rPr>
        <w:fldChar w:fldCharType="begin"/>
      </w:r>
      <w:r w:rsidR="00326177">
        <w:rPr>
          <w:rFonts w:cs="Arial"/>
          <w:szCs w:val="24"/>
        </w:rPr>
        <w:instrText xml:space="preserve"> REF _Ref524321112 \h </w:instrText>
      </w:r>
      <w:r w:rsidR="00326177">
        <w:rPr>
          <w:rFonts w:cs="Arial"/>
          <w:szCs w:val="24"/>
        </w:rPr>
      </w:r>
      <w:r w:rsidR="00326177">
        <w:rPr>
          <w:rFonts w:cs="Arial"/>
          <w:szCs w:val="24"/>
        </w:rPr>
        <w:fldChar w:fldCharType="separate"/>
      </w:r>
      <w:r w:rsidR="00326177">
        <w:t xml:space="preserve">Figura </w:t>
      </w:r>
      <w:r w:rsidR="00326177">
        <w:rPr>
          <w:noProof/>
        </w:rPr>
        <w:t>22</w:t>
      </w:r>
      <w:r w:rsidR="00326177">
        <w:rPr>
          <w:rFonts w:cs="Arial"/>
          <w:szCs w:val="24"/>
        </w:rPr>
        <w:fldChar w:fldCharType="end"/>
      </w:r>
      <w:r w:rsidR="00326177">
        <w:rPr>
          <w:rFonts w:cs="Arial"/>
          <w:szCs w:val="24"/>
        </w:rPr>
        <w:t>.</w:t>
      </w:r>
    </w:p>
    <w:p w14:paraId="56470326" w14:textId="232D814D" w:rsidR="00613992" w:rsidRDefault="00326177" w:rsidP="008C76F3">
      <w:pPr>
        <w:pStyle w:val="Descripcin"/>
      </w:pPr>
      <w:bookmarkStart w:id="1391" w:name="_Ref524321112"/>
      <w:r>
        <w:t xml:space="preserve">Figura </w:t>
      </w:r>
      <w:fldSimple w:instr=" SEQ Figura \* ARABIC ">
        <w:r w:rsidR="00ED2F1C">
          <w:rPr>
            <w:noProof/>
          </w:rPr>
          <w:t>23</w:t>
        </w:r>
      </w:fldSimple>
      <w:bookmarkEnd w:id="1391"/>
      <w:r>
        <w:t>: Esquema de concentrador.</w:t>
      </w:r>
    </w:p>
    <w:p w14:paraId="52AB91DB" w14:textId="1B3B8AC2" w:rsidR="00613992" w:rsidRPr="00613992" w:rsidRDefault="00613992">
      <w:pPr>
        <w:jc w:val="center"/>
        <w:rPr>
          <w:ins w:id="1392" w:author="Xhelo Aros" w:date="2018-09-10T05:34:00Z"/>
          <w:rPrChange w:id="1393" w:author="Xhelo Aros" w:date="2018-09-10T06:26:00Z">
            <w:rPr>
              <w:ins w:id="1394" w:author="Xhelo Aros" w:date="2018-09-10T05:34:00Z"/>
            </w:rPr>
          </w:rPrChange>
        </w:rPr>
        <w:pPrChange w:id="1395" w:author="Xhelo Aros" w:date="2018-09-10T06:27:00Z">
          <w:pPr>
            <w:pStyle w:val="Descripcin"/>
          </w:pPr>
        </w:pPrChange>
      </w:pPr>
      <w:ins w:id="1396" w:author="Xhelo Aros" w:date="2018-09-10T06:26:00Z">
        <w:r>
          <w:rPr>
            <w:noProof/>
          </w:rPr>
          <w:lastRenderedPageBreak/>
          <w:drawing>
            <wp:inline distT="0" distB="0" distL="0" distR="0" wp14:anchorId="1F2DF2A1" wp14:editId="3279CC43">
              <wp:extent cx="5278581" cy="2487413"/>
              <wp:effectExtent l="19050" t="19050" r="1778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93"/>
                      <a:stretch/>
                    </pic:blipFill>
                    <pic:spPr bwMode="auto">
                      <a:xfrm>
                        <a:off x="0" y="0"/>
                        <a:ext cx="5328387" cy="251088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ins>
    </w:p>
    <w:p w14:paraId="63DA2BBF" w14:textId="4D012AE7" w:rsidR="0048289C" w:rsidRDefault="00326177" w:rsidP="00326177">
      <w:pPr>
        <w:rPr>
          <w:ins w:id="1397" w:author="Xhelo Aros" w:date="2018-09-10T09:23:00Z"/>
        </w:rPr>
      </w:pPr>
      <w:ins w:id="1398" w:author="Xhelo Aros" w:date="2018-09-10T05:40:00Z">
        <w:r>
          <w:t>Esta</w:t>
        </w:r>
      </w:ins>
      <w:ins w:id="1399" w:author="Xhelo Aros" w:date="2018-09-10T05:36:00Z">
        <w:r>
          <w:t xml:space="preserve"> </w:t>
        </w:r>
        <w:proofErr w:type="spellStart"/>
        <w:r>
          <w:t>thing</w:t>
        </w:r>
        <w:proofErr w:type="spellEnd"/>
        <w:r>
          <w:t xml:space="preserve">, </w:t>
        </w:r>
      </w:ins>
      <w:ins w:id="1400" w:author="Xhelo Aros" w:date="2018-09-10T06:27:00Z">
        <w:r w:rsidR="000E1FB9">
          <w:t>es</w:t>
        </w:r>
      </w:ins>
      <w:ins w:id="1401" w:author="Xhelo Aros" w:date="2018-09-10T05:36:00Z">
        <w:r>
          <w:t xml:space="preserve"> en estricto rigor un concentrador</w:t>
        </w:r>
      </w:ins>
      <w:ins w:id="1402" w:author="Xhelo Aros" w:date="2018-09-10T05:37:00Z">
        <w:r>
          <w:t>,</w:t>
        </w:r>
      </w:ins>
      <w:ins w:id="1403" w:author="Xhelo Aros" w:date="2018-09-10T06:28:00Z">
        <w:r w:rsidR="000E1FB9">
          <w:t xml:space="preserve"> ya que</w:t>
        </w:r>
      </w:ins>
      <w:ins w:id="1404" w:author="Xhelo Aros" w:date="2018-09-10T05:37:00Z">
        <w:r>
          <w:t xml:space="preserve"> </w:t>
        </w:r>
      </w:ins>
      <w:ins w:id="1405" w:author="Xhelo Aros" w:date="2018-09-10T05:39:00Z">
        <w:r>
          <w:t>posee</w:t>
        </w:r>
      </w:ins>
      <w:ins w:id="1406" w:author="Xhelo Aros" w:date="2018-09-10T05:37:00Z">
        <w:r>
          <w:t xml:space="preserve"> </w:t>
        </w:r>
      </w:ins>
      <w:ins w:id="1407" w:author="Xhelo Aros" w:date="2018-09-10T06:32:00Z">
        <w:r w:rsidR="000E1FB9">
          <w:t xml:space="preserve">múltiples </w:t>
        </w:r>
      </w:ins>
      <w:ins w:id="1408" w:author="Xhelo Aros" w:date="2018-09-10T05:37:00Z">
        <w:r>
          <w:t>sensores</w:t>
        </w:r>
      </w:ins>
      <w:ins w:id="1409" w:author="Xhelo Aros" w:date="2018-09-10T06:32:00Z">
        <w:r w:rsidR="000E1FB9">
          <w:t>, entre ellos</w:t>
        </w:r>
      </w:ins>
      <w:ins w:id="1410" w:author="Xhelo Aros" w:date="2018-09-10T05:37:00Z">
        <w:r>
          <w:t xml:space="preserve"> temperatura, humedad, luz ambiente, gas y movimiento, y dos actuadores</w:t>
        </w:r>
      </w:ins>
      <w:ins w:id="1411" w:author="Xhelo Aros" w:date="2018-09-10T06:55:00Z">
        <w:r w:rsidR="001325F7">
          <w:t>,</w:t>
        </w:r>
      </w:ins>
      <w:ins w:id="1412" w:author="Xhelo Aros" w:date="2018-09-10T05:37:00Z">
        <w:r>
          <w:t xml:space="preserve"> </w:t>
        </w:r>
      </w:ins>
      <w:ins w:id="1413" w:author="Xhelo Aros" w:date="2018-09-10T06:32:00Z">
        <w:r w:rsidR="000E1FB9">
          <w:t xml:space="preserve">los </w:t>
        </w:r>
      </w:ins>
      <w:ins w:id="1414" w:author="Xhelo Aros" w:date="2018-09-10T05:37:00Z">
        <w:r>
          <w:t>que</w:t>
        </w:r>
      </w:ins>
      <w:ins w:id="1415" w:author="Xhelo Aros" w:date="2018-09-10T05:38:00Z">
        <w:r>
          <w:t xml:space="preserve"> </w:t>
        </w:r>
      </w:ins>
      <w:ins w:id="1416" w:author="Xhelo Aros" w:date="2018-09-10T06:32:00Z">
        <w:r w:rsidR="000E1FB9">
          <w:t>consisten en</w:t>
        </w:r>
      </w:ins>
      <w:ins w:id="1417" w:author="Xhelo Aros" w:date="2018-09-10T05:38:00Z">
        <w:r>
          <w:t xml:space="preserve"> un display led de 16 columnas por 2 filas, y un led azul, este </w:t>
        </w:r>
      </w:ins>
      <w:r w:rsidR="008C76F3">
        <w:t>último</w:t>
      </w:r>
      <w:ins w:id="1418" w:author="Xhelo Aros" w:date="2018-09-10T05:38:00Z">
        <w:r>
          <w:t xml:space="preserve"> utilizado para </w:t>
        </w:r>
      </w:ins>
      <w:ins w:id="1419" w:author="Xhelo Aros" w:date="2018-09-10T05:39:00Z">
        <w:r>
          <w:t>titila</w:t>
        </w:r>
      </w:ins>
      <w:ins w:id="1420" w:author="Xhelo Aros" w:date="2018-09-10T06:55:00Z">
        <w:r w:rsidR="001325F7">
          <w:t>r</w:t>
        </w:r>
      </w:ins>
      <w:ins w:id="1421" w:author="Xhelo Aros" w:date="2018-09-10T05:38:00Z">
        <w:r>
          <w:t xml:space="preserve"> </w:t>
        </w:r>
      </w:ins>
      <w:ins w:id="1422" w:author="Xhelo Aros" w:date="2018-09-10T06:55:00Z">
        <w:r w:rsidR="001325F7">
          <w:t>cuando</w:t>
        </w:r>
      </w:ins>
      <w:ins w:id="1423" w:author="Xhelo Aros" w:date="2018-09-10T05:38:00Z">
        <w:r>
          <w:t xml:space="preserve"> ha respondido un mensaje.</w:t>
        </w:r>
      </w:ins>
      <w:ins w:id="1424" w:author="Xhelo Aros" w:date="2018-09-10T06:53:00Z">
        <w:r w:rsidR="001325F7">
          <w:t xml:space="preserve"> A</w:t>
        </w:r>
      </w:ins>
      <w:ins w:id="1425" w:author="Xhelo Aros" w:date="2018-09-10T06:56:00Z">
        <w:r w:rsidR="001325F7">
          <w:t xml:space="preserve"> este dispositivo lo</w:t>
        </w:r>
      </w:ins>
      <w:ins w:id="1426" w:author="Xhelo Aros" w:date="2018-09-10T06:54:00Z">
        <w:r w:rsidR="001325F7">
          <w:t xml:space="preserve"> hemos llamado </w:t>
        </w:r>
      </w:ins>
      <w:ins w:id="1427" w:author="Xhelo Aros" w:date="2018-09-10T06:56:00Z">
        <w:r w:rsidR="001325F7">
          <w:t>R</w:t>
        </w:r>
      </w:ins>
      <w:ins w:id="1428" w:author="Xhelo Aros" w:date="2018-09-10T06:54:00Z">
        <w:r w:rsidR="001325F7">
          <w:t xml:space="preserve">edBox, para simplificar </w:t>
        </w:r>
      </w:ins>
      <w:ins w:id="1429" w:author="Xhelo Aros" w:date="2018-09-10T09:21:00Z">
        <w:r w:rsidR="0048289C">
          <w:t>su</w:t>
        </w:r>
      </w:ins>
      <w:ins w:id="1430" w:author="Xhelo Aros" w:date="2018-09-10T06:54:00Z">
        <w:r w:rsidR="001325F7">
          <w:t xml:space="preserve"> identificación. En la </w:t>
        </w:r>
      </w:ins>
    </w:p>
    <w:p w14:paraId="6181D5D6" w14:textId="1CCDA195" w:rsidR="008C76F3" w:rsidRDefault="008C76F3" w:rsidP="008C76F3">
      <w:pPr>
        <w:pStyle w:val="Descripcin"/>
        <w:keepNext/>
        <w:jc w:val="center"/>
      </w:pPr>
      <w:r>
        <w:t xml:space="preserve">Figura </w:t>
      </w:r>
      <w:fldSimple w:instr=" SEQ Figura \* ARABIC ">
        <w:r w:rsidR="00ED2F1C">
          <w:rPr>
            <w:noProof/>
          </w:rPr>
          <w:t>24</w:t>
        </w:r>
      </w:fldSimple>
      <w:r>
        <w:t xml:space="preserve">: </w:t>
      </w:r>
      <w:r w:rsidR="006C2636">
        <w:t>Fotografía</w:t>
      </w:r>
      <w:r>
        <w:t xml:space="preserve"> de Redbox.</w:t>
      </w:r>
    </w:p>
    <w:p w14:paraId="441E96F7" w14:textId="77777777" w:rsidR="001325F7" w:rsidRDefault="0048289C">
      <w:pPr>
        <w:jc w:val="center"/>
        <w:rPr>
          <w:ins w:id="1431" w:author="Xhelo Aros" w:date="2018-09-10T06:31:00Z"/>
        </w:rPr>
        <w:pPrChange w:id="1432" w:author="Xhelo Aros" w:date="2018-09-10T09:23:00Z">
          <w:pPr/>
        </w:pPrChange>
      </w:pPr>
      <w:ins w:id="1433" w:author="Xhelo Aros" w:date="2018-09-10T09:23:00Z">
        <w:r>
          <w:rPr>
            <w:noProof/>
          </w:rPr>
          <w:drawing>
            <wp:inline distT="0" distB="0" distL="0" distR="0" wp14:anchorId="66F4AB81" wp14:editId="508DE536">
              <wp:extent cx="5324475" cy="2456731"/>
              <wp:effectExtent l="19050" t="19050" r="952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6951" cy="2476329"/>
                      </a:xfrm>
                      <a:prstGeom prst="rect">
                        <a:avLst/>
                      </a:prstGeom>
                      <a:noFill/>
                      <a:ln>
                        <a:solidFill>
                          <a:schemeClr val="bg1">
                            <a:lumMod val="50000"/>
                          </a:schemeClr>
                        </a:solidFill>
                      </a:ln>
                    </pic:spPr>
                  </pic:pic>
                </a:graphicData>
              </a:graphic>
            </wp:inline>
          </w:drawing>
        </w:r>
      </w:ins>
    </w:p>
    <w:p w14:paraId="6102A3D7" w14:textId="1F002C4F" w:rsidR="00326177" w:rsidRDefault="000E1FB9">
      <w:ins w:id="1434" w:author="Xhelo Aros" w:date="2018-09-10T06:34:00Z">
        <w:r>
          <w:t>En el</w:t>
        </w:r>
      </w:ins>
      <w:ins w:id="1435" w:author="Xhelo Aros" w:date="2018-09-10T06:33:00Z">
        <w:r>
          <w:t xml:space="preserve"> momento </w:t>
        </w:r>
      </w:ins>
      <w:ins w:id="1436" w:author="Xhelo Aros" w:date="2018-09-10T06:34:00Z">
        <w:r>
          <w:t>que se</w:t>
        </w:r>
      </w:ins>
      <w:ins w:id="1437" w:author="Xhelo Aros" w:date="2018-09-10T06:33:00Z">
        <w:r>
          <w:t xml:space="preserve"> conect</w:t>
        </w:r>
      </w:ins>
      <w:ins w:id="1438" w:author="Xhelo Aros" w:date="2018-09-10T06:34:00Z">
        <w:r>
          <w:t>a</w:t>
        </w:r>
      </w:ins>
      <w:ins w:id="1439" w:author="Xhelo Aros" w:date="2018-09-10T06:33:00Z">
        <w:r>
          <w:t xml:space="preserve"> </w:t>
        </w:r>
      </w:ins>
      <w:r w:rsidR="008C76F3">
        <w:t xml:space="preserve">la RedBox </w:t>
      </w:r>
      <w:ins w:id="1440" w:author="Xhelo Aros" w:date="2018-09-10T06:33:00Z">
        <w:r>
          <w:t>a la alimentación eléctrica</w:t>
        </w:r>
      </w:ins>
      <w:r w:rsidR="008C76F3">
        <w:t xml:space="preserve">, entra en un </w:t>
      </w:r>
      <w:proofErr w:type="spellStart"/>
      <w:r w:rsidR="008C76F3">
        <w:t>loop</w:t>
      </w:r>
      <w:proofErr w:type="spellEnd"/>
      <w:r w:rsidR="008C76F3">
        <w:t xml:space="preserve">, en el cual, comprueba si es que hay una conexión activa a internet, si la hay, muestra </w:t>
      </w:r>
      <w:r w:rsidR="00E45A39">
        <w:t xml:space="preserve">por medio del display led </w:t>
      </w:r>
      <w:r w:rsidR="008C76F3">
        <w:t>la IP asignada</w:t>
      </w:r>
      <w:r w:rsidR="006C2636">
        <w:t xml:space="preserve">, como se puede ver en la </w:t>
      </w:r>
      <w:r w:rsidR="006C2636">
        <w:fldChar w:fldCharType="begin"/>
      </w:r>
      <w:r w:rsidR="006C2636">
        <w:instrText xml:space="preserve"> REF _Ref524338061 \h </w:instrText>
      </w:r>
      <w:r w:rsidR="006C2636">
        <w:fldChar w:fldCharType="separate"/>
      </w:r>
      <w:r w:rsidR="006C2636">
        <w:t xml:space="preserve">Figura </w:t>
      </w:r>
      <w:r w:rsidR="006C2636">
        <w:rPr>
          <w:noProof/>
        </w:rPr>
        <w:t>25</w:t>
      </w:r>
      <w:r w:rsidR="006C2636">
        <w:fldChar w:fldCharType="end"/>
      </w:r>
      <w:r w:rsidR="006C2636">
        <w:t>.</w:t>
      </w:r>
      <w:r w:rsidR="008C76F3">
        <w:t xml:space="preserve"> </w:t>
      </w:r>
      <w:r w:rsidR="006C2636">
        <w:t>Luego</w:t>
      </w:r>
      <w:r w:rsidR="008C76F3">
        <w:t xml:space="preserve"> </w:t>
      </w:r>
      <w:r w:rsidR="00E45A39">
        <w:t>procede a</w:t>
      </w:r>
      <w:r w:rsidR="008C76F3">
        <w:t xml:space="preserve"> conecta</w:t>
      </w:r>
      <w:r w:rsidR="00E45A39">
        <w:t>rse</w:t>
      </w:r>
      <w:r w:rsidR="008C76F3">
        <w:t xml:space="preserve"> al servidor XMPP</w:t>
      </w:r>
      <w:r w:rsidR="00E45A39">
        <w:t xml:space="preserve">-IoT Openfire. Asumiendo que es la primera vez que se conecta el dispositivo a internet, comenzará la negociación con el servidor, para realizar el registro seguro de la </w:t>
      </w:r>
      <w:r w:rsidR="00E45A39">
        <w:lastRenderedPageBreak/>
        <w:t>nueva identidad que usará el concentrador en la red. De esta forma, sin</w:t>
      </w:r>
      <w:r w:rsidR="00E45A39">
        <w:t xml:space="preserve"> intervención del usuario</w:t>
      </w:r>
      <w:r w:rsidR="00E45A39">
        <w:t xml:space="preserve"> es realizado el registro seguro, como evidencia de ello, el display led, mostrará por un minuto, en nuevo identificador del dispositivo al interior de la red, el resultado de este proceso se puede apreciar en la </w:t>
      </w:r>
      <w:r w:rsidR="006C2636">
        <w:fldChar w:fldCharType="begin"/>
      </w:r>
      <w:r w:rsidR="006C2636">
        <w:instrText xml:space="preserve"> REF _Ref524338017 \h </w:instrText>
      </w:r>
      <w:r w:rsidR="006C2636">
        <w:fldChar w:fldCharType="separate"/>
      </w:r>
      <w:r w:rsidR="006C2636">
        <w:t xml:space="preserve">Figura </w:t>
      </w:r>
      <w:r w:rsidR="006C2636">
        <w:rPr>
          <w:noProof/>
        </w:rPr>
        <w:t>26</w:t>
      </w:r>
      <w:r w:rsidR="006C2636">
        <w:fldChar w:fldCharType="end"/>
      </w:r>
      <w:r w:rsidR="006C2636">
        <w:t>.</w:t>
      </w:r>
    </w:p>
    <w:p w14:paraId="7BB15EC3" w14:textId="174E7067" w:rsidR="00E45A39" w:rsidRDefault="00E45A39" w:rsidP="00E45A39">
      <w:pPr>
        <w:pStyle w:val="Descripcin"/>
        <w:keepNext/>
      </w:pPr>
      <w:bookmarkStart w:id="1441" w:name="_Ref524338061"/>
      <w:r>
        <w:t xml:space="preserve">Figura </w:t>
      </w:r>
      <w:fldSimple w:instr=" SEQ Figura \* ARABIC ">
        <w:r w:rsidR="00ED2F1C">
          <w:rPr>
            <w:noProof/>
          </w:rPr>
          <w:t>25</w:t>
        </w:r>
      </w:fldSimple>
      <w:bookmarkEnd w:id="1441"/>
      <w:r>
        <w:t>: RedBox conectada a la red XMPP-IoT.</w:t>
      </w:r>
    </w:p>
    <w:p w14:paraId="4A59D6F0" w14:textId="02544D08" w:rsidR="00E45A39" w:rsidRDefault="00E45A39" w:rsidP="00E45A39">
      <w:r>
        <w:rPr>
          <w:noProof/>
        </w:rPr>
        <w:drawing>
          <wp:inline distT="0" distB="0" distL="0" distR="0" wp14:anchorId="69618176" wp14:editId="55C7B21F">
            <wp:extent cx="5422900" cy="28384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2900" cy="2838450"/>
                    </a:xfrm>
                    <a:prstGeom prst="rect">
                      <a:avLst/>
                    </a:prstGeom>
                    <a:noFill/>
                    <a:ln>
                      <a:noFill/>
                    </a:ln>
                  </pic:spPr>
                </pic:pic>
              </a:graphicData>
            </a:graphic>
          </wp:inline>
        </w:drawing>
      </w:r>
    </w:p>
    <w:p w14:paraId="039DAF59" w14:textId="20B99D98" w:rsidR="00E45A39" w:rsidRDefault="00E45A39" w:rsidP="00E45A39">
      <w:pPr>
        <w:pStyle w:val="Descripcin"/>
        <w:keepNext/>
      </w:pPr>
      <w:bookmarkStart w:id="1442" w:name="_Ref524338013"/>
      <w:bookmarkStart w:id="1443" w:name="_Ref524338017"/>
      <w:r>
        <w:t xml:space="preserve">Figura </w:t>
      </w:r>
      <w:fldSimple w:instr=" SEQ Figura \* ARABIC ">
        <w:r w:rsidR="00ED2F1C">
          <w:rPr>
            <w:noProof/>
          </w:rPr>
          <w:t>26</w:t>
        </w:r>
      </w:fldSimple>
      <w:bookmarkEnd w:id="1443"/>
      <w:r>
        <w:t xml:space="preserve">: RedBox registro de nueva identidad </w:t>
      </w:r>
      <w:r w:rsidR="006C2636">
        <w:t>exitoso</w:t>
      </w:r>
      <w:r>
        <w:t>.</w:t>
      </w:r>
      <w:bookmarkEnd w:id="1442"/>
    </w:p>
    <w:p w14:paraId="771BE4B3" w14:textId="56AF5B5F" w:rsidR="00E45A39" w:rsidRDefault="00E45A39" w:rsidP="00E45A39">
      <w:r>
        <w:rPr>
          <w:noProof/>
        </w:rPr>
        <w:drawing>
          <wp:inline distT="0" distB="0" distL="0" distR="0" wp14:anchorId="4023F043" wp14:editId="2742DF6B">
            <wp:extent cx="5422900" cy="2520315"/>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2520315"/>
                    </a:xfrm>
                    <a:prstGeom prst="rect">
                      <a:avLst/>
                    </a:prstGeom>
                    <a:noFill/>
                    <a:ln>
                      <a:noFill/>
                    </a:ln>
                  </pic:spPr>
                </pic:pic>
              </a:graphicData>
            </a:graphic>
          </wp:inline>
        </w:drawing>
      </w:r>
    </w:p>
    <w:p w14:paraId="2051207C" w14:textId="79F5A78D" w:rsidR="006C2636" w:rsidRDefault="006C2636" w:rsidP="00E45A39">
      <w:r>
        <w:t>Para este caso de estudio, se utilizó el cliente de mensajería instantánea «</w:t>
      </w:r>
      <w:proofErr w:type="spellStart"/>
      <w:r>
        <w:t>Xabber</w:t>
      </w:r>
      <w:proofErr w:type="spellEnd"/>
      <w:r>
        <w:t xml:space="preserve"> Beta» para interactuar con la thing RedBox. </w:t>
      </w:r>
      <w:r w:rsidR="0010275C">
        <w:t>En</w:t>
      </w:r>
      <w:r w:rsidR="0026191B">
        <w:t xml:space="preserve"> la aplicación se</w:t>
      </w:r>
      <w:r w:rsidR="0010275C">
        <w:t xml:space="preserve"> </w:t>
      </w:r>
      <w:r w:rsidR="0026191B">
        <w:t>agregó</w:t>
      </w:r>
      <w:r w:rsidR="0010275C">
        <w:t xml:space="preserve"> el «JID», como se ve en la </w:t>
      </w:r>
      <w:r w:rsidR="0026191B">
        <w:fldChar w:fldCharType="begin"/>
      </w:r>
      <w:r w:rsidR="0026191B">
        <w:instrText xml:space="preserve"> REF _Ref524342120 \h </w:instrText>
      </w:r>
      <w:r w:rsidR="0026191B">
        <w:fldChar w:fldCharType="separate"/>
      </w:r>
      <w:r w:rsidR="0026191B">
        <w:t xml:space="preserve">Figura </w:t>
      </w:r>
      <w:r w:rsidR="0026191B">
        <w:rPr>
          <w:noProof/>
        </w:rPr>
        <w:t>27</w:t>
      </w:r>
      <w:r w:rsidR="0026191B">
        <w:fldChar w:fldCharType="end"/>
      </w:r>
      <w:r w:rsidR="0026191B">
        <w:t>.</w:t>
      </w:r>
    </w:p>
    <w:p w14:paraId="69EC750A" w14:textId="0E753C2A" w:rsidR="0026191B" w:rsidRDefault="0026191B" w:rsidP="0026191B">
      <w:pPr>
        <w:pStyle w:val="Descripcin"/>
        <w:keepNext/>
        <w:jc w:val="center"/>
      </w:pPr>
      <w:bookmarkStart w:id="1444" w:name="_Ref524342120"/>
      <w:r>
        <w:lastRenderedPageBreak/>
        <w:t xml:space="preserve">Figura </w:t>
      </w:r>
      <w:fldSimple w:instr=" SEQ Figura \* ARABIC ">
        <w:r w:rsidR="00ED2F1C">
          <w:rPr>
            <w:noProof/>
          </w:rPr>
          <w:t>27</w:t>
        </w:r>
      </w:fldSimple>
      <w:bookmarkEnd w:id="1444"/>
      <w:r>
        <w:t xml:space="preserve">: Vinculación de JID de RedBox en Cliente </w:t>
      </w:r>
      <w:proofErr w:type="spellStart"/>
      <w:r>
        <w:t>Xabber</w:t>
      </w:r>
      <w:proofErr w:type="spellEnd"/>
      <w:r>
        <w:t>.</w:t>
      </w:r>
    </w:p>
    <w:p w14:paraId="5BE9BAEA" w14:textId="7EDF03DF" w:rsidR="0026191B" w:rsidRPr="00326177" w:rsidRDefault="0026191B" w:rsidP="0026191B">
      <w:pPr>
        <w:jc w:val="center"/>
        <w:rPr>
          <w:ins w:id="1445" w:author="Xhelo Aros" w:date="2018-09-10T05:08:00Z"/>
          <w:rPrChange w:id="1446" w:author="Xhelo Aros" w:date="2018-09-10T05:34:00Z">
            <w:rPr>
              <w:ins w:id="1447" w:author="Xhelo Aros" w:date="2018-09-10T05:08:00Z"/>
              <w:rFonts w:cs="Arial"/>
              <w:szCs w:val="24"/>
            </w:rPr>
          </w:rPrChange>
        </w:rPr>
      </w:pPr>
      <w:r>
        <w:rPr>
          <w:noProof/>
        </w:rPr>
        <w:drawing>
          <wp:inline distT="0" distB="0" distL="0" distR="0" wp14:anchorId="0E253E67" wp14:editId="21CADF23">
            <wp:extent cx="3808730" cy="783209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730" cy="7832090"/>
                    </a:xfrm>
                    <a:prstGeom prst="rect">
                      <a:avLst/>
                    </a:prstGeom>
                    <a:noFill/>
                    <a:ln>
                      <a:noFill/>
                    </a:ln>
                  </pic:spPr>
                </pic:pic>
              </a:graphicData>
            </a:graphic>
          </wp:inline>
        </w:drawing>
      </w:r>
    </w:p>
    <w:p w14:paraId="188CEBB4" w14:textId="1D80752D" w:rsidR="0026306A" w:rsidRDefault="0026306A" w:rsidP="0026306A">
      <w:pPr>
        <w:spacing w:after="100" w:afterAutospacing="1"/>
        <w:ind w:left="-15" w:firstLine="239"/>
        <w:jc w:val="left"/>
      </w:pPr>
      <w:r>
        <w:rPr>
          <w:rFonts w:cs="Arial"/>
          <w:szCs w:val="24"/>
        </w:rPr>
        <w:lastRenderedPageBreak/>
        <w:t xml:space="preserve">Después de agregar el JID de RedBox, se le envió un mensaje con el texto «ayuda», en donde RedBox respondió los comandos que, de momento, puede responder. Lo descrito se aprecia en la </w:t>
      </w:r>
      <w:r w:rsidR="00ED2F1C">
        <w:rPr>
          <w:rFonts w:cs="Arial"/>
          <w:szCs w:val="24"/>
        </w:rPr>
        <w:fldChar w:fldCharType="begin"/>
      </w:r>
      <w:r w:rsidR="00ED2F1C">
        <w:rPr>
          <w:rFonts w:cs="Arial"/>
          <w:szCs w:val="24"/>
        </w:rPr>
        <w:instrText xml:space="preserve"> REF _Ref524345626 \h </w:instrText>
      </w:r>
      <w:r w:rsidR="00ED2F1C">
        <w:rPr>
          <w:rFonts w:cs="Arial"/>
          <w:szCs w:val="24"/>
        </w:rPr>
      </w:r>
      <w:r w:rsidR="00ED2F1C">
        <w:rPr>
          <w:rFonts w:cs="Arial"/>
          <w:szCs w:val="24"/>
        </w:rPr>
        <w:fldChar w:fldCharType="separate"/>
      </w:r>
      <w:r w:rsidR="00ED2F1C">
        <w:t xml:space="preserve">Figura </w:t>
      </w:r>
      <w:r w:rsidR="00ED2F1C">
        <w:rPr>
          <w:noProof/>
        </w:rPr>
        <w:t>28</w:t>
      </w:r>
      <w:r w:rsidR="00ED2F1C">
        <w:rPr>
          <w:rFonts w:cs="Arial"/>
          <w:szCs w:val="24"/>
        </w:rPr>
        <w:fldChar w:fldCharType="end"/>
      </w:r>
      <w:r w:rsidR="00ED2F1C">
        <w:rPr>
          <w:rFonts w:cs="Arial"/>
          <w:szCs w:val="24"/>
        </w:rPr>
        <w:t xml:space="preserve"> y </w:t>
      </w:r>
      <w:r w:rsidR="00ED2F1C">
        <w:rPr>
          <w:rFonts w:cs="Arial"/>
          <w:szCs w:val="24"/>
        </w:rPr>
        <w:fldChar w:fldCharType="begin"/>
      </w:r>
      <w:r w:rsidR="00ED2F1C">
        <w:rPr>
          <w:rFonts w:cs="Arial"/>
          <w:szCs w:val="24"/>
        </w:rPr>
        <w:instrText xml:space="preserve"> REF _Ref524345635 \h </w:instrText>
      </w:r>
      <w:r w:rsidR="00ED2F1C">
        <w:rPr>
          <w:rFonts w:cs="Arial"/>
          <w:szCs w:val="24"/>
        </w:rPr>
      </w:r>
      <w:r w:rsidR="00ED2F1C">
        <w:rPr>
          <w:rFonts w:cs="Arial"/>
          <w:szCs w:val="24"/>
        </w:rPr>
        <w:fldChar w:fldCharType="separate"/>
      </w:r>
      <w:r w:rsidR="00ED2F1C">
        <w:t xml:space="preserve">Figura </w:t>
      </w:r>
      <w:r w:rsidR="00ED2F1C">
        <w:rPr>
          <w:noProof/>
        </w:rPr>
        <w:t>29</w:t>
      </w:r>
      <w:r w:rsidR="00ED2F1C">
        <w:rPr>
          <w:rFonts w:cs="Arial"/>
          <w:szCs w:val="24"/>
        </w:rPr>
        <w:fldChar w:fldCharType="end"/>
      </w:r>
      <w:r w:rsidR="00ED2F1C">
        <w:rPr>
          <w:rFonts w:cs="Arial"/>
          <w:szCs w:val="24"/>
        </w:rPr>
        <w:t>.</w:t>
      </w:r>
    </w:p>
    <w:p w14:paraId="5091B105" w14:textId="34535567" w:rsidR="00ED2F1C" w:rsidRPr="00ED2F1C" w:rsidRDefault="0026306A" w:rsidP="00ED2F1C">
      <w:pPr>
        <w:pStyle w:val="Descripcin"/>
        <w:keepNext/>
        <w:jc w:val="left"/>
      </w:pPr>
      <w:bookmarkStart w:id="1448" w:name="_Ref524345626"/>
      <w:r>
        <w:t xml:space="preserve">Figura </w:t>
      </w:r>
      <w:fldSimple w:instr=" SEQ Figura \* ARABIC ">
        <w:r w:rsidR="00ED2F1C">
          <w:rPr>
            <w:noProof/>
          </w:rPr>
          <w:t>28</w:t>
        </w:r>
      </w:fldSimple>
      <w:bookmarkEnd w:id="1448"/>
      <w:r>
        <w:t>: Solicitud y respuesta de ayuda a RedBox.</w:t>
      </w:r>
    </w:p>
    <w:p w14:paraId="27F143DE" w14:textId="78CFA249" w:rsidR="0026306A" w:rsidRDefault="0026306A" w:rsidP="00ED2F1C">
      <w:pPr>
        <w:spacing w:after="100" w:afterAutospacing="1"/>
        <w:ind w:left="-15" w:firstLine="239"/>
        <w:jc w:val="center"/>
      </w:pPr>
      <w:r>
        <w:rPr>
          <w:rFonts w:cs="Arial"/>
          <w:noProof/>
          <w:szCs w:val="24"/>
        </w:rPr>
        <w:drawing>
          <wp:inline distT="0" distB="0" distL="0" distR="0" wp14:anchorId="0360B312" wp14:editId="3E59C963">
            <wp:extent cx="2263677" cy="261597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3890"/>
                    <a:stretch/>
                  </pic:blipFill>
                  <pic:spPr bwMode="auto">
                    <a:xfrm>
                      <a:off x="0" y="0"/>
                      <a:ext cx="2337793" cy="2701629"/>
                    </a:xfrm>
                    <a:prstGeom prst="rect">
                      <a:avLst/>
                    </a:prstGeom>
                    <a:noFill/>
                    <a:ln>
                      <a:noFill/>
                    </a:ln>
                    <a:extLst>
                      <a:ext uri="{53640926-AAD7-44D8-BBD7-CCE9431645EC}">
                        <a14:shadowObscured xmlns:a14="http://schemas.microsoft.com/office/drawing/2010/main"/>
                      </a:ext>
                    </a:extLst>
                  </pic:spPr>
                </pic:pic>
              </a:graphicData>
            </a:graphic>
          </wp:inline>
        </w:drawing>
      </w:r>
    </w:p>
    <w:p w14:paraId="4916C089" w14:textId="2B530C88" w:rsidR="00ED2F1C" w:rsidRPr="00ED2F1C" w:rsidRDefault="0026306A" w:rsidP="00ED2F1C">
      <w:pPr>
        <w:pStyle w:val="Descripcin"/>
        <w:keepNext/>
        <w:jc w:val="left"/>
      </w:pPr>
      <w:bookmarkStart w:id="1449" w:name="_Ref524345635"/>
      <w:r>
        <w:t xml:space="preserve">Figura </w:t>
      </w:r>
      <w:fldSimple w:instr=" SEQ Figura \* ARABIC ">
        <w:r w:rsidR="00ED2F1C">
          <w:rPr>
            <w:noProof/>
          </w:rPr>
          <w:t>29</w:t>
        </w:r>
      </w:fldSimple>
      <w:bookmarkEnd w:id="1449"/>
      <w:r>
        <w:t>: Display led cunado RedBox recibe solicitud de ayuda.</w:t>
      </w:r>
    </w:p>
    <w:p w14:paraId="50D1BC1B" w14:textId="3A0ABD8E" w:rsidR="0026306A" w:rsidRDefault="0026306A" w:rsidP="00ED2F1C">
      <w:pPr>
        <w:spacing w:after="100" w:afterAutospacing="1"/>
        <w:ind w:left="-15" w:firstLine="239"/>
        <w:jc w:val="center"/>
        <w:rPr>
          <w:rFonts w:cs="Arial"/>
          <w:szCs w:val="24"/>
        </w:rPr>
      </w:pPr>
      <w:r>
        <w:rPr>
          <w:rFonts w:cs="Arial"/>
          <w:noProof/>
          <w:szCs w:val="24"/>
        </w:rPr>
        <w:drawing>
          <wp:inline distT="0" distB="0" distL="0" distR="0" wp14:anchorId="7B347CD8" wp14:editId="6F501E06">
            <wp:extent cx="3168233" cy="20832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484" r="3787" b="35922"/>
                    <a:stretch/>
                  </pic:blipFill>
                  <pic:spPr bwMode="auto">
                    <a:xfrm>
                      <a:off x="0" y="0"/>
                      <a:ext cx="3205264" cy="2107591"/>
                    </a:xfrm>
                    <a:prstGeom prst="rect">
                      <a:avLst/>
                    </a:prstGeom>
                    <a:noFill/>
                    <a:ln>
                      <a:noFill/>
                    </a:ln>
                    <a:extLst>
                      <a:ext uri="{53640926-AAD7-44D8-BBD7-CCE9431645EC}">
                        <a14:shadowObscured xmlns:a14="http://schemas.microsoft.com/office/drawing/2010/main"/>
                      </a:ext>
                    </a:extLst>
                  </pic:spPr>
                </pic:pic>
              </a:graphicData>
            </a:graphic>
          </wp:inline>
        </w:drawing>
      </w:r>
    </w:p>
    <w:p w14:paraId="4C62A4F0" w14:textId="29F27C04" w:rsidR="00367EF8" w:rsidRDefault="0026306A" w:rsidP="00367EF8">
      <w:pPr>
        <w:spacing w:after="100" w:afterAutospacing="1"/>
        <w:ind w:left="-15" w:firstLine="239"/>
        <w:rPr>
          <w:rFonts w:cs="Arial"/>
          <w:szCs w:val="24"/>
        </w:rPr>
      </w:pPr>
      <w:r>
        <w:rPr>
          <w:rFonts w:cs="Arial"/>
          <w:szCs w:val="24"/>
        </w:rPr>
        <w:t xml:space="preserve"> </w:t>
      </w:r>
      <w:r w:rsidR="00ED2F1C">
        <w:rPr>
          <w:rFonts w:cs="Arial"/>
          <w:szCs w:val="24"/>
        </w:rPr>
        <w:t xml:space="preserve">Ya que se cuenta con la información para solicitar o escribir datos en la RedBox, en la </w:t>
      </w:r>
      <w:r w:rsidR="00ED2F1C">
        <w:rPr>
          <w:rFonts w:cs="Arial"/>
          <w:szCs w:val="24"/>
        </w:rPr>
        <w:fldChar w:fldCharType="begin"/>
      </w:r>
      <w:r w:rsidR="00ED2F1C">
        <w:rPr>
          <w:rFonts w:cs="Arial"/>
          <w:szCs w:val="24"/>
        </w:rPr>
        <w:instrText xml:space="preserve"> REF _Ref524346057 \h </w:instrText>
      </w:r>
      <w:r w:rsidR="00ED2F1C">
        <w:rPr>
          <w:rFonts w:cs="Arial"/>
          <w:szCs w:val="24"/>
        </w:rPr>
      </w:r>
      <w:r w:rsidR="00ED2F1C">
        <w:rPr>
          <w:rFonts w:cs="Arial"/>
          <w:szCs w:val="24"/>
        </w:rPr>
        <w:fldChar w:fldCharType="separate"/>
      </w:r>
      <w:r w:rsidR="00ED2F1C">
        <w:t xml:space="preserve">Figura </w:t>
      </w:r>
      <w:r w:rsidR="00ED2F1C">
        <w:rPr>
          <w:noProof/>
        </w:rPr>
        <w:t>30</w:t>
      </w:r>
      <w:r w:rsidR="00ED2F1C">
        <w:rPr>
          <w:rFonts w:cs="Arial"/>
          <w:szCs w:val="24"/>
        </w:rPr>
        <w:fldChar w:fldCharType="end"/>
      </w:r>
      <w:r w:rsidR="00ED2F1C">
        <w:rPr>
          <w:rFonts w:cs="Arial"/>
          <w:szCs w:val="24"/>
        </w:rPr>
        <w:t xml:space="preserve"> y</w:t>
      </w:r>
      <w:r w:rsidR="001E5F64">
        <w:rPr>
          <w:rFonts w:cs="Arial"/>
          <w:szCs w:val="24"/>
        </w:rPr>
        <w:t xml:space="preserve"> </w:t>
      </w:r>
      <w:r w:rsidR="001E5F64">
        <w:rPr>
          <w:rFonts w:cs="Arial"/>
          <w:szCs w:val="24"/>
        </w:rPr>
        <w:fldChar w:fldCharType="begin"/>
      </w:r>
      <w:r w:rsidR="001E5F64">
        <w:rPr>
          <w:rFonts w:cs="Arial"/>
          <w:szCs w:val="24"/>
        </w:rPr>
        <w:instrText xml:space="preserve"> REF _Ref524346229 \h </w:instrText>
      </w:r>
      <w:r w:rsidR="001E5F64">
        <w:rPr>
          <w:rFonts w:cs="Arial"/>
          <w:szCs w:val="24"/>
        </w:rPr>
      </w:r>
      <w:r w:rsidR="001E5F64">
        <w:rPr>
          <w:rFonts w:cs="Arial"/>
          <w:szCs w:val="24"/>
        </w:rPr>
        <w:fldChar w:fldCharType="separate"/>
      </w:r>
      <w:r w:rsidR="001E5F64">
        <w:t xml:space="preserve">Figura </w:t>
      </w:r>
      <w:r w:rsidR="001E5F64">
        <w:rPr>
          <w:noProof/>
        </w:rPr>
        <w:t>31</w:t>
      </w:r>
      <w:r w:rsidR="001E5F64">
        <w:rPr>
          <w:rFonts w:cs="Arial"/>
          <w:szCs w:val="24"/>
        </w:rPr>
        <w:fldChar w:fldCharType="end"/>
      </w:r>
      <w:r w:rsidR="00ED2F1C">
        <w:rPr>
          <w:rFonts w:cs="Arial"/>
          <w:szCs w:val="24"/>
        </w:rPr>
        <w:t xml:space="preserve"> se muestra cómo se solicitó los valores de todos los sensores y se escribió datos en el display led, tal como nos indica el mensaje de ayuda entregado por la RedBox.</w:t>
      </w:r>
    </w:p>
    <w:p w14:paraId="37451750" w14:textId="54B7D792" w:rsidR="00ED2F1C" w:rsidRDefault="00ED2F1C" w:rsidP="00ED2F1C">
      <w:pPr>
        <w:pStyle w:val="Descripcin"/>
        <w:keepNext/>
      </w:pPr>
      <w:bookmarkStart w:id="1450" w:name="_Ref524346057"/>
      <w:r>
        <w:lastRenderedPageBreak/>
        <w:t xml:space="preserve">Figura </w:t>
      </w:r>
      <w:fldSimple w:instr=" SEQ Figura \* ARABIC ">
        <w:r>
          <w:rPr>
            <w:noProof/>
          </w:rPr>
          <w:t>30</w:t>
        </w:r>
      </w:fldSimple>
      <w:bookmarkEnd w:id="1450"/>
      <w:r>
        <w:t>: Interacción con los sensores y actuadores de la RedBox.</w:t>
      </w:r>
    </w:p>
    <w:p w14:paraId="5AB69E10" w14:textId="46503EC3" w:rsidR="00ED2F1C" w:rsidRDefault="00ED2F1C" w:rsidP="001E5F64">
      <w:pPr>
        <w:spacing w:after="100" w:afterAutospacing="1"/>
        <w:ind w:left="-15" w:firstLine="239"/>
        <w:jc w:val="center"/>
        <w:rPr>
          <w:rFonts w:cs="Arial"/>
          <w:szCs w:val="24"/>
        </w:rPr>
      </w:pPr>
      <w:r>
        <w:rPr>
          <w:rFonts w:cs="Arial"/>
          <w:noProof/>
          <w:szCs w:val="24"/>
        </w:rPr>
        <w:drawing>
          <wp:inline distT="0" distB="0" distL="0" distR="0" wp14:anchorId="7910D3A7" wp14:editId="270B2EEF">
            <wp:extent cx="2456953" cy="5060286"/>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8267" cy="5083589"/>
                    </a:xfrm>
                    <a:prstGeom prst="rect">
                      <a:avLst/>
                    </a:prstGeom>
                    <a:noFill/>
                    <a:ln>
                      <a:noFill/>
                    </a:ln>
                  </pic:spPr>
                </pic:pic>
              </a:graphicData>
            </a:graphic>
          </wp:inline>
        </w:drawing>
      </w:r>
    </w:p>
    <w:p w14:paraId="2C04BE03" w14:textId="6073746B" w:rsidR="00ED2F1C" w:rsidRDefault="00ED2F1C" w:rsidP="001E5F64">
      <w:pPr>
        <w:pStyle w:val="Descripcin"/>
        <w:keepNext/>
        <w:jc w:val="left"/>
      </w:pPr>
      <w:bookmarkStart w:id="1451" w:name="_Ref524346229"/>
      <w:r>
        <w:t xml:space="preserve">Figura </w:t>
      </w:r>
      <w:fldSimple w:instr=" SEQ Figura \* ARABIC ">
        <w:r>
          <w:rPr>
            <w:noProof/>
          </w:rPr>
          <w:t>31</w:t>
        </w:r>
      </w:fldSimple>
      <w:bookmarkEnd w:id="1451"/>
      <w:r>
        <w:t xml:space="preserve">: Escritura </w:t>
      </w:r>
      <w:r w:rsidR="001E5F64">
        <w:t>en</w:t>
      </w:r>
      <w:r>
        <w:t xml:space="preserve"> display LED de RedBox.</w:t>
      </w:r>
    </w:p>
    <w:p w14:paraId="772F39C4" w14:textId="3DE1BA4A" w:rsidR="00A86E9F" w:rsidRPr="00730130" w:rsidDel="00CA0A42" w:rsidRDefault="00ED2F1C" w:rsidP="001E5F64">
      <w:pPr>
        <w:spacing w:after="100" w:afterAutospacing="1" w:line="262" w:lineRule="auto"/>
        <w:ind w:left="-15" w:firstLine="239"/>
        <w:jc w:val="center"/>
        <w:rPr>
          <w:del w:id="1452" w:author="Xhelo Aros" w:date="2018-09-10T04:51:00Z"/>
          <w:rFonts w:cs="Arial"/>
          <w:szCs w:val="24"/>
        </w:rPr>
      </w:pPr>
      <w:r>
        <w:rPr>
          <w:rFonts w:cs="Arial"/>
          <w:noProof/>
          <w:szCs w:val="24"/>
        </w:rPr>
        <w:drawing>
          <wp:inline distT="0" distB="0" distL="0" distR="0" wp14:anchorId="779EBF8F" wp14:editId="6BA541FF">
            <wp:extent cx="3101008" cy="2074403"/>
            <wp:effectExtent l="0" t="0" r="444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l="3769" t="40365" r="4080" b="24953"/>
                    <a:stretch/>
                  </pic:blipFill>
                  <pic:spPr bwMode="auto">
                    <a:xfrm>
                      <a:off x="0" y="0"/>
                      <a:ext cx="3119862" cy="2087015"/>
                    </a:xfrm>
                    <a:prstGeom prst="rect">
                      <a:avLst/>
                    </a:prstGeom>
                    <a:noFill/>
                    <a:ln>
                      <a:noFill/>
                    </a:ln>
                    <a:extLst>
                      <a:ext uri="{53640926-AAD7-44D8-BBD7-CCE9431645EC}">
                        <a14:shadowObscured xmlns:a14="http://schemas.microsoft.com/office/drawing/2010/main"/>
                      </a:ext>
                    </a:extLst>
                  </pic:spPr>
                </pic:pic>
              </a:graphicData>
            </a:graphic>
          </wp:inline>
        </w:drawing>
      </w:r>
    </w:p>
    <w:p w14:paraId="600C84B7" w14:textId="220488D2" w:rsidR="00A86E9F" w:rsidDel="00CA0A42" w:rsidRDefault="00A86E9F" w:rsidP="001E5F64">
      <w:pPr>
        <w:jc w:val="center"/>
        <w:rPr>
          <w:del w:id="1453" w:author="Xhelo Aros" w:date="2018-09-10T04:51:00Z"/>
          <w:caps/>
        </w:rPr>
      </w:pPr>
    </w:p>
    <w:p w14:paraId="2301B004" w14:textId="77777777" w:rsidR="00A86E9F" w:rsidDel="00CA0A42" w:rsidRDefault="00A86E9F" w:rsidP="001E5F64">
      <w:pPr>
        <w:jc w:val="center"/>
        <w:rPr>
          <w:del w:id="1454" w:author="Xhelo Aros" w:date="2018-09-10T04:51:00Z"/>
          <w:caps/>
        </w:rPr>
      </w:pPr>
    </w:p>
    <w:p w14:paraId="3C45543D" w14:textId="77777777" w:rsidR="00A86E9F" w:rsidDel="00CA0A42" w:rsidRDefault="00A86E9F" w:rsidP="001E5F64">
      <w:pPr>
        <w:jc w:val="center"/>
        <w:rPr>
          <w:del w:id="1455" w:author="Xhelo Aros" w:date="2018-09-10T04:51:00Z"/>
          <w:caps/>
        </w:rPr>
      </w:pPr>
    </w:p>
    <w:p w14:paraId="355FC9C0" w14:textId="7947DAE9" w:rsidR="00A86E9F" w:rsidDel="00CA0A42" w:rsidRDefault="00A86E9F" w:rsidP="001E5F64">
      <w:pPr>
        <w:jc w:val="center"/>
        <w:rPr>
          <w:del w:id="1456" w:author="Xhelo Aros" w:date="2018-09-10T04:51:00Z"/>
          <w:caps/>
        </w:rPr>
      </w:pPr>
      <w:del w:id="1457" w:author="Xhelo Aros" w:date="2018-09-10T04:51:00Z">
        <w:r w:rsidRPr="00A86E9F" w:rsidDel="00CA0A42">
          <w:rPr>
            <w:caps/>
            <w:highlight w:val="yellow"/>
          </w:rPr>
          <w:delText>------------------------------------------------------------------------------------------------</w:delText>
        </w:r>
      </w:del>
    </w:p>
    <w:p w14:paraId="615372E2" w14:textId="77777777" w:rsidR="00A86E9F" w:rsidRDefault="00A86E9F" w:rsidP="001E5F64">
      <w:pPr>
        <w:jc w:val="center"/>
      </w:pPr>
    </w:p>
    <w:p w14:paraId="6640B566" w14:textId="77777777" w:rsidR="00414CC5" w:rsidRPr="00414CC5" w:rsidRDefault="00414CC5" w:rsidP="00CF099B">
      <w:pPr>
        <w:rPr>
          <w:rFonts w:cs="Arial"/>
          <w:szCs w:val="24"/>
        </w:rPr>
      </w:pPr>
    </w:p>
    <w:p w14:paraId="48DF8AE5" w14:textId="77777777" w:rsidR="00597D6F" w:rsidRPr="001E3E04" w:rsidRDefault="00597D6F" w:rsidP="00597D6F">
      <w:pPr>
        <w:pStyle w:val="Ttulo1"/>
        <w:rPr>
          <w:rFonts w:cs="Arial"/>
          <w:sz w:val="24"/>
        </w:rPr>
      </w:pPr>
      <w:bookmarkStart w:id="1458" w:name="_Toc464484109"/>
      <w:bookmarkStart w:id="1459" w:name="_Toc465070169"/>
      <w:bookmarkStart w:id="1460" w:name="_Toc465070712"/>
      <w:r w:rsidRPr="001E3E04">
        <w:rPr>
          <w:rFonts w:cs="Arial"/>
          <w:sz w:val="24"/>
        </w:rPr>
        <w:lastRenderedPageBreak/>
        <w:t>5. CONCLUSIONES</w:t>
      </w:r>
      <w:bookmarkEnd w:id="1458"/>
      <w:bookmarkEnd w:id="1459"/>
      <w:bookmarkEnd w:id="1460"/>
    </w:p>
    <w:p w14:paraId="42E03E45" w14:textId="4EBBD523" w:rsidR="004957CB" w:rsidRDefault="004957CB" w:rsidP="004957CB">
      <w:pPr>
        <w:pStyle w:val="Ttulo2"/>
        <w:rPr>
          <w:rFonts w:cs="Arial"/>
        </w:rPr>
      </w:pPr>
      <w:bookmarkStart w:id="1461" w:name="_Toc464484110"/>
      <w:bookmarkStart w:id="1462" w:name="_Toc465070170"/>
      <w:bookmarkStart w:id="1463" w:name="_Toc465070713"/>
      <w:r w:rsidRPr="001E3E04">
        <w:rPr>
          <w:rFonts w:cs="Arial"/>
        </w:rPr>
        <w:t>5.1. Post-Mortem</w:t>
      </w:r>
      <w:bookmarkEnd w:id="1461"/>
      <w:bookmarkEnd w:id="1462"/>
      <w:bookmarkEnd w:id="1463"/>
    </w:p>
    <w:p w14:paraId="0BFC45FF" w14:textId="201445FA" w:rsidR="00B6715E" w:rsidRDefault="007E68A4" w:rsidP="007045FD">
      <w:r>
        <w:t>Con lo evidenciado en el presente documento</w:t>
      </w:r>
      <w:r w:rsidR="007045FD">
        <w:t xml:space="preserve">, </w:t>
      </w:r>
      <w:r>
        <w:t xml:space="preserve">se puede </w:t>
      </w:r>
      <w:r w:rsidR="007045FD">
        <w:t xml:space="preserve">dar crédito de que se </w:t>
      </w:r>
      <w:r w:rsidR="007045FD" w:rsidRPr="007045FD">
        <w:t xml:space="preserve">logró llevar a cabo el desarrollo de un proyecto de larga duración, aplicando los conocimientos adquiridos a lo largo de toda la carrera de Ingeniería en Computación e Informática, </w:t>
      </w:r>
      <w:r w:rsidR="007045FD">
        <w:t xml:space="preserve">a la par </w:t>
      </w:r>
      <w:r w:rsidR="007045FD" w:rsidRPr="007045FD">
        <w:t>aprendiendo sobre la marcha acerca de cómo se deben llevar a cabo las metodologías en la realidad de un proyecto</w:t>
      </w:r>
      <w:r w:rsidR="007045FD">
        <w:t>, con especial énfasis en los tiempos de estimación de tareas</w:t>
      </w:r>
      <w:r w:rsidR="007045FD" w:rsidRPr="007045FD">
        <w:t>.</w:t>
      </w:r>
      <w:r w:rsidR="007045FD">
        <w:t xml:space="preserve"> </w:t>
      </w:r>
      <w:r>
        <w:t>Además,</w:t>
      </w:r>
      <w:r w:rsidR="007045FD">
        <w:t xml:space="preserve"> s</w:t>
      </w:r>
      <w:r w:rsidR="007045FD" w:rsidRPr="007045FD">
        <w:t>e pudo comprender la importancia de las buenas prácticas tanto en el desarrollo</w:t>
      </w:r>
      <w:r>
        <w:t xml:space="preserve"> en el</w:t>
      </w:r>
      <w:r w:rsidR="007045FD" w:rsidRPr="007045FD">
        <w:t xml:space="preserve"> proyecto como del producto</w:t>
      </w:r>
      <w:r w:rsidR="007045FD">
        <w:t xml:space="preserve"> software</w:t>
      </w:r>
      <w:r w:rsidR="007045FD" w:rsidRPr="007045FD">
        <w:t xml:space="preserve">, ya que, si no se lleva bien alguna de las </w:t>
      </w:r>
      <w:r>
        <w:t>tres</w:t>
      </w:r>
      <w:r w:rsidR="007045FD" w:rsidRPr="007045FD">
        <w:t>, es muy fácil que se generen atrasos a las fechas propuestas en un inicio</w:t>
      </w:r>
      <w:r w:rsidR="007045FD">
        <w:t>, como se apreció en más de un sprint del proyecto.</w:t>
      </w:r>
      <w:r w:rsidR="007045FD" w:rsidRPr="007045FD">
        <w:t xml:space="preserve"> </w:t>
      </w:r>
    </w:p>
    <w:p w14:paraId="2C27720A" w14:textId="10BC0089" w:rsidR="00B6715E" w:rsidRDefault="00B6715E" w:rsidP="007045FD">
      <w:r w:rsidRPr="00B6715E">
        <w:t>Se comprendió además la importancia del diseño y realización de una suite de pruebas, ya que debido a la falta de éstas durante el proyecto se generaron grandes retrasos al encontrar defectos. Además, se debe siempre tener en consideración la mantenibilidad del código, ya que siempre está la posibilidad de que una persona o equipo trabaje sobre el código de uno, y es importante que sea entendible y fácil de modificar para así generar un mejor ambiente en el ámbito del desarrollo de software.</w:t>
      </w:r>
      <w:r>
        <w:t xml:space="preserve"> De igual manera es realmente importante, tener un sistema de control de la configuración, estable y seguro, para tener un respaldo del código fuente y las liberaciones correspondientes.</w:t>
      </w:r>
    </w:p>
    <w:p w14:paraId="5275F7D4" w14:textId="1ED4FF1D" w:rsidR="007045FD" w:rsidRPr="00FF3DF4" w:rsidRDefault="00B6715E" w:rsidP="00FF3DF4">
      <w:r>
        <w:t>La mejora de seguridad a servidor XMPP Openfire</w:t>
      </w:r>
      <w:r w:rsidR="00B96135">
        <w:t xml:space="preserve"> y a la librería XMPP SMACK</w:t>
      </w:r>
      <w:r>
        <w:t xml:space="preserve"> aporta al estado del arte, ya que se </w:t>
      </w:r>
      <w:r w:rsidR="00ED2F1C">
        <w:t>creó</w:t>
      </w:r>
      <w:r w:rsidR="000B62CD">
        <w:t xml:space="preserve"> un</w:t>
      </w:r>
      <w:r w:rsidR="003D1022">
        <w:t>a</w:t>
      </w:r>
      <w:r w:rsidR="000B62CD">
        <w:t xml:space="preserve"> solución que permite tanto </w:t>
      </w:r>
      <w:r w:rsidR="003D1022">
        <w:t>a los usuarios intermediarios</w:t>
      </w:r>
      <w:r w:rsidR="000B62CD">
        <w:t xml:space="preserve"> de la red XMPP-IoT como a los usuarios finales, registrar identidades en la red de forma segura</w:t>
      </w:r>
      <w:r w:rsidR="003D1022">
        <w:t xml:space="preserve"> y controlada. De esta forma se elimina la posibilidad que hackers puedan sobrecargar el servidor o la base de datos de este. De este modo, </w:t>
      </w:r>
      <w:r w:rsidR="00B96135">
        <w:t xml:space="preserve">con la mejora de seguridad tanto, en el servidor Openfire y la librería SMACK estamos, </w:t>
      </w:r>
      <w:r w:rsidR="003D1022">
        <w:t>brindando un punto de partida para crear sistemas de</w:t>
      </w:r>
      <w:r w:rsidR="00B96135">
        <w:t xml:space="preserve"> Internet de las Cosas de vanguardia.</w:t>
      </w:r>
    </w:p>
    <w:p w14:paraId="359873B2" w14:textId="77777777" w:rsidR="004957CB" w:rsidRPr="001E3E04" w:rsidRDefault="004957CB" w:rsidP="004957CB">
      <w:pPr>
        <w:pStyle w:val="Ttulo2"/>
        <w:rPr>
          <w:rFonts w:cs="Arial"/>
        </w:rPr>
      </w:pPr>
      <w:bookmarkStart w:id="1464" w:name="_Toc464484111"/>
      <w:bookmarkStart w:id="1465" w:name="_Toc465070171"/>
      <w:bookmarkStart w:id="1466" w:name="_Toc465070714"/>
      <w:r w:rsidRPr="001E3E04">
        <w:rPr>
          <w:rFonts w:cs="Arial"/>
        </w:rPr>
        <w:t>5.2. Trabajos Futuros</w:t>
      </w:r>
      <w:bookmarkEnd w:id="1464"/>
      <w:bookmarkEnd w:id="1465"/>
      <w:bookmarkEnd w:id="1466"/>
    </w:p>
    <w:p w14:paraId="54731562" w14:textId="2E4F3A38" w:rsidR="008F3BA1" w:rsidRDefault="00DB5816" w:rsidP="003E01EA">
      <w:pPr>
        <w:rPr>
          <w:rFonts w:cs="Arial"/>
          <w:szCs w:val="24"/>
        </w:rPr>
      </w:pPr>
      <w:r w:rsidRPr="00F44A28">
        <w:rPr>
          <w:rFonts w:cs="Arial"/>
          <w:szCs w:val="24"/>
        </w:rPr>
        <w:t xml:space="preserve">Si bien, este proyecto ha sido un avance importante </w:t>
      </w:r>
      <w:r w:rsidR="00947796">
        <w:rPr>
          <w:rFonts w:cs="Arial"/>
          <w:szCs w:val="24"/>
        </w:rPr>
        <w:t xml:space="preserve">en cuanto al </w:t>
      </w:r>
      <w:r w:rsidRPr="00F44A28">
        <w:rPr>
          <w:rFonts w:cs="Arial"/>
          <w:szCs w:val="24"/>
        </w:rPr>
        <w:t>protocolo de comunicaciones XMPP</w:t>
      </w:r>
      <w:r w:rsidR="00947796">
        <w:rPr>
          <w:rFonts w:cs="Arial"/>
          <w:szCs w:val="24"/>
        </w:rPr>
        <w:t xml:space="preserve"> en el contexto </w:t>
      </w:r>
      <w:r w:rsidRPr="00F44A28">
        <w:rPr>
          <w:rFonts w:cs="Arial"/>
          <w:szCs w:val="24"/>
        </w:rPr>
        <w:t>I</w:t>
      </w:r>
      <w:r w:rsidR="00947796">
        <w:rPr>
          <w:rFonts w:cs="Arial"/>
          <w:szCs w:val="24"/>
        </w:rPr>
        <w:t>nternet de las Cosas</w:t>
      </w:r>
      <w:r w:rsidRPr="00F44A28">
        <w:rPr>
          <w:rFonts w:cs="Arial"/>
          <w:szCs w:val="24"/>
        </w:rPr>
        <w:t xml:space="preserve">, es sólo la punta iceberg en cuanto al potencial que posee el protocolo. </w:t>
      </w:r>
      <w:r w:rsidR="007A1A06" w:rsidRPr="00F44A28">
        <w:rPr>
          <w:rFonts w:cs="Arial"/>
          <w:szCs w:val="24"/>
        </w:rPr>
        <w:t>Ya que,</w:t>
      </w:r>
      <w:r w:rsidR="00947796">
        <w:rPr>
          <w:rFonts w:cs="Arial"/>
          <w:szCs w:val="24"/>
        </w:rPr>
        <w:t xml:space="preserve"> existen varias especificaciones que tributan en esta área. E</w:t>
      </w:r>
      <w:r w:rsidR="00F40B82">
        <w:rPr>
          <w:rFonts w:cs="Arial"/>
          <w:szCs w:val="24"/>
        </w:rPr>
        <w:t xml:space="preserve">n la </w:t>
      </w:r>
      <w:r w:rsidR="006F544A">
        <w:rPr>
          <w:rFonts w:cs="Arial"/>
          <w:szCs w:val="24"/>
        </w:rPr>
        <w:fldChar w:fldCharType="begin"/>
      </w:r>
      <w:r w:rsidR="006F544A">
        <w:rPr>
          <w:rFonts w:cs="Arial"/>
          <w:szCs w:val="24"/>
        </w:rPr>
        <w:instrText xml:space="preserve"> REF _Ref522588140 \h </w:instrText>
      </w:r>
      <w:r w:rsidR="006F544A">
        <w:rPr>
          <w:rFonts w:cs="Arial"/>
          <w:szCs w:val="24"/>
        </w:rPr>
      </w:r>
      <w:r w:rsidR="006F544A">
        <w:rPr>
          <w:rFonts w:cs="Arial"/>
          <w:szCs w:val="24"/>
        </w:rPr>
        <w:fldChar w:fldCharType="separate"/>
      </w:r>
      <w:r w:rsidR="006F544A">
        <w:t xml:space="preserve">Tabla </w:t>
      </w:r>
      <w:r w:rsidR="006F544A">
        <w:rPr>
          <w:noProof/>
        </w:rPr>
        <w:t>17</w:t>
      </w:r>
      <w:r w:rsidR="006F544A">
        <w:rPr>
          <w:rFonts w:cs="Arial"/>
          <w:szCs w:val="24"/>
        </w:rPr>
        <w:fldChar w:fldCharType="end"/>
      </w:r>
      <w:r w:rsidR="00947796">
        <w:rPr>
          <w:rFonts w:cs="Arial"/>
          <w:szCs w:val="24"/>
        </w:rPr>
        <w:t xml:space="preserve"> se aprecia </w:t>
      </w:r>
      <w:r w:rsidR="00ED2F1C">
        <w:rPr>
          <w:rFonts w:cs="Arial"/>
          <w:szCs w:val="24"/>
        </w:rPr>
        <w:t>los</w:t>
      </w:r>
      <w:r w:rsidR="00947796">
        <w:rPr>
          <w:rFonts w:cs="Arial"/>
          <w:szCs w:val="24"/>
        </w:rPr>
        <w:t xml:space="preserve"> XEPs</w:t>
      </w:r>
      <w:r w:rsidR="00F40B82">
        <w:rPr>
          <w:rFonts w:cs="Arial"/>
          <w:szCs w:val="24"/>
        </w:rPr>
        <w:t xml:space="preserve">, </w:t>
      </w:r>
      <w:r w:rsidR="00947796">
        <w:rPr>
          <w:rFonts w:cs="Arial"/>
          <w:szCs w:val="24"/>
        </w:rPr>
        <w:t>que</w:t>
      </w:r>
      <w:r w:rsidR="00F40B82">
        <w:rPr>
          <w:rFonts w:cs="Arial"/>
          <w:szCs w:val="24"/>
        </w:rPr>
        <w:t xml:space="preserve"> han sido desarrollad</w:t>
      </w:r>
      <w:r w:rsidR="00947796">
        <w:rPr>
          <w:rFonts w:cs="Arial"/>
          <w:szCs w:val="24"/>
        </w:rPr>
        <w:t>o</w:t>
      </w:r>
      <w:r w:rsidR="00F40B82">
        <w:rPr>
          <w:rFonts w:cs="Arial"/>
          <w:szCs w:val="24"/>
        </w:rPr>
        <w:t xml:space="preserve">s específicamente para los desafíos que plantea el Internet de las cosas. </w:t>
      </w:r>
    </w:p>
    <w:p w14:paraId="7418F4E3" w14:textId="77777777" w:rsidR="006F544A" w:rsidRDefault="006F544A" w:rsidP="003E01EA">
      <w:pPr>
        <w:rPr>
          <w:rFonts w:cs="Arial"/>
          <w:szCs w:val="24"/>
        </w:rPr>
      </w:pPr>
    </w:p>
    <w:p w14:paraId="7CB5F9C1" w14:textId="7BD5BF65" w:rsidR="006F544A" w:rsidRDefault="006F544A" w:rsidP="006F544A">
      <w:pPr>
        <w:pStyle w:val="Descripcin"/>
        <w:keepNext/>
      </w:pPr>
      <w:bookmarkStart w:id="1467" w:name="_Ref522588140"/>
      <w:r>
        <w:t xml:space="preserve">Tabla </w:t>
      </w:r>
      <w:r w:rsidR="00A4020E">
        <w:rPr>
          <w:noProof/>
        </w:rPr>
        <w:fldChar w:fldCharType="begin"/>
      </w:r>
      <w:r w:rsidR="00A4020E">
        <w:rPr>
          <w:noProof/>
        </w:rPr>
        <w:instrText xml:space="preserve"> SEQ Tabla \* ARABIC </w:instrText>
      </w:r>
      <w:r w:rsidR="00A4020E">
        <w:rPr>
          <w:noProof/>
        </w:rPr>
        <w:fldChar w:fldCharType="separate"/>
      </w:r>
      <w:r w:rsidR="00162541">
        <w:rPr>
          <w:noProof/>
        </w:rPr>
        <w:t>23</w:t>
      </w:r>
      <w:r w:rsidR="00A4020E">
        <w:rPr>
          <w:noProof/>
        </w:rPr>
        <w:fldChar w:fldCharType="end"/>
      </w:r>
      <w:bookmarkEnd w:id="1467"/>
      <w:r>
        <w:t xml:space="preserve"> XEPs IoT</w:t>
      </w:r>
    </w:p>
    <w:tbl>
      <w:tblPr>
        <w:tblStyle w:val="Tablaconcuadrcula4-nfasis1"/>
        <w:tblW w:w="8062" w:type="dxa"/>
        <w:jc w:val="center"/>
        <w:tblLook w:val="04A0" w:firstRow="1" w:lastRow="0" w:firstColumn="1" w:lastColumn="0" w:noHBand="0" w:noVBand="1"/>
      </w:tblPr>
      <w:tblGrid>
        <w:gridCol w:w="1838"/>
        <w:gridCol w:w="2268"/>
        <w:gridCol w:w="3956"/>
      </w:tblGrid>
      <w:tr w:rsidR="00D255C0" w14:paraId="703F7DBE" w14:textId="77777777" w:rsidTr="00D255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F25CBC1" w14:textId="0E320ACD" w:rsidR="00D255C0" w:rsidRPr="00D255C0" w:rsidRDefault="00D255C0" w:rsidP="00D255C0">
            <w:pPr>
              <w:jc w:val="center"/>
              <w:rPr>
                <w:rFonts w:cs="Arial"/>
                <w:szCs w:val="24"/>
              </w:rPr>
            </w:pPr>
            <w:r w:rsidRPr="00D255C0">
              <w:rPr>
                <w:rFonts w:cs="Arial"/>
                <w:szCs w:val="24"/>
              </w:rPr>
              <w:t>Numero</w:t>
            </w:r>
          </w:p>
        </w:tc>
        <w:tc>
          <w:tcPr>
            <w:tcW w:w="2268" w:type="dxa"/>
            <w:vAlign w:val="center"/>
          </w:tcPr>
          <w:p w14:paraId="38065F44" w14:textId="3FCE3B19"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Nombre</w:t>
            </w:r>
          </w:p>
        </w:tc>
        <w:tc>
          <w:tcPr>
            <w:tcW w:w="3956" w:type="dxa"/>
            <w:vAlign w:val="center"/>
          </w:tcPr>
          <w:p w14:paraId="67818E5D" w14:textId="7DEF51AC"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Descripción</w:t>
            </w:r>
          </w:p>
        </w:tc>
      </w:tr>
      <w:tr w:rsidR="00D255C0" w14:paraId="701CF2A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EC7DACF" w14:textId="2B090F21" w:rsidR="00D255C0" w:rsidRPr="00D255C0" w:rsidRDefault="00D255C0" w:rsidP="00D255C0">
            <w:pPr>
              <w:jc w:val="left"/>
              <w:rPr>
                <w:rFonts w:cs="Arial"/>
                <w:szCs w:val="24"/>
              </w:rPr>
            </w:pPr>
            <w:r w:rsidRPr="00D255C0">
              <w:rPr>
                <w:rFonts w:cs="Arial"/>
                <w:szCs w:val="24"/>
              </w:rPr>
              <w:t>XEP-0323</w:t>
            </w:r>
          </w:p>
        </w:tc>
        <w:tc>
          <w:tcPr>
            <w:tcW w:w="2268" w:type="dxa"/>
          </w:tcPr>
          <w:p w14:paraId="6422098B" w14:textId="745BD523"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Sensor Data</w:t>
            </w:r>
          </w:p>
        </w:tc>
        <w:tc>
          <w:tcPr>
            <w:tcW w:w="3956" w:type="dxa"/>
          </w:tcPr>
          <w:p w14:paraId="08D50B3E" w14:textId="2AD0D2C6"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Proporciona la arquitectura subyacente, las operaciones básicas y las estructuras de datos para la comunicación de datos del sensor a través de redes XMPP. Incluye un modelo de abstracción de hardware, eliminando cualquier detalle técnico implementado en tecnologías subyacentes. Este XEP es utilizado por todos los demás XEPs de redes de sensores.</w:t>
            </w:r>
          </w:p>
        </w:tc>
      </w:tr>
      <w:tr w:rsidR="00D255C0" w14:paraId="5F15C2C6"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960C85" w14:textId="53C86E83" w:rsidR="00D255C0" w:rsidRPr="00D255C0" w:rsidRDefault="00D255C0" w:rsidP="00D255C0">
            <w:pPr>
              <w:jc w:val="left"/>
              <w:rPr>
                <w:rFonts w:cs="Arial"/>
                <w:szCs w:val="24"/>
              </w:rPr>
            </w:pPr>
            <w:r w:rsidRPr="00D255C0">
              <w:rPr>
                <w:rFonts w:cs="Arial"/>
                <w:szCs w:val="24"/>
              </w:rPr>
              <w:t>XEP-0324</w:t>
            </w:r>
          </w:p>
        </w:tc>
        <w:tc>
          <w:tcPr>
            <w:tcW w:w="2268" w:type="dxa"/>
          </w:tcPr>
          <w:p w14:paraId="146B1CF7" w14:textId="7C49F6A7"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Provisioning</w:t>
            </w:r>
            <w:proofErr w:type="spellEnd"/>
            <w:r w:rsidRPr="00D255C0">
              <w:rPr>
                <w:rFonts w:cs="Arial"/>
                <w:szCs w:val="24"/>
              </w:rPr>
              <w:t xml:space="preserve"> &amp; Security</w:t>
            </w:r>
          </w:p>
        </w:tc>
        <w:tc>
          <w:tcPr>
            <w:tcW w:w="3956" w:type="dxa"/>
          </w:tcPr>
          <w:p w14:paraId="6C42F09E" w14:textId="7D6F95EF"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lang w:val="es-ES"/>
              </w:rPr>
              <w:t>Esta especificación Define cómo el aprovisionamiento, la administración de privilegios de acceso, etc., pueden implementarse de manera fácil y eficiente.</w:t>
            </w:r>
          </w:p>
        </w:tc>
      </w:tr>
      <w:tr w:rsidR="00D255C0" w14:paraId="3BF65187"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0DE1CFD" w14:textId="3347485C" w:rsidR="00D255C0" w:rsidRPr="00D255C0" w:rsidRDefault="00D255C0" w:rsidP="00D255C0">
            <w:pPr>
              <w:jc w:val="left"/>
              <w:rPr>
                <w:rFonts w:cs="Arial"/>
                <w:szCs w:val="24"/>
              </w:rPr>
            </w:pPr>
            <w:r w:rsidRPr="00D255C0">
              <w:rPr>
                <w:rFonts w:cs="Arial"/>
                <w:szCs w:val="24"/>
              </w:rPr>
              <w:t>XEP-0325</w:t>
            </w:r>
          </w:p>
        </w:tc>
        <w:tc>
          <w:tcPr>
            <w:tcW w:w="2268" w:type="dxa"/>
          </w:tcPr>
          <w:p w14:paraId="440B07CD" w14:textId="36F8A7CB"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Control</w:t>
            </w:r>
          </w:p>
        </w:tc>
        <w:tc>
          <w:tcPr>
            <w:tcW w:w="3956" w:type="dxa"/>
          </w:tcPr>
          <w:p w14:paraId="763720E8" w14:textId="18E3DFB7"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Define cómo controlar actuadores y otros dispositivos en redes de sensores.</w:t>
            </w:r>
          </w:p>
        </w:tc>
      </w:tr>
      <w:tr w:rsidR="00D255C0" w14:paraId="436B9B7E"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1595F171" w14:textId="5D5283B1" w:rsidR="00D255C0" w:rsidRPr="00D255C0" w:rsidRDefault="00D255C0" w:rsidP="00D255C0">
            <w:pPr>
              <w:jc w:val="left"/>
              <w:rPr>
                <w:rFonts w:cs="Arial"/>
                <w:szCs w:val="24"/>
              </w:rPr>
            </w:pPr>
            <w:r w:rsidRPr="00D255C0">
              <w:rPr>
                <w:rFonts w:cs="Arial"/>
                <w:szCs w:val="24"/>
              </w:rPr>
              <w:t>XEP-0326</w:t>
            </w:r>
          </w:p>
        </w:tc>
        <w:tc>
          <w:tcPr>
            <w:tcW w:w="2268" w:type="dxa"/>
          </w:tcPr>
          <w:p w14:paraId="345C2DBB" w14:textId="1F450541"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Concentrators</w:t>
            </w:r>
            <w:proofErr w:type="spellEnd"/>
          </w:p>
        </w:tc>
        <w:tc>
          <w:tcPr>
            <w:tcW w:w="3956" w:type="dxa"/>
          </w:tcPr>
          <w:p w14:paraId="4F5322D1" w14:textId="12A60EE8"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Define cómo manejar arquitecturas que contienen concentradores o servidores que manejan múltiples sensores.</w:t>
            </w:r>
          </w:p>
        </w:tc>
      </w:tr>
      <w:tr w:rsidR="00D255C0" w14:paraId="5DCB8642"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AA258B8" w14:textId="5AFDAC5E" w:rsidR="00D255C0" w:rsidRPr="00D255C0" w:rsidRDefault="00D255C0" w:rsidP="00D255C0">
            <w:pPr>
              <w:jc w:val="left"/>
              <w:rPr>
                <w:rFonts w:cs="Arial"/>
                <w:szCs w:val="24"/>
              </w:rPr>
            </w:pPr>
            <w:r>
              <w:t>XEP-0331</w:t>
            </w:r>
          </w:p>
        </w:tc>
        <w:tc>
          <w:tcPr>
            <w:tcW w:w="2268" w:type="dxa"/>
          </w:tcPr>
          <w:p w14:paraId="71328653" w14:textId="1388FC71"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Color Field </w:t>
            </w:r>
            <w:proofErr w:type="spellStart"/>
            <w:r w:rsidRPr="00CF091B">
              <w:rPr>
                <w:rFonts w:cs="Arial"/>
                <w:szCs w:val="24"/>
              </w:rPr>
              <w:t>Types</w:t>
            </w:r>
            <w:proofErr w:type="spellEnd"/>
          </w:p>
        </w:tc>
        <w:tc>
          <w:tcPr>
            <w:tcW w:w="3956" w:type="dxa"/>
          </w:tcPr>
          <w:p w14:paraId="3A58052E" w14:textId="47778493"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Define extensiones de cómo se pueden manejar los parámetros de color, en función de los Data </w:t>
            </w:r>
            <w:proofErr w:type="spellStart"/>
            <w:r>
              <w:rPr>
                <w:lang w:val="es-ES"/>
              </w:rPr>
              <w:t>Forms</w:t>
            </w:r>
            <w:proofErr w:type="spellEnd"/>
            <w:r>
              <w:rPr>
                <w:lang w:val="es-ES"/>
              </w:rPr>
              <w:t>.</w:t>
            </w:r>
          </w:p>
        </w:tc>
      </w:tr>
      <w:tr w:rsidR="00D255C0" w14:paraId="5CD7B495"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47DEA0E" w14:textId="54F68BDF" w:rsidR="00D255C0" w:rsidRPr="00D255C0" w:rsidRDefault="00D255C0" w:rsidP="00D255C0">
            <w:pPr>
              <w:jc w:val="left"/>
              <w:rPr>
                <w:rFonts w:cs="Arial"/>
                <w:szCs w:val="24"/>
              </w:rPr>
            </w:pPr>
            <w:r>
              <w:t>XEP-0336</w:t>
            </w:r>
          </w:p>
        </w:tc>
        <w:tc>
          <w:tcPr>
            <w:tcW w:w="2268" w:type="dxa"/>
          </w:tcPr>
          <w:p w14:paraId="7D88FE23" w14:textId="01F000FE"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Dynamic </w:t>
            </w:r>
            <w:proofErr w:type="spellStart"/>
            <w:r w:rsidRPr="00CF091B">
              <w:rPr>
                <w:rFonts w:cs="Arial"/>
                <w:szCs w:val="24"/>
              </w:rPr>
              <w:t>Form</w:t>
            </w:r>
            <w:r>
              <w:rPr>
                <w:rFonts w:cs="Arial"/>
                <w:szCs w:val="24"/>
              </w:rPr>
              <w:t>s</w:t>
            </w:r>
            <w:proofErr w:type="spellEnd"/>
          </w:p>
        </w:tc>
        <w:tc>
          <w:tcPr>
            <w:tcW w:w="3956" w:type="dxa"/>
          </w:tcPr>
          <w:p w14:paraId="0B8A89DE" w14:textId="54AF17B2"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Define extensiones de cómo se pueden crear formularios dinámicos, en función de los </w:t>
            </w:r>
            <w:r w:rsidRPr="00CF091B">
              <w:rPr>
                <w:lang w:val="es-ES"/>
              </w:rPr>
              <w:t xml:space="preserve">Data </w:t>
            </w:r>
            <w:proofErr w:type="spellStart"/>
            <w:r w:rsidRPr="00CF091B">
              <w:rPr>
                <w:lang w:val="es-ES"/>
              </w:rPr>
              <w:t>Forms</w:t>
            </w:r>
            <w:proofErr w:type="spellEnd"/>
            <w:r w:rsidRPr="00CF091B">
              <w:rPr>
                <w:lang w:val="es-ES"/>
              </w:rPr>
              <w:t xml:space="preserve"> </w:t>
            </w:r>
            <w:proofErr w:type="spellStart"/>
            <w:r w:rsidRPr="00CF091B">
              <w:rPr>
                <w:lang w:val="es-ES"/>
              </w:rPr>
              <w:t>Validation</w:t>
            </w:r>
            <w:proofErr w:type="spellEnd"/>
            <w:r w:rsidRPr="00CF091B">
              <w:rPr>
                <w:lang w:val="es-ES"/>
              </w:rPr>
              <w:t xml:space="preserve">, Publishing </w:t>
            </w:r>
            <w:proofErr w:type="spellStart"/>
            <w:r w:rsidRPr="00CF091B">
              <w:rPr>
                <w:lang w:val="es-ES"/>
              </w:rPr>
              <w:t>Stream</w:t>
            </w:r>
            <w:proofErr w:type="spellEnd"/>
            <w:r w:rsidRPr="00CF091B">
              <w:rPr>
                <w:lang w:val="es-ES"/>
              </w:rPr>
              <w:t xml:space="preserve"> </w:t>
            </w:r>
            <w:proofErr w:type="spellStart"/>
            <w:r w:rsidRPr="00CF091B">
              <w:rPr>
                <w:lang w:val="es-ES"/>
              </w:rPr>
              <w:t>Initiation</w:t>
            </w:r>
            <w:proofErr w:type="spellEnd"/>
            <w:r w:rsidRPr="00CF091B">
              <w:rPr>
                <w:lang w:val="es-ES"/>
              </w:rPr>
              <w:t xml:space="preserve"> </w:t>
            </w:r>
            <w:proofErr w:type="spellStart"/>
            <w:r w:rsidRPr="00CF091B">
              <w:rPr>
                <w:lang w:val="es-ES"/>
              </w:rPr>
              <w:t>Requests</w:t>
            </w:r>
            <w:proofErr w:type="spellEnd"/>
            <w:r w:rsidRPr="00CF091B">
              <w:rPr>
                <w:lang w:val="es-ES"/>
              </w:rPr>
              <w:t xml:space="preserve"> y Data </w:t>
            </w:r>
            <w:proofErr w:type="spellStart"/>
            <w:r w:rsidRPr="00CF091B">
              <w:rPr>
                <w:lang w:val="es-ES"/>
              </w:rPr>
              <w:t>Forms</w:t>
            </w:r>
            <w:proofErr w:type="spellEnd"/>
            <w:r w:rsidRPr="00CF091B">
              <w:rPr>
                <w:lang w:val="es-ES"/>
              </w:rPr>
              <w:t xml:space="preserve"> </w:t>
            </w:r>
            <w:proofErr w:type="spellStart"/>
            <w:r w:rsidRPr="00CF091B">
              <w:rPr>
                <w:lang w:val="es-ES"/>
              </w:rPr>
              <w:t>Layout</w:t>
            </w:r>
            <w:proofErr w:type="spellEnd"/>
            <w:r w:rsidRPr="00CF091B">
              <w:rPr>
                <w:lang w:val="es-ES"/>
              </w:rPr>
              <w:t>.</w:t>
            </w:r>
          </w:p>
        </w:tc>
      </w:tr>
      <w:tr w:rsidR="00D255C0" w14:paraId="492D01F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CEFE623" w14:textId="74304805" w:rsidR="00D255C0" w:rsidRDefault="00D255C0" w:rsidP="00D255C0">
            <w:pPr>
              <w:jc w:val="left"/>
            </w:pPr>
            <w:r>
              <w:t>XEP-0347</w:t>
            </w:r>
          </w:p>
        </w:tc>
        <w:tc>
          <w:tcPr>
            <w:tcW w:w="2268" w:type="dxa"/>
          </w:tcPr>
          <w:p w14:paraId="7A5CBCCE" w14:textId="300D6549"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IoT</w:t>
            </w:r>
            <w:r w:rsidRPr="00CF091B">
              <w:rPr>
                <w:rFonts w:cs="Arial"/>
                <w:szCs w:val="24"/>
              </w:rPr>
              <w:t xml:space="preserve"> Discovery</w:t>
            </w:r>
          </w:p>
        </w:tc>
        <w:tc>
          <w:tcPr>
            <w:tcW w:w="3956" w:type="dxa"/>
          </w:tcPr>
          <w:p w14:paraId="52C420D9" w14:textId="55D91D8C"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 xml:space="preserve">Define los aspectos peculiares del descubrimiento del sensor en redes de sensores. Además de descubrir sensores por JID, </w:t>
            </w:r>
            <w:r w:rsidRPr="00CF091B">
              <w:rPr>
                <w:lang w:val="es-ES"/>
              </w:rPr>
              <w:lastRenderedPageBreak/>
              <w:t>también define cómo descubrir sensores en función de la ubicación, etc.</w:t>
            </w:r>
          </w:p>
        </w:tc>
      </w:tr>
      <w:tr w:rsidR="00D255C0" w14:paraId="4E048FCC"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79EDADC1" w14:textId="3DCD750F" w:rsidR="00D255C0" w:rsidRPr="00D255C0" w:rsidRDefault="00CF091B" w:rsidP="00D255C0">
            <w:pPr>
              <w:jc w:val="left"/>
              <w:rPr>
                <w:rFonts w:cs="Arial"/>
                <w:szCs w:val="24"/>
              </w:rPr>
            </w:pPr>
            <w:r>
              <w:rPr>
                <w:rFonts w:cs="Arial"/>
                <w:szCs w:val="24"/>
              </w:rPr>
              <w:lastRenderedPageBreak/>
              <w:t>XEP-0000</w:t>
            </w:r>
          </w:p>
        </w:tc>
        <w:tc>
          <w:tcPr>
            <w:tcW w:w="2268" w:type="dxa"/>
          </w:tcPr>
          <w:p w14:paraId="2E2FC04C" w14:textId="6BCA733B"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t xml:space="preserve">IoT </w:t>
            </w:r>
            <w:proofErr w:type="spellStart"/>
            <w:r>
              <w:t>Events</w:t>
            </w:r>
            <w:proofErr w:type="spellEnd"/>
          </w:p>
        </w:tc>
        <w:tc>
          <w:tcPr>
            <w:tcW w:w="3956" w:type="dxa"/>
          </w:tcPr>
          <w:p w14:paraId="78F0EEC2" w14:textId="744D6BA5"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los sensores envían eventos, cómo se configuran la suscripción al evento, los niveles de histéresis, etc.</w:t>
            </w:r>
          </w:p>
        </w:tc>
      </w:tr>
      <w:tr w:rsidR="00D255C0" w14:paraId="2C77C1D6"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E0E7336" w14:textId="768D51A7" w:rsidR="00D255C0" w:rsidRPr="00D255C0" w:rsidRDefault="00D255C0" w:rsidP="00D255C0">
            <w:pPr>
              <w:jc w:val="left"/>
              <w:rPr>
                <w:rFonts w:cs="Arial"/>
                <w:szCs w:val="24"/>
              </w:rPr>
            </w:pPr>
            <w:r>
              <w:rPr>
                <w:rFonts w:cs="Arial"/>
                <w:szCs w:val="24"/>
              </w:rPr>
              <w:t>XEP-0000</w:t>
            </w:r>
          </w:p>
        </w:tc>
        <w:tc>
          <w:tcPr>
            <w:tcW w:w="2268" w:type="dxa"/>
          </w:tcPr>
          <w:p w14:paraId="6B66C8F0" w14:textId="26827D50"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Interoperability</w:t>
            </w:r>
            <w:proofErr w:type="spellEnd"/>
          </w:p>
        </w:tc>
        <w:tc>
          <w:tcPr>
            <w:tcW w:w="3956" w:type="dxa"/>
          </w:tcPr>
          <w:p w14:paraId="613795B9" w14:textId="770E3376"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Define directrices sobre cómo lograr la interoperabilidad en redes de sensores, publicando interfaces de interoperabilidad para diferentes tipos de dispositivos.</w:t>
            </w:r>
          </w:p>
        </w:tc>
      </w:tr>
      <w:tr w:rsidR="00CF091B" w14:paraId="336A9C82"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FB43167" w14:textId="0E108A08" w:rsidR="00CF091B" w:rsidRDefault="00CF091B" w:rsidP="00D255C0">
            <w:pPr>
              <w:jc w:val="left"/>
              <w:rPr>
                <w:rFonts w:cs="Arial"/>
                <w:szCs w:val="24"/>
              </w:rPr>
            </w:pPr>
            <w:r>
              <w:rPr>
                <w:rFonts w:cs="Arial"/>
                <w:szCs w:val="24"/>
              </w:rPr>
              <w:t>XEP-0000</w:t>
            </w:r>
          </w:p>
        </w:tc>
        <w:tc>
          <w:tcPr>
            <w:tcW w:w="2268" w:type="dxa"/>
          </w:tcPr>
          <w:p w14:paraId="1ED838A7" w14:textId="73741350"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IoT</w:t>
            </w:r>
            <w:r>
              <w:rPr>
                <w:rFonts w:cs="Arial"/>
                <w:szCs w:val="24"/>
              </w:rPr>
              <w:t xml:space="preserve"> </w:t>
            </w:r>
            <w:proofErr w:type="spellStart"/>
            <w:r w:rsidRPr="00CF091B">
              <w:rPr>
                <w:rFonts w:cs="Arial"/>
                <w:szCs w:val="24"/>
              </w:rPr>
              <w:t>Battery</w:t>
            </w:r>
            <w:proofErr w:type="spellEnd"/>
            <w:r>
              <w:rPr>
                <w:rFonts w:cs="Arial"/>
                <w:szCs w:val="24"/>
              </w:rPr>
              <w:t xml:space="preserve"> </w:t>
            </w:r>
            <w:proofErr w:type="spellStart"/>
            <w:r w:rsidRPr="00CF091B">
              <w:rPr>
                <w:rFonts w:cs="Arial"/>
                <w:szCs w:val="24"/>
              </w:rPr>
              <w:t>Powered</w:t>
            </w:r>
            <w:proofErr w:type="spellEnd"/>
            <w:r>
              <w:rPr>
                <w:rFonts w:cs="Arial"/>
                <w:szCs w:val="24"/>
              </w:rPr>
              <w:t xml:space="preserve"> </w:t>
            </w:r>
            <w:proofErr w:type="spellStart"/>
            <w:r w:rsidRPr="00CF091B">
              <w:rPr>
                <w:rFonts w:cs="Arial"/>
                <w:szCs w:val="24"/>
              </w:rPr>
              <w:t>Sensors</w:t>
            </w:r>
            <w:proofErr w:type="spellEnd"/>
          </w:p>
        </w:tc>
        <w:tc>
          <w:tcPr>
            <w:tcW w:w="3956" w:type="dxa"/>
          </w:tcPr>
          <w:p w14:paraId="68021849" w14:textId="18258F1E"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manejar los peculiares relacionados con los dispositivos alimentados por batería y otros dispositivos disponibles intermitentemente en la red.</w:t>
            </w:r>
          </w:p>
        </w:tc>
      </w:tr>
      <w:tr w:rsidR="00CF091B" w14:paraId="3AB6F40D"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03007CA8" w14:textId="2B8C169F" w:rsidR="00CF091B" w:rsidRDefault="00CF091B" w:rsidP="00D255C0">
            <w:pPr>
              <w:jc w:val="left"/>
              <w:rPr>
                <w:rFonts w:cs="Arial"/>
                <w:szCs w:val="24"/>
              </w:rPr>
            </w:pPr>
            <w:r>
              <w:rPr>
                <w:rFonts w:cs="Arial"/>
                <w:szCs w:val="24"/>
              </w:rPr>
              <w:t>XEP-0000</w:t>
            </w:r>
          </w:p>
        </w:tc>
        <w:tc>
          <w:tcPr>
            <w:tcW w:w="2268" w:type="dxa"/>
          </w:tcPr>
          <w:p w14:paraId="44BAE2D7" w14:textId="5352CC4F"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t xml:space="preserve">IoT </w:t>
            </w:r>
            <w:proofErr w:type="spellStart"/>
            <w:r>
              <w:t>Multicast</w:t>
            </w:r>
            <w:proofErr w:type="spellEnd"/>
          </w:p>
        </w:tc>
        <w:tc>
          <w:tcPr>
            <w:tcW w:w="3956" w:type="dxa"/>
          </w:tcPr>
          <w:p w14:paraId="509D3995" w14:textId="68FFEA7B"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los datos del sensor pueden ser multidifusión de maneras eficientes.</w:t>
            </w:r>
          </w:p>
        </w:tc>
      </w:tr>
      <w:tr w:rsidR="00CF091B" w14:paraId="5FA72A5F"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0B095A7" w14:textId="384C90B4" w:rsidR="00CF091B" w:rsidRDefault="00CF091B" w:rsidP="00D255C0">
            <w:pPr>
              <w:jc w:val="left"/>
              <w:rPr>
                <w:rFonts w:cs="Arial"/>
                <w:szCs w:val="24"/>
              </w:rPr>
            </w:pPr>
            <w:r>
              <w:rPr>
                <w:rFonts w:cs="Arial"/>
                <w:szCs w:val="24"/>
              </w:rPr>
              <w:t>XEP-0000</w:t>
            </w:r>
          </w:p>
        </w:tc>
        <w:tc>
          <w:tcPr>
            <w:tcW w:w="2268" w:type="dxa"/>
          </w:tcPr>
          <w:p w14:paraId="0169EE08" w14:textId="45CF4395" w:rsidR="00CF091B" w:rsidRDefault="00CF091B" w:rsidP="00D255C0">
            <w:pPr>
              <w:jc w:val="left"/>
              <w:cnfStyle w:val="000000000000" w:firstRow="0" w:lastRow="0" w:firstColumn="0" w:lastColumn="0" w:oddVBand="0" w:evenVBand="0" w:oddHBand="0" w:evenHBand="0" w:firstRowFirstColumn="0" w:firstRowLastColumn="0" w:lastRowFirstColumn="0" w:lastRowLastColumn="0"/>
            </w:pPr>
            <w:r>
              <w:t xml:space="preserve">IoT </w:t>
            </w:r>
            <w:proofErr w:type="spellStart"/>
            <w:r>
              <w:t>PubSub</w:t>
            </w:r>
            <w:proofErr w:type="spellEnd"/>
          </w:p>
        </w:tc>
        <w:tc>
          <w:tcPr>
            <w:tcW w:w="3956" w:type="dxa"/>
          </w:tcPr>
          <w:p w14:paraId="57DD4B86" w14:textId="55AFC127" w:rsidR="00CF091B" w:rsidRP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 xml:space="preserve">Define qué tan eficiente puede hacerse la publicación de datos de sensores en Internet </w:t>
            </w:r>
            <w:proofErr w:type="spellStart"/>
            <w:r w:rsidRPr="00CF091B">
              <w:rPr>
                <w:lang w:val="es-ES"/>
              </w:rPr>
              <w:t>of</w:t>
            </w:r>
            <w:proofErr w:type="spellEnd"/>
            <w:r w:rsidRPr="00CF091B">
              <w:rPr>
                <w:lang w:val="es-ES"/>
              </w:rPr>
              <w:t xml:space="preserve"> Things.</w:t>
            </w:r>
          </w:p>
        </w:tc>
      </w:tr>
      <w:tr w:rsidR="00CF091B" w14:paraId="7494411B"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87994CE" w14:textId="6C58130B" w:rsidR="00CF091B" w:rsidRDefault="00CF091B" w:rsidP="00D255C0">
            <w:pPr>
              <w:jc w:val="left"/>
              <w:rPr>
                <w:rFonts w:cs="Arial"/>
                <w:szCs w:val="24"/>
              </w:rPr>
            </w:pPr>
            <w:r>
              <w:rPr>
                <w:rFonts w:cs="Arial"/>
                <w:szCs w:val="24"/>
              </w:rPr>
              <w:t>XEP-0000</w:t>
            </w:r>
          </w:p>
        </w:tc>
        <w:tc>
          <w:tcPr>
            <w:tcW w:w="2268" w:type="dxa"/>
          </w:tcPr>
          <w:p w14:paraId="7B4E82AA" w14:textId="0606DD0C" w:rsidR="00CF091B" w:rsidRDefault="00CF091B" w:rsidP="00D255C0">
            <w:pPr>
              <w:jc w:val="left"/>
              <w:cnfStyle w:val="000000100000" w:firstRow="0" w:lastRow="0" w:firstColumn="0" w:lastColumn="0" w:oddVBand="0" w:evenVBand="0" w:oddHBand="1" w:evenHBand="0" w:firstRowFirstColumn="0" w:firstRowLastColumn="0" w:lastRowFirstColumn="0" w:lastRowLastColumn="0"/>
            </w:pPr>
            <w:r>
              <w:t>IoT Chat</w:t>
            </w:r>
          </w:p>
        </w:tc>
        <w:tc>
          <w:tcPr>
            <w:tcW w:w="3956" w:type="dxa"/>
          </w:tcPr>
          <w:p w14:paraId="0DF7C02D" w14:textId="4E4480F8"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las interfaces de persona a máquina deben construirse usando mensajes de chat para que sean fáciles de usar, automatizables y consistentes con otras extensiones de IoT y arquitectura subyacente posible.</w:t>
            </w:r>
          </w:p>
        </w:tc>
      </w:tr>
    </w:tbl>
    <w:p w14:paraId="1639527A" w14:textId="17BED308" w:rsidR="00F40B82" w:rsidRDefault="00CF091B" w:rsidP="003E01EA">
      <w:pPr>
        <w:rPr>
          <w:rFonts w:cs="Arial"/>
          <w:szCs w:val="24"/>
        </w:rPr>
      </w:pPr>
      <w:r w:rsidRPr="00CF091B">
        <w:rPr>
          <w:rFonts w:cs="Arial"/>
          <w:szCs w:val="24"/>
        </w:rPr>
        <w:t>Por</w:t>
      </w:r>
      <w:r>
        <w:rPr>
          <w:rFonts w:cs="Arial"/>
          <w:szCs w:val="24"/>
        </w:rPr>
        <w:t xml:space="preserve"> lo tanto, queda bastante </w:t>
      </w:r>
      <w:r w:rsidR="00947796">
        <w:rPr>
          <w:rFonts w:cs="Arial"/>
          <w:szCs w:val="24"/>
        </w:rPr>
        <w:t xml:space="preserve">por desarrollar </w:t>
      </w:r>
      <w:r>
        <w:rPr>
          <w:rFonts w:cs="Arial"/>
          <w:szCs w:val="24"/>
        </w:rPr>
        <w:t>para crear un servidor XMPP-IoT</w:t>
      </w:r>
      <w:r w:rsidR="00947796">
        <w:rPr>
          <w:rFonts w:cs="Arial"/>
          <w:szCs w:val="24"/>
        </w:rPr>
        <w:t xml:space="preserve"> robusto</w:t>
      </w:r>
      <w:r>
        <w:rPr>
          <w:rFonts w:cs="Arial"/>
          <w:szCs w:val="24"/>
        </w:rPr>
        <w:t>.</w:t>
      </w:r>
      <w:r w:rsidR="006F544A">
        <w:rPr>
          <w:rFonts w:cs="Arial"/>
          <w:szCs w:val="24"/>
        </w:rPr>
        <w:t xml:space="preserve"> </w:t>
      </w:r>
      <w:r w:rsidR="00947796">
        <w:rPr>
          <w:rFonts w:cs="Arial"/>
          <w:szCs w:val="24"/>
        </w:rPr>
        <w:t xml:space="preserve">Si bien, en la actualidad este servidor </w:t>
      </w:r>
      <w:r w:rsidR="006F1214">
        <w:rPr>
          <w:rFonts w:cs="Arial"/>
          <w:szCs w:val="24"/>
        </w:rPr>
        <w:t xml:space="preserve">posee </w:t>
      </w:r>
      <w:r w:rsidR="00947796">
        <w:rPr>
          <w:rFonts w:cs="Arial"/>
          <w:szCs w:val="24"/>
        </w:rPr>
        <w:t>el</w:t>
      </w:r>
      <w:r w:rsidR="006F544A">
        <w:rPr>
          <w:rFonts w:cs="Arial"/>
          <w:szCs w:val="24"/>
        </w:rPr>
        <w:t xml:space="preserve"> mecanismo de registro en banda, para así tener la posibilidad de </w:t>
      </w:r>
      <w:r w:rsidR="00947796">
        <w:rPr>
          <w:rFonts w:cs="Arial"/>
          <w:szCs w:val="24"/>
        </w:rPr>
        <w:t>incorporar</w:t>
      </w:r>
      <w:r w:rsidR="006F544A">
        <w:rPr>
          <w:rFonts w:cs="Arial"/>
          <w:szCs w:val="24"/>
        </w:rPr>
        <w:t xml:space="preserve"> dispositivos «</w:t>
      </w:r>
      <w:proofErr w:type="spellStart"/>
      <w:r w:rsidR="006F544A">
        <w:rPr>
          <w:rFonts w:cs="Arial"/>
          <w:szCs w:val="24"/>
        </w:rPr>
        <w:t>plug</w:t>
      </w:r>
      <w:proofErr w:type="spellEnd"/>
      <w:r w:rsidR="006F544A">
        <w:rPr>
          <w:rFonts w:cs="Arial"/>
          <w:szCs w:val="24"/>
        </w:rPr>
        <w:t xml:space="preserve"> and </w:t>
      </w:r>
      <w:proofErr w:type="spellStart"/>
      <w:r w:rsidR="006F544A">
        <w:rPr>
          <w:rFonts w:cs="Arial"/>
          <w:szCs w:val="24"/>
        </w:rPr>
        <w:t>play</w:t>
      </w:r>
      <w:proofErr w:type="spellEnd"/>
      <w:r w:rsidR="006F544A">
        <w:rPr>
          <w:rFonts w:cs="Arial"/>
          <w:szCs w:val="24"/>
        </w:rPr>
        <w:t>», también</w:t>
      </w:r>
      <w:r w:rsidR="006F1214">
        <w:rPr>
          <w:rFonts w:cs="Arial"/>
          <w:szCs w:val="24"/>
        </w:rPr>
        <w:t xml:space="preserve"> queda la labor de desarrollar un mecanismo de</w:t>
      </w:r>
      <w:r w:rsidR="006F544A">
        <w:rPr>
          <w:rFonts w:cs="Arial"/>
          <w:szCs w:val="24"/>
        </w:rPr>
        <w:t xml:space="preserve"> delegación de responsabilidades, registro de </w:t>
      </w:r>
      <w:r w:rsidR="006F1214">
        <w:rPr>
          <w:rFonts w:cs="Arial"/>
          <w:szCs w:val="24"/>
        </w:rPr>
        <w:t>cosas</w:t>
      </w:r>
      <w:r w:rsidR="006F544A">
        <w:rPr>
          <w:rFonts w:cs="Arial"/>
          <w:szCs w:val="24"/>
        </w:rPr>
        <w:t xml:space="preserve">, </w:t>
      </w:r>
      <w:r w:rsidR="006F1214">
        <w:rPr>
          <w:rFonts w:cs="Arial"/>
          <w:szCs w:val="24"/>
        </w:rPr>
        <w:t xml:space="preserve">un </w:t>
      </w:r>
      <w:r w:rsidR="006F544A">
        <w:rPr>
          <w:rFonts w:cs="Arial"/>
          <w:szCs w:val="24"/>
        </w:rPr>
        <w:t>sistema de aprovisionamiento</w:t>
      </w:r>
      <w:r w:rsidR="00947796">
        <w:rPr>
          <w:rFonts w:cs="Arial"/>
          <w:szCs w:val="24"/>
        </w:rPr>
        <w:t xml:space="preserve">, </w:t>
      </w:r>
      <w:r w:rsidR="00ED2F1C">
        <w:rPr>
          <w:rFonts w:cs="Arial"/>
          <w:szCs w:val="24"/>
        </w:rPr>
        <w:t>etcétera</w:t>
      </w:r>
      <w:r w:rsidR="006F544A">
        <w:rPr>
          <w:rFonts w:cs="Arial"/>
          <w:szCs w:val="24"/>
        </w:rPr>
        <w:t>.</w:t>
      </w:r>
    </w:p>
    <w:p w14:paraId="543ADAFD" w14:textId="3EC36121" w:rsidR="006F544A" w:rsidRDefault="006F544A" w:rsidP="003E01EA">
      <w:pPr>
        <w:rPr>
          <w:rFonts w:cs="Arial"/>
          <w:szCs w:val="24"/>
        </w:rPr>
      </w:pPr>
      <w:r>
        <w:rPr>
          <w:rFonts w:cs="Arial"/>
          <w:szCs w:val="24"/>
        </w:rPr>
        <w:t>Hoy se están creando la</w:t>
      </w:r>
      <w:r w:rsidR="006F1214">
        <w:rPr>
          <w:rFonts w:cs="Arial"/>
          <w:szCs w:val="24"/>
        </w:rPr>
        <w:t xml:space="preserve"> gran </w:t>
      </w:r>
      <w:r>
        <w:rPr>
          <w:rFonts w:cs="Arial"/>
          <w:szCs w:val="24"/>
        </w:rPr>
        <w:t>especificaci</w:t>
      </w:r>
      <w:r w:rsidR="006F1214">
        <w:rPr>
          <w:rFonts w:cs="Arial"/>
          <w:szCs w:val="24"/>
        </w:rPr>
        <w:t>ó</w:t>
      </w:r>
      <w:r>
        <w:rPr>
          <w:rFonts w:cs="Arial"/>
          <w:szCs w:val="24"/>
        </w:rPr>
        <w:t xml:space="preserve">n </w:t>
      </w:r>
      <w:r w:rsidR="006F1214">
        <w:rPr>
          <w:rFonts w:cs="Arial"/>
          <w:szCs w:val="24"/>
        </w:rPr>
        <w:t>titulada por</w:t>
      </w:r>
      <w:r>
        <w:rPr>
          <w:rFonts w:cs="Arial"/>
          <w:szCs w:val="24"/>
        </w:rPr>
        <w:t xml:space="preserve"> «</w:t>
      </w:r>
      <w:r w:rsidRPr="006F544A">
        <w:rPr>
          <w:rFonts w:cs="Arial"/>
          <w:szCs w:val="24"/>
        </w:rPr>
        <w:t xml:space="preserve">IEEE 1451-99 - Standard </w:t>
      </w:r>
      <w:proofErr w:type="spellStart"/>
      <w:r w:rsidRPr="006F544A">
        <w:rPr>
          <w:rFonts w:cs="Arial"/>
          <w:szCs w:val="24"/>
        </w:rPr>
        <w:t>for</w:t>
      </w:r>
      <w:proofErr w:type="spellEnd"/>
      <w:r w:rsidRPr="006F544A">
        <w:rPr>
          <w:rFonts w:cs="Arial"/>
          <w:szCs w:val="24"/>
        </w:rPr>
        <w:t xml:space="preserve">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of</w:t>
      </w:r>
      <w:proofErr w:type="spellEnd"/>
      <w:r w:rsidRPr="006F544A">
        <w:rPr>
          <w:rFonts w:cs="Arial"/>
          <w:szCs w:val="24"/>
        </w:rPr>
        <w:t xml:space="preserve"> Internet </w:t>
      </w:r>
      <w:proofErr w:type="spellStart"/>
      <w:r w:rsidRPr="006F544A">
        <w:rPr>
          <w:rFonts w:cs="Arial"/>
          <w:szCs w:val="24"/>
        </w:rPr>
        <w:t>of</w:t>
      </w:r>
      <w:proofErr w:type="spellEnd"/>
      <w:r w:rsidRPr="006F544A">
        <w:rPr>
          <w:rFonts w:cs="Arial"/>
          <w:szCs w:val="24"/>
        </w:rPr>
        <w:t xml:space="preserve"> Things (IoT) </w:t>
      </w:r>
      <w:proofErr w:type="spellStart"/>
      <w:r w:rsidRPr="006F544A">
        <w:rPr>
          <w:rFonts w:cs="Arial"/>
          <w:szCs w:val="24"/>
        </w:rPr>
        <w:t>Devices</w:t>
      </w:r>
      <w:proofErr w:type="spellEnd"/>
      <w:r w:rsidRPr="006F544A">
        <w:rPr>
          <w:rFonts w:cs="Arial"/>
          <w:szCs w:val="24"/>
        </w:rPr>
        <w:t xml:space="preserve"> and Systems</w:t>
      </w:r>
      <w:r>
        <w:rPr>
          <w:rFonts w:cs="Arial"/>
          <w:szCs w:val="24"/>
        </w:rPr>
        <w:t>» por el equipo de «</w:t>
      </w:r>
      <w:proofErr w:type="spellStart"/>
      <w:r w:rsidRPr="006F544A">
        <w:rPr>
          <w:rFonts w:cs="Arial"/>
          <w:szCs w:val="24"/>
        </w:rPr>
        <w:t>Devices</w:t>
      </w:r>
      <w:proofErr w:type="spellEnd"/>
      <w:r w:rsidRPr="006F544A">
        <w:rPr>
          <w:rFonts w:cs="Arial"/>
          <w:szCs w:val="24"/>
        </w:rPr>
        <w:t xml:space="preserve"> and Systems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Working</w:t>
      </w:r>
      <w:proofErr w:type="spellEnd"/>
      <w:r w:rsidRPr="006F544A">
        <w:rPr>
          <w:rFonts w:cs="Arial"/>
          <w:szCs w:val="24"/>
        </w:rPr>
        <w:t xml:space="preserve"> </w:t>
      </w:r>
      <w:proofErr w:type="spellStart"/>
      <w:r w:rsidRPr="006F544A">
        <w:rPr>
          <w:rFonts w:cs="Arial"/>
          <w:szCs w:val="24"/>
        </w:rPr>
        <w:t>Group</w:t>
      </w:r>
      <w:proofErr w:type="spellEnd"/>
      <w:r>
        <w:rPr>
          <w:rFonts w:cs="Arial"/>
          <w:szCs w:val="24"/>
        </w:rPr>
        <w:t xml:space="preserve">» </w:t>
      </w:r>
      <w:r w:rsidR="002277F3">
        <w:rPr>
          <w:rFonts w:cs="Arial"/>
          <w:szCs w:val="24"/>
        </w:rPr>
        <w:t>que consiste</w:t>
      </w:r>
      <w:r w:rsidR="00F947A2">
        <w:rPr>
          <w:rFonts w:cs="Arial"/>
          <w:szCs w:val="24"/>
        </w:rPr>
        <w:t xml:space="preserve"> la creación </w:t>
      </w:r>
      <w:r w:rsidR="00E07802">
        <w:rPr>
          <w:rFonts w:cs="Arial"/>
          <w:szCs w:val="24"/>
        </w:rPr>
        <w:t xml:space="preserve">descriptiva </w:t>
      </w:r>
      <w:r w:rsidR="00F947A2">
        <w:rPr>
          <w:rFonts w:cs="Arial"/>
          <w:szCs w:val="24"/>
        </w:rPr>
        <w:t xml:space="preserve">de un ecosistema </w:t>
      </w:r>
      <w:r w:rsidR="00E07802">
        <w:rPr>
          <w:rFonts w:cs="Arial"/>
          <w:szCs w:val="24"/>
        </w:rPr>
        <w:t xml:space="preserve">IoT </w:t>
      </w:r>
      <w:r w:rsidR="006F1214">
        <w:rPr>
          <w:rFonts w:cs="Arial"/>
          <w:szCs w:val="24"/>
        </w:rPr>
        <w:t xml:space="preserve">seguro, interoperable, con identidades globales, </w:t>
      </w:r>
      <w:r w:rsidR="00E07802">
        <w:rPr>
          <w:rFonts w:cs="Arial"/>
          <w:szCs w:val="24"/>
        </w:rPr>
        <w:t xml:space="preserve">registro seguro, </w:t>
      </w:r>
      <w:r w:rsidR="006F1214">
        <w:rPr>
          <w:rFonts w:cs="Arial"/>
          <w:szCs w:val="24"/>
        </w:rPr>
        <w:t>rentable – para todos – y un más características que se pueden observar en</w:t>
      </w:r>
      <w:r w:rsidR="002277F3">
        <w:rPr>
          <w:rFonts w:cs="Arial"/>
          <w:szCs w:val="24"/>
        </w:rPr>
        <w:t xml:space="preserve"> la </w:t>
      </w:r>
      <w:r w:rsidR="002277F3">
        <w:rPr>
          <w:rFonts w:cs="Arial"/>
          <w:szCs w:val="24"/>
        </w:rPr>
        <w:fldChar w:fldCharType="begin"/>
      </w:r>
      <w:r w:rsidR="002277F3">
        <w:rPr>
          <w:rFonts w:cs="Arial"/>
          <w:szCs w:val="24"/>
        </w:rPr>
        <w:instrText xml:space="preserve"> REF _Ref522588971 \h </w:instrText>
      </w:r>
      <w:r w:rsidR="002277F3">
        <w:rPr>
          <w:rFonts w:cs="Arial"/>
          <w:szCs w:val="24"/>
        </w:rPr>
      </w:r>
      <w:r w:rsidR="002277F3">
        <w:rPr>
          <w:rFonts w:cs="Arial"/>
          <w:szCs w:val="24"/>
        </w:rPr>
        <w:fldChar w:fldCharType="separate"/>
      </w:r>
      <w:r w:rsidR="002277F3">
        <w:t xml:space="preserve">Ilustración </w:t>
      </w:r>
      <w:r w:rsidR="002277F3">
        <w:rPr>
          <w:noProof/>
        </w:rPr>
        <w:t>9</w:t>
      </w:r>
      <w:r w:rsidR="002277F3">
        <w:rPr>
          <w:rFonts w:cs="Arial"/>
          <w:szCs w:val="24"/>
        </w:rPr>
        <w:fldChar w:fldCharType="end"/>
      </w:r>
      <w:r w:rsidR="00E07802">
        <w:rPr>
          <w:rFonts w:cs="Arial"/>
          <w:szCs w:val="24"/>
        </w:rPr>
        <w:t>.</w:t>
      </w:r>
      <w:r w:rsidR="006F1214">
        <w:rPr>
          <w:rFonts w:cs="Arial"/>
          <w:szCs w:val="24"/>
        </w:rPr>
        <w:t xml:space="preserve"> Cabe destacar el ítem </w:t>
      </w:r>
      <w:r w:rsidR="006F1214">
        <w:rPr>
          <w:rFonts w:cs="Arial"/>
          <w:szCs w:val="24"/>
        </w:rPr>
        <w:lastRenderedPageBreak/>
        <w:t xml:space="preserve">en la ilustración </w:t>
      </w:r>
      <w:r w:rsidR="00E07802">
        <w:rPr>
          <w:rFonts w:cs="Arial"/>
          <w:szCs w:val="24"/>
        </w:rPr>
        <w:t>que lleva</w:t>
      </w:r>
      <w:r w:rsidR="006F1214">
        <w:rPr>
          <w:rFonts w:cs="Arial"/>
          <w:szCs w:val="24"/>
        </w:rPr>
        <w:t xml:space="preserve"> el título «</w:t>
      </w:r>
      <w:proofErr w:type="spellStart"/>
      <w:r w:rsidR="006F1214">
        <w:rPr>
          <w:rFonts w:cs="Arial"/>
          <w:szCs w:val="24"/>
        </w:rPr>
        <w:t>Secure</w:t>
      </w:r>
      <w:proofErr w:type="spellEnd"/>
      <w:r w:rsidR="006F1214">
        <w:rPr>
          <w:rFonts w:cs="Arial"/>
          <w:szCs w:val="24"/>
        </w:rPr>
        <w:t xml:space="preserve"> </w:t>
      </w:r>
      <w:proofErr w:type="spellStart"/>
      <w:r w:rsidR="006F1214">
        <w:rPr>
          <w:rFonts w:cs="Arial"/>
          <w:szCs w:val="24"/>
        </w:rPr>
        <w:t>Registration</w:t>
      </w:r>
      <w:proofErr w:type="spellEnd"/>
      <w:r w:rsidR="006F1214">
        <w:rPr>
          <w:rFonts w:cs="Arial"/>
          <w:szCs w:val="24"/>
        </w:rPr>
        <w:t xml:space="preserve">», que describe exactamente lo que hemos realizado en el presente trabajo. </w:t>
      </w:r>
    </w:p>
    <w:p w14:paraId="1E595744" w14:textId="7F91A795" w:rsidR="002277F3" w:rsidRDefault="002277F3" w:rsidP="002277F3">
      <w:pPr>
        <w:pStyle w:val="Descripcin"/>
        <w:keepNext/>
        <w:jc w:val="center"/>
      </w:pPr>
      <w:bookmarkStart w:id="1468" w:name="_Ref522588971"/>
      <w:r>
        <w:t xml:space="preserve">Ilustración </w:t>
      </w:r>
      <w:r w:rsidR="00A4020E">
        <w:rPr>
          <w:noProof/>
        </w:rPr>
        <w:fldChar w:fldCharType="begin"/>
      </w:r>
      <w:r w:rsidR="00A4020E">
        <w:rPr>
          <w:noProof/>
        </w:rPr>
        <w:instrText xml:space="preserve"> SEQ Ilustración \* ARABIC </w:instrText>
      </w:r>
      <w:r w:rsidR="00A4020E">
        <w:rPr>
          <w:noProof/>
        </w:rPr>
        <w:fldChar w:fldCharType="separate"/>
      </w:r>
      <w:r>
        <w:rPr>
          <w:noProof/>
        </w:rPr>
        <w:t>9</w:t>
      </w:r>
      <w:r w:rsidR="00A4020E">
        <w:rPr>
          <w:noProof/>
        </w:rPr>
        <w:fldChar w:fldCharType="end"/>
      </w:r>
      <w:r>
        <w:t xml:space="preserve"> </w:t>
      </w:r>
      <w:r w:rsidRPr="00F91E1A">
        <w:t xml:space="preserve">IoT </w:t>
      </w:r>
      <w:proofErr w:type="spellStart"/>
      <w:r w:rsidRPr="00F91E1A">
        <w:t>Harmonization</w:t>
      </w:r>
      <w:proofErr w:type="spellEnd"/>
      <w:r w:rsidRPr="00F91E1A">
        <w:t xml:space="preserve"> </w:t>
      </w:r>
      <w:proofErr w:type="spellStart"/>
      <w:r w:rsidRPr="00F91E1A">
        <w:t>of</w:t>
      </w:r>
      <w:proofErr w:type="spellEnd"/>
      <w:r w:rsidRPr="00F91E1A">
        <w:t xml:space="preserve"> Internet </w:t>
      </w:r>
      <w:proofErr w:type="spellStart"/>
      <w:r w:rsidRPr="00F91E1A">
        <w:t>of</w:t>
      </w:r>
      <w:proofErr w:type="spellEnd"/>
      <w:r w:rsidRPr="00F91E1A">
        <w:t xml:space="preserve"> Things</w:t>
      </w:r>
      <w:bookmarkEnd w:id="1468"/>
    </w:p>
    <w:p w14:paraId="2CAC4DFC" w14:textId="77777777" w:rsidR="002277F3" w:rsidRDefault="002277F3" w:rsidP="002277F3">
      <w:pPr>
        <w:jc w:val="center"/>
        <w:rPr>
          <w:rFonts w:cs="Arial"/>
          <w:szCs w:val="24"/>
        </w:rPr>
      </w:pPr>
      <w:r>
        <w:rPr>
          <w:noProof/>
        </w:rPr>
        <w:drawing>
          <wp:inline distT="0" distB="0" distL="0" distR="0" wp14:anchorId="4DE9EC36" wp14:editId="6EACA68E">
            <wp:extent cx="5315061" cy="5204460"/>
            <wp:effectExtent l="19050" t="19050" r="19050" b="152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158"/>
                    <a:stretch/>
                  </pic:blipFill>
                  <pic:spPr bwMode="auto">
                    <a:xfrm>
                      <a:off x="0" y="0"/>
                      <a:ext cx="5323943" cy="521315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D3F908C" w14:textId="0E256F34" w:rsidR="006F544A" w:rsidRPr="00CF091B" w:rsidRDefault="006F544A" w:rsidP="003E01EA">
      <w:pPr>
        <w:rPr>
          <w:rFonts w:cs="Arial"/>
          <w:szCs w:val="24"/>
        </w:rPr>
      </w:pPr>
    </w:p>
    <w:bookmarkStart w:id="1469" w:name="_Toc465070172" w:displacedByCustomXml="next"/>
    <w:bookmarkStart w:id="1470" w:name="_Toc465070715" w:displacedByCustomXml="next"/>
    <w:sdt>
      <w:sdtPr>
        <w:rPr>
          <w:rFonts w:cs="Arial"/>
          <w:caps w:val="0"/>
          <w:color w:val="auto"/>
          <w:spacing w:val="0"/>
          <w:sz w:val="20"/>
          <w:szCs w:val="20"/>
          <w:lang w:val="es-ES"/>
        </w:rPr>
        <w:id w:val="1127973535"/>
        <w:docPartObj>
          <w:docPartGallery w:val="Bibliographies"/>
          <w:docPartUnique/>
        </w:docPartObj>
      </w:sdtPr>
      <w:sdtEndPr>
        <w:rPr>
          <w:sz w:val="24"/>
          <w:lang w:val="es-CL"/>
        </w:rPr>
      </w:sdtEndPr>
      <w:sdtContent>
        <w:p w14:paraId="66414E64" w14:textId="2156FFBE" w:rsidR="00CA5089" w:rsidRPr="001E3E04" w:rsidRDefault="00CA5089">
          <w:pPr>
            <w:pStyle w:val="Ttulo1"/>
            <w:rPr>
              <w:rFonts w:cs="Arial"/>
            </w:rPr>
          </w:pPr>
          <w:r w:rsidRPr="001E3E04">
            <w:rPr>
              <w:rFonts w:cs="Arial"/>
              <w:lang w:val="es-ES"/>
            </w:rPr>
            <w:t>Referencias</w:t>
          </w:r>
          <w:bookmarkEnd w:id="1470"/>
          <w:bookmarkEnd w:id="1469"/>
        </w:p>
        <w:sdt>
          <w:sdtPr>
            <w:rPr>
              <w:rFonts w:cs="Arial"/>
            </w:rPr>
            <w:id w:val="-573587230"/>
            <w:bibliography/>
          </w:sdtPr>
          <w:sdtContent>
            <w:p w14:paraId="7067F696" w14:textId="77777777" w:rsidR="00C873C8" w:rsidRPr="001E3E04" w:rsidRDefault="00CA5089" w:rsidP="00C873C8">
              <w:pPr>
                <w:pStyle w:val="Bibliografa"/>
                <w:ind w:left="720" w:hanging="720"/>
                <w:rPr>
                  <w:rFonts w:cs="Arial"/>
                  <w:noProof/>
                  <w:szCs w:val="24"/>
                  <w:lang w:val="es-ES"/>
                </w:rPr>
              </w:pPr>
              <w:r w:rsidRPr="001E3E04">
                <w:rPr>
                  <w:rFonts w:cs="Arial"/>
                </w:rPr>
                <w:fldChar w:fldCharType="begin"/>
              </w:r>
              <w:r w:rsidRPr="001E3E04">
                <w:rPr>
                  <w:rFonts w:cs="Arial"/>
                </w:rPr>
                <w:instrText>BIBLIOGRAPHY</w:instrText>
              </w:r>
              <w:r w:rsidRPr="001E3E04">
                <w:rPr>
                  <w:rFonts w:cs="Arial"/>
                </w:rPr>
                <w:fldChar w:fldCharType="separate"/>
              </w:r>
              <w:r w:rsidR="00C873C8" w:rsidRPr="001E3E04">
                <w:rPr>
                  <w:rFonts w:cs="Arial"/>
                  <w:noProof/>
                  <w:lang w:val="es-ES"/>
                </w:rPr>
                <w:t xml:space="preserve">IETF. (27 de Septiembre de 2016). </w:t>
              </w:r>
              <w:r w:rsidR="00C873C8" w:rsidRPr="001E3E04">
                <w:rPr>
                  <w:rFonts w:cs="Arial"/>
                  <w:i/>
                  <w:iCs/>
                  <w:noProof/>
                  <w:lang w:val="en-US"/>
                </w:rPr>
                <w:t>RFC 3268 - The Transport Layer Security (TLS) Protocol</w:t>
              </w:r>
              <w:r w:rsidR="00C873C8" w:rsidRPr="001E3E04">
                <w:rPr>
                  <w:rFonts w:cs="Arial"/>
                  <w:noProof/>
                  <w:lang w:val="en-US"/>
                </w:rPr>
                <w:t xml:space="preserve">. </w:t>
              </w:r>
              <w:r w:rsidR="00C873C8" w:rsidRPr="001E3E04">
                <w:rPr>
                  <w:rFonts w:cs="Arial"/>
                  <w:noProof/>
                  <w:lang w:val="es-ES"/>
                </w:rPr>
                <w:t>Obtenido de https://tools.ietf.org/html/rfc5246</w:t>
              </w:r>
            </w:p>
            <w:p w14:paraId="5F6BC091"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n-US"/>
                </w:rPr>
                <w:t>RFC 3920 - Extensible Messaging and Presence Protocol (XMPP): Core</w:t>
              </w:r>
              <w:r w:rsidRPr="001E3E04">
                <w:rPr>
                  <w:rFonts w:cs="Arial"/>
                  <w:noProof/>
                  <w:lang w:val="en-US"/>
                </w:rPr>
                <w:t xml:space="preserve">. </w:t>
              </w:r>
              <w:r w:rsidRPr="001E3E04">
                <w:rPr>
                  <w:rFonts w:cs="Arial"/>
                  <w:noProof/>
                  <w:lang w:val="es-ES"/>
                </w:rPr>
                <w:t>Obtenido de IETF: https://www.ietf.org/rfc/rfc3920.txt</w:t>
              </w:r>
            </w:p>
            <w:p w14:paraId="43C7600E"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IETF. </w:t>
              </w:r>
              <w:r w:rsidRPr="001E3E04">
                <w:rPr>
                  <w:rFonts w:cs="Arial"/>
                  <w:noProof/>
                  <w:lang w:val="en-US"/>
                </w:rPr>
                <w:t xml:space="preserve">(28 de Septiembre de 2016). </w:t>
              </w:r>
              <w:r w:rsidRPr="001E3E04">
                <w:rPr>
                  <w:rFonts w:cs="Arial"/>
                  <w:i/>
                  <w:iCs/>
                  <w:noProof/>
                  <w:lang w:val="en-US"/>
                </w:rPr>
                <w:t>RFC 3921 -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https://www.ietf.org/rfc/rfc3921.txt</w:t>
              </w:r>
            </w:p>
            <w:p w14:paraId="52BCC9B5"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(2016 de Septiembre de 2016). </w:t>
              </w:r>
              <w:r w:rsidRPr="001E3E04">
                <w:rPr>
                  <w:rFonts w:cs="Arial"/>
                  <w:i/>
                  <w:iCs/>
                  <w:noProof/>
                  <w:lang w:val="en-US"/>
                </w:rPr>
                <w:t>RFC 5790 - Use of Transport Layer Security (TLS) in the Extensible Messaging and Presence Protocol (XMPP)</w:t>
              </w:r>
              <w:r w:rsidRPr="001E3E04">
                <w:rPr>
                  <w:rFonts w:cs="Arial"/>
                  <w:noProof/>
                  <w:lang w:val="en-US"/>
                </w:rPr>
                <w:t xml:space="preserve">. </w:t>
              </w:r>
              <w:r w:rsidRPr="001E3E04">
                <w:rPr>
                  <w:rFonts w:cs="Arial"/>
                  <w:noProof/>
                  <w:lang w:val="es-ES"/>
                </w:rPr>
                <w:t>Obtenido de IETF: https://tools.ietf.org/html/rfc7590</w:t>
              </w:r>
            </w:p>
            <w:p w14:paraId="2F930FA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6120 - Extensible Messaging and Presence Protocol (XMPP): Core</w:t>
              </w:r>
              <w:r w:rsidRPr="001E3E04">
                <w:rPr>
                  <w:rFonts w:cs="Arial"/>
                  <w:noProof/>
                  <w:lang w:val="es-ES"/>
                </w:rPr>
                <w:t>. Obtenido de IETF: https://tools.ietf.org/html/rfc6120</w:t>
              </w:r>
            </w:p>
            <w:p w14:paraId="37CD4168" w14:textId="77777777" w:rsidR="00C873C8" w:rsidRPr="001E3E04" w:rsidRDefault="00C873C8" w:rsidP="00C873C8">
              <w:pPr>
                <w:pStyle w:val="Bibliografa"/>
                <w:ind w:left="720" w:hanging="720"/>
                <w:rPr>
                  <w:rFonts w:cs="Arial"/>
                  <w:noProof/>
                  <w:lang w:val="es-ES"/>
                </w:rPr>
              </w:pPr>
              <w:r w:rsidRPr="001E3E04">
                <w:rPr>
                  <w:rFonts w:cs="Arial"/>
                  <w:noProof/>
                  <w:lang w:val="en-US"/>
                </w:rPr>
                <w:t xml:space="preserve">IETF. (28 de Septiembre de 2016). </w:t>
              </w:r>
              <w:r w:rsidRPr="001E3E04">
                <w:rPr>
                  <w:rFonts w:cs="Arial"/>
                  <w:i/>
                  <w:iCs/>
                  <w:noProof/>
                  <w:lang w:val="en-US"/>
                </w:rPr>
                <w:t>RFC 6121 -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https://tools.ietf.org/html/rfc6121</w:t>
              </w:r>
            </w:p>
            <w:p w14:paraId="5852F94A"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(27 de Septiembre de 2016). </w:t>
              </w:r>
              <w:r w:rsidRPr="001E3E04">
                <w:rPr>
                  <w:rFonts w:cs="Arial"/>
                  <w:i/>
                  <w:iCs/>
                  <w:noProof/>
                  <w:lang w:val="en-US"/>
                </w:rPr>
                <w:t>RFC 7395 - An Extensible Messaging and Presence Protocol (XMPP) Subprotocol for WebSocket</w:t>
              </w:r>
              <w:r w:rsidRPr="001E3E04">
                <w:rPr>
                  <w:rFonts w:cs="Arial"/>
                  <w:noProof/>
                  <w:lang w:val="en-US"/>
                </w:rPr>
                <w:t xml:space="preserve">. </w:t>
              </w:r>
              <w:r w:rsidRPr="001E3E04">
                <w:rPr>
                  <w:rFonts w:cs="Arial"/>
                  <w:noProof/>
                  <w:lang w:val="es-ES"/>
                </w:rPr>
                <w:t>Obtenido de IETF: https://tools.ietf.org/html/rfc7395</w:t>
              </w:r>
            </w:p>
            <w:p w14:paraId="023262C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7622 - Extensible Messaging and Presence Protocol (XMPP): Address Format</w:t>
              </w:r>
              <w:r w:rsidRPr="001E3E04">
                <w:rPr>
                  <w:rFonts w:cs="Arial"/>
                  <w:noProof/>
                  <w:lang w:val="es-ES"/>
                </w:rPr>
                <w:t>. Obtenido de IETF: https://tools.ietf.org/html/rfc7622</w:t>
              </w:r>
            </w:p>
            <w:p w14:paraId="620520EC" w14:textId="471FCECE" w:rsidR="00C873C8" w:rsidRPr="001E3E04" w:rsidRDefault="00C873C8" w:rsidP="00C873C8">
              <w:pPr>
                <w:pStyle w:val="Bibliografa"/>
                <w:ind w:left="720" w:hanging="720"/>
                <w:rPr>
                  <w:rFonts w:cs="Arial"/>
                  <w:noProof/>
                  <w:lang w:val="es-ES"/>
                </w:rPr>
              </w:pPr>
              <w:r w:rsidRPr="001E3E04">
                <w:rPr>
                  <w:rFonts w:cs="Arial"/>
                  <w:noProof/>
                  <w:lang w:val="es-ES"/>
                </w:rPr>
                <w:t xml:space="preserve">Pressman, R. S. (2010). </w:t>
              </w:r>
              <w:r w:rsidRPr="001E3E04">
                <w:rPr>
                  <w:rFonts w:cs="Arial"/>
                  <w:i/>
                  <w:iCs/>
                  <w:noProof/>
                  <w:lang w:val="es-ES"/>
                </w:rPr>
                <w:t>Ingen</w:t>
              </w:r>
              <w:r w:rsidR="006C16BD">
                <w:rPr>
                  <w:rFonts w:cs="Arial"/>
                  <w:i/>
                  <w:iCs/>
                  <w:noProof/>
                  <w:lang w:val="es-ES"/>
                </w:rPr>
                <w:t>er</w:t>
              </w:r>
              <w:r w:rsidRPr="001E3E04">
                <w:rPr>
                  <w:rFonts w:cs="Arial"/>
                  <w:i/>
                  <w:iCs/>
                  <w:noProof/>
                  <w:lang w:val="es-ES"/>
                </w:rPr>
                <w:t>ía del Software. Un efoque practico</w:t>
              </w:r>
              <w:r w:rsidRPr="001E3E04">
                <w:rPr>
                  <w:rFonts w:cs="Arial"/>
                  <w:noProof/>
                  <w:lang w:val="es-ES"/>
                </w:rPr>
                <w:t xml:space="preserve"> (Septima ed.). Mexico D.F.: The McGraw-Hill.</w:t>
              </w:r>
            </w:p>
            <w:p w14:paraId="79CCDE64" w14:textId="77777777" w:rsidR="00C873C8" w:rsidRPr="001E3E04" w:rsidRDefault="00C873C8" w:rsidP="00C873C8">
              <w:pPr>
                <w:pStyle w:val="Bibliografa"/>
                <w:ind w:left="720" w:hanging="720"/>
                <w:rPr>
                  <w:rFonts w:cs="Arial"/>
                  <w:noProof/>
                  <w:lang w:val="en-US"/>
                </w:rPr>
              </w:pPr>
              <w:r w:rsidRPr="001E3E04">
                <w:rPr>
                  <w:rFonts w:cs="Arial"/>
                  <w:noProof/>
                  <w:lang w:val="es-ES"/>
                </w:rPr>
                <w:t xml:space="preserve">Project Management Institute. (2009). </w:t>
              </w:r>
              <w:r w:rsidRPr="001E3E04">
                <w:rPr>
                  <w:rFonts w:cs="Arial"/>
                  <w:i/>
                  <w:iCs/>
                  <w:noProof/>
                  <w:lang w:val="es-ES"/>
                </w:rPr>
                <w:t>Guia de los Fundamentos Para la Direccion de Proyectos</w:t>
              </w:r>
              <w:r w:rsidRPr="001E3E04">
                <w:rPr>
                  <w:rFonts w:cs="Arial"/>
                  <w:noProof/>
                  <w:lang w:val="es-ES"/>
                </w:rPr>
                <w:t xml:space="preserve"> (Cuarta ed.). </w:t>
              </w:r>
              <w:r w:rsidRPr="001E3E04">
                <w:rPr>
                  <w:rFonts w:cs="Arial"/>
                  <w:noProof/>
                  <w:lang w:val="en-US"/>
                </w:rPr>
                <w:t>Project Management Institute.</w:t>
              </w:r>
            </w:p>
            <w:p w14:paraId="437C9F4F" w14:textId="77777777" w:rsidR="00C873C8" w:rsidRPr="001E3E04" w:rsidRDefault="00C873C8" w:rsidP="00C873C8">
              <w:pPr>
                <w:pStyle w:val="Bibliografa"/>
                <w:ind w:left="720" w:hanging="720"/>
                <w:rPr>
                  <w:rFonts w:cs="Arial"/>
                  <w:noProof/>
                  <w:lang w:val="en-US"/>
                </w:rPr>
              </w:pPr>
              <w:r w:rsidRPr="001E3E04">
                <w:rPr>
                  <w:rFonts w:cs="Arial"/>
                  <w:noProof/>
                  <w:lang w:val="en-US"/>
                </w:rPr>
                <w:t xml:space="preserve">Waher, P. (2016). </w:t>
              </w:r>
              <w:r w:rsidRPr="001E3E04">
                <w:rPr>
                  <w:rFonts w:cs="Arial"/>
                  <w:i/>
                  <w:iCs/>
                  <w:noProof/>
                  <w:lang w:val="en-US"/>
                </w:rPr>
                <w:t>Learning Internet of Things.</w:t>
              </w:r>
              <w:r w:rsidRPr="001E3E04">
                <w:rPr>
                  <w:rFonts w:cs="Arial"/>
                  <w:noProof/>
                  <w:lang w:val="en-US"/>
                </w:rPr>
                <w:t xml:space="preserve"> Birmingham: Packt Publishing.</w:t>
              </w:r>
            </w:p>
            <w:p w14:paraId="1EF872A4"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(26 de 09 de 2016). </w:t>
              </w:r>
              <w:r w:rsidRPr="001E3E04">
                <w:rPr>
                  <w:rFonts w:cs="Arial"/>
                  <w:i/>
                  <w:iCs/>
                  <w:noProof/>
                  <w:lang w:val="es-ES"/>
                </w:rPr>
                <w:t>XEP-0001: XMPP Extension Protocols</w:t>
              </w:r>
              <w:r w:rsidRPr="001E3E04">
                <w:rPr>
                  <w:rFonts w:cs="Arial"/>
                  <w:noProof/>
                  <w:lang w:val="es-ES"/>
                </w:rPr>
                <w:t>. Obtenido de XMPP : http://xmpp.org/extensions/xep-0001.html</w:t>
              </w:r>
            </w:p>
            <w:p w14:paraId="3C52C85B"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XEP-0004: Data Forms</w:t>
              </w:r>
              <w:r w:rsidRPr="001E3E04">
                <w:rPr>
                  <w:rFonts w:cs="Arial"/>
                  <w:noProof/>
                  <w:lang w:val="es-ES"/>
                </w:rPr>
                <w:t>. Obtenido de xmpp.org: http://xmpp.org/extensions/xep-0004.html</w:t>
              </w:r>
            </w:p>
            <w:p w14:paraId="4EDD2F89"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XEP-0045: Multi-User Chat</w:t>
              </w:r>
              <w:r w:rsidRPr="001E3E04">
                <w:rPr>
                  <w:rFonts w:cs="Arial"/>
                  <w:noProof/>
                  <w:lang w:val="es-ES"/>
                </w:rPr>
                <w:t>. Obtenido de xmmp.org: http://xmpp.org/extensions/xep-0045.html</w:t>
              </w:r>
            </w:p>
            <w:p w14:paraId="16758ADD"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XEP-0077: In-Band Registration</w:t>
              </w:r>
              <w:r w:rsidRPr="001E3E04">
                <w:rPr>
                  <w:rFonts w:cs="Arial"/>
                  <w:noProof/>
                  <w:lang w:val="es-ES"/>
                </w:rPr>
                <w:t>. Obtenido de xmpp.org: http://xmpp.org/extensions/xep-0077.html</w:t>
              </w:r>
            </w:p>
            <w:p w14:paraId="365D0FEF"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XSF. (27 de Septiembre de 2016). </w:t>
              </w:r>
              <w:r w:rsidRPr="001E3E04">
                <w:rPr>
                  <w:rFonts w:cs="Arial"/>
                  <w:i/>
                  <w:iCs/>
                  <w:noProof/>
                  <w:lang w:val="es-ES"/>
                </w:rPr>
                <w:t>XEP-0143: Guidelines for Authors of XMPP Extension Protocols</w:t>
              </w:r>
              <w:r w:rsidRPr="001E3E04">
                <w:rPr>
                  <w:rFonts w:cs="Arial"/>
                  <w:noProof/>
                  <w:lang w:val="es-ES"/>
                </w:rPr>
                <w:t>. Obtenido de xmmp.org: http://xmpp.org/extensions/xep-0143.html</w:t>
              </w:r>
            </w:p>
            <w:p w14:paraId="2B3920E3"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XEP-0348: Signing Forms</w:t>
              </w:r>
              <w:r w:rsidRPr="001E3E04">
                <w:rPr>
                  <w:rFonts w:cs="Arial"/>
                  <w:noProof/>
                  <w:lang w:val="es-ES"/>
                </w:rPr>
                <w:t>. Obtenido de xmpp.org: http://xmpp.org/extensions/xep-0348.html</w:t>
              </w:r>
            </w:p>
            <w:p w14:paraId="726946FD" w14:textId="3464FD52" w:rsidR="00CA5089" w:rsidRPr="001E3E04" w:rsidRDefault="00CA5089" w:rsidP="00C873C8">
              <w:pPr>
                <w:rPr>
                  <w:rFonts w:cs="Arial"/>
                </w:rPr>
              </w:pPr>
              <w:r w:rsidRPr="001E3E04">
                <w:rPr>
                  <w:rFonts w:cs="Arial"/>
                  <w:b/>
                  <w:bCs/>
                </w:rPr>
                <w:fldChar w:fldCharType="end"/>
              </w:r>
            </w:p>
          </w:sdtContent>
        </w:sdt>
      </w:sdtContent>
    </w:sdt>
    <w:p w14:paraId="43587600" w14:textId="6B16D6F4" w:rsidR="00CA5089" w:rsidRPr="001E3E04" w:rsidRDefault="00CA5089" w:rsidP="00CA5089">
      <w:pPr>
        <w:rPr>
          <w:rFonts w:cs="Arial"/>
        </w:rPr>
      </w:pPr>
    </w:p>
    <w:sectPr w:rsidR="00CA5089" w:rsidRPr="001E3E04" w:rsidSect="00991BA6">
      <w:footnotePr>
        <w:numRestart w:val="eachSect"/>
      </w:footnotePr>
      <w:pgSz w:w="12240" w:h="15840"/>
      <w:pgMar w:top="1418" w:right="1418" w:bottom="1418"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Xhelo Aros" w:date="2016-09-15T11:19:00Z" w:initials="XA">
    <w:p w14:paraId="16130CFC" w14:textId="02116A6A" w:rsidR="008C76F3" w:rsidRDefault="008C76F3">
      <w:pPr>
        <w:pStyle w:val="Textocomentario"/>
      </w:pPr>
      <w:r>
        <w:rPr>
          <w:rStyle w:val="Refdecomentario"/>
        </w:rPr>
        <w:annotationRef/>
      </w:r>
      <w:r>
        <w:t>Porque debo crear un plugin open source, si Peter tiene sus plugin y librearías con licencias privativas, con posibilidad de uso académico y de investigación.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130CF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130CFC" w16cid:durableId="1E0923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561A4" w14:textId="77777777" w:rsidR="005F77E9" w:rsidRDefault="005F77E9" w:rsidP="001223D1">
      <w:pPr>
        <w:spacing w:before="0" w:after="0" w:line="240" w:lineRule="auto"/>
      </w:pPr>
      <w:r>
        <w:separator/>
      </w:r>
    </w:p>
  </w:endnote>
  <w:endnote w:type="continuationSeparator" w:id="0">
    <w:p w14:paraId="750DDAEB" w14:textId="77777777" w:rsidR="005F77E9" w:rsidRDefault="005F77E9" w:rsidP="001223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4DE85" w14:textId="77777777" w:rsidR="005F77E9" w:rsidRDefault="005F77E9" w:rsidP="001223D1">
      <w:pPr>
        <w:spacing w:before="0" w:after="0" w:line="240" w:lineRule="auto"/>
      </w:pPr>
      <w:r>
        <w:separator/>
      </w:r>
    </w:p>
  </w:footnote>
  <w:footnote w:type="continuationSeparator" w:id="0">
    <w:p w14:paraId="52949DDA" w14:textId="77777777" w:rsidR="005F77E9" w:rsidRDefault="005F77E9" w:rsidP="001223D1">
      <w:pPr>
        <w:spacing w:before="0" w:after="0" w:line="240" w:lineRule="auto"/>
      </w:pPr>
      <w:r>
        <w:continuationSeparator/>
      </w:r>
    </w:p>
  </w:footnote>
  <w:footnote w:id="1">
    <w:p w14:paraId="18E6080E" w14:textId="2922D811" w:rsidR="008C76F3" w:rsidRDefault="008C76F3" w:rsidP="004D5834">
      <w:pPr>
        <w:pStyle w:val="Textonotapie"/>
      </w:pPr>
      <w:r>
        <w:rPr>
          <w:rStyle w:val="Refdenotaalpie"/>
        </w:rPr>
        <w:footnoteRef/>
      </w:r>
      <w:r>
        <w:t xml:space="preserve"> Online: En línea</w:t>
      </w:r>
    </w:p>
  </w:footnote>
  <w:footnote w:id="2">
    <w:p w14:paraId="4DF2EF97" w14:textId="63783556" w:rsidR="008C76F3" w:rsidRDefault="008C76F3">
      <w:pPr>
        <w:pStyle w:val="Textonotapie"/>
      </w:pPr>
      <w:r>
        <w:rPr>
          <w:rStyle w:val="Refdenotaalpie"/>
        </w:rPr>
        <w:footnoteRef/>
      </w:r>
      <w:r>
        <w:t xml:space="preserve"> Offline: Fuera de línea</w:t>
      </w:r>
    </w:p>
  </w:footnote>
  <w:footnote w:id="3">
    <w:p w14:paraId="1837D06E" w14:textId="39484269" w:rsidR="008C76F3" w:rsidRDefault="008C76F3">
      <w:pPr>
        <w:pStyle w:val="Textonotapie"/>
      </w:pPr>
      <w:r>
        <w:rPr>
          <w:rStyle w:val="Refdenotaalpie"/>
        </w:rPr>
        <w:footnoteRef/>
      </w:r>
      <w:r>
        <w:t xml:space="preserve"> Busy: Ocupado</w:t>
      </w:r>
    </w:p>
  </w:footnote>
  <w:footnote w:id="4">
    <w:p w14:paraId="4D3AE73F" w14:textId="2C1DD2A5" w:rsidR="008C76F3" w:rsidRPr="00835174" w:rsidRDefault="008C76F3">
      <w:pPr>
        <w:pStyle w:val="Textonotapie"/>
        <w:rPr>
          <w:lang w:val="en-US"/>
        </w:rPr>
      </w:pPr>
      <w:r>
        <w:rPr>
          <w:rStyle w:val="Refdenotaalpie"/>
        </w:rPr>
        <w:footnoteRef/>
      </w:r>
      <w:r w:rsidRPr="00835174">
        <w:rPr>
          <w:lang w:val="en-US"/>
        </w:rPr>
        <w:t xml:space="preserve"> Extensible Messaging and Presence Protocol (XMPP): Core </w:t>
      </w:r>
      <w:hyperlink r:id="rId1" w:history="1">
        <w:r w:rsidRPr="00835174">
          <w:rPr>
            <w:rStyle w:val="Hipervnculo"/>
            <w:lang w:val="en-US"/>
          </w:rPr>
          <w:t>https://tools.ietf.org/html/rfc6120</w:t>
        </w:r>
      </w:hyperlink>
      <w:r w:rsidRPr="00835174">
        <w:rPr>
          <w:lang w:val="en-US"/>
        </w:rPr>
        <w:t xml:space="preserve"> </w:t>
      </w:r>
    </w:p>
  </w:footnote>
  <w:footnote w:id="5">
    <w:p w14:paraId="2B88F50B" w14:textId="1F9902A4" w:rsidR="008C76F3" w:rsidRPr="00835174" w:rsidRDefault="008C76F3"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2" w:history="1">
        <w:r w:rsidRPr="00835174">
          <w:rPr>
            <w:rStyle w:val="Hipervnculo"/>
            <w:lang w:val="en-US"/>
          </w:rPr>
          <w:t>https://tools.ietf.org/html/rfc6121</w:t>
        </w:r>
      </w:hyperlink>
      <w:r w:rsidRPr="00835174">
        <w:rPr>
          <w:lang w:val="en-US"/>
        </w:rPr>
        <w:t xml:space="preserve"> </w:t>
      </w:r>
    </w:p>
  </w:footnote>
  <w:footnote w:id="6">
    <w:p w14:paraId="3CDE44BF" w14:textId="05CBE410" w:rsidR="008C76F3" w:rsidRPr="00835174" w:rsidRDefault="008C76F3">
      <w:pPr>
        <w:pStyle w:val="Textonotapie"/>
        <w:rPr>
          <w:lang w:val="en-US"/>
        </w:rPr>
      </w:pPr>
      <w:r>
        <w:rPr>
          <w:rStyle w:val="Refdenotaalpie"/>
        </w:rPr>
        <w:footnoteRef/>
      </w:r>
      <w:r w:rsidRPr="00835174">
        <w:rPr>
          <w:lang w:val="en-US"/>
        </w:rPr>
        <w:t xml:space="preserve"> Extensible Messaging and Presence Protocol (XMPP): Core </w:t>
      </w:r>
      <w:hyperlink r:id="rId3" w:history="1">
        <w:r w:rsidRPr="00835174">
          <w:rPr>
            <w:rStyle w:val="Hipervnculo"/>
            <w:lang w:val="en-US"/>
          </w:rPr>
          <w:t>https://www.ietf.org/rfc/rfc3920.txt</w:t>
        </w:r>
      </w:hyperlink>
      <w:r w:rsidRPr="00835174">
        <w:rPr>
          <w:lang w:val="en-US"/>
        </w:rPr>
        <w:t xml:space="preserve"> </w:t>
      </w:r>
    </w:p>
  </w:footnote>
  <w:footnote w:id="7">
    <w:p w14:paraId="4A965185" w14:textId="505A79DF" w:rsidR="008C76F3" w:rsidRPr="00835174" w:rsidRDefault="008C76F3"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4" w:history="1">
        <w:r w:rsidRPr="00835174">
          <w:rPr>
            <w:rStyle w:val="Hipervnculo"/>
            <w:lang w:val="en-US"/>
          </w:rPr>
          <w:t>https://www.ietf.org/rfc/rfc3921.txt</w:t>
        </w:r>
      </w:hyperlink>
      <w:r w:rsidRPr="00835174">
        <w:rPr>
          <w:lang w:val="en-US"/>
        </w:rPr>
        <w:t xml:space="preserve"> </w:t>
      </w:r>
    </w:p>
  </w:footnote>
  <w:footnote w:id="8">
    <w:p w14:paraId="34C5275B" w14:textId="2703C8EC" w:rsidR="008C76F3" w:rsidRPr="00835174" w:rsidRDefault="008C76F3">
      <w:pPr>
        <w:pStyle w:val="Textonotapie"/>
        <w:rPr>
          <w:lang w:val="en-US"/>
        </w:rPr>
      </w:pPr>
      <w:r>
        <w:rPr>
          <w:rStyle w:val="Refdenotaalpie"/>
        </w:rPr>
        <w:footnoteRef/>
      </w:r>
      <w:r w:rsidRPr="00835174">
        <w:rPr>
          <w:lang w:val="en-US"/>
        </w:rPr>
        <w:t xml:space="preserve"> Extensible Messaging and Presence Protocol (XMPP): Core </w:t>
      </w:r>
      <w:hyperlink r:id="rId5" w:history="1">
        <w:r w:rsidRPr="00835174">
          <w:rPr>
            <w:rStyle w:val="Hipervnculo"/>
            <w:lang w:val="en-US"/>
          </w:rPr>
          <w:t>https://tools.ietf.org/html/rfc6120</w:t>
        </w:r>
      </w:hyperlink>
      <w:r w:rsidRPr="00835174">
        <w:rPr>
          <w:lang w:val="en-US"/>
        </w:rPr>
        <w:t xml:space="preserve"> </w:t>
      </w:r>
    </w:p>
  </w:footnote>
  <w:footnote w:id="9">
    <w:p w14:paraId="479FB420" w14:textId="39E0465E" w:rsidR="008C76F3" w:rsidRPr="00835174" w:rsidRDefault="008C76F3"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6" w:history="1">
        <w:r w:rsidRPr="00835174">
          <w:rPr>
            <w:rStyle w:val="Hipervnculo"/>
            <w:lang w:val="en-US"/>
          </w:rPr>
          <w:t>https://tools.ietf.org/html/rfc6121</w:t>
        </w:r>
      </w:hyperlink>
      <w:r w:rsidRPr="00835174">
        <w:rPr>
          <w:lang w:val="en-US"/>
        </w:rPr>
        <w:t xml:space="preserve"> </w:t>
      </w:r>
    </w:p>
  </w:footnote>
  <w:footnote w:id="10">
    <w:p w14:paraId="4E7AD028" w14:textId="5C97F414" w:rsidR="008C76F3" w:rsidRPr="00835174" w:rsidRDefault="008C76F3">
      <w:pPr>
        <w:pStyle w:val="Textonotapie"/>
        <w:rPr>
          <w:lang w:val="en-US"/>
        </w:rPr>
      </w:pPr>
      <w:r>
        <w:rPr>
          <w:rStyle w:val="Refdenotaalpie"/>
        </w:rPr>
        <w:footnoteRef/>
      </w:r>
      <w:r w:rsidRPr="00835174">
        <w:rPr>
          <w:lang w:val="en-US"/>
        </w:rPr>
        <w:t xml:space="preserve">  XEP-0045: Multi-User Chat </w:t>
      </w:r>
      <w:hyperlink r:id="rId7" w:history="1">
        <w:r w:rsidRPr="00835174">
          <w:rPr>
            <w:rStyle w:val="Hipervnculo"/>
            <w:lang w:val="en-US"/>
          </w:rPr>
          <w:t>http://xmpp.org/extensions/xep-0045.html</w:t>
        </w:r>
      </w:hyperlink>
      <w:r w:rsidRPr="00835174">
        <w:rPr>
          <w:lang w:val="en-US"/>
        </w:rPr>
        <w:t xml:space="preserve"> </w:t>
      </w:r>
    </w:p>
  </w:footnote>
  <w:footnote w:id="11">
    <w:p w14:paraId="134E2067" w14:textId="51F87865" w:rsidR="008C76F3" w:rsidRPr="00835174" w:rsidRDefault="008C76F3" w:rsidP="00771190">
      <w:pPr>
        <w:pStyle w:val="Textonotapie"/>
        <w:rPr>
          <w:lang w:val="en-US"/>
        </w:rPr>
      </w:pPr>
      <w:r>
        <w:rPr>
          <w:rStyle w:val="Refdenotaalpie"/>
        </w:rPr>
        <w:footnoteRef/>
      </w:r>
      <w:r w:rsidRPr="00835174">
        <w:rPr>
          <w:lang w:val="en-US"/>
        </w:rPr>
        <w:t xml:space="preserve"> An XMPP Subprotocol for WebSocket</w:t>
      </w:r>
      <w:hyperlink r:id="rId8" w:history="1">
        <w:r w:rsidRPr="00835174">
          <w:rPr>
            <w:rStyle w:val="Hipervnculo"/>
            <w:lang w:val="en-US"/>
          </w:rPr>
          <w:t>https://tools.ietf.org/html/rfc7395</w:t>
        </w:r>
      </w:hyperlink>
      <w:r w:rsidRPr="00835174">
        <w:rPr>
          <w:lang w:val="en-US"/>
        </w:rPr>
        <w:t xml:space="preserve"> </w:t>
      </w:r>
    </w:p>
  </w:footnote>
  <w:footnote w:id="12">
    <w:p w14:paraId="710BE699" w14:textId="19415BB8" w:rsidR="008C76F3" w:rsidRPr="00835174" w:rsidRDefault="008C76F3" w:rsidP="00771190">
      <w:pPr>
        <w:pStyle w:val="Textonotapie"/>
        <w:rPr>
          <w:lang w:val="en-US"/>
        </w:rPr>
      </w:pPr>
      <w:r>
        <w:rPr>
          <w:rStyle w:val="Refdenotaalpie"/>
        </w:rPr>
        <w:footnoteRef/>
      </w:r>
      <w:r w:rsidRPr="00835174">
        <w:rPr>
          <w:lang w:val="en-US"/>
        </w:rPr>
        <w:t xml:space="preserve"> Use of Transport Layer Security (TLS) in the XMPP </w:t>
      </w:r>
      <w:hyperlink r:id="rId9" w:history="1">
        <w:r w:rsidRPr="00835174">
          <w:rPr>
            <w:rStyle w:val="Hipervnculo"/>
            <w:lang w:val="en-US"/>
          </w:rPr>
          <w:t>https://tools.ietf.org/html/rfc7590</w:t>
        </w:r>
      </w:hyperlink>
      <w:r w:rsidRPr="00835174">
        <w:rPr>
          <w:lang w:val="en-US"/>
        </w:rPr>
        <w:t xml:space="preserve"> </w:t>
      </w:r>
    </w:p>
  </w:footnote>
  <w:footnote w:id="13">
    <w:p w14:paraId="38B15702" w14:textId="67FE9862" w:rsidR="008C76F3" w:rsidRPr="00835174" w:rsidRDefault="008C76F3">
      <w:pPr>
        <w:pStyle w:val="Textonotapie"/>
        <w:rPr>
          <w:lang w:val="en-US"/>
        </w:rPr>
      </w:pPr>
      <w:r>
        <w:rPr>
          <w:rStyle w:val="Refdenotaalpie"/>
        </w:rPr>
        <w:footnoteRef/>
      </w:r>
      <w:r w:rsidRPr="00835174">
        <w:rPr>
          <w:lang w:val="en-US"/>
        </w:rPr>
        <w:t xml:space="preserve"> Extensible Messaging and Presence Protocol (XMPP): Address Format </w:t>
      </w:r>
      <w:hyperlink r:id="rId10" w:history="1">
        <w:r w:rsidRPr="00835174">
          <w:rPr>
            <w:rStyle w:val="Hipervnculo"/>
            <w:lang w:val="en-US"/>
          </w:rPr>
          <w:t>https://tools.ietf.org/html/rfc7622</w:t>
        </w:r>
      </w:hyperlink>
      <w:r w:rsidRPr="00835174">
        <w:rPr>
          <w:lang w:val="en-US"/>
        </w:rPr>
        <w:t xml:space="preserve"> </w:t>
      </w:r>
    </w:p>
  </w:footnote>
  <w:footnote w:id="14">
    <w:p w14:paraId="2C6240BD" w14:textId="3EF5560B" w:rsidR="008C76F3" w:rsidRPr="00835174" w:rsidRDefault="008C76F3">
      <w:pPr>
        <w:pStyle w:val="Textonotapie"/>
        <w:rPr>
          <w:lang w:val="en-US"/>
        </w:rPr>
      </w:pPr>
      <w:r>
        <w:rPr>
          <w:rStyle w:val="Refdenotaalpie"/>
        </w:rPr>
        <w:footnoteRef/>
      </w:r>
      <w:r w:rsidRPr="00835174">
        <w:rPr>
          <w:lang w:val="en-US"/>
        </w:rPr>
        <w:t xml:space="preserve"> XEP-0001: XMPP Extension Protocols </w:t>
      </w:r>
      <w:hyperlink r:id="rId11" w:history="1">
        <w:r w:rsidRPr="00835174">
          <w:rPr>
            <w:rStyle w:val="Hipervnculo"/>
            <w:lang w:val="en-US"/>
          </w:rPr>
          <w:t>http://xmpp.org/extensions/xep-0001.html</w:t>
        </w:r>
      </w:hyperlink>
      <w:r w:rsidRPr="00835174">
        <w:rPr>
          <w:lang w:val="en-US"/>
        </w:rPr>
        <w:t xml:space="preserve"> </w:t>
      </w:r>
    </w:p>
  </w:footnote>
  <w:footnote w:id="15">
    <w:p w14:paraId="5F3EA46B" w14:textId="6ADB31D5" w:rsidR="008C76F3" w:rsidRPr="00835174" w:rsidRDefault="008C76F3">
      <w:pPr>
        <w:pStyle w:val="Textonotapie"/>
        <w:rPr>
          <w:lang w:val="en-US"/>
        </w:rPr>
      </w:pPr>
      <w:r>
        <w:rPr>
          <w:rStyle w:val="Refdenotaalpie"/>
        </w:rPr>
        <w:footnoteRef/>
      </w:r>
      <w:r w:rsidRPr="00835174">
        <w:rPr>
          <w:lang w:val="en-US"/>
        </w:rPr>
        <w:t xml:space="preserve"> XEP-0143: Guidelines for Authors of XMPP Extension Protocols </w:t>
      </w:r>
      <w:hyperlink r:id="rId12" w:history="1">
        <w:r w:rsidRPr="00835174">
          <w:rPr>
            <w:rStyle w:val="Hipervnculo"/>
            <w:lang w:val="en-US"/>
          </w:rPr>
          <w:t>http://xmpp.org/extensions/xep-0143.html</w:t>
        </w:r>
      </w:hyperlink>
      <w:r w:rsidRPr="00835174">
        <w:rPr>
          <w:lang w:val="en-US"/>
        </w:rPr>
        <w:t xml:space="preserve"> </w:t>
      </w:r>
    </w:p>
  </w:footnote>
  <w:footnote w:id="16">
    <w:p w14:paraId="5B416E4E" w14:textId="50D2A8B3" w:rsidR="008C76F3" w:rsidRPr="00835174" w:rsidRDefault="008C76F3">
      <w:pPr>
        <w:pStyle w:val="Textonotapie"/>
        <w:rPr>
          <w:lang w:val="en-US"/>
        </w:rPr>
      </w:pPr>
      <w:r>
        <w:rPr>
          <w:rStyle w:val="Refdenotaalpie"/>
        </w:rPr>
        <w:footnoteRef/>
      </w:r>
      <w:r w:rsidRPr="00835174">
        <w:rPr>
          <w:lang w:val="en-US"/>
        </w:rPr>
        <w:t xml:space="preserve"> SASL: Simple Authentication and Security Layer.</w:t>
      </w:r>
    </w:p>
  </w:footnote>
  <w:footnote w:id="17">
    <w:p w14:paraId="305C7103" w14:textId="49BDBF83" w:rsidR="008C76F3" w:rsidRPr="00835174" w:rsidRDefault="008C76F3">
      <w:pPr>
        <w:pStyle w:val="Textonotapie"/>
        <w:rPr>
          <w:lang w:val="en-US"/>
        </w:rPr>
      </w:pPr>
      <w:r>
        <w:rPr>
          <w:rStyle w:val="Refdenotaalpie"/>
        </w:rPr>
        <w:footnoteRef/>
      </w:r>
      <w:r w:rsidRPr="00835174">
        <w:rPr>
          <w:lang w:val="en-US"/>
        </w:rPr>
        <w:t xml:space="preserve"> TLS: The Transport Layer Security.</w:t>
      </w:r>
    </w:p>
  </w:footnote>
  <w:footnote w:id="18">
    <w:p w14:paraId="7866D0AD" w14:textId="5305532D" w:rsidR="008C76F3" w:rsidRPr="00835174" w:rsidRDefault="008C76F3">
      <w:pPr>
        <w:pStyle w:val="Textonotapie"/>
        <w:rPr>
          <w:lang w:val="en-US"/>
        </w:rPr>
      </w:pPr>
      <w:r>
        <w:rPr>
          <w:rStyle w:val="Refdenotaalpie"/>
        </w:rPr>
        <w:footnoteRef/>
      </w:r>
      <w:r w:rsidRPr="00835174">
        <w:rPr>
          <w:lang w:val="en-US"/>
        </w:rPr>
        <w:t xml:space="preserve"> SSL: Secure Sockets Layer.</w:t>
      </w:r>
    </w:p>
  </w:footnote>
  <w:footnote w:id="19">
    <w:p w14:paraId="5C82F2AA" w14:textId="12534D51" w:rsidR="008C76F3" w:rsidRPr="00835174" w:rsidRDefault="008C76F3">
      <w:pPr>
        <w:pStyle w:val="Textonotapie"/>
        <w:rPr>
          <w:lang w:val="en-US"/>
        </w:rPr>
      </w:pPr>
      <w:r>
        <w:rPr>
          <w:rStyle w:val="Refdenotaalpie"/>
        </w:rPr>
        <w:footnoteRef/>
      </w:r>
      <w:r w:rsidRPr="00835174">
        <w:rPr>
          <w:lang w:val="en-US"/>
        </w:rPr>
        <w:t xml:space="preserve"> RFC4422: SASL </w:t>
      </w:r>
      <w:hyperlink r:id="rId13" w:history="1">
        <w:r w:rsidRPr="00835174">
          <w:rPr>
            <w:rStyle w:val="Hipervnculo"/>
            <w:lang w:val="en-US"/>
          </w:rPr>
          <w:t>https://tools.ietf.org/html/rfc4422</w:t>
        </w:r>
      </w:hyperlink>
      <w:r w:rsidRPr="00835174">
        <w:rPr>
          <w:lang w:val="en-US"/>
        </w:rPr>
        <w:t xml:space="preserve"> </w:t>
      </w:r>
    </w:p>
  </w:footnote>
  <w:footnote w:id="20">
    <w:p w14:paraId="5B04A3FD" w14:textId="7FA7F37D" w:rsidR="008C76F3" w:rsidRPr="00835174" w:rsidRDefault="008C76F3">
      <w:pPr>
        <w:pStyle w:val="Textonotapie"/>
        <w:rPr>
          <w:lang w:val="en-US"/>
        </w:rPr>
      </w:pPr>
      <w:r>
        <w:rPr>
          <w:rStyle w:val="Refdenotaalpie"/>
        </w:rPr>
        <w:footnoteRef/>
      </w:r>
      <w:r w:rsidRPr="00835174">
        <w:rPr>
          <w:lang w:val="en-US"/>
        </w:rPr>
        <w:t xml:space="preserve"> RFC5246: TLS </w:t>
      </w:r>
      <w:hyperlink r:id="rId14" w:history="1">
        <w:r w:rsidRPr="00835174">
          <w:rPr>
            <w:rStyle w:val="Hipervnculo"/>
            <w:lang w:val="en-US"/>
          </w:rPr>
          <w:t>https://tools.ietf.org/html/rfc5246</w:t>
        </w:r>
      </w:hyperlink>
      <w:r w:rsidRPr="00835174">
        <w:rPr>
          <w:lang w:val="en-US"/>
        </w:rPr>
        <w:t xml:space="preserve"> </w:t>
      </w:r>
    </w:p>
  </w:footnote>
  <w:footnote w:id="21">
    <w:p w14:paraId="45AF8BC9" w14:textId="5DB638D5" w:rsidR="008C76F3" w:rsidRPr="00835174" w:rsidRDefault="008C76F3">
      <w:pPr>
        <w:pStyle w:val="Textonotapie"/>
        <w:rPr>
          <w:lang w:val="en-US"/>
        </w:rPr>
      </w:pPr>
      <w:r>
        <w:rPr>
          <w:rStyle w:val="Refdenotaalpie"/>
        </w:rPr>
        <w:footnoteRef/>
      </w:r>
      <w:r w:rsidRPr="00835174">
        <w:rPr>
          <w:lang w:val="en-US"/>
        </w:rPr>
        <w:t xml:space="preserve"> XEP-0322 </w:t>
      </w:r>
      <w:hyperlink r:id="rId15" w:history="1">
        <w:r w:rsidRPr="00835174">
          <w:rPr>
            <w:rStyle w:val="Hipervnculo"/>
            <w:lang w:val="en-US"/>
          </w:rPr>
          <w:t>http://xmpp.org/extensions/xep-0322.html</w:t>
        </w:r>
      </w:hyperlink>
    </w:p>
  </w:footnote>
  <w:footnote w:id="22">
    <w:p w14:paraId="61255C4F" w14:textId="1F93AC1A" w:rsidR="008C76F3" w:rsidRPr="00835174" w:rsidRDefault="008C76F3">
      <w:pPr>
        <w:pStyle w:val="Textonotapie"/>
        <w:rPr>
          <w:lang w:val="en-US"/>
        </w:rPr>
      </w:pPr>
      <w:r>
        <w:rPr>
          <w:rStyle w:val="Refdenotaalpie"/>
        </w:rPr>
        <w:footnoteRef/>
      </w:r>
      <w:r w:rsidRPr="00835174">
        <w:rPr>
          <w:lang w:val="en-US"/>
        </w:rPr>
        <w:t xml:space="preserve"> XEP-0323 </w:t>
      </w:r>
      <w:hyperlink r:id="rId16" w:history="1">
        <w:r w:rsidRPr="00835174">
          <w:rPr>
            <w:rStyle w:val="Hipervnculo"/>
            <w:lang w:val="en-US"/>
          </w:rPr>
          <w:t>http://xmpp.org/extensions/xep-0323.html</w:t>
        </w:r>
      </w:hyperlink>
      <w:r w:rsidRPr="00835174">
        <w:rPr>
          <w:lang w:val="en-US"/>
        </w:rPr>
        <w:t xml:space="preserve"> </w:t>
      </w:r>
    </w:p>
  </w:footnote>
  <w:footnote w:id="23">
    <w:p w14:paraId="5461859D" w14:textId="5B10F165" w:rsidR="008C76F3" w:rsidRPr="00835174" w:rsidRDefault="008C76F3">
      <w:pPr>
        <w:pStyle w:val="Textonotapie"/>
        <w:rPr>
          <w:lang w:val="en-US"/>
        </w:rPr>
      </w:pPr>
      <w:r>
        <w:rPr>
          <w:rStyle w:val="Refdenotaalpie"/>
        </w:rPr>
        <w:footnoteRef/>
      </w:r>
      <w:r w:rsidRPr="00835174">
        <w:rPr>
          <w:lang w:val="en-US"/>
        </w:rPr>
        <w:t xml:space="preserve"> XEP-0324 </w:t>
      </w:r>
      <w:hyperlink r:id="rId17" w:history="1">
        <w:r w:rsidRPr="00835174">
          <w:rPr>
            <w:rStyle w:val="Hipervnculo"/>
            <w:lang w:val="en-US"/>
          </w:rPr>
          <w:t>http://xmpp.org/extensions/xep-0324.html</w:t>
        </w:r>
      </w:hyperlink>
      <w:r w:rsidRPr="00835174">
        <w:rPr>
          <w:lang w:val="en-US"/>
        </w:rPr>
        <w:t xml:space="preserve"> </w:t>
      </w:r>
    </w:p>
  </w:footnote>
  <w:footnote w:id="24">
    <w:p w14:paraId="6FF8F507" w14:textId="764774A1" w:rsidR="008C76F3" w:rsidRPr="00835174" w:rsidRDefault="008C76F3">
      <w:pPr>
        <w:pStyle w:val="Textonotapie"/>
        <w:rPr>
          <w:lang w:val="en-US"/>
        </w:rPr>
      </w:pPr>
      <w:r>
        <w:rPr>
          <w:rStyle w:val="Refdenotaalpie"/>
        </w:rPr>
        <w:footnoteRef/>
      </w:r>
      <w:r w:rsidRPr="00835174">
        <w:rPr>
          <w:lang w:val="en-US"/>
        </w:rPr>
        <w:t xml:space="preserve"> XEP-0325 </w:t>
      </w:r>
      <w:hyperlink r:id="rId18" w:history="1">
        <w:r w:rsidRPr="00835174">
          <w:rPr>
            <w:rStyle w:val="Hipervnculo"/>
            <w:lang w:val="en-US"/>
          </w:rPr>
          <w:t>http://xmpp.org/extensions/xep-0325.html</w:t>
        </w:r>
      </w:hyperlink>
      <w:r w:rsidRPr="00835174">
        <w:rPr>
          <w:lang w:val="en-US"/>
        </w:rPr>
        <w:t xml:space="preserve"> </w:t>
      </w:r>
    </w:p>
  </w:footnote>
  <w:footnote w:id="25">
    <w:p w14:paraId="5079B486" w14:textId="35A7796F" w:rsidR="008C76F3" w:rsidRPr="00835174" w:rsidRDefault="008C76F3">
      <w:pPr>
        <w:pStyle w:val="Textonotapie"/>
        <w:rPr>
          <w:lang w:val="en-US"/>
        </w:rPr>
      </w:pPr>
      <w:r>
        <w:rPr>
          <w:rStyle w:val="Refdenotaalpie"/>
        </w:rPr>
        <w:footnoteRef/>
      </w:r>
      <w:r w:rsidRPr="00835174">
        <w:rPr>
          <w:lang w:val="en-US"/>
        </w:rPr>
        <w:t xml:space="preserve"> XEP-0326 </w:t>
      </w:r>
      <w:hyperlink r:id="rId19" w:history="1">
        <w:r w:rsidRPr="00835174">
          <w:rPr>
            <w:rStyle w:val="Hipervnculo"/>
            <w:lang w:val="en-US"/>
          </w:rPr>
          <w:t>http://xmpp.org/extensions/xep-0326.html</w:t>
        </w:r>
      </w:hyperlink>
      <w:r w:rsidRPr="00835174">
        <w:rPr>
          <w:lang w:val="en-US"/>
        </w:rPr>
        <w:t xml:space="preserve"> </w:t>
      </w:r>
    </w:p>
  </w:footnote>
  <w:footnote w:id="26">
    <w:p w14:paraId="6A694CEA" w14:textId="5CE76E13" w:rsidR="008C76F3" w:rsidRPr="00835174" w:rsidRDefault="008C76F3">
      <w:pPr>
        <w:pStyle w:val="Textonotapie"/>
        <w:rPr>
          <w:lang w:val="en-US"/>
        </w:rPr>
      </w:pPr>
      <w:r>
        <w:rPr>
          <w:rStyle w:val="Refdenotaalpie"/>
        </w:rPr>
        <w:footnoteRef/>
      </w:r>
      <w:r w:rsidRPr="00835174">
        <w:rPr>
          <w:lang w:val="en-US"/>
        </w:rPr>
        <w:t xml:space="preserve"> The OAuth 1.0 Protocol </w:t>
      </w:r>
      <w:hyperlink r:id="rId20" w:history="1">
        <w:r w:rsidRPr="00835174">
          <w:rPr>
            <w:rStyle w:val="Hipervnculo"/>
            <w:lang w:val="en-US"/>
          </w:rPr>
          <w:t>https://tools.ietf.org/html/rfc5849</w:t>
        </w:r>
      </w:hyperlink>
      <w:r w:rsidRPr="00835174">
        <w:rPr>
          <w:lang w:val="en-US"/>
        </w:rPr>
        <w:t xml:space="preserve"> </w:t>
      </w:r>
    </w:p>
  </w:footnote>
  <w:footnote w:id="27">
    <w:p w14:paraId="137D824D" w14:textId="1B20D79B" w:rsidR="008C76F3" w:rsidRPr="00835174" w:rsidRDefault="008C76F3">
      <w:pPr>
        <w:pStyle w:val="Textonotapie"/>
        <w:rPr>
          <w:lang w:val="en-US"/>
        </w:rPr>
      </w:pPr>
      <w:r>
        <w:rPr>
          <w:rStyle w:val="Refdenotaalpie"/>
        </w:rPr>
        <w:footnoteRef/>
      </w:r>
      <w:r w:rsidRPr="00835174">
        <w:rPr>
          <w:lang w:val="en-US"/>
        </w:rPr>
        <w:t xml:space="preserve"> XEP-0348: Signing Forms </w:t>
      </w:r>
      <w:hyperlink r:id="rId21" w:history="1">
        <w:r w:rsidRPr="00835174">
          <w:rPr>
            <w:rStyle w:val="Hipervnculo"/>
            <w:lang w:val="en-US"/>
          </w:rPr>
          <w:t>http://xmpp.org/extensions/xep-0348.html</w:t>
        </w:r>
      </w:hyperlink>
      <w:r w:rsidRPr="00835174">
        <w:rPr>
          <w:lang w:val="en-US"/>
        </w:rPr>
        <w:t xml:space="preserve"> </w:t>
      </w:r>
    </w:p>
  </w:footnote>
  <w:footnote w:id="28">
    <w:p w14:paraId="39F294F9" w14:textId="1AAA8C99" w:rsidR="008C76F3" w:rsidRPr="00835174" w:rsidRDefault="008C76F3">
      <w:pPr>
        <w:pStyle w:val="Textonotapie"/>
        <w:rPr>
          <w:lang w:val="en-US"/>
        </w:rPr>
      </w:pPr>
      <w:r>
        <w:rPr>
          <w:rStyle w:val="Refdenotaalpie"/>
        </w:rPr>
        <w:footnoteRef/>
      </w:r>
      <w:r w:rsidRPr="00835174">
        <w:rPr>
          <w:lang w:val="en-US"/>
        </w:rPr>
        <w:t xml:space="preserve"> XEP-0077: In-Band Registration </w:t>
      </w:r>
      <w:hyperlink r:id="rId22" w:history="1">
        <w:r w:rsidRPr="00835174">
          <w:rPr>
            <w:rStyle w:val="Hipervnculo"/>
            <w:lang w:val="en-US"/>
          </w:rPr>
          <w:t>http://xmpp.org/extensions/xep-0077.html</w:t>
        </w:r>
      </w:hyperlink>
      <w:r w:rsidRPr="00835174">
        <w:rPr>
          <w:lang w:val="en-US"/>
        </w:rPr>
        <w:t xml:space="preserve"> </w:t>
      </w:r>
    </w:p>
  </w:footnote>
  <w:footnote w:id="29">
    <w:p w14:paraId="043B8514" w14:textId="1E279CA2" w:rsidR="008C76F3" w:rsidDel="00083E90" w:rsidRDefault="008C76F3" w:rsidP="0018230C">
      <w:pPr>
        <w:pStyle w:val="Textonotapie"/>
        <w:jc w:val="left"/>
        <w:rPr>
          <w:del w:id="212" w:author="Xhelo Aros" w:date="2018-09-10T03:03:00Z"/>
        </w:rPr>
      </w:pPr>
      <w:del w:id="213" w:author="Xhelo Aros" w:date="2018-09-10T03:03:00Z">
        <w:r w:rsidDel="00083E90">
          <w:rPr>
            <w:rStyle w:val="Refdenotaalpie"/>
          </w:rPr>
          <w:footnoteRef/>
        </w:r>
        <w:r w:rsidDel="00083E90">
          <w:delText xml:space="preserve"> «Mastering Internet of Things» Peter Waher</w:delText>
        </w:r>
      </w:del>
    </w:p>
  </w:footnote>
  <w:footnote w:id="30">
    <w:p w14:paraId="27CF86C5" w14:textId="586D76B7" w:rsidR="008C76F3" w:rsidDel="00083E90" w:rsidRDefault="008C76F3">
      <w:pPr>
        <w:pStyle w:val="Textonotapie"/>
        <w:rPr>
          <w:del w:id="386" w:author="Xhelo Aros" w:date="2018-09-10T03:03:00Z"/>
        </w:rPr>
      </w:pPr>
      <w:del w:id="387" w:author="Xhelo Aros" w:date="2018-09-10T03:03:00Z">
        <w:r w:rsidDel="00083E90">
          <w:rPr>
            <w:rStyle w:val="Refdenotaalpie"/>
          </w:rPr>
          <w:footnoteRef/>
        </w:r>
        <w:r w:rsidDel="00083E90">
          <w:delText xml:space="preserve"> </w:delText>
        </w:r>
        <w:r w:rsidRPr="001B77D0" w:rsidDel="00083E90">
          <w:delText>Block-Wise Transfers in the Constrained Application Protocol</w:delText>
        </w:r>
        <w:r w:rsidDel="00083E90">
          <w:delText xml:space="preserve"> </w:delText>
        </w:r>
        <w:r w:rsidRPr="008C142B" w:rsidDel="00083E90">
          <w:delText>https://tools.ietf.org/html/rfc7959</w:delText>
        </w:r>
      </w:del>
    </w:p>
  </w:footnote>
  <w:footnote w:id="31">
    <w:p w14:paraId="231BDC4E" w14:textId="6BEA5856" w:rsidR="008C76F3" w:rsidDel="00083E90" w:rsidRDefault="008C76F3">
      <w:pPr>
        <w:pStyle w:val="Textonotapie"/>
        <w:rPr>
          <w:del w:id="388" w:author="Xhelo Aros" w:date="2018-09-10T03:03:00Z"/>
        </w:rPr>
      </w:pPr>
      <w:del w:id="389" w:author="Xhelo Aros" w:date="2018-09-10T03:03:00Z">
        <w:r w:rsidDel="00083E90">
          <w:rPr>
            <w:rStyle w:val="Refdenotaalpie"/>
          </w:rPr>
          <w:footnoteRef/>
        </w:r>
        <w:r w:rsidDel="00083E90">
          <w:delText xml:space="preserve"> </w:delText>
        </w:r>
        <w:r w:rsidRPr="008C142B" w:rsidDel="00083E90">
          <w:delText>Lucas, L. (2016). Light weight protocol! serious equipment! critical implications! https://media.defcon.org/DEF%20CON%2024/DEF%20CON%2024%20presentations/DEFCON-24-Lucas-Lundgren-Light-Weight%20Protocol-Critical-Implications.pdf</w:delText>
        </w:r>
      </w:del>
    </w:p>
  </w:footnote>
  <w:footnote w:id="32">
    <w:p w14:paraId="19DB85DD" w14:textId="46D3A927" w:rsidR="008C76F3" w:rsidDel="00083E90" w:rsidRDefault="008C76F3">
      <w:pPr>
        <w:pStyle w:val="Textonotapie"/>
        <w:rPr>
          <w:del w:id="404" w:author="Xhelo Aros" w:date="2018-09-10T03:03:00Z"/>
        </w:rPr>
      </w:pPr>
      <w:del w:id="405" w:author="Xhelo Aros" w:date="2018-09-10T03:03:00Z">
        <w:r w:rsidDel="00083E90">
          <w:rPr>
            <w:rStyle w:val="Refdenotaalpie"/>
          </w:rPr>
          <w:footnoteRef/>
        </w:r>
        <w:r w:rsidDel="00083E90">
          <w:delText xml:space="preserve"> </w:delText>
        </w:r>
        <w:r w:rsidRPr="00C76F96" w:rsidDel="00083E90">
          <w:delText>https://xmpp.org/extensions/xep-0302.html</w:delText>
        </w:r>
      </w:del>
    </w:p>
  </w:footnote>
  <w:footnote w:id="33">
    <w:p w14:paraId="4AE40BC7" w14:textId="440CA8E3" w:rsidR="008C76F3" w:rsidDel="00083E90" w:rsidRDefault="008C76F3" w:rsidP="0097246E">
      <w:pPr>
        <w:pStyle w:val="Textonotapie"/>
        <w:rPr>
          <w:del w:id="419" w:author="Xhelo Aros" w:date="2018-09-10T03:03:00Z"/>
        </w:rPr>
      </w:pPr>
      <w:del w:id="420" w:author="Xhelo Aros" w:date="2018-09-10T03:03:00Z">
        <w:r w:rsidDel="00083E90">
          <w:rPr>
            <w:rStyle w:val="Refdenotaalpie"/>
          </w:rPr>
          <w:footnoteRef/>
        </w:r>
        <w:r w:rsidDel="00083E90">
          <w:delText xml:space="preserve"> </w:delText>
        </w:r>
        <w:r w:rsidRPr="0097246E" w:rsidDel="00083E90">
          <w:delText>https://tools.ietf.org/html/rfc6120</w:delText>
        </w:r>
      </w:del>
    </w:p>
  </w:footnote>
  <w:footnote w:id="34">
    <w:p w14:paraId="3EFA9798" w14:textId="0879C397" w:rsidR="008C76F3" w:rsidDel="00083E90" w:rsidRDefault="008C76F3">
      <w:pPr>
        <w:pStyle w:val="Textonotapie"/>
        <w:rPr>
          <w:del w:id="426" w:author="Xhelo Aros" w:date="2018-09-10T03:03:00Z"/>
        </w:rPr>
      </w:pPr>
      <w:del w:id="427" w:author="Xhelo Aros" w:date="2018-09-10T03:03:00Z">
        <w:r w:rsidDel="00083E90">
          <w:rPr>
            <w:rStyle w:val="Refdenotaalpie"/>
          </w:rPr>
          <w:footnoteRef/>
        </w:r>
        <w:r w:rsidDel="00083E90">
          <w:delText xml:space="preserve"> </w:delText>
        </w:r>
        <w:r w:rsidRPr="0097246E" w:rsidDel="00083E90">
          <w:delText>https://tools.ietf.org/html/rfc6121</w:delText>
        </w:r>
      </w:del>
    </w:p>
  </w:footnote>
  <w:footnote w:id="35">
    <w:p w14:paraId="41E4ACEA" w14:textId="3C139E0E" w:rsidR="008C76F3" w:rsidDel="00083E90" w:rsidRDefault="008C76F3">
      <w:pPr>
        <w:pStyle w:val="Textonotapie"/>
        <w:rPr>
          <w:del w:id="433" w:author="Xhelo Aros" w:date="2018-09-10T03:03:00Z"/>
        </w:rPr>
      </w:pPr>
      <w:del w:id="434" w:author="Xhelo Aros" w:date="2018-09-10T03:03:00Z">
        <w:r w:rsidDel="00083E90">
          <w:rPr>
            <w:rStyle w:val="Refdenotaalpie"/>
          </w:rPr>
          <w:footnoteRef/>
        </w:r>
        <w:r w:rsidDel="00083E90">
          <w:delText xml:space="preserve"> </w:delText>
        </w:r>
        <w:r w:rsidRPr="0097246E" w:rsidDel="00083E90">
          <w:delText>https://tools.ietf.org/html/rfc7622</w:delText>
        </w:r>
      </w:del>
    </w:p>
  </w:footnote>
  <w:footnote w:id="36">
    <w:p w14:paraId="294C0FCC" w14:textId="7BEE00D2" w:rsidR="008C76F3" w:rsidDel="00083E90" w:rsidRDefault="008C76F3">
      <w:pPr>
        <w:pStyle w:val="Textonotapie"/>
        <w:rPr>
          <w:del w:id="440" w:author="Xhelo Aros" w:date="2018-09-10T03:03:00Z"/>
        </w:rPr>
      </w:pPr>
      <w:del w:id="441" w:author="Xhelo Aros" w:date="2018-09-10T03:03:00Z">
        <w:r w:rsidDel="00083E90">
          <w:rPr>
            <w:rStyle w:val="Refdenotaalpie"/>
          </w:rPr>
          <w:footnoteRef/>
        </w:r>
        <w:r w:rsidDel="00083E90">
          <w:delText xml:space="preserve"> </w:delText>
        </w:r>
        <w:r w:rsidRPr="0097246E" w:rsidDel="00083E90">
          <w:delText>https://xmpp.org/extensions/xep-0030.html</w:delText>
        </w:r>
      </w:del>
    </w:p>
  </w:footnote>
  <w:footnote w:id="37">
    <w:p w14:paraId="049C192B" w14:textId="4C1F0E16" w:rsidR="008C76F3" w:rsidDel="00083E90" w:rsidRDefault="008C76F3">
      <w:pPr>
        <w:pStyle w:val="Textonotapie"/>
        <w:rPr>
          <w:del w:id="447" w:author="Xhelo Aros" w:date="2018-09-10T03:03:00Z"/>
        </w:rPr>
      </w:pPr>
      <w:del w:id="448" w:author="Xhelo Aros" w:date="2018-09-10T03:03:00Z">
        <w:r w:rsidDel="00083E90">
          <w:rPr>
            <w:rStyle w:val="Refdenotaalpie"/>
          </w:rPr>
          <w:footnoteRef/>
        </w:r>
        <w:r w:rsidDel="00083E90">
          <w:delText xml:space="preserve"> </w:delText>
        </w:r>
        <w:r w:rsidRPr="0097246E" w:rsidDel="00083E90">
          <w:delText>https://xmpp.org/extensions/xep-0114.html</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4F8E"/>
    <w:multiLevelType w:val="hybridMultilevel"/>
    <w:tmpl w:val="CE589F52"/>
    <w:lvl w:ilvl="0" w:tplc="08921B12">
      <w:numFmt w:val="bullet"/>
      <w:lvlText w:val="•"/>
      <w:lvlJc w:val="left"/>
      <w:pPr>
        <w:ind w:left="1068" w:hanging="708"/>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B92027"/>
    <w:multiLevelType w:val="hybridMultilevel"/>
    <w:tmpl w:val="68EA4F00"/>
    <w:lvl w:ilvl="0" w:tplc="2DDCC0AA">
      <w:start w:val="1"/>
      <w:numFmt w:val="decimal"/>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AFA27C1A">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57E44496">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B2CA834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5803B28">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BA5E398C">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18CCC268">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BE7C50F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93884572">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344A57"/>
    <w:multiLevelType w:val="hybridMultilevel"/>
    <w:tmpl w:val="3C2EFA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111F0AFB"/>
    <w:multiLevelType w:val="hybridMultilevel"/>
    <w:tmpl w:val="E0EC6B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4AF2812"/>
    <w:multiLevelType w:val="hybridMultilevel"/>
    <w:tmpl w:val="44C46D8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539615E"/>
    <w:multiLevelType w:val="hybridMultilevel"/>
    <w:tmpl w:val="2B7EC86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63D600D"/>
    <w:multiLevelType w:val="hybridMultilevel"/>
    <w:tmpl w:val="5E323B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7B95099"/>
    <w:multiLevelType w:val="hybridMultilevel"/>
    <w:tmpl w:val="ADD2CF90"/>
    <w:lvl w:ilvl="0" w:tplc="75EC80CA">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81AE15C">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E06BF06">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A02556">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042EC3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BECBE90">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1F6469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7B04B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AFCBED4">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80E072C"/>
    <w:multiLevelType w:val="hybridMultilevel"/>
    <w:tmpl w:val="C332F6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B4B397D"/>
    <w:multiLevelType w:val="hybridMultilevel"/>
    <w:tmpl w:val="4D482D68"/>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0" w15:restartNumberingAfterBreak="0">
    <w:nsid w:val="1B8C6E89"/>
    <w:multiLevelType w:val="hybridMultilevel"/>
    <w:tmpl w:val="BD2E39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DF2031F"/>
    <w:multiLevelType w:val="hybridMultilevel"/>
    <w:tmpl w:val="D3F049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20546474"/>
    <w:multiLevelType w:val="hybridMultilevel"/>
    <w:tmpl w:val="05E800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0AF02FB"/>
    <w:multiLevelType w:val="hybridMultilevel"/>
    <w:tmpl w:val="30EAF91A"/>
    <w:lvl w:ilvl="0" w:tplc="2178652C">
      <w:start w:val="1"/>
      <w:numFmt w:val="bullet"/>
      <w:lvlText w:val="•"/>
      <w:lvlJc w:val="left"/>
      <w:pPr>
        <w:ind w:left="47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D92E73D2">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2AC0C6A">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8A520CA8">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CC2E82F0">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9FEA5FB2">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996E8432">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F37C7C3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010A425E">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14" w15:restartNumberingAfterBreak="0">
    <w:nsid w:val="20EA6B62"/>
    <w:multiLevelType w:val="hybridMultilevel"/>
    <w:tmpl w:val="DEE6B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1BD06C2"/>
    <w:multiLevelType w:val="hybridMultilevel"/>
    <w:tmpl w:val="C3A06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1D10F60"/>
    <w:multiLevelType w:val="hybridMultilevel"/>
    <w:tmpl w:val="19D4570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24F04F96"/>
    <w:multiLevelType w:val="hybridMultilevel"/>
    <w:tmpl w:val="FAB6C7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6363029"/>
    <w:multiLevelType w:val="hybridMultilevel"/>
    <w:tmpl w:val="A64C516A"/>
    <w:lvl w:ilvl="0" w:tplc="340A0019">
      <w:start w:val="1"/>
      <w:numFmt w:val="lowerLetter"/>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69C717B"/>
    <w:multiLevelType w:val="hybridMultilevel"/>
    <w:tmpl w:val="ABF2EC6C"/>
    <w:lvl w:ilvl="0" w:tplc="A596E78A">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1D326562">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ED489A14">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695439EC">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7B4CA9D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BE0A1DB8">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64940EF8">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A86845EC">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BDCE369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0" w15:restartNumberingAfterBreak="0">
    <w:nsid w:val="28FA270E"/>
    <w:multiLevelType w:val="hybridMultilevel"/>
    <w:tmpl w:val="EC9A7628"/>
    <w:lvl w:ilvl="0" w:tplc="6DD0665C">
      <w:start w:val="1"/>
      <w:numFmt w:val="bullet"/>
      <w:lvlText w:val="•"/>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1D21172">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68EB16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B4EC174">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166C49A">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BCCC97A">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48487AA">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676F3E2">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64650D2">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99A453B"/>
    <w:multiLevelType w:val="hybridMultilevel"/>
    <w:tmpl w:val="568CB24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9E731E1"/>
    <w:multiLevelType w:val="hybridMultilevel"/>
    <w:tmpl w:val="6EBA3442"/>
    <w:lvl w:ilvl="0" w:tplc="3CD64FB6">
      <w:start w:val="1"/>
      <w:numFmt w:val="bullet"/>
      <w:lvlText w:val=""/>
      <w:lvlJc w:val="left"/>
      <w:pPr>
        <w:tabs>
          <w:tab w:val="num" w:pos="720"/>
        </w:tabs>
        <w:ind w:left="720" w:hanging="360"/>
      </w:pPr>
      <w:rPr>
        <w:rFonts w:ascii="Wingdings" w:hAnsi="Wingdings" w:hint="default"/>
      </w:rPr>
    </w:lvl>
    <w:lvl w:ilvl="1" w:tplc="5CEA0BEE" w:tentative="1">
      <w:start w:val="1"/>
      <w:numFmt w:val="bullet"/>
      <w:lvlText w:val=""/>
      <w:lvlJc w:val="left"/>
      <w:pPr>
        <w:tabs>
          <w:tab w:val="num" w:pos="1440"/>
        </w:tabs>
        <w:ind w:left="1440" w:hanging="360"/>
      </w:pPr>
      <w:rPr>
        <w:rFonts w:ascii="Wingdings" w:hAnsi="Wingdings" w:hint="default"/>
      </w:rPr>
    </w:lvl>
    <w:lvl w:ilvl="2" w:tplc="F4203A20" w:tentative="1">
      <w:start w:val="1"/>
      <w:numFmt w:val="bullet"/>
      <w:lvlText w:val=""/>
      <w:lvlJc w:val="left"/>
      <w:pPr>
        <w:tabs>
          <w:tab w:val="num" w:pos="2160"/>
        </w:tabs>
        <w:ind w:left="2160" w:hanging="360"/>
      </w:pPr>
      <w:rPr>
        <w:rFonts w:ascii="Wingdings" w:hAnsi="Wingdings" w:hint="default"/>
      </w:rPr>
    </w:lvl>
    <w:lvl w:ilvl="3" w:tplc="702814C6" w:tentative="1">
      <w:start w:val="1"/>
      <w:numFmt w:val="bullet"/>
      <w:lvlText w:val=""/>
      <w:lvlJc w:val="left"/>
      <w:pPr>
        <w:tabs>
          <w:tab w:val="num" w:pos="2880"/>
        </w:tabs>
        <w:ind w:left="2880" w:hanging="360"/>
      </w:pPr>
      <w:rPr>
        <w:rFonts w:ascii="Wingdings" w:hAnsi="Wingdings" w:hint="default"/>
      </w:rPr>
    </w:lvl>
    <w:lvl w:ilvl="4" w:tplc="61D0DCCA" w:tentative="1">
      <w:start w:val="1"/>
      <w:numFmt w:val="bullet"/>
      <w:lvlText w:val=""/>
      <w:lvlJc w:val="left"/>
      <w:pPr>
        <w:tabs>
          <w:tab w:val="num" w:pos="3600"/>
        </w:tabs>
        <w:ind w:left="3600" w:hanging="360"/>
      </w:pPr>
      <w:rPr>
        <w:rFonts w:ascii="Wingdings" w:hAnsi="Wingdings" w:hint="default"/>
      </w:rPr>
    </w:lvl>
    <w:lvl w:ilvl="5" w:tplc="BFA24A98" w:tentative="1">
      <w:start w:val="1"/>
      <w:numFmt w:val="bullet"/>
      <w:lvlText w:val=""/>
      <w:lvlJc w:val="left"/>
      <w:pPr>
        <w:tabs>
          <w:tab w:val="num" w:pos="4320"/>
        </w:tabs>
        <w:ind w:left="4320" w:hanging="360"/>
      </w:pPr>
      <w:rPr>
        <w:rFonts w:ascii="Wingdings" w:hAnsi="Wingdings" w:hint="default"/>
      </w:rPr>
    </w:lvl>
    <w:lvl w:ilvl="6" w:tplc="1D62B242" w:tentative="1">
      <w:start w:val="1"/>
      <w:numFmt w:val="bullet"/>
      <w:lvlText w:val=""/>
      <w:lvlJc w:val="left"/>
      <w:pPr>
        <w:tabs>
          <w:tab w:val="num" w:pos="5040"/>
        </w:tabs>
        <w:ind w:left="5040" w:hanging="360"/>
      </w:pPr>
      <w:rPr>
        <w:rFonts w:ascii="Wingdings" w:hAnsi="Wingdings" w:hint="default"/>
      </w:rPr>
    </w:lvl>
    <w:lvl w:ilvl="7" w:tplc="09FEBA0E" w:tentative="1">
      <w:start w:val="1"/>
      <w:numFmt w:val="bullet"/>
      <w:lvlText w:val=""/>
      <w:lvlJc w:val="left"/>
      <w:pPr>
        <w:tabs>
          <w:tab w:val="num" w:pos="5760"/>
        </w:tabs>
        <w:ind w:left="5760" w:hanging="360"/>
      </w:pPr>
      <w:rPr>
        <w:rFonts w:ascii="Wingdings" w:hAnsi="Wingdings" w:hint="default"/>
      </w:rPr>
    </w:lvl>
    <w:lvl w:ilvl="8" w:tplc="54B0758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2C77FD"/>
    <w:multiLevelType w:val="hybridMultilevel"/>
    <w:tmpl w:val="DB445332"/>
    <w:lvl w:ilvl="0" w:tplc="13DA1840">
      <w:start w:val="1"/>
      <w:numFmt w:val="bullet"/>
      <w:lvlText w:val="•"/>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932C7596">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B28FA36">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965EFD04">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4120C6D8">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05E4658A">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D4426C54">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3F54F79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2674739C">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345D0660"/>
    <w:multiLevelType w:val="hybridMultilevel"/>
    <w:tmpl w:val="64EAD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6187B0D"/>
    <w:multiLevelType w:val="hybridMultilevel"/>
    <w:tmpl w:val="F8FC75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36837D40"/>
    <w:multiLevelType w:val="hybridMultilevel"/>
    <w:tmpl w:val="F63CE1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03B48110">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38600B93"/>
    <w:multiLevelType w:val="hybridMultilevel"/>
    <w:tmpl w:val="72187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396D3E7B"/>
    <w:multiLevelType w:val="hybridMultilevel"/>
    <w:tmpl w:val="BA806A44"/>
    <w:lvl w:ilvl="0" w:tplc="C6E6FB4E">
      <w:start w:val="1"/>
      <w:numFmt w:val="bullet"/>
      <w:lvlText w:val=""/>
      <w:lvlJc w:val="left"/>
      <w:pPr>
        <w:tabs>
          <w:tab w:val="num" w:pos="360"/>
        </w:tabs>
        <w:ind w:left="360" w:hanging="360"/>
      </w:pPr>
      <w:rPr>
        <w:rFonts w:ascii="Wingdings" w:hAnsi="Wingdings" w:hint="default"/>
        <w:color w:val="auto"/>
      </w:rPr>
    </w:lvl>
    <w:lvl w:ilvl="1" w:tplc="463CC09C">
      <w:start w:val="110"/>
      <w:numFmt w:val="bullet"/>
      <w:lvlText w:val=""/>
      <w:lvlJc w:val="left"/>
      <w:pPr>
        <w:tabs>
          <w:tab w:val="num" w:pos="1080"/>
        </w:tabs>
        <w:ind w:left="1080" w:hanging="360"/>
      </w:pPr>
      <w:rPr>
        <w:rFonts w:ascii="Wingdings" w:hAnsi="Wingdings" w:hint="default"/>
        <w:color w:val="auto"/>
      </w:rPr>
    </w:lvl>
    <w:lvl w:ilvl="2" w:tplc="D3F62876" w:tentative="1">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B613EC3"/>
    <w:multiLevelType w:val="hybridMultilevel"/>
    <w:tmpl w:val="23386E86"/>
    <w:lvl w:ilvl="0" w:tplc="340A0005">
      <w:start w:val="1"/>
      <w:numFmt w:val="bullet"/>
      <w:lvlText w:val=""/>
      <w:lvlJc w:val="left"/>
      <w:pPr>
        <w:ind w:left="360" w:hanging="360"/>
      </w:pPr>
      <w:rPr>
        <w:rFonts w:ascii="Wingdings" w:hAnsi="Wingdings"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0" w15:restartNumberingAfterBreak="0">
    <w:nsid w:val="3E981AB8"/>
    <w:multiLevelType w:val="hybridMultilevel"/>
    <w:tmpl w:val="92CAB6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3F2E04D8"/>
    <w:multiLevelType w:val="hybridMultilevel"/>
    <w:tmpl w:val="033436B0"/>
    <w:lvl w:ilvl="0" w:tplc="90824250">
      <w:start w:val="1"/>
      <w:numFmt w:val="bullet"/>
      <w:lvlText w:val="•"/>
      <w:lvlJc w:val="left"/>
      <w:pPr>
        <w:ind w:left="47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220BACC">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83221E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6A9C78">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31ECAC2">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D6CCE3C">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F6E8DB2">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9104C6E">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61488B0">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6771462"/>
    <w:multiLevelType w:val="hybridMultilevel"/>
    <w:tmpl w:val="67CEA7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49C541A2"/>
    <w:multiLevelType w:val="hybridMultilevel"/>
    <w:tmpl w:val="379A86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4DD36AD2"/>
    <w:multiLevelType w:val="hybridMultilevel"/>
    <w:tmpl w:val="AD36A58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366318C"/>
    <w:multiLevelType w:val="hybridMultilevel"/>
    <w:tmpl w:val="A18AD6AE"/>
    <w:lvl w:ilvl="0" w:tplc="63AAC6F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553E7C86"/>
    <w:multiLevelType w:val="hybridMultilevel"/>
    <w:tmpl w:val="F64084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56943BE3"/>
    <w:multiLevelType w:val="hybridMultilevel"/>
    <w:tmpl w:val="441E98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C6C61E9"/>
    <w:multiLevelType w:val="hybridMultilevel"/>
    <w:tmpl w:val="F1C236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5E565FD7"/>
    <w:multiLevelType w:val="hybridMultilevel"/>
    <w:tmpl w:val="281284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5F5B74E9"/>
    <w:multiLevelType w:val="hybridMultilevel"/>
    <w:tmpl w:val="2BD84FA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637849D4"/>
    <w:multiLevelType w:val="hybridMultilevel"/>
    <w:tmpl w:val="361421FA"/>
    <w:lvl w:ilvl="0" w:tplc="DB2E1FF2">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CAD025A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7CE370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E916A87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60E81CB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7CEE3A26">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3BB05D26">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EA74F3D8">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5B5AF56C">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42" w15:restartNumberingAfterBreak="0">
    <w:nsid w:val="64F00A11"/>
    <w:multiLevelType w:val="hybridMultilevel"/>
    <w:tmpl w:val="F5F0B04A"/>
    <w:lvl w:ilvl="0" w:tplc="ED24322A">
      <w:start w:val="1"/>
      <w:numFmt w:val="bullet"/>
      <w:lvlText w:val=""/>
      <w:lvlJc w:val="left"/>
      <w:pPr>
        <w:tabs>
          <w:tab w:val="num" w:pos="360"/>
        </w:tabs>
        <w:ind w:left="360" w:hanging="360"/>
      </w:pPr>
      <w:rPr>
        <w:rFonts w:ascii="Wingdings" w:hAnsi="Wingdings" w:hint="default"/>
        <w:color w:val="auto"/>
      </w:rPr>
    </w:lvl>
    <w:lvl w:ilvl="1" w:tplc="C8726C72">
      <w:start w:val="110"/>
      <w:numFmt w:val="bullet"/>
      <w:lvlText w:val=""/>
      <w:lvlJc w:val="left"/>
      <w:pPr>
        <w:tabs>
          <w:tab w:val="num" w:pos="1080"/>
        </w:tabs>
        <w:ind w:left="1080" w:hanging="360"/>
      </w:pPr>
      <w:rPr>
        <w:rFonts w:ascii="Wingdings" w:hAnsi="Wingdings" w:hint="default"/>
        <w:color w:val="auto"/>
      </w:rPr>
    </w:lvl>
    <w:lvl w:ilvl="2" w:tplc="D3F62876">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6C037246"/>
    <w:multiLevelType w:val="hybridMultilevel"/>
    <w:tmpl w:val="540A8CDC"/>
    <w:lvl w:ilvl="0" w:tplc="67823C86">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09845C0">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E4A04EC">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F5A2EBC">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7EA652">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0200204">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96A4C2">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460FB4E">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EB0AD12">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6C5B363E"/>
    <w:multiLevelType w:val="hybridMultilevel"/>
    <w:tmpl w:val="4CBC3D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6CB66382"/>
    <w:multiLevelType w:val="hybridMultilevel"/>
    <w:tmpl w:val="847611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6F7A70C4"/>
    <w:multiLevelType w:val="hybridMultilevel"/>
    <w:tmpl w:val="9EE0A352"/>
    <w:lvl w:ilvl="0" w:tplc="13EECFBA">
      <w:start w:val="1"/>
      <w:numFmt w:val="decimal"/>
      <w:lvlText w:val="[%1]"/>
      <w:lvlJc w:val="left"/>
      <w:pPr>
        <w:ind w:left="463"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1" w:tplc="C93C9D0E">
      <w:start w:val="1"/>
      <w:numFmt w:val="lowerLetter"/>
      <w:lvlText w:val="%2"/>
      <w:lvlJc w:val="left"/>
      <w:pPr>
        <w:ind w:left="11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2" w:tplc="B8867DBE">
      <w:start w:val="1"/>
      <w:numFmt w:val="lowerRoman"/>
      <w:lvlText w:val="%3"/>
      <w:lvlJc w:val="left"/>
      <w:pPr>
        <w:ind w:left="18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3" w:tplc="607E4266">
      <w:start w:val="1"/>
      <w:numFmt w:val="decimal"/>
      <w:lvlText w:val="%4"/>
      <w:lvlJc w:val="left"/>
      <w:pPr>
        <w:ind w:left="25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4" w:tplc="9920ECFA">
      <w:start w:val="1"/>
      <w:numFmt w:val="lowerLetter"/>
      <w:lvlText w:val="%5"/>
      <w:lvlJc w:val="left"/>
      <w:pPr>
        <w:ind w:left="329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5" w:tplc="B788675E">
      <w:start w:val="1"/>
      <w:numFmt w:val="lowerRoman"/>
      <w:lvlText w:val="%6"/>
      <w:lvlJc w:val="left"/>
      <w:pPr>
        <w:ind w:left="401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6" w:tplc="E6587D90">
      <w:start w:val="1"/>
      <w:numFmt w:val="decimal"/>
      <w:lvlText w:val="%7"/>
      <w:lvlJc w:val="left"/>
      <w:pPr>
        <w:ind w:left="47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7" w:tplc="743EFA04">
      <w:start w:val="1"/>
      <w:numFmt w:val="lowerLetter"/>
      <w:lvlText w:val="%8"/>
      <w:lvlJc w:val="left"/>
      <w:pPr>
        <w:ind w:left="54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8" w:tplc="1ED07130">
      <w:start w:val="1"/>
      <w:numFmt w:val="lowerRoman"/>
      <w:lvlText w:val="%9"/>
      <w:lvlJc w:val="left"/>
      <w:pPr>
        <w:ind w:left="61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abstractNum>
  <w:abstractNum w:abstractNumId="47" w15:restartNumberingAfterBreak="0">
    <w:nsid w:val="7247522C"/>
    <w:multiLevelType w:val="hybridMultilevel"/>
    <w:tmpl w:val="6860857E"/>
    <w:lvl w:ilvl="0" w:tplc="B2CA60C8">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52D2AA6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350C44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F5427E0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5A1411DE">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E76CBB0A">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F92A652C">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BB96E18E">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890872D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48" w15:restartNumberingAfterBreak="0">
    <w:nsid w:val="78440D64"/>
    <w:multiLevelType w:val="hybridMultilevel"/>
    <w:tmpl w:val="C2ACCA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78ED7D30"/>
    <w:multiLevelType w:val="hybridMultilevel"/>
    <w:tmpl w:val="D2A837FE"/>
    <w:lvl w:ilvl="0" w:tplc="58D0B928">
      <w:start w:val="1"/>
      <w:numFmt w:val="decimal"/>
      <w:lvlText w:val="[%1]"/>
      <w:lvlJc w:val="left"/>
      <w:pPr>
        <w:ind w:left="46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BE4C1BCC">
      <w:start w:val="1"/>
      <w:numFmt w:val="lowerLetter"/>
      <w:lvlText w:val="%2"/>
      <w:lvlJc w:val="left"/>
      <w:pPr>
        <w:ind w:left="11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C41AA56A">
      <w:start w:val="1"/>
      <w:numFmt w:val="lowerRoman"/>
      <w:lvlText w:val="%3"/>
      <w:lvlJc w:val="left"/>
      <w:pPr>
        <w:ind w:left="18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6882DE16">
      <w:start w:val="1"/>
      <w:numFmt w:val="decimal"/>
      <w:lvlText w:val="%4"/>
      <w:lvlJc w:val="left"/>
      <w:pPr>
        <w:ind w:left="25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9F782F72">
      <w:start w:val="1"/>
      <w:numFmt w:val="lowerLetter"/>
      <w:lvlText w:val="%5"/>
      <w:lvlJc w:val="left"/>
      <w:pPr>
        <w:ind w:left="329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4DA1122">
      <w:start w:val="1"/>
      <w:numFmt w:val="lowerRoman"/>
      <w:lvlText w:val="%6"/>
      <w:lvlJc w:val="left"/>
      <w:pPr>
        <w:ind w:left="401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C9486136">
      <w:start w:val="1"/>
      <w:numFmt w:val="decimal"/>
      <w:lvlText w:val="%7"/>
      <w:lvlJc w:val="left"/>
      <w:pPr>
        <w:ind w:left="47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DB90E5BE">
      <w:start w:val="1"/>
      <w:numFmt w:val="lowerLetter"/>
      <w:lvlText w:val="%8"/>
      <w:lvlJc w:val="left"/>
      <w:pPr>
        <w:ind w:left="54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51C8C076">
      <w:start w:val="1"/>
      <w:numFmt w:val="lowerRoman"/>
      <w:lvlText w:val="%9"/>
      <w:lvlJc w:val="left"/>
      <w:pPr>
        <w:ind w:left="61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50" w15:restartNumberingAfterBreak="0">
    <w:nsid w:val="79A04835"/>
    <w:multiLevelType w:val="hybridMultilevel"/>
    <w:tmpl w:val="A3F0A5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1" w15:restartNumberingAfterBreak="0">
    <w:nsid w:val="7A7B1864"/>
    <w:multiLevelType w:val="hybridMultilevel"/>
    <w:tmpl w:val="D792BE8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7C616C41"/>
    <w:multiLevelType w:val="hybridMultilevel"/>
    <w:tmpl w:val="7D0E16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7EBC35B4"/>
    <w:multiLevelType w:val="hybridMultilevel"/>
    <w:tmpl w:val="09B498BC"/>
    <w:lvl w:ilvl="0" w:tplc="F208A940">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C406CE">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67CE6A8">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FFA1DAA">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424E8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3B6668A">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87EA15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C3CEF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1EC7C96">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26"/>
  </w:num>
  <w:num w:numId="3">
    <w:abstractNumId w:val="37"/>
  </w:num>
  <w:num w:numId="4">
    <w:abstractNumId w:val="30"/>
  </w:num>
  <w:num w:numId="5">
    <w:abstractNumId w:val="25"/>
  </w:num>
  <w:num w:numId="6">
    <w:abstractNumId w:val="27"/>
  </w:num>
  <w:num w:numId="7">
    <w:abstractNumId w:val="40"/>
  </w:num>
  <w:num w:numId="8">
    <w:abstractNumId w:val="21"/>
  </w:num>
  <w:num w:numId="9">
    <w:abstractNumId w:val="8"/>
  </w:num>
  <w:num w:numId="10">
    <w:abstractNumId w:val="45"/>
  </w:num>
  <w:num w:numId="11">
    <w:abstractNumId w:val="33"/>
  </w:num>
  <w:num w:numId="12">
    <w:abstractNumId w:val="15"/>
  </w:num>
  <w:num w:numId="13">
    <w:abstractNumId w:val="14"/>
  </w:num>
  <w:num w:numId="14">
    <w:abstractNumId w:val="52"/>
  </w:num>
  <w:num w:numId="15">
    <w:abstractNumId w:val="4"/>
  </w:num>
  <w:num w:numId="16">
    <w:abstractNumId w:val="38"/>
  </w:num>
  <w:num w:numId="17">
    <w:abstractNumId w:val="24"/>
  </w:num>
  <w:num w:numId="18">
    <w:abstractNumId w:val="44"/>
  </w:num>
  <w:num w:numId="19">
    <w:abstractNumId w:val="50"/>
  </w:num>
  <w:num w:numId="20">
    <w:abstractNumId w:val="48"/>
  </w:num>
  <w:num w:numId="21">
    <w:abstractNumId w:val="36"/>
  </w:num>
  <w:num w:numId="22">
    <w:abstractNumId w:val="6"/>
  </w:num>
  <w:num w:numId="23">
    <w:abstractNumId w:val="11"/>
  </w:num>
  <w:num w:numId="24">
    <w:abstractNumId w:val="39"/>
  </w:num>
  <w:num w:numId="25">
    <w:abstractNumId w:val="3"/>
  </w:num>
  <w:num w:numId="26">
    <w:abstractNumId w:val="12"/>
  </w:num>
  <w:num w:numId="27">
    <w:abstractNumId w:val="10"/>
  </w:num>
  <w:num w:numId="28">
    <w:abstractNumId w:val="5"/>
  </w:num>
  <w:num w:numId="29">
    <w:abstractNumId w:val="2"/>
  </w:num>
  <w:num w:numId="30">
    <w:abstractNumId w:val="32"/>
  </w:num>
  <w:num w:numId="31">
    <w:abstractNumId w:val="17"/>
  </w:num>
  <w:num w:numId="32">
    <w:abstractNumId w:val="51"/>
  </w:num>
  <w:num w:numId="33">
    <w:abstractNumId w:val="18"/>
  </w:num>
  <w:num w:numId="34">
    <w:abstractNumId w:val="35"/>
  </w:num>
  <w:num w:numId="35">
    <w:abstractNumId w:val="29"/>
  </w:num>
  <w:num w:numId="36">
    <w:abstractNumId w:val="22"/>
  </w:num>
  <w:num w:numId="37">
    <w:abstractNumId w:val="16"/>
  </w:num>
  <w:num w:numId="38">
    <w:abstractNumId w:val="28"/>
  </w:num>
  <w:num w:numId="39">
    <w:abstractNumId w:val="42"/>
  </w:num>
  <w:num w:numId="40">
    <w:abstractNumId w:val="34"/>
  </w:num>
  <w:num w:numId="41">
    <w:abstractNumId w:val="9"/>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 w:numId="45">
    <w:abstractNumId w:val="23"/>
  </w:num>
  <w:num w:numId="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3"/>
  </w:num>
  <w:num w:numId="49">
    <w:abstractNumId w:val="7"/>
  </w:num>
  <w:num w:numId="50">
    <w:abstractNumId w:val="31"/>
  </w:num>
  <w:num w:numId="51">
    <w:abstractNumId w:val="20"/>
  </w:num>
  <w:num w:numId="52">
    <w:abstractNumId w:val="53"/>
  </w:num>
  <w:num w:numId="53">
    <w:abstractNumId w:val="49"/>
  </w:num>
  <w:num w:numId="54">
    <w:abstractNumId w:val="1"/>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helo Aros">
    <w15:presenceInfo w15:providerId="Windows Live" w15:userId="770ca4410a09a6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s-CL" w:vendorID="64" w:dllVersion="0" w:nlCheck="1" w:checkStyle="0"/>
  <w:activeWritingStyle w:appName="MSWord" w:lang="es-ES" w:vendorID="64" w:dllVersion="0" w:nlCheck="1" w:checkStyle="0"/>
  <w:activeWritingStyle w:appName="MSWord" w:lang="es-CL" w:vendorID="64" w:dllVersion="6" w:nlCheck="1" w:checkStyle="1"/>
  <w:activeWritingStyle w:appName="MSWord" w:lang="es-ES" w:vendorID="64" w:dllVersion="6" w:nlCheck="1" w:checkStyle="1"/>
  <w:activeWritingStyle w:appName="MSWord" w:lang="en-US" w:vendorID="64" w:dllVersion="6" w:nlCheck="1" w:checkStyle="1"/>
  <w:activeWritingStyle w:appName="MSWord" w:lang="en-US" w:vendorID="64" w:dllVersion="0" w:nlCheck="1" w:checkStyle="0"/>
  <w:proofState w:spelling="clean" w:grammar="clean"/>
  <w:defaultTabStop w:val="708"/>
  <w:hyphenationZone w:val="425"/>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955"/>
    <w:rsid w:val="00003231"/>
    <w:rsid w:val="00011E92"/>
    <w:rsid w:val="00017403"/>
    <w:rsid w:val="00022525"/>
    <w:rsid w:val="0002668E"/>
    <w:rsid w:val="000468C4"/>
    <w:rsid w:val="00060EDE"/>
    <w:rsid w:val="000650A0"/>
    <w:rsid w:val="00066F6C"/>
    <w:rsid w:val="0006769F"/>
    <w:rsid w:val="00073557"/>
    <w:rsid w:val="00080B88"/>
    <w:rsid w:val="0008229B"/>
    <w:rsid w:val="00083E90"/>
    <w:rsid w:val="000842DC"/>
    <w:rsid w:val="00087032"/>
    <w:rsid w:val="000927E3"/>
    <w:rsid w:val="00094666"/>
    <w:rsid w:val="00094714"/>
    <w:rsid w:val="00094EC1"/>
    <w:rsid w:val="000A1DF6"/>
    <w:rsid w:val="000B47D4"/>
    <w:rsid w:val="000B62CD"/>
    <w:rsid w:val="000E1FB9"/>
    <w:rsid w:val="000E594D"/>
    <w:rsid w:val="000E6ADB"/>
    <w:rsid w:val="000F4A60"/>
    <w:rsid w:val="000F61F4"/>
    <w:rsid w:val="000F63C2"/>
    <w:rsid w:val="0010275C"/>
    <w:rsid w:val="00103AC8"/>
    <w:rsid w:val="001070A7"/>
    <w:rsid w:val="001100EE"/>
    <w:rsid w:val="001124B0"/>
    <w:rsid w:val="00113B7B"/>
    <w:rsid w:val="00121A76"/>
    <w:rsid w:val="001223D1"/>
    <w:rsid w:val="00123E8A"/>
    <w:rsid w:val="0013228A"/>
    <w:rsid w:val="001325F7"/>
    <w:rsid w:val="00160933"/>
    <w:rsid w:val="00162541"/>
    <w:rsid w:val="0017220B"/>
    <w:rsid w:val="001757AE"/>
    <w:rsid w:val="0018230C"/>
    <w:rsid w:val="00183408"/>
    <w:rsid w:val="00184141"/>
    <w:rsid w:val="00190D2C"/>
    <w:rsid w:val="00190F98"/>
    <w:rsid w:val="00195259"/>
    <w:rsid w:val="00197DA1"/>
    <w:rsid w:val="001B1D40"/>
    <w:rsid w:val="001B77D0"/>
    <w:rsid w:val="001B7A6D"/>
    <w:rsid w:val="001B7C19"/>
    <w:rsid w:val="001C1126"/>
    <w:rsid w:val="001D0B50"/>
    <w:rsid w:val="001E3A00"/>
    <w:rsid w:val="001E3E04"/>
    <w:rsid w:val="001E5F64"/>
    <w:rsid w:val="001F1926"/>
    <w:rsid w:val="001F604F"/>
    <w:rsid w:val="00201BB5"/>
    <w:rsid w:val="002077E4"/>
    <w:rsid w:val="002117EF"/>
    <w:rsid w:val="002277F3"/>
    <w:rsid w:val="002316C2"/>
    <w:rsid w:val="00237F9C"/>
    <w:rsid w:val="00252928"/>
    <w:rsid w:val="00254F9A"/>
    <w:rsid w:val="00256D4A"/>
    <w:rsid w:val="0026191B"/>
    <w:rsid w:val="0026306A"/>
    <w:rsid w:val="002641BE"/>
    <w:rsid w:val="00270292"/>
    <w:rsid w:val="0027071C"/>
    <w:rsid w:val="00271811"/>
    <w:rsid w:val="0027428D"/>
    <w:rsid w:val="002812BA"/>
    <w:rsid w:val="00286E72"/>
    <w:rsid w:val="00287CF2"/>
    <w:rsid w:val="002942ED"/>
    <w:rsid w:val="00295C5C"/>
    <w:rsid w:val="002A049C"/>
    <w:rsid w:val="002A5616"/>
    <w:rsid w:val="002A60A8"/>
    <w:rsid w:val="002B6A54"/>
    <w:rsid w:val="002D0018"/>
    <w:rsid w:val="002E1B1B"/>
    <w:rsid w:val="002E3839"/>
    <w:rsid w:val="002E7994"/>
    <w:rsid w:val="002F24E1"/>
    <w:rsid w:val="002F3F5C"/>
    <w:rsid w:val="002F4DD0"/>
    <w:rsid w:val="00307756"/>
    <w:rsid w:val="0031232C"/>
    <w:rsid w:val="003172BB"/>
    <w:rsid w:val="0032172E"/>
    <w:rsid w:val="00322434"/>
    <w:rsid w:val="003248EF"/>
    <w:rsid w:val="00326177"/>
    <w:rsid w:val="003421BC"/>
    <w:rsid w:val="00346176"/>
    <w:rsid w:val="00350527"/>
    <w:rsid w:val="003531AF"/>
    <w:rsid w:val="003534AC"/>
    <w:rsid w:val="00367EF8"/>
    <w:rsid w:val="003710B1"/>
    <w:rsid w:val="00372D75"/>
    <w:rsid w:val="00376259"/>
    <w:rsid w:val="00381192"/>
    <w:rsid w:val="00382171"/>
    <w:rsid w:val="003867C6"/>
    <w:rsid w:val="003905BD"/>
    <w:rsid w:val="003B2034"/>
    <w:rsid w:val="003B44AB"/>
    <w:rsid w:val="003B7B2C"/>
    <w:rsid w:val="003C0451"/>
    <w:rsid w:val="003C63DF"/>
    <w:rsid w:val="003D0810"/>
    <w:rsid w:val="003D1022"/>
    <w:rsid w:val="003D7442"/>
    <w:rsid w:val="003D7929"/>
    <w:rsid w:val="003E01EA"/>
    <w:rsid w:val="003E0ED1"/>
    <w:rsid w:val="003E1A0C"/>
    <w:rsid w:val="003F6335"/>
    <w:rsid w:val="00402E87"/>
    <w:rsid w:val="0040309B"/>
    <w:rsid w:val="0040412C"/>
    <w:rsid w:val="004134A2"/>
    <w:rsid w:val="00414CC5"/>
    <w:rsid w:val="004212A8"/>
    <w:rsid w:val="00426F07"/>
    <w:rsid w:val="0043059F"/>
    <w:rsid w:val="00434E9B"/>
    <w:rsid w:val="00443592"/>
    <w:rsid w:val="0044446D"/>
    <w:rsid w:val="004621A6"/>
    <w:rsid w:val="00463F13"/>
    <w:rsid w:val="0046443F"/>
    <w:rsid w:val="004677B4"/>
    <w:rsid w:val="00472D69"/>
    <w:rsid w:val="00475144"/>
    <w:rsid w:val="0048289C"/>
    <w:rsid w:val="00482DB0"/>
    <w:rsid w:val="00485C3B"/>
    <w:rsid w:val="00485FA1"/>
    <w:rsid w:val="00491D9F"/>
    <w:rsid w:val="00494CE4"/>
    <w:rsid w:val="004957CB"/>
    <w:rsid w:val="004A4B54"/>
    <w:rsid w:val="004A505F"/>
    <w:rsid w:val="004A6DB8"/>
    <w:rsid w:val="004B6860"/>
    <w:rsid w:val="004C4F5B"/>
    <w:rsid w:val="004D0C6D"/>
    <w:rsid w:val="004D5834"/>
    <w:rsid w:val="004E1503"/>
    <w:rsid w:val="004E451B"/>
    <w:rsid w:val="004E6AB8"/>
    <w:rsid w:val="004F5E04"/>
    <w:rsid w:val="004F7B52"/>
    <w:rsid w:val="00501EA6"/>
    <w:rsid w:val="00512ECB"/>
    <w:rsid w:val="00514A5E"/>
    <w:rsid w:val="00522DCB"/>
    <w:rsid w:val="00547665"/>
    <w:rsid w:val="00551274"/>
    <w:rsid w:val="005555EB"/>
    <w:rsid w:val="005630CB"/>
    <w:rsid w:val="00565B5B"/>
    <w:rsid w:val="00592023"/>
    <w:rsid w:val="00592124"/>
    <w:rsid w:val="0059214A"/>
    <w:rsid w:val="00597475"/>
    <w:rsid w:val="00597D6F"/>
    <w:rsid w:val="005B0E75"/>
    <w:rsid w:val="005B1114"/>
    <w:rsid w:val="005B18A8"/>
    <w:rsid w:val="005B3A0A"/>
    <w:rsid w:val="005B4029"/>
    <w:rsid w:val="005D4568"/>
    <w:rsid w:val="005D79C8"/>
    <w:rsid w:val="005E7474"/>
    <w:rsid w:val="005F23E6"/>
    <w:rsid w:val="005F5F76"/>
    <w:rsid w:val="005F75EB"/>
    <w:rsid w:val="005F77E9"/>
    <w:rsid w:val="00601036"/>
    <w:rsid w:val="00604E4A"/>
    <w:rsid w:val="00613992"/>
    <w:rsid w:val="00615C9F"/>
    <w:rsid w:val="006312C1"/>
    <w:rsid w:val="00645813"/>
    <w:rsid w:val="0065366E"/>
    <w:rsid w:val="00654278"/>
    <w:rsid w:val="006550A1"/>
    <w:rsid w:val="00661AEC"/>
    <w:rsid w:val="00664044"/>
    <w:rsid w:val="00680473"/>
    <w:rsid w:val="006861BC"/>
    <w:rsid w:val="00692E49"/>
    <w:rsid w:val="00693A6E"/>
    <w:rsid w:val="00693BF0"/>
    <w:rsid w:val="00694EFC"/>
    <w:rsid w:val="0069671A"/>
    <w:rsid w:val="006B24C5"/>
    <w:rsid w:val="006B33D4"/>
    <w:rsid w:val="006B6CCF"/>
    <w:rsid w:val="006B7556"/>
    <w:rsid w:val="006C16BD"/>
    <w:rsid w:val="006C2636"/>
    <w:rsid w:val="006C476C"/>
    <w:rsid w:val="006C6AFA"/>
    <w:rsid w:val="006D3398"/>
    <w:rsid w:val="006F0AD5"/>
    <w:rsid w:val="006F1214"/>
    <w:rsid w:val="006F266D"/>
    <w:rsid w:val="006F48F8"/>
    <w:rsid w:val="006F544A"/>
    <w:rsid w:val="006F7A9C"/>
    <w:rsid w:val="007045FD"/>
    <w:rsid w:val="00704ED7"/>
    <w:rsid w:val="00713961"/>
    <w:rsid w:val="0073043C"/>
    <w:rsid w:val="00732DC6"/>
    <w:rsid w:val="0074636E"/>
    <w:rsid w:val="00765E3F"/>
    <w:rsid w:val="00766FF4"/>
    <w:rsid w:val="00771190"/>
    <w:rsid w:val="00783DFA"/>
    <w:rsid w:val="00791F35"/>
    <w:rsid w:val="00793FAE"/>
    <w:rsid w:val="007A10DD"/>
    <w:rsid w:val="007A1A06"/>
    <w:rsid w:val="007A22BE"/>
    <w:rsid w:val="007A4020"/>
    <w:rsid w:val="007A63A6"/>
    <w:rsid w:val="007A64F0"/>
    <w:rsid w:val="007B4589"/>
    <w:rsid w:val="007C02B8"/>
    <w:rsid w:val="007C0A66"/>
    <w:rsid w:val="007E5B83"/>
    <w:rsid w:val="007E68A4"/>
    <w:rsid w:val="007F05F8"/>
    <w:rsid w:val="007F2CBB"/>
    <w:rsid w:val="007F3C57"/>
    <w:rsid w:val="007F49E9"/>
    <w:rsid w:val="007F5F5D"/>
    <w:rsid w:val="00802303"/>
    <w:rsid w:val="008061C2"/>
    <w:rsid w:val="00810A73"/>
    <w:rsid w:val="008110FB"/>
    <w:rsid w:val="008154D2"/>
    <w:rsid w:val="00817273"/>
    <w:rsid w:val="008200B3"/>
    <w:rsid w:val="008204EB"/>
    <w:rsid w:val="008223BB"/>
    <w:rsid w:val="008273D6"/>
    <w:rsid w:val="00833F33"/>
    <w:rsid w:val="00835174"/>
    <w:rsid w:val="00850975"/>
    <w:rsid w:val="00852743"/>
    <w:rsid w:val="00853955"/>
    <w:rsid w:val="00857B13"/>
    <w:rsid w:val="00877530"/>
    <w:rsid w:val="008B05BF"/>
    <w:rsid w:val="008B0684"/>
    <w:rsid w:val="008B5F0E"/>
    <w:rsid w:val="008B60F5"/>
    <w:rsid w:val="008B7FD4"/>
    <w:rsid w:val="008C142B"/>
    <w:rsid w:val="008C2B4D"/>
    <w:rsid w:val="008C37A5"/>
    <w:rsid w:val="008C4C1D"/>
    <w:rsid w:val="008C76F3"/>
    <w:rsid w:val="008C7E63"/>
    <w:rsid w:val="008D3F67"/>
    <w:rsid w:val="008D4CE5"/>
    <w:rsid w:val="008E3AF9"/>
    <w:rsid w:val="008F1891"/>
    <w:rsid w:val="008F277F"/>
    <w:rsid w:val="008F3BA1"/>
    <w:rsid w:val="008F5DC0"/>
    <w:rsid w:val="00905534"/>
    <w:rsid w:val="00906F94"/>
    <w:rsid w:val="009237E5"/>
    <w:rsid w:val="00933B26"/>
    <w:rsid w:val="00935CB2"/>
    <w:rsid w:val="009406A3"/>
    <w:rsid w:val="0094336C"/>
    <w:rsid w:val="00945598"/>
    <w:rsid w:val="00947796"/>
    <w:rsid w:val="00951804"/>
    <w:rsid w:val="00966B46"/>
    <w:rsid w:val="0097229C"/>
    <w:rsid w:val="0097246E"/>
    <w:rsid w:val="00973A1A"/>
    <w:rsid w:val="00973E0E"/>
    <w:rsid w:val="00974748"/>
    <w:rsid w:val="00981C1A"/>
    <w:rsid w:val="009905A6"/>
    <w:rsid w:val="00991BA6"/>
    <w:rsid w:val="0099337B"/>
    <w:rsid w:val="009969A9"/>
    <w:rsid w:val="009B2D7A"/>
    <w:rsid w:val="009B6E54"/>
    <w:rsid w:val="009C1680"/>
    <w:rsid w:val="009C5985"/>
    <w:rsid w:val="009D0BB7"/>
    <w:rsid w:val="009E0D58"/>
    <w:rsid w:val="009E1741"/>
    <w:rsid w:val="009E64C4"/>
    <w:rsid w:val="009F57CA"/>
    <w:rsid w:val="00A01A75"/>
    <w:rsid w:val="00A12F55"/>
    <w:rsid w:val="00A13250"/>
    <w:rsid w:val="00A229C5"/>
    <w:rsid w:val="00A24010"/>
    <w:rsid w:val="00A26A72"/>
    <w:rsid w:val="00A27D18"/>
    <w:rsid w:val="00A32501"/>
    <w:rsid w:val="00A4020E"/>
    <w:rsid w:val="00A5090A"/>
    <w:rsid w:val="00A50EEC"/>
    <w:rsid w:val="00A55DF4"/>
    <w:rsid w:val="00A60A9C"/>
    <w:rsid w:val="00A7491F"/>
    <w:rsid w:val="00A81401"/>
    <w:rsid w:val="00A84B2A"/>
    <w:rsid w:val="00A86E9F"/>
    <w:rsid w:val="00A87FA7"/>
    <w:rsid w:val="00A902A8"/>
    <w:rsid w:val="00A915D4"/>
    <w:rsid w:val="00A94568"/>
    <w:rsid w:val="00A9529B"/>
    <w:rsid w:val="00AA022C"/>
    <w:rsid w:val="00AA0423"/>
    <w:rsid w:val="00AA1859"/>
    <w:rsid w:val="00AA1FB1"/>
    <w:rsid w:val="00AB3E46"/>
    <w:rsid w:val="00AC0811"/>
    <w:rsid w:val="00AC275A"/>
    <w:rsid w:val="00AC3BEA"/>
    <w:rsid w:val="00AC4C50"/>
    <w:rsid w:val="00AD4374"/>
    <w:rsid w:val="00AE1868"/>
    <w:rsid w:val="00AF4DE7"/>
    <w:rsid w:val="00AF6CAD"/>
    <w:rsid w:val="00B011C6"/>
    <w:rsid w:val="00B0572E"/>
    <w:rsid w:val="00B13C1B"/>
    <w:rsid w:val="00B15F64"/>
    <w:rsid w:val="00B24517"/>
    <w:rsid w:val="00B2563E"/>
    <w:rsid w:val="00B35270"/>
    <w:rsid w:val="00B409E9"/>
    <w:rsid w:val="00B41E9C"/>
    <w:rsid w:val="00B602FE"/>
    <w:rsid w:val="00B63995"/>
    <w:rsid w:val="00B6630B"/>
    <w:rsid w:val="00B6715E"/>
    <w:rsid w:val="00B67859"/>
    <w:rsid w:val="00B8089D"/>
    <w:rsid w:val="00B823FD"/>
    <w:rsid w:val="00B8418C"/>
    <w:rsid w:val="00B938A5"/>
    <w:rsid w:val="00B96135"/>
    <w:rsid w:val="00B970B0"/>
    <w:rsid w:val="00BA1674"/>
    <w:rsid w:val="00BA21AC"/>
    <w:rsid w:val="00BA30E8"/>
    <w:rsid w:val="00BA445F"/>
    <w:rsid w:val="00BA4985"/>
    <w:rsid w:val="00BA5502"/>
    <w:rsid w:val="00BB05EF"/>
    <w:rsid w:val="00BB6076"/>
    <w:rsid w:val="00BC1124"/>
    <w:rsid w:val="00BC4538"/>
    <w:rsid w:val="00BD58E0"/>
    <w:rsid w:val="00BE4840"/>
    <w:rsid w:val="00BF4341"/>
    <w:rsid w:val="00C0218E"/>
    <w:rsid w:val="00C04126"/>
    <w:rsid w:val="00C06844"/>
    <w:rsid w:val="00C13EC2"/>
    <w:rsid w:val="00C22360"/>
    <w:rsid w:val="00C3097A"/>
    <w:rsid w:val="00C30A04"/>
    <w:rsid w:val="00C319EF"/>
    <w:rsid w:val="00C441BD"/>
    <w:rsid w:val="00C467D9"/>
    <w:rsid w:val="00C50DC0"/>
    <w:rsid w:val="00C62CD4"/>
    <w:rsid w:val="00C6392F"/>
    <w:rsid w:val="00C65CFA"/>
    <w:rsid w:val="00C703A1"/>
    <w:rsid w:val="00C70BC2"/>
    <w:rsid w:val="00C720D3"/>
    <w:rsid w:val="00C721DB"/>
    <w:rsid w:val="00C76DB8"/>
    <w:rsid w:val="00C76F96"/>
    <w:rsid w:val="00C86631"/>
    <w:rsid w:val="00C86C5C"/>
    <w:rsid w:val="00C873C8"/>
    <w:rsid w:val="00C90796"/>
    <w:rsid w:val="00C91E01"/>
    <w:rsid w:val="00CA0A42"/>
    <w:rsid w:val="00CA17AA"/>
    <w:rsid w:val="00CA1B96"/>
    <w:rsid w:val="00CA5089"/>
    <w:rsid w:val="00CB017A"/>
    <w:rsid w:val="00CB09B2"/>
    <w:rsid w:val="00CB1BAB"/>
    <w:rsid w:val="00CB262A"/>
    <w:rsid w:val="00CC4ACC"/>
    <w:rsid w:val="00CD6EEC"/>
    <w:rsid w:val="00CD78FA"/>
    <w:rsid w:val="00CF091B"/>
    <w:rsid w:val="00CF099B"/>
    <w:rsid w:val="00CF45E6"/>
    <w:rsid w:val="00CF53DA"/>
    <w:rsid w:val="00D022A6"/>
    <w:rsid w:val="00D05879"/>
    <w:rsid w:val="00D1072B"/>
    <w:rsid w:val="00D10A9D"/>
    <w:rsid w:val="00D13158"/>
    <w:rsid w:val="00D14852"/>
    <w:rsid w:val="00D20673"/>
    <w:rsid w:val="00D255C0"/>
    <w:rsid w:val="00D268F0"/>
    <w:rsid w:val="00D44960"/>
    <w:rsid w:val="00D51A27"/>
    <w:rsid w:val="00D56304"/>
    <w:rsid w:val="00D610E1"/>
    <w:rsid w:val="00D63B85"/>
    <w:rsid w:val="00D80CB1"/>
    <w:rsid w:val="00D8740A"/>
    <w:rsid w:val="00D949A9"/>
    <w:rsid w:val="00D94FA3"/>
    <w:rsid w:val="00D96DD6"/>
    <w:rsid w:val="00DA1BED"/>
    <w:rsid w:val="00DA78FD"/>
    <w:rsid w:val="00DB1D73"/>
    <w:rsid w:val="00DB5816"/>
    <w:rsid w:val="00DB78FA"/>
    <w:rsid w:val="00DC05DF"/>
    <w:rsid w:val="00DC0FC7"/>
    <w:rsid w:val="00DC21AE"/>
    <w:rsid w:val="00DC277C"/>
    <w:rsid w:val="00DD2559"/>
    <w:rsid w:val="00DD7BEC"/>
    <w:rsid w:val="00DE0597"/>
    <w:rsid w:val="00DE27A9"/>
    <w:rsid w:val="00DE7085"/>
    <w:rsid w:val="00DF042D"/>
    <w:rsid w:val="00DF0927"/>
    <w:rsid w:val="00DF7E28"/>
    <w:rsid w:val="00E07802"/>
    <w:rsid w:val="00E1269F"/>
    <w:rsid w:val="00E1793C"/>
    <w:rsid w:val="00E219AB"/>
    <w:rsid w:val="00E22225"/>
    <w:rsid w:val="00E3379B"/>
    <w:rsid w:val="00E33AAF"/>
    <w:rsid w:val="00E422BE"/>
    <w:rsid w:val="00E43BF2"/>
    <w:rsid w:val="00E45A39"/>
    <w:rsid w:val="00E45B19"/>
    <w:rsid w:val="00E51C6B"/>
    <w:rsid w:val="00E717C1"/>
    <w:rsid w:val="00E757A6"/>
    <w:rsid w:val="00E77736"/>
    <w:rsid w:val="00E86E41"/>
    <w:rsid w:val="00E87D1E"/>
    <w:rsid w:val="00E92BD2"/>
    <w:rsid w:val="00E95CF3"/>
    <w:rsid w:val="00E970F7"/>
    <w:rsid w:val="00EA422F"/>
    <w:rsid w:val="00EB35FB"/>
    <w:rsid w:val="00EC00C4"/>
    <w:rsid w:val="00EC0540"/>
    <w:rsid w:val="00EC3EC9"/>
    <w:rsid w:val="00EC69DB"/>
    <w:rsid w:val="00ED1B1E"/>
    <w:rsid w:val="00ED2F1C"/>
    <w:rsid w:val="00EE4A18"/>
    <w:rsid w:val="00EE5A0A"/>
    <w:rsid w:val="00EE6ADF"/>
    <w:rsid w:val="00EF0C51"/>
    <w:rsid w:val="00F077FA"/>
    <w:rsid w:val="00F07EDA"/>
    <w:rsid w:val="00F1697E"/>
    <w:rsid w:val="00F20233"/>
    <w:rsid w:val="00F25141"/>
    <w:rsid w:val="00F261C4"/>
    <w:rsid w:val="00F30D5C"/>
    <w:rsid w:val="00F31900"/>
    <w:rsid w:val="00F35C67"/>
    <w:rsid w:val="00F40B82"/>
    <w:rsid w:val="00F44A28"/>
    <w:rsid w:val="00F54233"/>
    <w:rsid w:val="00F55AA5"/>
    <w:rsid w:val="00F61EBF"/>
    <w:rsid w:val="00F657E1"/>
    <w:rsid w:val="00F660F3"/>
    <w:rsid w:val="00F66B8A"/>
    <w:rsid w:val="00F67A2E"/>
    <w:rsid w:val="00F7053A"/>
    <w:rsid w:val="00F754CE"/>
    <w:rsid w:val="00F75691"/>
    <w:rsid w:val="00F77649"/>
    <w:rsid w:val="00F82684"/>
    <w:rsid w:val="00F82D1E"/>
    <w:rsid w:val="00F8309B"/>
    <w:rsid w:val="00F85CB4"/>
    <w:rsid w:val="00F947A2"/>
    <w:rsid w:val="00F97B87"/>
    <w:rsid w:val="00FA0F6D"/>
    <w:rsid w:val="00FA100B"/>
    <w:rsid w:val="00FA568D"/>
    <w:rsid w:val="00FA75C3"/>
    <w:rsid w:val="00FB5AE5"/>
    <w:rsid w:val="00FC584A"/>
    <w:rsid w:val="00FD0ABA"/>
    <w:rsid w:val="00FD0B1B"/>
    <w:rsid w:val="00FD34F5"/>
    <w:rsid w:val="00FD3FB5"/>
    <w:rsid w:val="00FD71AA"/>
    <w:rsid w:val="00FE3B6F"/>
    <w:rsid w:val="00FE4072"/>
    <w:rsid w:val="00FF3DF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42418"/>
  <w15:chartTrackingRefBased/>
  <w15:docId w15:val="{B6F885F9-0FD0-4F20-90A3-7656F4008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C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505F"/>
    <w:pPr>
      <w:jc w:val="both"/>
    </w:pPr>
    <w:rPr>
      <w:rFonts w:ascii="Arial" w:hAnsi="Arial"/>
      <w:sz w:val="24"/>
    </w:rPr>
  </w:style>
  <w:style w:type="paragraph" w:styleId="Ttulo1">
    <w:name w:val="heading 1"/>
    <w:basedOn w:val="Normal"/>
    <w:next w:val="Normal"/>
    <w:link w:val="Ttulo1Car"/>
    <w:uiPriority w:val="9"/>
    <w:qFormat/>
    <w:rsid w:val="00597D6F"/>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597D6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597D6F"/>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unhideWhenUsed/>
    <w:qFormat/>
    <w:rsid w:val="00597D6F"/>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unhideWhenUsed/>
    <w:qFormat/>
    <w:rsid w:val="00597D6F"/>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597D6F"/>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597D6F"/>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597D6F"/>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97D6F"/>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97D6F"/>
    <w:rPr>
      <w:caps/>
      <w:color w:val="FFFFFF" w:themeColor="background1"/>
      <w:spacing w:val="15"/>
      <w:sz w:val="22"/>
      <w:szCs w:val="22"/>
      <w:shd w:val="clear" w:color="auto" w:fill="5B9BD5" w:themeFill="accent1"/>
    </w:rPr>
  </w:style>
  <w:style w:type="paragraph" w:styleId="Prrafodelista">
    <w:name w:val="List Paragraph"/>
    <w:basedOn w:val="Normal"/>
    <w:uiPriority w:val="34"/>
    <w:qFormat/>
    <w:rsid w:val="00B6630B"/>
    <w:pPr>
      <w:ind w:left="720"/>
      <w:contextualSpacing/>
    </w:pPr>
  </w:style>
  <w:style w:type="character" w:customStyle="1" w:styleId="Ttulo2Car">
    <w:name w:val="Título 2 Car"/>
    <w:basedOn w:val="Fuentedeprrafopredeter"/>
    <w:link w:val="Ttulo2"/>
    <w:uiPriority w:val="9"/>
    <w:rsid w:val="00597D6F"/>
    <w:rPr>
      <w:caps/>
      <w:spacing w:val="15"/>
      <w:shd w:val="clear" w:color="auto" w:fill="DEEAF6" w:themeFill="accent1" w:themeFillTint="33"/>
    </w:rPr>
  </w:style>
  <w:style w:type="character" w:customStyle="1" w:styleId="Ttulo3Car">
    <w:name w:val="Título 3 Car"/>
    <w:basedOn w:val="Fuentedeprrafopredeter"/>
    <w:link w:val="Ttulo3"/>
    <w:uiPriority w:val="9"/>
    <w:rsid w:val="00597D6F"/>
    <w:rPr>
      <w:caps/>
      <w:color w:val="1F4D78" w:themeColor="accent1" w:themeShade="7F"/>
      <w:spacing w:val="15"/>
    </w:rPr>
  </w:style>
  <w:style w:type="character" w:customStyle="1" w:styleId="Ttulo4Car">
    <w:name w:val="Título 4 Car"/>
    <w:basedOn w:val="Fuentedeprrafopredeter"/>
    <w:link w:val="Ttulo4"/>
    <w:uiPriority w:val="9"/>
    <w:rsid w:val="00597D6F"/>
    <w:rPr>
      <w:caps/>
      <w:color w:val="2E74B5" w:themeColor="accent1" w:themeShade="BF"/>
      <w:spacing w:val="10"/>
    </w:rPr>
  </w:style>
  <w:style w:type="character" w:customStyle="1" w:styleId="Ttulo5Car">
    <w:name w:val="Título 5 Car"/>
    <w:basedOn w:val="Fuentedeprrafopredeter"/>
    <w:link w:val="Ttulo5"/>
    <w:uiPriority w:val="9"/>
    <w:rsid w:val="00597D6F"/>
    <w:rPr>
      <w:caps/>
      <w:color w:val="2E74B5" w:themeColor="accent1" w:themeShade="BF"/>
      <w:spacing w:val="10"/>
    </w:rPr>
  </w:style>
  <w:style w:type="character" w:customStyle="1" w:styleId="Ttulo6Car">
    <w:name w:val="Título 6 Car"/>
    <w:basedOn w:val="Fuentedeprrafopredeter"/>
    <w:link w:val="Ttulo6"/>
    <w:uiPriority w:val="9"/>
    <w:semiHidden/>
    <w:rsid w:val="00597D6F"/>
    <w:rPr>
      <w:caps/>
      <w:color w:val="2E74B5" w:themeColor="accent1" w:themeShade="BF"/>
      <w:spacing w:val="10"/>
    </w:rPr>
  </w:style>
  <w:style w:type="character" w:customStyle="1" w:styleId="Ttulo7Car">
    <w:name w:val="Título 7 Car"/>
    <w:basedOn w:val="Fuentedeprrafopredeter"/>
    <w:link w:val="Ttulo7"/>
    <w:uiPriority w:val="9"/>
    <w:semiHidden/>
    <w:rsid w:val="00597D6F"/>
    <w:rPr>
      <w:caps/>
      <w:color w:val="2E74B5" w:themeColor="accent1" w:themeShade="BF"/>
      <w:spacing w:val="10"/>
    </w:rPr>
  </w:style>
  <w:style w:type="character" w:customStyle="1" w:styleId="Ttulo8Car">
    <w:name w:val="Título 8 Car"/>
    <w:basedOn w:val="Fuentedeprrafopredeter"/>
    <w:link w:val="Ttulo8"/>
    <w:uiPriority w:val="9"/>
    <w:semiHidden/>
    <w:rsid w:val="00597D6F"/>
    <w:rPr>
      <w:caps/>
      <w:spacing w:val="10"/>
      <w:sz w:val="18"/>
      <w:szCs w:val="18"/>
    </w:rPr>
  </w:style>
  <w:style w:type="character" w:customStyle="1" w:styleId="Ttulo9Car">
    <w:name w:val="Título 9 Car"/>
    <w:basedOn w:val="Fuentedeprrafopredeter"/>
    <w:link w:val="Ttulo9"/>
    <w:uiPriority w:val="9"/>
    <w:semiHidden/>
    <w:rsid w:val="00597D6F"/>
    <w:rPr>
      <w:i/>
      <w:iCs/>
      <w:caps/>
      <w:spacing w:val="10"/>
      <w:sz w:val="18"/>
      <w:szCs w:val="18"/>
    </w:rPr>
  </w:style>
  <w:style w:type="paragraph" w:styleId="Descripcin">
    <w:name w:val="caption"/>
    <w:basedOn w:val="Normal"/>
    <w:next w:val="Normal"/>
    <w:uiPriority w:val="35"/>
    <w:unhideWhenUsed/>
    <w:qFormat/>
    <w:rsid w:val="00597D6F"/>
    <w:rPr>
      <w:b/>
      <w:bCs/>
      <w:color w:val="2E74B5" w:themeColor="accent1" w:themeShade="BF"/>
      <w:sz w:val="16"/>
      <w:szCs w:val="16"/>
    </w:rPr>
  </w:style>
  <w:style w:type="paragraph" w:styleId="Ttulo">
    <w:name w:val="Title"/>
    <w:basedOn w:val="Normal"/>
    <w:next w:val="Normal"/>
    <w:link w:val="TtuloCar"/>
    <w:uiPriority w:val="10"/>
    <w:qFormat/>
    <w:rsid w:val="00597D6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597D6F"/>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597D6F"/>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97D6F"/>
    <w:rPr>
      <w:caps/>
      <w:color w:val="595959" w:themeColor="text1" w:themeTint="A6"/>
      <w:spacing w:val="10"/>
      <w:sz w:val="21"/>
      <w:szCs w:val="21"/>
    </w:rPr>
  </w:style>
  <w:style w:type="character" w:styleId="Textoennegrita">
    <w:name w:val="Strong"/>
    <w:uiPriority w:val="22"/>
    <w:qFormat/>
    <w:rsid w:val="00597D6F"/>
    <w:rPr>
      <w:b/>
      <w:bCs/>
    </w:rPr>
  </w:style>
  <w:style w:type="character" w:styleId="nfasis">
    <w:name w:val="Emphasis"/>
    <w:uiPriority w:val="20"/>
    <w:qFormat/>
    <w:rsid w:val="00597D6F"/>
    <w:rPr>
      <w:caps/>
      <w:color w:val="1F4D78" w:themeColor="accent1" w:themeShade="7F"/>
      <w:spacing w:val="5"/>
    </w:rPr>
  </w:style>
  <w:style w:type="paragraph" w:styleId="Sinespaciado">
    <w:name w:val="No Spacing"/>
    <w:uiPriority w:val="1"/>
    <w:qFormat/>
    <w:rsid w:val="00597D6F"/>
    <w:pPr>
      <w:spacing w:after="0" w:line="240" w:lineRule="auto"/>
    </w:pPr>
  </w:style>
  <w:style w:type="paragraph" w:styleId="Cita">
    <w:name w:val="Quote"/>
    <w:basedOn w:val="Normal"/>
    <w:next w:val="Normal"/>
    <w:link w:val="CitaCar"/>
    <w:uiPriority w:val="29"/>
    <w:qFormat/>
    <w:rsid w:val="00597D6F"/>
    <w:rPr>
      <w:i/>
      <w:iCs/>
      <w:szCs w:val="24"/>
    </w:rPr>
  </w:style>
  <w:style w:type="character" w:customStyle="1" w:styleId="CitaCar">
    <w:name w:val="Cita Car"/>
    <w:basedOn w:val="Fuentedeprrafopredeter"/>
    <w:link w:val="Cita"/>
    <w:uiPriority w:val="29"/>
    <w:rsid w:val="00597D6F"/>
    <w:rPr>
      <w:i/>
      <w:iCs/>
      <w:sz w:val="24"/>
      <w:szCs w:val="24"/>
    </w:rPr>
  </w:style>
  <w:style w:type="paragraph" w:styleId="Citadestacada">
    <w:name w:val="Intense Quote"/>
    <w:basedOn w:val="Normal"/>
    <w:next w:val="Normal"/>
    <w:link w:val="CitadestacadaCar"/>
    <w:uiPriority w:val="30"/>
    <w:qFormat/>
    <w:rsid w:val="00597D6F"/>
    <w:pPr>
      <w:spacing w:before="240" w:after="240" w:line="240" w:lineRule="auto"/>
      <w:ind w:left="1080" w:right="1080"/>
      <w:jc w:val="center"/>
    </w:pPr>
    <w:rPr>
      <w:color w:val="5B9BD5" w:themeColor="accent1"/>
      <w:szCs w:val="24"/>
    </w:rPr>
  </w:style>
  <w:style w:type="character" w:customStyle="1" w:styleId="CitadestacadaCar">
    <w:name w:val="Cita destacada Car"/>
    <w:basedOn w:val="Fuentedeprrafopredeter"/>
    <w:link w:val="Citadestacada"/>
    <w:uiPriority w:val="30"/>
    <w:rsid w:val="00597D6F"/>
    <w:rPr>
      <w:color w:val="5B9BD5" w:themeColor="accent1"/>
      <w:sz w:val="24"/>
      <w:szCs w:val="24"/>
    </w:rPr>
  </w:style>
  <w:style w:type="character" w:styleId="nfasissutil">
    <w:name w:val="Subtle Emphasis"/>
    <w:uiPriority w:val="19"/>
    <w:qFormat/>
    <w:rsid w:val="00597D6F"/>
    <w:rPr>
      <w:i/>
      <w:iCs/>
      <w:color w:val="1F4D78" w:themeColor="accent1" w:themeShade="7F"/>
    </w:rPr>
  </w:style>
  <w:style w:type="character" w:styleId="nfasisintenso">
    <w:name w:val="Intense Emphasis"/>
    <w:uiPriority w:val="21"/>
    <w:qFormat/>
    <w:rsid w:val="00597D6F"/>
    <w:rPr>
      <w:b/>
      <w:bCs/>
      <w:caps/>
      <w:color w:val="1F4D78" w:themeColor="accent1" w:themeShade="7F"/>
      <w:spacing w:val="10"/>
    </w:rPr>
  </w:style>
  <w:style w:type="character" w:styleId="Referenciasutil">
    <w:name w:val="Subtle Reference"/>
    <w:uiPriority w:val="31"/>
    <w:qFormat/>
    <w:rsid w:val="00597D6F"/>
    <w:rPr>
      <w:b/>
      <w:bCs/>
      <w:color w:val="5B9BD5" w:themeColor="accent1"/>
    </w:rPr>
  </w:style>
  <w:style w:type="character" w:styleId="Referenciaintensa">
    <w:name w:val="Intense Reference"/>
    <w:uiPriority w:val="32"/>
    <w:qFormat/>
    <w:rsid w:val="00597D6F"/>
    <w:rPr>
      <w:b/>
      <w:bCs/>
      <w:i/>
      <w:iCs/>
      <w:caps/>
      <w:color w:val="5B9BD5" w:themeColor="accent1"/>
    </w:rPr>
  </w:style>
  <w:style w:type="character" w:styleId="Ttulodellibro">
    <w:name w:val="Book Title"/>
    <w:uiPriority w:val="33"/>
    <w:qFormat/>
    <w:rsid w:val="00597D6F"/>
    <w:rPr>
      <w:b/>
      <w:bCs/>
      <w:i/>
      <w:iCs/>
      <w:spacing w:val="0"/>
    </w:rPr>
  </w:style>
  <w:style w:type="paragraph" w:styleId="TtuloTDC">
    <w:name w:val="TOC Heading"/>
    <w:basedOn w:val="Ttulo1"/>
    <w:next w:val="Normal"/>
    <w:uiPriority w:val="39"/>
    <w:unhideWhenUsed/>
    <w:qFormat/>
    <w:rsid w:val="00597D6F"/>
    <w:pPr>
      <w:outlineLvl w:val="9"/>
    </w:pPr>
  </w:style>
  <w:style w:type="character" w:customStyle="1" w:styleId="st">
    <w:name w:val="st"/>
    <w:basedOn w:val="Fuentedeprrafopredeter"/>
    <w:rsid w:val="0044446D"/>
  </w:style>
  <w:style w:type="character" w:customStyle="1" w:styleId="apple-converted-space">
    <w:name w:val="apple-converted-space"/>
    <w:basedOn w:val="Fuentedeprrafopredeter"/>
    <w:rsid w:val="00237F9C"/>
  </w:style>
  <w:style w:type="paragraph" w:styleId="NormalWeb">
    <w:name w:val="Normal (Web)"/>
    <w:basedOn w:val="Normal"/>
    <w:uiPriority w:val="99"/>
    <w:semiHidden/>
    <w:unhideWhenUsed/>
    <w:rsid w:val="0032172E"/>
    <w:pPr>
      <w:spacing w:beforeAutospacing="1" w:after="100" w:afterAutospacing="1" w:line="240" w:lineRule="auto"/>
    </w:pPr>
    <w:rPr>
      <w:rFonts w:ascii="Times New Roman" w:eastAsia="Times New Roman" w:hAnsi="Times New Roman" w:cs="Times New Roman"/>
      <w:szCs w:val="24"/>
      <w:lang w:eastAsia="es-CL"/>
    </w:rPr>
  </w:style>
  <w:style w:type="character" w:customStyle="1" w:styleId="em">
    <w:name w:val="em"/>
    <w:basedOn w:val="Fuentedeprrafopredeter"/>
    <w:rsid w:val="0032172E"/>
  </w:style>
  <w:style w:type="character" w:customStyle="1" w:styleId="alt-edited">
    <w:name w:val="alt-edited"/>
    <w:basedOn w:val="Fuentedeprrafopredeter"/>
    <w:rsid w:val="00981C1A"/>
  </w:style>
  <w:style w:type="table" w:styleId="Tablaconcuadrcula">
    <w:name w:val="Table Grid"/>
    <w:basedOn w:val="Tablanormal"/>
    <w:uiPriority w:val="39"/>
    <w:rsid w:val="004E451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E717C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256D4A"/>
    <w:rPr>
      <w:color w:val="0563C1" w:themeColor="hyperlink"/>
      <w:u w:val="single"/>
    </w:rPr>
  </w:style>
  <w:style w:type="character" w:styleId="Refdecomentario">
    <w:name w:val="annotation reference"/>
    <w:basedOn w:val="Fuentedeprrafopredeter"/>
    <w:uiPriority w:val="99"/>
    <w:semiHidden/>
    <w:unhideWhenUsed/>
    <w:rsid w:val="00E77736"/>
    <w:rPr>
      <w:sz w:val="16"/>
      <w:szCs w:val="16"/>
    </w:rPr>
  </w:style>
  <w:style w:type="paragraph" w:styleId="Textocomentario">
    <w:name w:val="annotation text"/>
    <w:basedOn w:val="Normal"/>
    <w:link w:val="TextocomentarioCar"/>
    <w:uiPriority w:val="99"/>
    <w:semiHidden/>
    <w:unhideWhenUsed/>
    <w:rsid w:val="00E77736"/>
    <w:pPr>
      <w:spacing w:line="240" w:lineRule="auto"/>
    </w:pPr>
  </w:style>
  <w:style w:type="character" w:customStyle="1" w:styleId="TextocomentarioCar">
    <w:name w:val="Texto comentario Car"/>
    <w:basedOn w:val="Fuentedeprrafopredeter"/>
    <w:link w:val="Textocomentario"/>
    <w:uiPriority w:val="99"/>
    <w:semiHidden/>
    <w:rsid w:val="00E77736"/>
  </w:style>
  <w:style w:type="paragraph" w:styleId="Asuntodelcomentario">
    <w:name w:val="annotation subject"/>
    <w:basedOn w:val="Textocomentario"/>
    <w:next w:val="Textocomentario"/>
    <w:link w:val="AsuntodelcomentarioCar"/>
    <w:uiPriority w:val="99"/>
    <w:semiHidden/>
    <w:unhideWhenUsed/>
    <w:rsid w:val="00E77736"/>
    <w:rPr>
      <w:b/>
      <w:bCs/>
    </w:rPr>
  </w:style>
  <w:style w:type="character" w:customStyle="1" w:styleId="AsuntodelcomentarioCar">
    <w:name w:val="Asunto del comentario Car"/>
    <w:basedOn w:val="TextocomentarioCar"/>
    <w:link w:val="Asuntodelcomentario"/>
    <w:uiPriority w:val="99"/>
    <w:semiHidden/>
    <w:rsid w:val="00E77736"/>
    <w:rPr>
      <w:b/>
      <w:bCs/>
    </w:rPr>
  </w:style>
  <w:style w:type="paragraph" w:styleId="Textodeglobo">
    <w:name w:val="Balloon Text"/>
    <w:basedOn w:val="Normal"/>
    <w:link w:val="TextodegloboCar"/>
    <w:uiPriority w:val="99"/>
    <w:semiHidden/>
    <w:unhideWhenUsed/>
    <w:rsid w:val="00E7773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7736"/>
    <w:rPr>
      <w:rFonts w:ascii="Segoe UI" w:hAnsi="Segoe UI" w:cs="Segoe UI"/>
      <w:sz w:val="18"/>
      <w:szCs w:val="18"/>
    </w:rPr>
  </w:style>
  <w:style w:type="paragraph" w:styleId="Revisin">
    <w:name w:val="Revision"/>
    <w:hidden/>
    <w:uiPriority w:val="99"/>
    <w:semiHidden/>
    <w:rsid w:val="00F31900"/>
    <w:pPr>
      <w:spacing w:before="0" w:after="0" w:line="240" w:lineRule="auto"/>
    </w:pPr>
  </w:style>
  <w:style w:type="paragraph" w:styleId="TDC1">
    <w:name w:val="toc 1"/>
    <w:basedOn w:val="Normal"/>
    <w:next w:val="Normal"/>
    <w:autoRedefine/>
    <w:uiPriority w:val="39"/>
    <w:unhideWhenUsed/>
    <w:rsid w:val="00817273"/>
    <w:pPr>
      <w:tabs>
        <w:tab w:val="right" w:leader="dot" w:pos="8828"/>
      </w:tabs>
      <w:spacing w:after="100"/>
    </w:pPr>
  </w:style>
  <w:style w:type="paragraph" w:styleId="TDC2">
    <w:name w:val="toc 2"/>
    <w:basedOn w:val="Normal"/>
    <w:next w:val="Normal"/>
    <w:autoRedefine/>
    <w:uiPriority w:val="39"/>
    <w:unhideWhenUsed/>
    <w:rsid w:val="00817273"/>
    <w:pPr>
      <w:spacing w:after="100"/>
      <w:ind w:left="200"/>
    </w:pPr>
  </w:style>
  <w:style w:type="paragraph" w:styleId="TDC3">
    <w:name w:val="toc 3"/>
    <w:basedOn w:val="Normal"/>
    <w:next w:val="Normal"/>
    <w:autoRedefine/>
    <w:uiPriority w:val="39"/>
    <w:unhideWhenUsed/>
    <w:rsid w:val="00817273"/>
    <w:pPr>
      <w:spacing w:after="100"/>
      <w:ind w:left="400"/>
    </w:pPr>
  </w:style>
  <w:style w:type="paragraph" w:styleId="TDC4">
    <w:name w:val="toc 4"/>
    <w:basedOn w:val="Normal"/>
    <w:next w:val="Normal"/>
    <w:autoRedefine/>
    <w:uiPriority w:val="39"/>
    <w:unhideWhenUsed/>
    <w:rsid w:val="00817273"/>
    <w:pPr>
      <w:spacing w:after="100"/>
      <w:ind w:left="600"/>
    </w:pPr>
  </w:style>
  <w:style w:type="paragraph" w:styleId="TDC5">
    <w:name w:val="toc 5"/>
    <w:basedOn w:val="Normal"/>
    <w:next w:val="Normal"/>
    <w:autoRedefine/>
    <w:uiPriority w:val="39"/>
    <w:unhideWhenUsed/>
    <w:rsid w:val="00817273"/>
    <w:pPr>
      <w:spacing w:after="100"/>
      <w:ind w:left="800"/>
    </w:pPr>
  </w:style>
  <w:style w:type="table" w:styleId="Tablaconcuadrcula4-nfasis1">
    <w:name w:val="Grid Table 4 Accent 1"/>
    <w:basedOn w:val="Tablanormal"/>
    <w:uiPriority w:val="49"/>
    <w:rsid w:val="0040412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gc">
    <w:name w:val="_tgc"/>
    <w:basedOn w:val="Fuentedeprrafopredeter"/>
    <w:rsid w:val="007F49E9"/>
  </w:style>
  <w:style w:type="paragraph" w:styleId="Textonotapie">
    <w:name w:val="footnote text"/>
    <w:basedOn w:val="Normal"/>
    <w:link w:val="TextonotapieCar"/>
    <w:uiPriority w:val="99"/>
    <w:semiHidden/>
    <w:unhideWhenUsed/>
    <w:rsid w:val="001223D1"/>
    <w:pPr>
      <w:spacing w:before="0" w:after="0" w:line="240" w:lineRule="auto"/>
    </w:pPr>
  </w:style>
  <w:style w:type="character" w:customStyle="1" w:styleId="TextonotapieCar">
    <w:name w:val="Texto nota pie Car"/>
    <w:basedOn w:val="Fuentedeprrafopredeter"/>
    <w:link w:val="Textonotapie"/>
    <w:uiPriority w:val="99"/>
    <w:semiHidden/>
    <w:rsid w:val="001223D1"/>
  </w:style>
  <w:style w:type="character" w:styleId="Refdenotaalpie">
    <w:name w:val="footnote reference"/>
    <w:basedOn w:val="Fuentedeprrafopredeter"/>
    <w:uiPriority w:val="99"/>
    <w:semiHidden/>
    <w:unhideWhenUsed/>
    <w:rsid w:val="001223D1"/>
    <w:rPr>
      <w:vertAlign w:val="superscript"/>
    </w:rPr>
  </w:style>
  <w:style w:type="paragraph" w:styleId="Textonotaalfinal">
    <w:name w:val="endnote text"/>
    <w:basedOn w:val="Normal"/>
    <w:link w:val="TextonotaalfinalCar"/>
    <w:uiPriority w:val="99"/>
    <w:semiHidden/>
    <w:unhideWhenUsed/>
    <w:rsid w:val="000A1DF6"/>
    <w:pPr>
      <w:spacing w:before="0" w:after="0" w:line="240" w:lineRule="auto"/>
    </w:pPr>
  </w:style>
  <w:style w:type="character" w:customStyle="1" w:styleId="TextonotaalfinalCar">
    <w:name w:val="Texto nota al final Car"/>
    <w:basedOn w:val="Fuentedeprrafopredeter"/>
    <w:link w:val="Textonotaalfinal"/>
    <w:uiPriority w:val="99"/>
    <w:semiHidden/>
    <w:rsid w:val="000A1DF6"/>
  </w:style>
  <w:style w:type="character" w:styleId="Refdenotaalfinal">
    <w:name w:val="endnote reference"/>
    <w:basedOn w:val="Fuentedeprrafopredeter"/>
    <w:uiPriority w:val="99"/>
    <w:semiHidden/>
    <w:unhideWhenUsed/>
    <w:rsid w:val="000A1DF6"/>
    <w:rPr>
      <w:vertAlign w:val="superscript"/>
    </w:rPr>
  </w:style>
  <w:style w:type="character" w:customStyle="1" w:styleId="Codigo">
    <w:name w:val="Codigo"/>
    <w:basedOn w:val="Fuentedeprrafopredeter"/>
    <w:uiPriority w:val="1"/>
    <w:rsid w:val="005E7474"/>
    <w:rPr>
      <w:rFonts w:ascii="Consolas" w:hAnsi="Consolas"/>
      <w:b w:val="0"/>
      <w:i w:val="0"/>
      <w:color w:val="auto"/>
      <w:sz w:val="18"/>
      <w:bdr w:val="single" w:sz="4" w:space="0" w:color="auto" w:shadow="1"/>
      <w:shd w:val="clear" w:color="auto" w:fill="B4C6E7" w:themeFill="accent5" w:themeFillTint="66"/>
      <w14:shadow w14:blurRad="0" w14:dist="0" w14:dir="0" w14:sx="0" w14:sy="0" w14:kx="0" w14:ky="0" w14:algn="none">
        <w14:srgbClr w14:val="000000"/>
      </w14:shadow>
      <w14:textOutline w14:w="9525" w14:cap="rnd" w14:cmpd="sng" w14:algn="ctr">
        <w14:noFill/>
        <w14:prstDash w14:val="solid"/>
        <w14:bevel/>
      </w14:textOutline>
    </w:rPr>
  </w:style>
  <w:style w:type="paragraph" w:styleId="Encabezado">
    <w:name w:val="header"/>
    <w:basedOn w:val="Normal"/>
    <w:link w:val="EncabezadoCar"/>
    <w:uiPriority w:val="99"/>
    <w:unhideWhenUsed/>
    <w:rsid w:val="00512ECB"/>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512ECB"/>
  </w:style>
  <w:style w:type="paragraph" w:styleId="Piedepgina">
    <w:name w:val="footer"/>
    <w:basedOn w:val="Normal"/>
    <w:link w:val="PiedepginaCar"/>
    <w:uiPriority w:val="99"/>
    <w:unhideWhenUsed/>
    <w:rsid w:val="00512ECB"/>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512ECB"/>
  </w:style>
  <w:style w:type="paragraph" w:styleId="Bibliografa">
    <w:name w:val="Bibliography"/>
    <w:basedOn w:val="Normal"/>
    <w:next w:val="Normal"/>
    <w:uiPriority w:val="37"/>
    <w:unhideWhenUsed/>
    <w:rsid w:val="00CA5089"/>
  </w:style>
  <w:style w:type="character" w:styleId="Hipervnculovisitado">
    <w:name w:val="FollowedHyperlink"/>
    <w:basedOn w:val="Fuentedeprrafopredeter"/>
    <w:uiPriority w:val="99"/>
    <w:semiHidden/>
    <w:unhideWhenUsed/>
    <w:rsid w:val="00CA5089"/>
    <w:rPr>
      <w:color w:val="954F72" w:themeColor="followedHyperlink"/>
      <w:u w:val="single"/>
    </w:rPr>
  </w:style>
  <w:style w:type="paragraph" w:styleId="Tabladeilustraciones">
    <w:name w:val="table of figures"/>
    <w:basedOn w:val="Normal"/>
    <w:next w:val="Normal"/>
    <w:uiPriority w:val="99"/>
    <w:unhideWhenUsed/>
    <w:rsid w:val="008110FB"/>
    <w:pPr>
      <w:spacing w:after="0"/>
    </w:pPr>
  </w:style>
  <w:style w:type="paragraph" w:styleId="TDC8">
    <w:name w:val="toc 8"/>
    <w:basedOn w:val="Normal"/>
    <w:next w:val="Normal"/>
    <w:autoRedefine/>
    <w:uiPriority w:val="39"/>
    <w:semiHidden/>
    <w:unhideWhenUsed/>
    <w:rsid w:val="00C86C5C"/>
    <w:pPr>
      <w:spacing w:after="100"/>
      <w:ind w:left="1400"/>
    </w:pPr>
  </w:style>
  <w:style w:type="character" w:styleId="Mencinsinresolver">
    <w:name w:val="Unresolved Mention"/>
    <w:basedOn w:val="Fuentedeprrafopredeter"/>
    <w:uiPriority w:val="99"/>
    <w:semiHidden/>
    <w:unhideWhenUsed/>
    <w:rsid w:val="003F6335"/>
    <w:rPr>
      <w:color w:val="605E5C"/>
      <w:shd w:val="clear" w:color="auto" w:fill="E1DFDD"/>
    </w:rPr>
  </w:style>
  <w:style w:type="table" w:customStyle="1" w:styleId="TableGrid">
    <w:name w:val="TableGrid"/>
    <w:rsid w:val="001B7C19"/>
    <w:pPr>
      <w:spacing w:before="0" w:after="0" w:line="240" w:lineRule="auto"/>
    </w:pPr>
    <w:rPr>
      <w:sz w:val="22"/>
      <w:szCs w:val="22"/>
      <w:lang w:eastAsia="es-CL"/>
    </w:rPr>
    <w:tblPr>
      <w:tblCellMar>
        <w:top w:w="0" w:type="dxa"/>
        <w:left w:w="0" w:type="dxa"/>
        <w:bottom w:w="0" w:type="dxa"/>
        <w:right w:w="0" w:type="dxa"/>
      </w:tblCellMar>
    </w:tblPr>
  </w:style>
  <w:style w:type="table" w:styleId="Tablaconcuadrcula5oscura-nfasis1">
    <w:name w:val="Grid Table 5 Dark Accent 1"/>
    <w:basedOn w:val="Tablanormal"/>
    <w:uiPriority w:val="50"/>
    <w:rsid w:val="00C907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3-nfasis1">
    <w:name w:val="Grid Table 3 Accent 1"/>
    <w:basedOn w:val="Tablanormal"/>
    <w:uiPriority w:val="48"/>
    <w:rsid w:val="00C9079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2475">
      <w:bodyDiv w:val="1"/>
      <w:marLeft w:val="0"/>
      <w:marRight w:val="0"/>
      <w:marTop w:val="0"/>
      <w:marBottom w:val="0"/>
      <w:divBdr>
        <w:top w:val="none" w:sz="0" w:space="0" w:color="auto"/>
        <w:left w:val="none" w:sz="0" w:space="0" w:color="auto"/>
        <w:bottom w:val="none" w:sz="0" w:space="0" w:color="auto"/>
        <w:right w:val="none" w:sz="0" w:space="0" w:color="auto"/>
      </w:divBdr>
      <w:divsChild>
        <w:div w:id="1597710648">
          <w:marLeft w:val="605"/>
          <w:marRight w:val="0"/>
          <w:marTop w:val="40"/>
          <w:marBottom w:val="80"/>
          <w:divBdr>
            <w:top w:val="none" w:sz="0" w:space="0" w:color="auto"/>
            <w:left w:val="none" w:sz="0" w:space="0" w:color="auto"/>
            <w:bottom w:val="none" w:sz="0" w:space="0" w:color="auto"/>
            <w:right w:val="none" w:sz="0" w:space="0" w:color="auto"/>
          </w:divBdr>
        </w:div>
        <w:div w:id="2143427117">
          <w:marLeft w:val="605"/>
          <w:marRight w:val="0"/>
          <w:marTop w:val="40"/>
          <w:marBottom w:val="80"/>
          <w:divBdr>
            <w:top w:val="none" w:sz="0" w:space="0" w:color="auto"/>
            <w:left w:val="none" w:sz="0" w:space="0" w:color="auto"/>
            <w:bottom w:val="none" w:sz="0" w:space="0" w:color="auto"/>
            <w:right w:val="none" w:sz="0" w:space="0" w:color="auto"/>
          </w:divBdr>
        </w:div>
      </w:divsChild>
    </w:div>
    <w:div w:id="41757936">
      <w:bodyDiv w:val="1"/>
      <w:marLeft w:val="0"/>
      <w:marRight w:val="0"/>
      <w:marTop w:val="0"/>
      <w:marBottom w:val="0"/>
      <w:divBdr>
        <w:top w:val="none" w:sz="0" w:space="0" w:color="auto"/>
        <w:left w:val="none" w:sz="0" w:space="0" w:color="auto"/>
        <w:bottom w:val="none" w:sz="0" w:space="0" w:color="auto"/>
        <w:right w:val="none" w:sz="0" w:space="0" w:color="auto"/>
      </w:divBdr>
    </w:div>
    <w:div w:id="70471661">
      <w:bodyDiv w:val="1"/>
      <w:marLeft w:val="0"/>
      <w:marRight w:val="0"/>
      <w:marTop w:val="0"/>
      <w:marBottom w:val="0"/>
      <w:divBdr>
        <w:top w:val="none" w:sz="0" w:space="0" w:color="auto"/>
        <w:left w:val="none" w:sz="0" w:space="0" w:color="auto"/>
        <w:bottom w:val="none" w:sz="0" w:space="0" w:color="auto"/>
        <w:right w:val="none" w:sz="0" w:space="0" w:color="auto"/>
      </w:divBdr>
      <w:divsChild>
        <w:div w:id="67114833">
          <w:marLeft w:val="144"/>
          <w:marRight w:val="0"/>
          <w:marTop w:val="240"/>
          <w:marBottom w:val="40"/>
          <w:divBdr>
            <w:top w:val="none" w:sz="0" w:space="0" w:color="auto"/>
            <w:left w:val="none" w:sz="0" w:space="0" w:color="auto"/>
            <w:bottom w:val="none" w:sz="0" w:space="0" w:color="auto"/>
            <w:right w:val="none" w:sz="0" w:space="0" w:color="auto"/>
          </w:divBdr>
        </w:div>
        <w:div w:id="202407839">
          <w:marLeft w:val="144"/>
          <w:marRight w:val="0"/>
          <w:marTop w:val="240"/>
          <w:marBottom w:val="40"/>
          <w:divBdr>
            <w:top w:val="none" w:sz="0" w:space="0" w:color="auto"/>
            <w:left w:val="none" w:sz="0" w:space="0" w:color="auto"/>
            <w:bottom w:val="none" w:sz="0" w:space="0" w:color="auto"/>
            <w:right w:val="none" w:sz="0" w:space="0" w:color="auto"/>
          </w:divBdr>
        </w:div>
        <w:div w:id="743798049">
          <w:marLeft w:val="144"/>
          <w:marRight w:val="0"/>
          <w:marTop w:val="240"/>
          <w:marBottom w:val="40"/>
          <w:divBdr>
            <w:top w:val="none" w:sz="0" w:space="0" w:color="auto"/>
            <w:left w:val="none" w:sz="0" w:space="0" w:color="auto"/>
            <w:bottom w:val="none" w:sz="0" w:space="0" w:color="auto"/>
            <w:right w:val="none" w:sz="0" w:space="0" w:color="auto"/>
          </w:divBdr>
        </w:div>
        <w:div w:id="892352399">
          <w:marLeft w:val="144"/>
          <w:marRight w:val="0"/>
          <w:marTop w:val="240"/>
          <w:marBottom w:val="40"/>
          <w:divBdr>
            <w:top w:val="none" w:sz="0" w:space="0" w:color="auto"/>
            <w:left w:val="none" w:sz="0" w:space="0" w:color="auto"/>
            <w:bottom w:val="none" w:sz="0" w:space="0" w:color="auto"/>
            <w:right w:val="none" w:sz="0" w:space="0" w:color="auto"/>
          </w:divBdr>
        </w:div>
        <w:div w:id="2043820187">
          <w:marLeft w:val="605"/>
          <w:marRight w:val="0"/>
          <w:marTop w:val="40"/>
          <w:marBottom w:val="80"/>
          <w:divBdr>
            <w:top w:val="none" w:sz="0" w:space="0" w:color="auto"/>
            <w:left w:val="none" w:sz="0" w:space="0" w:color="auto"/>
            <w:bottom w:val="none" w:sz="0" w:space="0" w:color="auto"/>
            <w:right w:val="none" w:sz="0" w:space="0" w:color="auto"/>
          </w:divBdr>
        </w:div>
      </w:divsChild>
    </w:div>
    <w:div w:id="75131730">
      <w:bodyDiv w:val="1"/>
      <w:marLeft w:val="0"/>
      <w:marRight w:val="0"/>
      <w:marTop w:val="0"/>
      <w:marBottom w:val="0"/>
      <w:divBdr>
        <w:top w:val="none" w:sz="0" w:space="0" w:color="auto"/>
        <w:left w:val="none" w:sz="0" w:space="0" w:color="auto"/>
        <w:bottom w:val="none" w:sz="0" w:space="0" w:color="auto"/>
        <w:right w:val="none" w:sz="0" w:space="0" w:color="auto"/>
      </w:divBdr>
    </w:div>
    <w:div w:id="105077480">
      <w:bodyDiv w:val="1"/>
      <w:marLeft w:val="0"/>
      <w:marRight w:val="0"/>
      <w:marTop w:val="0"/>
      <w:marBottom w:val="0"/>
      <w:divBdr>
        <w:top w:val="none" w:sz="0" w:space="0" w:color="auto"/>
        <w:left w:val="none" w:sz="0" w:space="0" w:color="auto"/>
        <w:bottom w:val="none" w:sz="0" w:space="0" w:color="auto"/>
        <w:right w:val="none" w:sz="0" w:space="0" w:color="auto"/>
      </w:divBdr>
      <w:divsChild>
        <w:div w:id="793452179">
          <w:marLeft w:val="144"/>
          <w:marRight w:val="0"/>
          <w:marTop w:val="240"/>
          <w:marBottom w:val="40"/>
          <w:divBdr>
            <w:top w:val="none" w:sz="0" w:space="0" w:color="auto"/>
            <w:left w:val="none" w:sz="0" w:space="0" w:color="auto"/>
            <w:bottom w:val="none" w:sz="0" w:space="0" w:color="auto"/>
            <w:right w:val="none" w:sz="0" w:space="0" w:color="auto"/>
          </w:divBdr>
        </w:div>
        <w:div w:id="1221667675">
          <w:marLeft w:val="144"/>
          <w:marRight w:val="0"/>
          <w:marTop w:val="240"/>
          <w:marBottom w:val="40"/>
          <w:divBdr>
            <w:top w:val="none" w:sz="0" w:space="0" w:color="auto"/>
            <w:left w:val="none" w:sz="0" w:space="0" w:color="auto"/>
            <w:bottom w:val="none" w:sz="0" w:space="0" w:color="auto"/>
            <w:right w:val="none" w:sz="0" w:space="0" w:color="auto"/>
          </w:divBdr>
        </w:div>
        <w:div w:id="1603298001">
          <w:marLeft w:val="144"/>
          <w:marRight w:val="0"/>
          <w:marTop w:val="240"/>
          <w:marBottom w:val="40"/>
          <w:divBdr>
            <w:top w:val="none" w:sz="0" w:space="0" w:color="auto"/>
            <w:left w:val="none" w:sz="0" w:space="0" w:color="auto"/>
            <w:bottom w:val="none" w:sz="0" w:space="0" w:color="auto"/>
            <w:right w:val="none" w:sz="0" w:space="0" w:color="auto"/>
          </w:divBdr>
        </w:div>
      </w:divsChild>
    </w:div>
    <w:div w:id="115687168">
      <w:bodyDiv w:val="1"/>
      <w:marLeft w:val="0"/>
      <w:marRight w:val="0"/>
      <w:marTop w:val="0"/>
      <w:marBottom w:val="0"/>
      <w:divBdr>
        <w:top w:val="none" w:sz="0" w:space="0" w:color="auto"/>
        <w:left w:val="none" w:sz="0" w:space="0" w:color="auto"/>
        <w:bottom w:val="none" w:sz="0" w:space="0" w:color="auto"/>
        <w:right w:val="none" w:sz="0" w:space="0" w:color="auto"/>
      </w:divBdr>
    </w:div>
    <w:div w:id="137889965">
      <w:bodyDiv w:val="1"/>
      <w:marLeft w:val="0"/>
      <w:marRight w:val="0"/>
      <w:marTop w:val="0"/>
      <w:marBottom w:val="0"/>
      <w:divBdr>
        <w:top w:val="none" w:sz="0" w:space="0" w:color="auto"/>
        <w:left w:val="none" w:sz="0" w:space="0" w:color="auto"/>
        <w:bottom w:val="none" w:sz="0" w:space="0" w:color="auto"/>
        <w:right w:val="none" w:sz="0" w:space="0" w:color="auto"/>
      </w:divBdr>
      <w:divsChild>
        <w:div w:id="596789801">
          <w:marLeft w:val="144"/>
          <w:marRight w:val="0"/>
          <w:marTop w:val="240"/>
          <w:marBottom w:val="40"/>
          <w:divBdr>
            <w:top w:val="none" w:sz="0" w:space="0" w:color="auto"/>
            <w:left w:val="none" w:sz="0" w:space="0" w:color="auto"/>
            <w:bottom w:val="none" w:sz="0" w:space="0" w:color="auto"/>
            <w:right w:val="none" w:sz="0" w:space="0" w:color="auto"/>
          </w:divBdr>
        </w:div>
        <w:div w:id="892732526">
          <w:marLeft w:val="605"/>
          <w:marRight w:val="0"/>
          <w:marTop w:val="40"/>
          <w:marBottom w:val="80"/>
          <w:divBdr>
            <w:top w:val="none" w:sz="0" w:space="0" w:color="auto"/>
            <w:left w:val="none" w:sz="0" w:space="0" w:color="auto"/>
            <w:bottom w:val="none" w:sz="0" w:space="0" w:color="auto"/>
            <w:right w:val="none" w:sz="0" w:space="0" w:color="auto"/>
          </w:divBdr>
        </w:div>
      </w:divsChild>
    </w:div>
    <w:div w:id="155614330">
      <w:bodyDiv w:val="1"/>
      <w:marLeft w:val="0"/>
      <w:marRight w:val="0"/>
      <w:marTop w:val="0"/>
      <w:marBottom w:val="0"/>
      <w:divBdr>
        <w:top w:val="none" w:sz="0" w:space="0" w:color="auto"/>
        <w:left w:val="none" w:sz="0" w:space="0" w:color="auto"/>
        <w:bottom w:val="none" w:sz="0" w:space="0" w:color="auto"/>
        <w:right w:val="none" w:sz="0" w:space="0" w:color="auto"/>
      </w:divBdr>
    </w:div>
    <w:div w:id="163977951">
      <w:bodyDiv w:val="1"/>
      <w:marLeft w:val="0"/>
      <w:marRight w:val="0"/>
      <w:marTop w:val="0"/>
      <w:marBottom w:val="0"/>
      <w:divBdr>
        <w:top w:val="none" w:sz="0" w:space="0" w:color="auto"/>
        <w:left w:val="none" w:sz="0" w:space="0" w:color="auto"/>
        <w:bottom w:val="none" w:sz="0" w:space="0" w:color="auto"/>
        <w:right w:val="none" w:sz="0" w:space="0" w:color="auto"/>
      </w:divBdr>
    </w:div>
    <w:div w:id="293561973">
      <w:bodyDiv w:val="1"/>
      <w:marLeft w:val="0"/>
      <w:marRight w:val="0"/>
      <w:marTop w:val="0"/>
      <w:marBottom w:val="0"/>
      <w:divBdr>
        <w:top w:val="none" w:sz="0" w:space="0" w:color="auto"/>
        <w:left w:val="none" w:sz="0" w:space="0" w:color="auto"/>
        <w:bottom w:val="none" w:sz="0" w:space="0" w:color="auto"/>
        <w:right w:val="none" w:sz="0" w:space="0" w:color="auto"/>
      </w:divBdr>
    </w:div>
    <w:div w:id="308679497">
      <w:bodyDiv w:val="1"/>
      <w:marLeft w:val="0"/>
      <w:marRight w:val="0"/>
      <w:marTop w:val="0"/>
      <w:marBottom w:val="0"/>
      <w:divBdr>
        <w:top w:val="none" w:sz="0" w:space="0" w:color="auto"/>
        <w:left w:val="none" w:sz="0" w:space="0" w:color="auto"/>
        <w:bottom w:val="none" w:sz="0" w:space="0" w:color="auto"/>
        <w:right w:val="none" w:sz="0" w:space="0" w:color="auto"/>
      </w:divBdr>
    </w:div>
    <w:div w:id="328873271">
      <w:bodyDiv w:val="1"/>
      <w:marLeft w:val="0"/>
      <w:marRight w:val="0"/>
      <w:marTop w:val="0"/>
      <w:marBottom w:val="0"/>
      <w:divBdr>
        <w:top w:val="none" w:sz="0" w:space="0" w:color="auto"/>
        <w:left w:val="none" w:sz="0" w:space="0" w:color="auto"/>
        <w:bottom w:val="none" w:sz="0" w:space="0" w:color="auto"/>
        <w:right w:val="none" w:sz="0" w:space="0" w:color="auto"/>
      </w:divBdr>
    </w:div>
    <w:div w:id="359010203">
      <w:bodyDiv w:val="1"/>
      <w:marLeft w:val="0"/>
      <w:marRight w:val="0"/>
      <w:marTop w:val="0"/>
      <w:marBottom w:val="0"/>
      <w:divBdr>
        <w:top w:val="none" w:sz="0" w:space="0" w:color="auto"/>
        <w:left w:val="none" w:sz="0" w:space="0" w:color="auto"/>
        <w:bottom w:val="none" w:sz="0" w:space="0" w:color="auto"/>
        <w:right w:val="none" w:sz="0" w:space="0" w:color="auto"/>
      </w:divBdr>
    </w:div>
    <w:div w:id="372921396">
      <w:bodyDiv w:val="1"/>
      <w:marLeft w:val="0"/>
      <w:marRight w:val="0"/>
      <w:marTop w:val="0"/>
      <w:marBottom w:val="0"/>
      <w:divBdr>
        <w:top w:val="none" w:sz="0" w:space="0" w:color="auto"/>
        <w:left w:val="none" w:sz="0" w:space="0" w:color="auto"/>
        <w:bottom w:val="none" w:sz="0" w:space="0" w:color="auto"/>
        <w:right w:val="none" w:sz="0" w:space="0" w:color="auto"/>
      </w:divBdr>
    </w:div>
    <w:div w:id="373309492">
      <w:bodyDiv w:val="1"/>
      <w:marLeft w:val="0"/>
      <w:marRight w:val="0"/>
      <w:marTop w:val="0"/>
      <w:marBottom w:val="0"/>
      <w:divBdr>
        <w:top w:val="none" w:sz="0" w:space="0" w:color="auto"/>
        <w:left w:val="none" w:sz="0" w:space="0" w:color="auto"/>
        <w:bottom w:val="none" w:sz="0" w:space="0" w:color="auto"/>
        <w:right w:val="none" w:sz="0" w:space="0" w:color="auto"/>
      </w:divBdr>
    </w:div>
    <w:div w:id="420175596">
      <w:bodyDiv w:val="1"/>
      <w:marLeft w:val="0"/>
      <w:marRight w:val="0"/>
      <w:marTop w:val="0"/>
      <w:marBottom w:val="0"/>
      <w:divBdr>
        <w:top w:val="none" w:sz="0" w:space="0" w:color="auto"/>
        <w:left w:val="none" w:sz="0" w:space="0" w:color="auto"/>
        <w:bottom w:val="none" w:sz="0" w:space="0" w:color="auto"/>
        <w:right w:val="none" w:sz="0" w:space="0" w:color="auto"/>
      </w:divBdr>
    </w:div>
    <w:div w:id="459883731">
      <w:bodyDiv w:val="1"/>
      <w:marLeft w:val="0"/>
      <w:marRight w:val="0"/>
      <w:marTop w:val="0"/>
      <w:marBottom w:val="0"/>
      <w:divBdr>
        <w:top w:val="none" w:sz="0" w:space="0" w:color="auto"/>
        <w:left w:val="none" w:sz="0" w:space="0" w:color="auto"/>
        <w:bottom w:val="none" w:sz="0" w:space="0" w:color="auto"/>
        <w:right w:val="none" w:sz="0" w:space="0" w:color="auto"/>
      </w:divBdr>
    </w:div>
    <w:div w:id="489253806">
      <w:bodyDiv w:val="1"/>
      <w:marLeft w:val="0"/>
      <w:marRight w:val="0"/>
      <w:marTop w:val="0"/>
      <w:marBottom w:val="0"/>
      <w:divBdr>
        <w:top w:val="none" w:sz="0" w:space="0" w:color="auto"/>
        <w:left w:val="none" w:sz="0" w:space="0" w:color="auto"/>
        <w:bottom w:val="none" w:sz="0" w:space="0" w:color="auto"/>
        <w:right w:val="none" w:sz="0" w:space="0" w:color="auto"/>
      </w:divBdr>
    </w:div>
    <w:div w:id="521364697">
      <w:bodyDiv w:val="1"/>
      <w:marLeft w:val="0"/>
      <w:marRight w:val="0"/>
      <w:marTop w:val="0"/>
      <w:marBottom w:val="0"/>
      <w:divBdr>
        <w:top w:val="none" w:sz="0" w:space="0" w:color="auto"/>
        <w:left w:val="none" w:sz="0" w:space="0" w:color="auto"/>
        <w:bottom w:val="none" w:sz="0" w:space="0" w:color="auto"/>
        <w:right w:val="none" w:sz="0" w:space="0" w:color="auto"/>
      </w:divBdr>
    </w:div>
    <w:div w:id="564411946">
      <w:bodyDiv w:val="1"/>
      <w:marLeft w:val="0"/>
      <w:marRight w:val="0"/>
      <w:marTop w:val="0"/>
      <w:marBottom w:val="0"/>
      <w:divBdr>
        <w:top w:val="none" w:sz="0" w:space="0" w:color="auto"/>
        <w:left w:val="none" w:sz="0" w:space="0" w:color="auto"/>
        <w:bottom w:val="none" w:sz="0" w:space="0" w:color="auto"/>
        <w:right w:val="none" w:sz="0" w:space="0" w:color="auto"/>
      </w:divBdr>
    </w:div>
    <w:div w:id="569460804">
      <w:bodyDiv w:val="1"/>
      <w:marLeft w:val="0"/>
      <w:marRight w:val="0"/>
      <w:marTop w:val="0"/>
      <w:marBottom w:val="0"/>
      <w:divBdr>
        <w:top w:val="none" w:sz="0" w:space="0" w:color="auto"/>
        <w:left w:val="none" w:sz="0" w:space="0" w:color="auto"/>
        <w:bottom w:val="none" w:sz="0" w:space="0" w:color="auto"/>
        <w:right w:val="none" w:sz="0" w:space="0" w:color="auto"/>
      </w:divBdr>
    </w:div>
    <w:div w:id="574630373">
      <w:bodyDiv w:val="1"/>
      <w:marLeft w:val="0"/>
      <w:marRight w:val="0"/>
      <w:marTop w:val="0"/>
      <w:marBottom w:val="0"/>
      <w:divBdr>
        <w:top w:val="none" w:sz="0" w:space="0" w:color="auto"/>
        <w:left w:val="none" w:sz="0" w:space="0" w:color="auto"/>
        <w:bottom w:val="none" w:sz="0" w:space="0" w:color="auto"/>
        <w:right w:val="none" w:sz="0" w:space="0" w:color="auto"/>
      </w:divBdr>
    </w:div>
    <w:div w:id="608776076">
      <w:bodyDiv w:val="1"/>
      <w:marLeft w:val="0"/>
      <w:marRight w:val="0"/>
      <w:marTop w:val="0"/>
      <w:marBottom w:val="0"/>
      <w:divBdr>
        <w:top w:val="none" w:sz="0" w:space="0" w:color="auto"/>
        <w:left w:val="none" w:sz="0" w:space="0" w:color="auto"/>
        <w:bottom w:val="none" w:sz="0" w:space="0" w:color="auto"/>
        <w:right w:val="none" w:sz="0" w:space="0" w:color="auto"/>
      </w:divBdr>
    </w:div>
    <w:div w:id="616572015">
      <w:bodyDiv w:val="1"/>
      <w:marLeft w:val="0"/>
      <w:marRight w:val="0"/>
      <w:marTop w:val="0"/>
      <w:marBottom w:val="0"/>
      <w:divBdr>
        <w:top w:val="none" w:sz="0" w:space="0" w:color="auto"/>
        <w:left w:val="none" w:sz="0" w:space="0" w:color="auto"/>
        <w:bottom w:val="none" w:sz="0" w:space="0" w:color="auto"/>
        <w:right w:val="none" w:sz="0" w:space="0" w:color="auto"/>
      </w:divBdr>
    </w:div>
    <w:div w:id="677394416">
      <w:bodyDiv w:val="1"/>
      <w:marLeft w:val="0"/>
      <w:marRight w:val="0"/>
      <w:marTop w:val="0"/>
      <w:marBottom w:val="0"/>
      <w:divBdr>
        <w:top w:val="none" w:sz="0" w:space="0" w:color="auto"/>
        <w:left w:val="none" w:sz="0" w:space="0" w:color="auto"/>
        <w:bottom w:val="none" w:sz="0" w:space="0" w:color="auto"/>
        <w:right w:val="none" w:sz="0" w:space="0" w:color="auto"/>
      </w:divBdr>
    </w:div>
    <w:div w:id="680353812">
      <w:bodyDiv w:val="1"/>
      <w:marLeft w:val="0"/>
      <w:marRight w:val="0"/>
      <w:marTop w:val="0"/>
      <w:marBottom w:val="0"/>
      <w:divBdr>
        <w:top w:val="none" w:sz="0" w:space="0" w:color="auto"/>
        <w:left w:val="none" w:sz="0" w:space="0" w:color="auto"/>
        <w:bottom w:val="none" w:sz="0" w:space="0" w:color="auto"/>
        <w:right w:val="none" w:sz="0" w:space="0" w:color="auto"/>
      </w:divBdr>
    </w:div>
    <w:div w:id="686368046">
      <w:bodyDiv w:val="1"/>
      <w:marLeft w:val="0"/>
      <w:marRight w:val="0"/>
      <w:marTop w:val="0"/>
      <w:marBottom w:val="0"/>
      <w:divBdr>
        <w:top w:val="none" w:sz="0" w:space="0" w:color="auto"/>
        <w:left w:val="none" w:sz="0" w:space="0" w:color="auto"/>
        <w:bottom w:val="none" w:sz="0" w:space="0" w:color="auto"/>
        <w:right w:val="none" w:sz="0" w:space="0" w:color="auto"/>
      </w:divBdr>
    </w:div>
    <w:div w:id="710616258">
      <w:bodyDiv w:val="1"/>
      <w:marLeft w:val="0"/>
      <w:marRight w:val="0"/>
      <w:marTop w:val="0"/>
      <w:marBottom w:val="0"/>
      <w:divBdr>
        <w:top w:val="none" w:sz="0" w:space="0" w:color="auto"/>
        <w:left w:val="none" w:sz="0" w:space="0" w:color="auto"/>
        <w:bottom w:val="none" w:sz="0" w:space="0" w:color="auto"/>
        <w:right w:val="none" w:sz="0" w:space="0" w:color="auto"/>
      </w:divBdr>
    </w:div>
    <w:div w:id="739058768">
      <w:bodyDiv w:val="1"/>
      <w:marLeft w:val="0"/>
      <w:marRight w:val="0"/>
      <w:marTop w:val="0"/>
      <w:marBottom w:val="0"/>
      <w:divBdr>
        <w:top w:val="none" w:sz="0" w:space="0" w:color="auto"/>
        <w:left w:val="none" w:sz="0" w:space="0" w:color="auto"/>
        <w:bottom w:val="none" w:sz="0" w:space="0" w:color="auto"/>
        <w:right w:val="none" w:sz="0" w:space="0" w:color="auto"/>
      </w:divBdr>
    </w:div>
    <w:div w:id="748842614">
      <w:bodyDiv w:val="1"/>
      <w:marLeft w:val="0"/>
      <w:marRight w:val="0"/>
      <w:marTop w:val="0"/>
      <w:marBottom w:val="0"/>
      <w:divBdr>
        <w:top w:val="none" w:sz="0" w:space="0" w:color="auto"/>
        <w:left w:val="none" w:sz="0" w:space="0" w:color="auto"/>
        <w:bottom w:val="none" w:sz="0" w:space="0" w:color="auto"/>
        <w:right w:val="none" w:sz="0" w:space="0" w:color="auto"/>
      </w:divBdr>
    </w:div>
    <w:div w:id="776024961">
      <w:bodyDiv w:val="1"/>
      <w:marLeft w:val="0"/>
      <w:marRight w:val="0"/>
      <w:marTop w:val="0"/>
      <w:marBottom w:val="0"/>
      <w:divBdr>
        <w:top w:val="none" w:sz="0" w:space="0" w:color="auto"/>
        <w:left w:val="none" w:sz="0" w:space="0" w:color="auto"/>
        <w:bottom w:val="none" w:sz="0" w:space="0" w:color="auto"/>
        <w:right w:val="none" w:sz="0" w:space="0" w:color="auto"/>
      </w:divBdr>
    </w:div>
    <w:div w:id="795223197">
      <w:bodyDiv w:val="1"/>
      <w:marLeft w:val="0"/>
      <w:marRight w:val="0"/>
      <w:marTop w:val="0"/>
      <w:marBottom w:val="0"/>
      <w:divBdr>
        <w:top w:val="none" w:sz="0" w:space="0" w:color="auto"/>
        <w:left w:val="none" w:sz="0" w:space="0" w:color="auto"/>
        <w:bottom w:val="none" w:sz="0" w:space="0" w:color="auto"/>
        <w:right w:val="none" w:sz="0" w:space="0" w:color="auto"/>
      </w:divBdr>
    </w:div>
    <w:div w:id="825978299">
      <w:bodyDiv w:val="1"/>
      <w:marLeft w:val="0"/>
      <w:marRight w:val="0"/>
      <w:marTop w:val="0"/>
      <w:marBottom w:val="0"/>
      <w:divBdr>
        <w:top w:val="none" w:sz="0" w:space="0" w:color="auto"/>
        <w:left w:val="none" w:sz="0" w:space="0" w:color="auto"/>
        <w:bottom w:val="none" w:sz="0" w:space="0" w:color="auto"/>
        <w:right w:val="none" w:sz="0" w:space="0" w:color="auto"/>
      </w:divBdr>
      <w:divsChild>
        <w:div w:id="2123260165">
          <w:marLeft w:val="605"/>
          <w:marRight w:val="0"/>
          <w:marTop w:val="40"/>
          <w:marBottom w:val="80"/>
          <w:divBdr>
            <w:top w:val="none" w:sz="0" w:space="0" w:color="auto"/>
            <w:left w:val="none" w:sz="0" w:space="0" w:color="auto"/>
            <w:bottom w:val="none" w:sz="0" w:space="0" w:color="auto"/>
            <w:right w:val="none" w:sz="0" w:space="0" w:color="auto"/>
          </w:divBdr>
        </w:div>
        <w:div w:id="2130664760">
          <w:marLeft w:val="144"/>
          <w:marRight w:val="0"/>
          <w:marTop w:val="240"/>
          <w:marBottom w:val="40"/>
          <w:divBdr>
            <w:top w:val="none" w:sz="0" w:space="0" w:color="auto"/>
            <w:left w:val="none" w:sz="0" w:space="0" w:color="auto"/>
            <w:bottom w:val="none" w:sz="0" w:space="0" w:color="auto"/>
            <w:right w:val="none" w:sz="0" w:space="0" w:color="auto"/>
          </w:divBdr>
        </w:div>
      </w:divsChild>
    </w:div>
    <w:div w:id="840050986">
      <w:bodyDiv w:val="1"/>
      <w:marLeft w:val="0"/>
      <w:marRight w:val="0"/>
      <w:marTop w:val="0"/>
      <w:marBottom w:val="0"/>
      <w:divBdr>
        <w:top w:val="none" w:sz="0" w:space="0" w:color="auto"/>
        <w:left w:val="none" w:sz="0" w:space="0" w:color="auto"/>
        <w:bottom w:val="none" w:sz="0" w:space="0" w:color="auto"/>
        <w:right w:val="none" w:sz="0" w:space="0" w:color="auto"/>
      </w:divBdr>
      <w:divsChild>
        <w:div w:id="184288312">
          <w:marLeft w:val="144"/>
          <w:marRight w:val="0"/>
          <w:marTop w:val="240"/>
          <w:marBottom w:val="40"/>
          <w:divBdr>
            <w:top w:val="none" w:sz="0" w:space="0" w:color="auto"/>
            <w:left w:val="none" w:sz="0" w:space="0" w:color="auto"/>
            <w:bottom w:val="none" w:sz="0" w:space="0" w:color="auto"/>
            <w:right w:val="none" w:sz="0" w:space="0" w:color="auto"/>
          </w:divBdr>
        </w:div>
        <w:div w:id="435175766">
          <w:marLeft w:val="605"/>
          <w:marRight w:val="0"/>
          <w:marTop w:val="40"/>
          <w:marBottom w:val="80"/>
          <w:divBdr>
            <w:top w:val="none" w:sz="0" w:space="0" w:color="auto"/>
            <w:left w:val="none" w:sz="0" w:space="0" w:color="auto"/>
            <w:bottom w:val="none" w:sz="0" w:space="0" w:color="auto"/>
            <w:right w:val="none" w:sz="0" w:space="0" w:color="auto"/>
          </w:divBdr>
        </w:div>
        <w:div w:id="582448661">
          <w:marLeft w:val="605"/>
          <w:marRight w:val="0"/>
          <w:marTop w:val="40"/>
          <w:marBottom w:val="80"/>
          <w:divBdr>
            <w:top w:val="none" w:sz="0" w:space="0" w:color="auto"/>
            <w:left w:val="none" w:sz="0" w:space="0" w:color="auto"/>
            <w:bottom w:val="none" w:sz="0" w:space="0" w:color="auto"/>
            <w:right w:val="none" w:sz="0" w:space="0" w:color="auto"/>
          </w:divBdr>
        </w:div>
        <w:div w:id="979312453">
          <w:marLeft w:val="605"/>
          <w:marRight w:val="0"/>
          <w:marTop w:val="40"/>
          <w:marBottom w:val="80"/>
          <w:divBdr>
            <w:top w:val="none" w:sz="0" w:space="0" w:color="auto"/>
            <w:left w:val="none" w:sz="0" w:space="0" w:color="auto"/>
            <w:bottom w:val="none" w:sz="0" w:space="0" w:color="auto"/>
            <w:right w:val="none" w:sz="0" w:space="0" w:color="auto"/>
          </w:divBdr>
        </w:div>
        <w:div w:id="1174883884">
          <w:marLeft w:val="605"/>
          <w:marRight w:val="0"/>
          <w:marTop w:val="40"/>
          <w:marBottom w:val="80"/>
          <w:divBdr>
            <w:top w:val="none" w:sz="0" w:space="0" w:color="auto"/>
            <w:left w:val="none" w:sz="0" w:space="0" w:color="auto"/>
            <w:bottom w:val="none" w:sz="0" w:space="0" w:color="auto"/>
            <w:right w:val="none" w:sz="0" w:space="0" w:color="auto"/>
          </w:divBdr>
        </w:div>
        <w:div w:id="1267427506">
          <w:marLeft w:val="144"/>
          <w:marRight w:val="0"/>
          <w:marTop w:val="240"/>
          <w:marBottom w:val="40"/>
          <w:divBdr>
            <w:top w:val="none" w:sz="0" w:space="0" w:color="auto"/>
            <w:left w:val="none" w:sz="0" w:space="0" w:color="auto"/>
            <w:bottom w:val="none" w:sz="0" w:space="0" w:color="auto"/>
            <w:right w:val="none" w:sz="0" w:space="0" w:color="auto"/>
          </w:divBdr>
        </w:div>
        <w:div w:id="1441099682">
          <w:marLeft w:val="605"/>
          <w:marRight w:val="0"/>
          <w:marTop w:val="40"/>
          <w:marBottom w:val="80"/>
          <w:divBdr>
            <w:top w:val="none" w:sz="0" w:space="0" w:color="auto"/>
            <w:left w:val="none" w:sz="0" w:space="0" w:color="auto"/>
            <w:bottom w:val="none" w:sz="0" w:space="0" w:color="auto"/>
            <w:right w:val="none" w:sz="0" w:space="0" w:color="auto"/>
          </w:divBdr>
        </w:div>
        <w:div w:id="1887327170">
          <w:marLeft w:val="144"/>
          <w:marRight w:val="0"/>
          <w:marTop w:val="240"/>
          <w:marBottom w:val="40"/>
          <w:divBdr>
            <w:top w:val="none" w:sz="0" w:space="0" w:color="auto"/>
            <w:left w:val="none" w:sz="0" w:space="0" w:color="auto"/>
            <w:bottom w:val="none" w:sz="0" w:space="0" w:color="auto"/>
            <w:right w:val="none" w:sz="0" w:space="0" w:color="auto"/>
          </w:divBdr>
        </w:div>
        <w:div w:id="1989167636">
          <w:marLeft w:val="144"/>
          <w:marRight w:val="0"/>
          <w:marTop w:val="240"/>
          <w:marBottom w:val="40"/>
          <w:divBdr>
            <w:top w:val="none" w:sz="0" w:space="0" w:color="auto"/>
            <w:left w:val="none" w:sz="0" w:space="0" w:color="auto"/>
            <w:bottom w:val="none" w:sz="0" w:space="0" w:color="auto"/>
            <w:right w:val="none" w:sz="0" w:space="0" w:color="auto"/>
          </w:divBdr>
        </w:div>
      </w:divsChild>
    </w:div>
    <w:div w:id="843084376">
      <w:bodyDiv w:val="1"/>
      <w:marLeft w:val="0"/>
      <w:marRight w:val="0"/>
      <w:marTop w:val="0"/>
      <w:marBottom w:val="0"/>
      <w:divBdr>
        <w:top w:val="none" w:sz="0" w:space="0" w:color="auto"/>
        <w:left w:val="none" w:sz="0" w:space="0" w:color="auto"/>
        <w:bottom w:val="none" w:sz="0" w:space="0" w:color="auto"/>
        <w:right w:val="none" w:sz="0" w:space="0" w:color="auto"/>
      </w:divBdr>
    </w:div>
    <w:div w:id="845748729">
      <w:bodyDiv w:val="1"/>
      <w:marLeft w:val="0"/>
      <w:marRight w:val="0"/>
      <w:marTop w:val="0"/>
      <w:marBottom w:val="0"/>
      <w:divBdr>
        <w:top w:val="none" w:sz="0" w:space="0" w:color="auto"/>
        <w:left w:val="none" w:sz="0" w:space="0" w:color="auto"/>
        <w:bottom w:val="none" w:sz="0" w:space="0" w:color="auto"/>
        <w:right w:val="none" w:sz="0" w:space="0" w:color="auto"/>
      </w:divBdr>
      <w:divsChild>
        <w:div w:id="1933270394">
          <w:marLeft w:val="0"/>
          <w:marRight w:val="0"/>
          <w:marTop w:val="0"/>
          <w:marBottom w:val="0"/>
          <w:divBdr>
            <w:top w:val="none" w:sz="0" w:space="0" w:color="auto"/>
            <w:left w:val="none" w:sz="0" w:space="0" w:color="auto"/>
            <w:bottom w:val="none" w:sz="0" w:space="0" w:color="auto"/>
            <w:right w:val="none" w:sz="0" w:space="0" w:color="auto"/>
          </w:divBdr>
          <w:divsChild>
            <w:div w:id="628048637">
              <w:marLeft w:val="60"/>
              <w:marRight w:val="0"/>
              <w:marTop w:val="0"/>
              <w:marBottom w:val="0"/>
              <w:divBdr>
                <w:top w:val="none" w:sz="0" w:space="0" w:color="auto"/>
                <w:left w:val="none" w:sz="0" w:space="0" w:color="auto"/>
                <w:bottom w:val="none" w:sz="0" w:space="0" w:color="auto"/>
                <w:right w:val="none" w:sz="0" w:space="0" w:color="auto"/>
              </w:divBdr>
              <w:divsChild>
                <w:div w:id="935481257">
                  <w:marLeft w:val="0"/>
                  <w:marRight w:val="0"/>
                  <w:marTop w:val="0"/>
                  <w:marBottom w:val="0"/>
                  <w:divBdr>
                    <w:top w:val="none" w:sz="0" w:space="0" w:color="auto"/>
                    <w:left w:val="none" w:sz="0" w:space="0" w:color="auto"/>
                    <w:bottom w:val="none" w:sz="0" w:space="0" w:color="auto"/>
                    <w:right w:val="none" w:sz="0" w:space="0" w:color="auto"/>
                  </w:divBdr>
                  <w:divsChild>
                    <w:div w:id="392192175">
                      <w:marLeft w:val="0"/>
                      <w:marRight w:val="0"/>
                      <w:marTop w:val="0"/>
                      <w:marBottom w:val="120"/>
                      <w:divBdr>
                        <w:top w:val="single" w:sz="6" w:space="0" w:color="F5F5F5"/>
                        <w:left w:val="single" w:sz="6" w:space="0" w:color="F5F5F5"/>
                        <w:bottom w:val="single" w:sz="6" w:space="0" w:color="F5F5F5"/>
                        <w:right w:val="single" w:sz="6" w:space="0" w:color="F5F5F5"/>
                      </w:divBdr>
                      <w:divsChild>
                        <w:div w:id="2042128942">
                          <w:marLeft w:val="0"/>
                          <w:marRight w:val="0"/>
                          <w:marTop w:val="0"/>
                          <w:marBottom w:val="0"/>
                          <w:divBdr>
                            <w:top w:val="none" w:sz="0" w:space="0" w:color="auto"/>
                            <w:left w:val="none" w:sz="0" w:space="0" w:color="auto"/>
                            <w:bottom w:val="none" w:sz="0" w:space="0" w:color="auto"/>
                            <w:right w:val="none" w:sz="0" w:space="0" w:color="auto"/>
                          </w:divBdr>
                          <w:divsChild>
                            <w:div w:id="14133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537375">
          <w:marLeft w:val="0"/>
          <w:marRight w:val="0"/>
          <w:marTop w:val="0"/>
          <w:marBottom w:val="0"/>
          <w:divBdr>
            <w:top w:val="none" w:sz="0" w:space="0" w:color="auto"/>
            <w:left w:val="none" w:sz="0" w:space="0" w:color="auto"/>
            <w:bottom w:val="none" w:sz="0" w:space="0" w:color="auto"/>
            <w:right w:val="none" w:sz="0" w:space="0" w:color="auto"/>
          </w:divBdr>
          <w:divsChild>
            <w:div w:id="1833138685">
              <w:marLeft w:val="0"/>
              <w:marRight w:val="60"/>
              <w:marTop w:val="0"/>
              <w:marBottom w:val="0"/>
              <w:divBdr>
                <w:top w:val="none" w:sz="0" w:space="0" w:color="auto"/>
                <w:left w:val="none" w:sz="0" w:space="0" w:color="auto"/>
                <w:bottom w:val="none" w:sz="0" w:space="0" w:color="auto"/>
                <w:right w:val="none" w:sz="0" w:space="0" w:color="auto"/>
              </w:divBdr>
              <w:divsChild>
                <w:div w:id="1894153965">
                  <w:marLeft w:val="0"/>
                  <w:marRight w:val="0"/>
                  <w:marTop w:val="0"/>
                  <w:marBottom w:val="120"/>
                  <w:divBdr>
                    <w:top w:val="single" w:sz="6" w:space="0" w:color="C0C0C0"/>
                    <w:left w:val="single" w:sz="6" w:space="0" w:color="D9D9D9"/>
                    <w:bottom w:val="single" w:sz="6" w:space="0" w:color="D9D9D9"/>
                    <w:right w:val="single" w:sz="6" w:space="0" w:color="D9D9D9"/>
                  </w:divBdr>
                  <w:divsChild>
                    <w:div w:id="20671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73291">
      <w:bodyDiv w:val="1"/>
      <w:marLeft w:val="0"/>
      <w:marRight w:val="0"/>
      <w:marTop w:val="0"/>
      <w:marBottom w:val="0"/>
      <w:divBdr>
        <w:top w:val="none" w:sz="0" w:space="0" w:color="auto"/>
        <w:left w:val="none" w:sz="0" w:space="0" w:color="auto"/>
        <w:bottom w:val="none" w:sz="0" w:space="0" w:color="auto"/>
        <w:right w:val="none" w:sz="0" w:space="0" w:color="auto"/>
      </w:divBdr>
    </w:div>
    <w:div w:id="877087155">
      <w:bodyDiv w:val="1"/>
      <w:marLeft w:val="0"/>
      <w:marRight w:val="0"/>
      <w:marTop w:val="0"/>
      <w:marBottom w:val="0"/>
      <w:divBdr>
        <w:top w:val="none" w:sz="0" w:space="0" w:color="auto"/>
        <w:left w:val="none" w:sz="0" w:space="0" w:color="auto"/>
        <w:bottom w:val="none" w:sz="0" w:space="0" w:color="auto"/>
        <w:right w:val="none" w:sz="0" w:space="0" w:color="auto"/>
      </w:divBdr>
      <w:divsChild>
        <w:div w:id="49237232">
          <w:marLeft w:val="144"/>
          <w:marRight w:val="0"/>
          <w:marTop w:val="240"/>
          <w:marBottom w:val="40"/>
          <w:divBdr>
            <w:top w:val="none" w:sz="0" w:space="0" w:color="auto"/>
            <w:left w:val="none" w:sz="0" w:space="0" w:color="auto"/>
            <w:bottom w:val="none" w:sz="0" w:space="0" w:color="auto"/>
            <w:right w:val="none" w:sz="0" w:space="0" w:color="auto"/>
          </w:divBdr>
        </w:div>
      </w:divsChild>
    </w:div>
    <w:div w:id="885798579">
      <w:bodyDiv w:val="1"/>
      <w:marLeft w:val="0"/>
      <w:marRight w:val="0"/>
      <w:marTop w:val="0"/>
      <w:marBottom w:val="0"/>
      <w:divBdr>
        <w:top w:val="none" w:sz="0" w:space="0" w:color="auto"/>
        <w:left w:val="none" w:sz="0" w:space="0" w:color="auto"/>
        <w:bottom w:val="none" w:sz="0" w:space="0" w:color="auto"/>
        <w:right w:val="none" w:sz="0" w:space="0" w:color="auto"/>
      </w:divBdr>
      <w:divsChild>
        <w:div w:id="763495295">
          <w:marLeft w:val="605"/>
          <w:marRight w:val="0"/>
          <w:marTop w:val="40"/>
          <w:marBottom w:val="80"/>
          <w:divBdr>
            <w:top w:val="none" w:sz="0" w:space="0" w:color="auto"/>
            <w:left w:val="none" w:sz="0" w:space="0" w:color="auto"/>
            <w:bottom w:val="none" w:sz="0" w:space="0" w:color="auto"/>
            <w:right w:val="none" w:sz="0" w:space="0" w:color="auto"/>
          </w:divBdr>
        </w:div>
        <w:div w:id="1938323777">
          <w:marLeft w:val="605"/>
          <w:marRight w:val="0"/>
          <w:marTop w:val="40"/>
          <w:marBottom w:val="80"/>
          <w:divBdr>
            <w:top w:val="none" w:sz="0" w:space="0" w:color="auto"/>
            <w:left w:val="none" w:sz="0" w:space="0" w:color="auto"/>
            <w:bottom w:val="none" w:sz="0" w:space="0" w:color="auto"/>
            <w:right w:val="none" w:sz="0" w:space="0" w:color="auto"/>
          </w:divBdr>
        </w:div>
      </w:divsChild>
    </w:div>
    <w:div w:id="886068028">
      <w:bodyDiv w:val="1"/>
      <w:marLeft w:val="0"/>
      <w:marRight w:val="0"/>
      <w:marTop w:val="0"/>
      <w:marBottom w:val="0"/>
      <w:divBdr>
        <w:top w:val="none" w:sz="0" w:space="0" w:color="auto"/>
        <w:left w:val="none" w:sz="0" w:space="0" w:color="auto"/>
        <w:bottom w:val="none" w:sz="0" w:space="0" w:color="auto"/>
        <w:right w:val="none" w:sz="0" w:space="0" w:color="auto"/>
      </w:divBdr>
    </w:div>
    <w:div w:id="964313005">
      <w:bodyDiv w:val="1"/>
      <w:marLeft w:val="0"/>
      <w:marRight w:val="0"/>
      <w:marTop w:val="0"/>
      <w:marBottom w:val="0"/>
      <w:divBdr>
        <w:top w:val="none" w:sz="0" w:space="0" w:color="auto"/>
        <w:left w:val="none" w:sz="0" w:space="0" w:color="auto"/>
        <w:bottom w:val="none" w:sz="0" w:space="0" w:color="auto"/>
        <w:right w:val="none" w:sz="0" w:space="0" w:color="auto"/>
      </w:divBdr>
    </w:div>
    <w:div w:id="977034558">
      <w:bodyDiv w:val="1"/>
      <w:marLeft w:val="0"/>
      <w:marRight w:val="0"/>
      <w:marTop w:val="0"/>
      <w:marBottom w:val="0"/>
      <w:divBdr>
        <w:top w:val="none" w:sz="0" w:space="0" w:color="auto"/>
        <w:left w:val="none" w:sz="0" w:space="0" w:color="auto"/>
        <w:bottom w:val="none" w:sz="0" w:space="0" w:color="auto"/>
        <w:right w:val="none" w:sz="0" w:space="0" w:color="auto"/>
      </w:divBdr>
      <w:divsChild>
        <w:div w:id="1080174047">
          <w:marLeft w:val="144"/>
          <w:marRight w:val="0"/>
          <w:marTop w:val="240"/>
          <w:marBottom w:val="40"/>
          <w:divBdr>
            <w:top w:val="none" w:sz="0" w:space="0" w:color="auto"/>
            <w:left w:val="none" w:sz="0" w:space="0" w:color="auto"/>
            <w:bottom w:val="none" w:sz="0" w:space="0" w:color="auto"/>
            <w:right w:val="none" w:sz="0" w:space="0" w:color="auto"/>
          </w:divBdr>
        </w:div>
        <w:div w:id="1550149384">
          <w:marLeft w:val="605"/>
          <w:marRight w:val="0"/>
          <w:marTop w:val="40"/>
          <w:marBottom w:val="80"/>
          <w:divBdr>
            <w:top w:val="none" w:sz="0" w:space="0" w:color="auto"/>
            <w:left w:val="none" w:sz="0" w:space="0" w:color="auto"/>
            <w:bottom w:val="none" w:sz="0" w:space="0" w:color="auto"/>
            <w:right w:val="none" w:sz="0" w:space="0" w:color="auto"/>
          </w:divBdr>
        </w:div>
      </w:divsChild>
    </w:div>
    <w:div w:id="1107192454">
      <w:bodyDiv w:val="1"/>
      <w:marLeft w:val="0"/>
      <w:marRight w:val="0"/>
      <w:marTop w:val="0"/>
      <w:marBottom w:val="0"/>
      <w:divBdr>
        <w:top w:val="none" w:sz="0" w:space="0" w:color="auto"/>
        <w:left w:val="none" w:sz="0" w:space="0" w:color="auto"/>
        <w:bottom w:val="none" w:sz="0" w:space="0" w:color="auto"/>
        <w:right w:val="none" w:sz="0" w:space="0" w:color="auto"/>
      </w:divBdr>
    </w:div>
    <w:div w:id="1112818432">
      <w:bodyDiv w:val="1"/>
      <w:marLeft w:val="0"/>
      <w:marRight w:val="0"/>
      <w:marTop w:val="0"/>
      <w:marBottom w:val="0"/>
      <w:divBdr>
        <w:top w:val="none" w:sz="0" w:space="0" w:color="auto"/>
        <w:left w:val="none" w:sz="0" w:space="0" w:color="auto"/>
        <w:bottom w:val="none" w:sz="0" w:space="0" w:color="auto"/>
        <w:right w:val="none" w:sz="0" w:space="0" w:color="auto"/>
      </w:divBdr>
      <w:divsChild>
        <w:div w:id="652950312">
          <w:marLeft w:val="605"/>
          <w:marRight w:val="0"/>
          <w:marTop w:val="40"/>
          <w:marBottom w:val="80"/>
          <w:divBdr>
            <w:top w:val="none" w:sz="0" w:space="0" w:color="auto"/>
            <w:left w:val="none" w:sz="0" w:space="0" w:color="auto"/>
            <w:bottom w:val="none" w:sz="0" w:space="0" w:color="auto"/>
            <w:right w:val="none" w:sz="0" w:space="0" w:color="auto"/>
          </w:divBdr>
        </w:div>
        <w:div w:id="1009597016">
          <w:marLeft w:val="144"/>
          <w:marRight w:val="0"/>
          <w:marTop w:val="240"/>
          <w:marBottom w:val="40"/>
          <w:divBdr>
            <w:top w:val="none" w:sz="0" w:space="0" w:color="auto"/>
            <w:left w:val="none" w:sz="0" w:space="0" w:color="auto"/>
            <w:bottom w:val="none" w:sz="0" w:space="0" w:color="auto"/>
            <w:right w:val="none" w:sz="0" w:space="0" w:color="auto"/>
          </w:divBdr>
        </w:div>
        <w:div w:id="1041322795">
          <w:marLeft w:val="605"/>
          <w:marRight w:val="0"/>
          <w:marTop w:val="40"/>
          <w:marBottom w:val="80"/>
          <w:divBdr>
            <w:top w:val="none" w:sz="0" w:space="0" w:color="auto"/>
            <w:left w:val="none" w:sz="0" w:space="0" w:color="auto"/>
            <w:bottom w:val="none" w:sz="0" w:space="0" w:color="auto"/>
            <w:right w:val="none" w:sz="0" w:space="0" w:color="auto"/>
          </w:divBdr>
        </w:div>
      </w:divsChild>
    </w:div>
    <w:div w:id="1162819982">
      <w:bodyDiv w:val="1"/>
      <w:marLeft w:val="0"/>
      <w:marRight w:val="0"/>
      <w:marTop w:val="0"/>
      <w:marBottom w:val="0"/>
      <w:divBdr>
        <w:top w:val="none" w:sz="0" w:space="0" w:color="auto"/>
        <w:left w:val="none" w:sz="0" w:space="0" w:color="auto"/>
        <w:bottom w:val="none" w:sz="0" w:space="0" w:color="auto"/>
        <w:right w:val="none" w:sz="0" w:space="0" w:color="auto"/>
      </w:divBdr>
    </w:div>
    <w:div w:id="1181512487">
      <w:bodyDiv w:val="1"/>
      <w:marLeft w:val="0"/>
      <w:marRight w:val="0"/>
      <w:marTop w:val="0"/>
      <w:marBottom w:val="0"/>
      <w:divBdr>
        <w:top w:val="none" w:sz="0" w:space="0" w:color="auto"/>
        <w:left w:val="none" w:sz="0" w:space="0" w:color="auto"/>
        <w:bottom w:val="none" w:sz="0" w:space="0" w:color="auto"/>
        <w:right w:val="none" w:sz="0" w:space="0" w:color="auto"/>
      </w:divBdr>
    </w:div>
    <w:div w:id="1190070853">
      <w:bodyDiv w:val="1"/>
      <w:marLeft w:val="0"/>
      <w:marRight w:val="0"/>
      <w:marTop w:val="0"/>
      <w:marBottom w:val="0"/>
      <w:divBdr>
        <w:top w:val="none" w:sz="0" w:space="0" w:color="auto"/>
        <w:left w:val="none" w:sz="0" w:space="0" w:color="auto"/>
        <w:bottom w:val="none" w:sz="0" w:space="0" w:color="auto"/>
        <w:right w:val="none" w:sz="0" w:space="0" w:color="auto"/>
      </w:divBdr>
      <w:divsChild>
        <w:div w:id="313028961">
          <w:marLeft w:val="605"/>
          <w:marRight w:val="0"/>
          <w:marTop w:val="40"/>
          <w:marBottom w:val="80"/>
          <w:divBdr>
            <w:top w:val="none" w:sz="0" w:space="0" w:color="auto"/>
            <w:left w:val="none" w:sz="0" w:space="0" w:color="auto"/>
            <w:bottom w:val="none" w:sz="0" w:space="0" w:color="auto"/>
            <w:right w:val="none" w:sz="0" w:space="0" w:color="auto"/>
          </w:divBdr>
        </w:div>
        <w:div w:id="564875028">
          <w:marLeft w:val="605"/>
          <w:marRight w:val="0"/>
          <w:marTop w:val="40"/>
          <w:marBottom w:val="80"/>
          <w:divBdr>
            <w:top w:val="none" w:sz="0" w:space="0" w:color="auto"/>
            <w:left w:val="none" w:sz="0" w:space="0" w:color="auto"/>
            <w:bottom w:val="none" w:sz="0" w:space="0" w:color="auto"/>
            <w:right w:val="none" w:sz="0" w:space="0" w:color="auto"/>
          </w:divBdr>
        </w:div>
        <w:div w:id="855926698">
          <w:marLeft w:val="605"/>
          <w:marRight w:val="0"/>
          <w:marTop w:val="40"/>
          <w:marBottom w:val="80"/>
          <w:divBdr>
            <w:top w:val="none" w:sz="0" w:space="0" w:color="auto"/>
            <w:left w:val="none" w:sz="0" w:space="0" w:color="auto"/>
            <w:bottom w:val="none" w:sz="0" w:space="0" w:color="auto"/>
            <w:right w:val="none" w:sz="0" w:space="0" w:color="auto"/>
          </w:divBdr>
        </w:div>
        <w:div w:id="1478959190">
          <w:marLeft w:val="605"/>
          <w:marRight w:val="0"/>
          <w:marTop w:val="40"/>
          <w:marBottom w:val="80"/>
          <w:divBdr>
            <w:top w:val="none" w:sz="0" w:space="0" w:color="auto"/>
            <w:left w:val="none" w:sz="0" w:space="0" w:color="auto"/>
            <w:bottom w:val="none" w:sz="0" w:space="0" w:color="auto"/>
            <w:right w:val="none" w:sz="0" w:space="0" w:color="auto"/>
          </w:divBdr>
        </w:div>
        <w:div w:id="1500002654">
          <w:marLeft w:val="144"/>
          <w:marRight w:val="0"/>
          <w:marTop w:val="240"/>
          <w:marBottom w:val="40"/>
          <w:divBdr>
            <w:top w:val="none" w:sz="0" w:space="0" w:color="auto"/>
            <w:left w:val="none" w:sz="0" w:space="0" w:color="auto"/>
            <w:bottom w:val="none" w:sz="0" w:space="0" w:color="auto"/>
            <w:right w:val="none" w:sz="0" w:space="0" w:color="auto"/>
          </w:divBdr>
        </w:div>
        <w:div w:id="1661425771">
          <w:marLeft w:val="144"/>
          <w:marRight w:val="0"/>
          <w:marTop w:val="240"/>
          <w:marBottom w:val="40"/>
          <w:divBdr>
            <w:top w:val="none" w:sz="0" w:space="0" w:color="auto"/>
            <w:left w:val="none" w:sz="0" w:space="0" w:color="auto"/>
            <w:bottom w:val="none" w:sz="0" w:space="0" w:color="auto"/>
            <w:right w:val="none" w:sz="0" w:space="0" w:color="auto"/>
          </w:divBdr>
        </w:div>
        <w:div w:id="1755859779">
          <w:marLeft w:val="144"/>
          <w:marRight w:val="0"/>
          <w:marTop w:val="240"/>
          <w:marBottom w:val="40"/>
          <w:divBdr>
            <w:top w:val="none" w:sz="0" w:space="0" w:color="auto"/>
            <w:left w:val="none" w:sz="0" w:space="0" w:color="auto"/>
            <w:bottom w:val="none" w:sz="0" w:space="0" w:color="auto"/>
            <w:right w:val="none" w:sz="0" w:space="0" w:color="auto"/>
          </w:divBdr>
        </w:div>
        <w:div w:id="1826361847">
          <w:marLeft w:val="605"/>
          <w:marRight w:val="0"/>
          <w:marTop w:val="40"/>
          <w:marBottom w:val="80"/>
          <w:divBdr>
            <w:top w:val="none" w:sz="0" w:space="0" w:color="auto"/>
            <w:left w:val="none" w:sz="0" w:space="0" w:color="auto"/>
            <w:bottom w:val="none" w:sz="0" w:space="0" w:color="auto"/>
            <w:right w:val="none" w:sz="0" w:space="0" w:color="auto"/>
          </w:divBdr>
        </w:div>
        <w:div w:id="1932860259">
          <w:marLeft w:val="144"/>
          <w:marRight w:val="0"/>
          <w:marTop w:val="240"/>
          <w:marBottom w:val="40"/>
          <w:divBdr>
            <w:top w:val="none" w:sz="0" w:space="0" w:color="auto"/>
            <w:left w:val="none" w:sz="0" w:space="0" w:color="auto"/>
            <w:bottom w:val="none" w:sz="0" w:space="0" w:color="auto"/>
            <w:right w:val="none" w:sz="0" w:space="0" w:color="auto"/>
          </w:divBdr>
        </w:div>
      </w:divsChild>
    </w:div>
    <w:div w:id="1199321375">
      <w:bodyDiv w:val="1"/>
      <w:marLeft w:val="0"/>
      <w:marRight w:val="0"/>
      <w:marTop w:val="0"/>
      <w:marBottom w:val="0"/>
      <w:divBdr>
        <w:top w:val="none" w:sz="0" w:space="0" w:color="auto"/>
        <w:left w:val="none" w:sz="0" w:space="0" w:color="auto"/>
        <w:bottom w:val="none" w:sz="0" w:space="0" w:color="auto"/>
        <w:right w:val="none" w:sz="0" w:space="0" w:color="auto"/>
      </w:divBdr>
    </w:div>
    <w:div w:id="1200126473">
      <w:bodyDiv w:val="1"/>
      <w:marLeft w:val="0"/>
      <w:marRight w:val="0"/>
      <w:marTop w:val="0"/>
      <w:marBottom w:val="0"/>
      <w:divBdr>
        <w:top w:val="none" w:sz="0" w:space="0" w:color="auto"/>
        <w:left w:val="none" w:sz="0" w:space="0" w:color="auto"/>
        <w:bottom w:val="none" w:sz="0" w:space="0" w:color="auto"/>
        <w:right w:val="none" w:sz="0" w:space="0" w:color="auto"/>
      </w:divBdr>
    </w:div>
    <w:div w:id="1219785931">
      <w:bodyDiv w:val="1"/>
      <w:marLeft w:val="0"/>
      <w:marRight w:val="0"/>
      <w:marTop w:val="0"/>
      <w:marBottom w:val="0"/>
      <w:divBdr>
        <w:top w:val="none" w:sz="0" w:space="0" w:color="auto"/>
        <w:left w:val="none" w:sz="0" w:space="0" w:color="auto"/>
        <w:bottom w:val="none" w:sz="0" w:space="0" w:color="auto"/>
        <w:right w:val="none" w:sz="0" w:space="0" w:color="auto"/>
      </w:divBdr>
    </w:div>
    <w:div w:id="1264411584">
      <w:bodyDiv w:val="1"/>
      <w:marLeft w:val="0"/>
      <w:marRight w:val="0"/>
      <w:marTop w:val="0"/>
      <w:marBottom w:val="0"/>
      <w:divBdr>
        <w:top w:val="none" w:sz="0" w:space="0" w:color="auto"/>
        <w:left w:val="none" w:sz="0" w:space="0" w:color="auto"/>
        <w:bottom w:val="none" w:sz="0" w:space="0" w:color="auto"/>
        <w:right w:val="none" w:sz="0" w:space="0" w:color="auto"/>
      </w:divBdr>
      <w:divsChild>
        <w:div w:id="191500821">
          <w:marLeft w:val="144"/>
          <w:marRight w:val="0"/>
          <w:marTop w:val="240"/>
          <w:marBottom w:val="40"/>
          <w:divBdr>
            <w:top w:val="none" w:sz="0" w:space="0" w:color="auto"/>
            <w:left w:val="none" w:sz="0" w:space="0" w:color="auto"/>
            <w:bottom w:val="none" w:sz="0" w:space="0" w:color="auto"/>
            <w:right w:val="none" w:sz="0" w:space="0" w:color="auto"/>
          </w:divBdr>
        </w:div>
        <w:div w:id="522133857">
          <w:marLeft w:val="144"/>
          <w:marRight w:val="0"/>
          <w:marTop w:val="240"/>
          <w:marBottom w:val="40"/>
          <w:divBdr>
            <w:top w:val="none" w:sz="0" w:space="0" w:color="auto"/>
            <w:left w:val="none" w:sz="0" w:space="0" w:color="auto"/>
            <w:bottom w:val="none" w:sz="0" w:space="0" w:color="auto"/>
            <w:right w:val="none" w:sz="0" w:space="0" w:color="auto"/>
          </w:divBdr>
        </w:div>
        <w:div w:id="702754410">
          <w:marLeft w:val="605"/>
          <w:marRight w:val="0"/>
          <w:marTop w:val="40"/>
          <w:marBottom w:val="80"/>
          <w:divBdr>
            <w:top w:val="none" w:sz="0" w:space="0" w:color="auto"/>
            <w:left w:val="none" w:sz="0" w:space="0" w:color="auto"/>
            <w:bottom w:val="none" w:sz="0" w:space="0" w:color="auto"/>
            <w:right w:val="none" w:sz="0" w:space="0" w:color="auto"/>
          </w:divBdr>
        </w:div>
        <w:div w:id="762913925">
          <w:marLeft w:val="605"/>
          <w:marRight w:val="0"/>
          <w:marTop w:val="40"/>
          <w:marBottom w:val="80"/>
          <w:divBdr>
            <w:top w:val="none" w:sz="0" w:space="0" w:color="auto"/>
            <w:left w:val="none" w:sz="0" w:space="0" w:color="auto"/>
            <w:bottom w:val="none" w:sz="0" w:space="0" w:color="auto"/>
            <w:right w:val="none" w:sz="0" w:space="0" w:color="auto"/>
          </w:divBdr>
        </w:div>
        <w:div w:id="828054780">
          <w:marLeft w:val="605"/>
          <w:marRight w:val="0"/>
          <w:marTop w:val="40"/>
          <w:marBottom w:val="80"/>
          <w:divBdr>
            <w:top w:val="none" w:sz="0" w:space="0" w:color="auto"/>
            <w:left w:val="none" w:sz="0" w:space="0" w:color="auto"/>
            <w:bottom w:val="none" w:sz="0" w:space="0" w:color="auto"/>
            <w:right w:val="none" w:sz="0" w:space="0" w:color="auto"/>
          </w:divBdr>
        </w:div>
        <w:div w:id="865605412">
          <w:marLeft w:val="144"/>
          <w:marRight w:val="0"/>
          <w:marTop w:val="240"/>
          <w:marBottom w:val="40"/>
          <w:divBdr>
            <w:top w:val="none" w:sz="0" w:space="0" w:color="auto"/>
            <w:left w:val="none" w:sz="0" w:space="0" w:color="auto"/>
            <w:bottom w:val="none" w:sz="0" w:space="0" w:color="auto"/>
            <w:right w:val="none" w:sz="0" w:space="0" w:color="auto"/>
          </w:divBdr>
        </w:div>
        <w:div w:id="1120806318">
          <w:marLeft w:val="144"/>
          <w:marRight w:val="0"/>
          <w:marTop w:val="240"/>
          <w:marBottom w:val="40"/>
          <w:divBdr>
            <w:top w:val="none" w:sz="0" w:space="0" w:color="auto"/>
            <w:left w:val="none" w:sz="0" w:space="0" w:color="auto"/>
            <w:bottom w:val="none" w:sz="0" w:space="0" w:color="auto"/>
            <w:right w:val="none" w:sz="0" w:space="0" w:color="auto"/>
          </w:divBdr>
        </w:div>
        <w:div w:id="1153835603">
          <w:marLeft w:val="605"/>
          <w:marRight w:val="0"/>
          <w:marTop w:val="40"/>
          <w:marBottom w:val="80"/>
          <w:divBdr>
            <w:top w:val="none" w:sz="0" w:space="0" w:color="auto"/>
            <w:left w:val="none" w:sz="0" w:space="0" w:color="auto"/>
            <w:bottom w:val="none" w:sz="0" w:space="0" w:color="auto"/>
            <w:right w:val="none" w:sz="0" w:space="0" w:color="auto"/>
          </w:divBdr>
        </w:div>
        <w:div w:id="1339698880">
          <w:marLeft w:val="605"/>
          <w:marRight w:val="0"/>
          <w:marTop w:val="40"/>
          <w:marBottom w:val="80"/>
          <w:divBdr>
            <w:top w:val="none" w:sz="0" w:space="0" w:color="auto"/>
            <w:left w:val="none" w:sz="0" w:space="0" w:color="auto"/>
            <w:bottom w:val="none" w:sz="0" w:space="0" w:color="auto"/>
            <w:right w:val="none" w:sz="0" w:space="0" w:color="auto"/>
          </w:divBdr>
        </w:div>
      </w:divsChild>
    </w:div>
    <w:div w:id="1272205713">
      <w:bodyDiv w:val="1"/>
      <w:marLeft w:val="0"/>
      <w:marRight w:val="0"/>
      <w:marTop w:val="0"/>
      <w:marBottom w:val="0"/>
      <w:divBdr>
        <w:top w:val="none" w:sz="0" w:space="0" w:color="auto"/>
        <w:left w:val="none" w:sz="0" w:space="0" w:color="auto"/>
        <w:bottom w:val="none" w:sz="0" w:space="0" w:color="auto"/>
        <w:right w:val="none" w:sz="0" w:space="0" w:color="auto"/>
      </w:divBdr>
    </w:div>
    <w:div w:id="1291474702">
      <w:bodyDiv w:val="1"/>
      <w:marLeft w:val="0"/>
      <w:marRight w:val="0"/>
      <w:marTop w:val="0"/>
      <w:marBottom w:val="0"/>
      <w:divBdr>
        <w:top w:val="none" w:sz="0" w:space="0" w:color="auto"/>
        <w:left w:val="none" w:sz="0" w:space="0" w:color="auto"/>
        <w:bottom w:val="none" w:sz="0" w:space="0" w:color="auto"/>
        <w:right w:val="none" w:sz="0" w:space="0" w:color="auto"/>
      </w:divBdr>
      <w:divsChild>
        <w:div w:id="66726786">
          <w:marLeft w:val="144"/>
          <w:marRight w:val="0"/>
          <w:marTop w:val="240"/>
          <w:marBottom w:val="40"/>
          <w:divBdr>
            <w:top w:val="none" w:sz="0" w:space="0" w:color="auto"/>
            <w:left w:val="none" w:sz="0" w:space="0" w:color="auto"/>
            <w:bottom w:val="none" w:sz="0" w:space="0" w:color="auto"/>
            <w:right w:val="none" w:sz="0" w:space="0" w:color="auto"/>
          </w:divBdr>
        </w:div>
        <w:div w:id="380637777">
          <w:marLeft w:val="144"/>
          <w:marRight w:val="0"/>
          <w:marTop w:val="240"/>
          <w:marBottom w:val="40"/>
          <w:divBdr>
            <w:top w:val="none" w:sz="0" w:space="0" w:color="auto"/>
            <w:left w:val="none" w:sz="0" w:space="0" w:color="auto"/>
            <w:bottom w:val="none" w:sz="0" w:space="0" w:color="auto"/>
            <w:right w:val="none" w:sz="0" w:space="0" w:color="auto"/>
          </w:divBdr>
        </w:div>
        <w:div w:id="762338796">
          <w:marLeft w:val="144"/>
          <w:marRight w:val="0"/>
          <w:marTop w:val="240"/>
          <w:marBottom w:val="40"/>
          <w:divBdr>
            <w:top w:val="none" w:sz="0" w:space="0" w:color="auto"/>
            <w:left w:val="none" w:sz="0" w:space="0" w:color="auto"/>
            <w:bottom w:val="none" w:sz="0" w:space="0" w:color="auto"/>
            <w:right w:val="none" w:sz="0" w:space="0" w:color="auto"/>
          </w:divBdr>
        </w:div>
        <w:div w:id="846746452">
          <w:marLeft w:val="144"/>
          <w:marRight w:val="0"/>
          <w:marTop w:val="240"/>
          <w:marBottom w:val="40"/>
          <w:divBdr>
            <w:top w:val="none" w:sz="0" w:space="0" w:color="auto"/>
            <w:left w:val="none" w:sz="0" w:space="0" w:color="auto"/>
            <w:bottom w:val="none" w:sz="0" w:space="0" w:color="auto"/>
            <w:right w:val="none" w:sz="0" w:space="0" w:color="auto"/>
          </w:divBdr>
        </w:div>
        <w:div w:id="2051765543">
          <w:marLeft w:val="605"/>
          <w:marRight w:val="0"/>
          <w:marTop w:val="40"/>
          <w:marBottom w:val="80"/>
          <w:divBdr>
            <w:top w:val="none" w:sz="0" w:space="0" w:color="auto"/>
            <w:left w:val="none" w:sz="0" w:space="0" w:color="auto"/>
            <w:bottom w:val="none" w:sz="0" w:space="0" w:color="auto"/>
            <w:right w:val="none" w:sz="0" w:space="0" w:color="auto"/>
          </w:divBdr>
        </w:div>
      </w:divsChild>
    </w:div>
    <w:div w:id="1378162996">
      <w:bodyDiv w:val="1"/>
      <w:marLeft w:val="0"/>
      <w:marRight w:val="0"/>
      <w:marTop w:val="0"/>
      <w:marBottom w:val="0"/>
      <w:divBdr>
        <w:top w:val="none" w:sz="0" w:space="0" w:color="auto"/>
        <w:left w:val="none" w:sz="0" w:space="0" w:color="auto"/>
        <w:bottom w:val="none" w:sz="0" w:space="0" w:color="auto"/>
        <w:right w:val="none" w:sz="0" w:space="0" w:color="auto"/>
      </w:divBdr>
    </w:div>
    <w:div w:id="1381708101">
      <w:bodyDiv w:val="1"/>
      <w:marLeft w:val="0"/>
      <w:marRight w:val="0"/>
      <w:marTop w:val="0"/>
      <w:marBottom w:val="0"/>
      <w:divBdr>
        <w:top w:val="none" w:sz="0" w:space="0" w:color="auto"/>
        <w:left w:val="none" w:sz="0" w:space="0" w:color="auto"/>
        <w:bottom w:val="none" w:sz="0" w:space="0" w:color="auto"/>
        <w:right w:val="none" w:sz="0" w:space="0" w:color="auto"/>
      </w:divBdr>
    </w:div>
    <w:div w:id="1406487951">
      <w:bodyDiv w:val="1"/>
      <w:marLeft w:val="0"/>
      <w:marRight w:val="0"/>
      <w:marTop w:val="0"/>
      <w:marBottom w:val="0"/>
      <w:divBdr>
        <w:top w:val="none" w:sz="0" w:space="0" w:color="auto"/>
        <w:left w:val="none" w:sz="0" w:space="0" w:color="auto"/>
        <w:bottom w:val="none" w:sz="0" w:space="0" w:color="auto"/>
        <w:right w:val="none" w:sz="0" w:space="0" w:color="auto"/>
      </w:divBdr>
    </w:div>
    <w:div w:id="1415936041">
      <w:bodyDiv w:val="1"/>
      <w:marLeft w:val="0"/>
      <w:marRight w:val="0"/>
      <w:marTop w:val="0"/>
      <w:marBottom w:val="0"/>
      <w:divBdr>
        <w:top w:val="none" w:sz="0" w:space="0" w:color="auto"/>
        <w:left w:val="none" w:sz="0" w:space="0" w:color="auto"/>
        <w:bottom w:val="none" w:sz="0" w:space="0" w:color="auto"/>
        <w:right w:val="none" w:sz="0" w:space="0" w:color="auto"/>
      </w:divBdr>
      <w:divsChild>
        <w:div w:id="392394322">
          <w:marLeft w:val="144"/>
          <w:marRight w:val="0"/>
          <w:marTop w:val="240"/>
          <w:marBottom w:val="40"/>
          <w:divBdr>
            <w:top w:val="none" w:sz="0" w:space="0" w:color="auto"/>
            <w:left w:val="none" w:sz="0" w:space="0" w:color="auto"/>
            <w:bottom w:val="none" w:sz="0" w:space="0" w:color="auto"/>
            <w:right w:val="none" w:sz="0" w:space="0" w:color="auto"/>
          </w:divBdr>
        </w:div>
      </w:divsChild>
    </w:div>
    <w:div w:id="1492409419">
      <w:bodyDiv w:val="1"/>
      <w:marLeft w:val="0"/>
      <w:marRight w:val="0"/>
      <w:marTop w:val="0"/>
      <w:marBottom w:val="0"/>
      <w:divBdr>
        <w:top w:val="none" w:sz="0" w:space="0" w:color="auto"/>
        <w:left w:val="none" w:sz="0" w:space="0" w:color="auto"/>
        <w:bottom w:val="none" w:sz="0" w:space="0" w:color="auto"/>
        <w:right w:val="none" w:sz="0" w:space="0" w:color="auto"/>
      </w:divBdr>
      <w:divsChild>
        <w:div w:id="1608854073">
          <w:marLeft w:val="144"/>
          <w:marRight w:val="0"/>
          <w:marTop w:val="240"/>
          <w:marBottom w:val="40"/>
          <w:divBdr>
            <w:top w:val="none" w:sz="0" w:space="0" w:color="auto"/>
            <w:left w:val="none" w:sz="0" w:space="0" w:color="auto"/>
            <w:bottom w:val="none" w:sz="0" w:space="0" w:color="auto"/>
            <w:right w:val="none" w:sz="0" w:space="0" w:color="auto"/>
          </w:divBdr>
        </w:div>
      </w:divsChild>
    </w:div>
    <w:div w:id="1493107624">
      <w:bodyDiv w:val="1"/>
      <w:marLeft w:val="0"/>
      <w:marRight w:val="0"/>
      <w:marTop w:val="0"/>
      <w:marBottom w:val="0"/>
      <w:divBdr>
        <w:top w:val="none" w:sz="0" w:space="0" w:color="auto"/>
        <w:left w:val="none" w:sz="0" w:space="0" w:color="auto"/>
        <w:bottom w:val="none" w:sz="0" w:space="0" w:color="auto"/>
        <w:right w:val="none" w:sz="0" w:space="0" w:color="auto"/>
      </w:divBdr>
    </w:div>
    <w:div w:id="1557662510">
      <w:bodyDiv w:val="1"/>
      <w:marLeft w:val="0"/>
      <w:marRight w:val="0"/>
      <w:marTop w:val="0"/>
      <w:marBottom w:val="0"/>
      <w:divBdr>
        <w:top w:val="none" w:sz="0" w:space="0" w:color="auto"/>
        <w:left w:val="none" w:sz="0" w:space="0" w:color="auto"/>
        <w:bottom w:val="none" w:sz="0" w:space="0" w:color="auto"/>
        <w:right w:val="none" w:sz="0" w:space="0" w:color="auto"/>
      </w:divBdr>
      <w:divsChild>
        <w:div w:id="61417845">
          <w:marLeft w:val="144"/>
          <w:marRight w:val="0"/>
          <w:marTop w:val="240"/>
          <w:marBottom w:val="40"/>
          <w:divBdr>
            <w:top w:val="none" w:sz="0" w:space="0" w:color="auto"/>
            <w:left w:val="none" w:sz="0" w:space="0" w:color="auto"/>
            <w:bottom w:val="none" w:sz="0" w:space="0" w:color="auto"/>
            <w:right w:val="none" w:sz="0" w:space="0" w:color="auto"/>
          </w:divBdr>
        </w:div>
        <w:div w:id="708729267">
          <w:marLeft w:val="144"/>
          <w:marRight w:val="0"/>
          <w:marTop w:val="240"/>
          <w:marBottom w:val="40"/>
          <w:divBdr>
            <w:top w:val="none" w:sz="0" w:space="0" w:color="auto"/>
            <w:left w:val="none" w:sz="0" w:space="0" w:color="auto"/>
            <w:bottom w:val="none" w:sz="0" w:space="0" w:color="auto"/>
            <w:right w:val="none" w:sz="0" w:space="0" w:color="auto"/>
          </w:divBdr>
        </w:div>
        <w:div w:id="1089042098">
          <w:marLeft w:val="144"/>
          <w:marRight w:val="0"/>
          <w:marTop w:val="240"/>
          <w:marBottom w:val="40"/>
          <w:divBdr>
            <w:top w:val="none" w:sz="0" w:space="0" w:color="auto"/>
            <w:left w:val="none" w:sz="0" w:space="0" w:color="auto"/>
            <w:bottom w:val="none" w:sz="0" w:space="0" w:color="auto"/>
            <w:right w:val="none" w:sz="0" w:space="0" w:color="auto"/>
          </w:divBdr>
        </w:div>
        <w:div w:id="1889340989">
          <w:marLeft w:val="144"/>
          <w:marRight w:val="0"/>
          <w:marTop w:val="240"/>
          <w:marBottom w:val="40"/>
          <w:divBdr>
            <w:top w:val="none" w:sz="0" w:space="0" w:color="auto"/>
            <w:left w:val="none" w:sz="0" w:space="0" w:color="auto"/>
            <w:bottom w:val="none" w:sz="0" w:space="0" w:color="auto"/>
            <w:right w:val="none" w:sz="0" w:space="0" w:color="auto"/>
          </w:divBdr>
        </w:div>
      </w:divsChild>
    </w:div>
    <w:div w:id="1573466618">
      <w:bodyDiv w:val="1"/>
      <w:marLeft w:val="0"/>
      <w:marRight w:val="0"/>
      <w:marTop w:val="0"/>
      <w:marBottom w:val="0"/>
      <w:divBdr>
        <w:top w:val="none" w:sz="0" w:space="0" w:color="auto"/>
        <w:left w:val="none" w:sz="0" w:space="0" w:color="auto"/>
        <w:bottom w:val="none" w:sz="0" w:space="0" w:color="auto"/>
        <w:right w:val="none" w:sz="0" w:space="0" w:color="auto"/>
      </w:divBdr>
    </w:div>
    <w:div w:id="1582060039">
      <w:bodyDiv w:val="1"/>
      <w:marLeft w:val="0"/>
      <w:marRight w:val="0"/>
      <w:marTop w:val="0"/>
      <w:marBottom w:val="0"/>
      <w:divBdr>
        <w:top w:val="none" w:sz="0" w:space="0" w:color="auto"/>
        <w:left w:val="none" w:sz="0" w:space="0" w:color="auto"/>
        <w:bottom w:val="none" w:sz="0" w:space="0" w:color="auto"/>
        <w:right w:val="none" w:sz="0" w:space="0" w:color="auto"/>
      </w:divBdr>
      <w:divsChild>
        <w:div w:id="162864186">
          <w:marLeft w:val="605"/>
          <w:marRight w:val="0"/>
          <w:marTop w:val="40"/>
          <w:marBottom w:val="80"/>
          <w:divBdr>
            <w:top w:val="none" w:sz="0" w:space="0" w:color="auto"/>
            <w:left w:val="none" w:sz="0" w:space="0" w:color="auto"/>
            <w:bottom w:val="none" w:sz="0" w:space="0" w:color="auto"/>
            <w:right w:val="none" w:sz="0" w:space="0" w:color="auto"/>
          </w:divBdr>
        </w:div>
        <w:div w:id="667098334">
          <w:marLeft w:val="144"/>
          <w:marRight w:val="0"/>
          <w:marTop w:val="240"/>
          <w:marBottom w:val="40"/>
          <w:divBdr>
            <w:top w:val="none" w:sz="0" w:space="0" w:color="auto"/>
            <w:left w:val="none" w:sz="0" w:space="0" w:color="auto"/>
            <w:bottom w:val="none" w:sz="0" w:space="0" w:color="auto"/>
            <w:right w:val="none" w:sz="0" w:space="0" w:color="auto"/>
          </w:divBdr>
        </w:div>
        <w:div w:id="1901209673">
          <w:marLeft w:val="605"/>
          <w:marRight w:val="0"/>
          <w:marTop w:val="40"/>
          <w:marBottom w:val="80"/>
          <w:divBdr>
            <w:top w:val="none" w:sz="0" w:space="0" w:color="auto"/>
            <w:left w:val="none" w:sz="0" w:space="0" w:color="auto"/>
            <w:bottom w:val="none" w:sz="0" w:space="0" w:color="auto"/>
            <w:right w:val="none" w:sz="0" w:space="0" w:color="auto"/>
          </w:divBdr>
        </w:div>
      </w:divsChild>
    </w:div>
    <w:div w:id="1603218497">
      <w:bodyDiv w:val="1"/>
      <w:marLeft w:val="0"/>
      <w:marRight w:val="0"/>
      <w:marTop w:val="0"/>
      <w:marBottom w:val="0"/>
      <w:divBdr>
        <w:top w:val="none" w:sz="0" w:space="0" w:color="auto"/>
        <w:left w:val="none" w:sz="0" w:space="0" w:color="auto"/>
        <w:bottom w:val="none" w:sz="0" w:space="0" w:color="auto"/>
        <w:right w:val="none" w:sz="0" w:space="0" w:color="auto"/>
      </w:divBdr>
    </w:div>
    <w:div w:id="1646085758">
      <w:bodyDiv w:val="1"/>
      <w:marLeft w:val="0"/>
      <w:marRight w:val="0"/>
      <w:marTop w:val="0"/>
      <w:marBottom w:val="0"/>
      <w:divBdr>
        <w:top w:val="none" w:sz="0" w:space="0" w:color="auto"/>
        <w:left w:val="none" w:sz="0" w:space="0" w:color="auto"/>
        <w:bottom w:val="none" w:sz="0" w:space="0" w:color="auto"/>
        <w:right w:val="none" w:sz="0" w:space="0" w:color="auto"/>
      </w:divBdr>
    </w:div>
    <w:div w:id="1660226922">
      <w:bodyDiv w:val="1"/>
      <w:marLeft w:val="0"/>
      <w:marRight w:val="0"/>
      <w:marTop w:val="0"/>
      <w:marBottom w:val="0"/>
      <w:divBdr>
        <w:top w:val="none" w:sz="0" w:space="0" w:color="auto"/>
        <w:left w:val="none" w:sz="0" w:space="0" w:color="auto"/>
        <w:bottom w:val="none" w:sz="0" w:space="0" w:color="auto"/>
        <w:right w:val="none" w:sz="0" w:space="0" w:color="auto"/>
      </w:divBdr>
    </w:div>
    <w:div w:id="1725136782">
      <w:bodyDiv w:val="1"/>
      <w:marLeft w:val="0"/>
      <w:marRight w:val="0"/>
      <w:marTop w:val="0"/>
      <w:marBottom w:val="0"/>
      <w:divBdr>
        <w:top w:val="none" w:sz="0" w:space="0" w:color="auto"/>
        <w:left w:val="none" w:sz="0" w:space="0" w:color="auto"/>
        <w:bottom w:val="none" w:sz="0" w:space="0" w:color="auto"/>
        <w:right w:val="none" w:sz="0" w:space="0" w:color="auto"/>
      </w:divBdr>
    </w:div>
    <w:div w:id="1734812320">
      <w:bodyDiv w:val="1"/>
      <w:marLeft w:val="0"/>
      <w:marRight w:val="0"/>
      <w:marTop w:val="0"/>
      <w:marBottom w:val="0"/>
      <w:divBdr>
        <w:top w:val="none" w:sz="0" w:space="0" w:color="auto"/>
        <w:left w:val="none" w:sz="0" w:space="0" w:color="auto"/>
        <w:bottom w:val="none" w:sz="0" w:space="0" w:color="auto"/>
        <w:right w:val="none" w:sz="0" w:space="0" w:color="auto"/>
      </w:divBdr>
    </w:div>
    <w:div w:id="1783645096">
      <w:bodyDiv w:val="1"/>
      <w:marLeft w:val="0"/>
      <w:marRight w:val="0"/>
      <w:marTop w:val="0"/>
      <w:marBottom w:val="0"/>
      <w:divBdr>
        <w:top w:val="none" w:sz="0" w:space="0" w:color="auto"/>
        <w:left w:val="none" w:sz="0" w:space="0" w:color="auto"/>
        <w:bottom w:val="none" w:sz="0" w:space="0" w:color="auto"/>
        <w:right w:val="none" w:sz="0" w:space="0" w:color="auto"/>
      </w:divBdr>
    </w:div>
    <w:div w:id="1831168148">
      <w:bodyDiv w:val="1"/>
      <w:marLeft w:val="0"/>
      <w:marRight w:val="0"/>
      <w:marTop w:val="0"/>
      <w:marBottom w:val="0"/>
      <w:divBdr>
        <w:top w:val="none" w:sz="0" w:space="0" w:color="auto"/>
        <w:left w:val="none" w:sz="0" w:space="0" w:color="auto"/>
        <w:bottom w:val="none" w:sz="0" w:space="0" w:color="auto"/>
        <w:right w:val="none" w:sz="0" w:space="0" w:color="auto"/>
      </w:divBdr>
    </w:div>
    <w:div w:id="1850365332">
      <w:bodyDiv w:val="1"/>
      <w:marLeft w:val="0"/>
      <w:marRight w:val="0"/>
      <w:marTop w:val="0"/>
      <w:marBottom w:val="0"/>
      <w:divBdr>
        <w:top w:val="none" w:sz="0" w:space="0" w:color="auto"/>
        <w:left w:val="none" w:sz="0" w:space="0" w:color="auto"/>
        <w:bottom w:val="none" w:sz="0" w:space="0" w:color="auto"/>
        <w:right w:val="none" w:sz="0" w:space="0" w:color="auto"/>
      </w:divBdr>
    </w:div>
    <w:div w:id="1893229377">
      <w:bodyDiv w:val="1"/>
      <w:marLeft w:val="0"/>
      <w:marRight w:val="0"/>
      <w:marTop w:val="0"/>
      <w:marBottom w:val="0"/>
      <w:divBdr>
        <w:top w:val="none" w:sz="0" w:space="0" w:color="auto"/>
        <w:left w:val="none" w:sz="0" w:space="0" w:color="auto"/>
        <w:bottom w:val="none" w:sz="0" w:space="0" w:color="auto"/>
        <w:right w:val="none" w:sz="0" w:space="0" w:color="auto"/>
      </w:divBdr>
    </w:div>
    <w:div w:id="1917737722">
      <w:bodyDiv w:val="1"/>
      <w:marLeft w:val="0"/>
      <w:marRight w:val="0"/>
      <w:marTop w:val="0"/>
      <w:marBottom w:val="0"/>
      <w:divBdr>
        <w:top w:val="none" w:sz="0" w:space="0" w:color="auto"/>
        <w:left w:val="none" w:sz="0" w:space="0" w:color="auto"/>
        <w:bottom w:val="none" w:sz="0" w:space="0" w:color="auto"/>
        <w:right w:val="none" w:sz="0" w:space="0" w:color="auto"/>
      </w:divBdr>
    </w:div>
    <w:div w:id="1925840971">
      <w:bodyDiv w:val="1"/>
      <w:marLeft w:val="0"/>
      <w:marRight w:val="0"/>
      <w:marTop w:val="0"/>
      <w:marBottom w:val="0"/>
      <w:divBdr>
        <w:top w:val="none" w:sz="0" w:space="0" w:color="auto"/>
        <w:left w:val="none" w:sz="0" w:space="0" w:color="auto"/>
        <w:bottom w:val="none" w:sz="0" w:space="0" w:color="auto"/>
        <w:right w:val="none" w:sz="0" w:space="0" w:color="auto"/>
      </w:divBdr>
    </w:div>
    <w:div w:id="1933470839">
      <w:bodyDiv w:val="1"/>
      <w:marLeft w:val="0"/>
      <w:marRight w:val="0"/>
      <w:marTop w:val="0"/>
      <w:marBottom w:val="0"/>
      <w:divBdr>
        <w:top w:val="none" w:sz="0" w:space="0" w:color="auto"/>
        <w:left w:val="none" w:sz="0" w:space="0" w:color="auto"/>
        <w:bottom w:val="none" w:sz="0" w:space="0" w:color="auto"/>
        <w:right w:val="none" w:sz="0" w:space="0" w:color="auto"/>
      </w:divBdr>
    </w:div>
    <w:div w:id="1960141234">
      <w:bodyDiv w:val="1"/>
      <w:marLeft w:val="0"/>
      <w:marRight w:val="0"/>
      <w:marTop w:val="0"/>
      <w:marBottom w:val="0"/>
      <w:divBdr>
        <w:top w:val="none" w:sz="0" w:space="0" w:color="auto"/>
        <w:left w:val="none" w:sz="0" w:space="0" w:color="auto"/>
        <w:bottom w:val="none" w:sz="0" w:space="0" w:color="auto"/>
        <w:right w:val="none" w:sz="0" w:space="0" w:color="auto"/>
      </w:divBdr>
      <w:divsChild>
        <w:div w:id="14815127">
          <w:marLeft w:val="0"/>
          <w:marRight w:val="0"/>
          <w:marTop w:val="0"/>
          <w:marBottom w:val="0"/>
          <w:divBdr>
            <w:top w:val="none" w:sz="0" w:space="0" w:color="auto"/>
            <w:left w:val="none" w:sz="0" w:space="0" w:color="auto"/>
            <w:bottom w:val="none" w:sz="0" w:space="0" w:color="auto"/>
            <w:right w:val="none" w:sz="0" w:space="0" w:color="auto"/>
          </w:divBdr>
        </w:div>
        <w:div w:id="1654068138">
          <w:marLeft w:val="0"/>
          <w:marRight w:val="0"/>
          <w:marTop w:val="0"/>
          <w:marBottom w:val="0"/>
          <w:divBdr>
            <w:top w:val="none" w:sz="0" w:space="0" w:color="auto"/>
            <w:left w:val="none" w:sz="0" w:space="0" w:color="auto"/>
            <w:bottom w:val="none" w:sz="0" w:space="0" w:color="auto"/>
            <w:right w:val="none" w:sz="0" w:space="0" w:color="auto"/>
          </w:divBdr>
          <w:divsChild>
            <w:div w:id="525101483">
              <w:marLeft w:val="0"/>
              <w:marRight w:val="0"/>
              <w:marTop w:val="0"/>
              <w:marBottom w:val="0"/>
              <w:divBdr>
                <w:top w:val="none" w:sz="0" w:space="0" w:color="auto"/>
                <w:left w:val="none" w:sz="0" w:space="0" w:color="auto"/>
                <w:bottom w:val="none" w:sz="0" w:space="0" w:color="auto"/>
                <w:right w:val="none" w:sz="0" w:space="0" w:color="auto"/>
              </w:divBdr>
              <w:divsChild>
                <w:div w:id="133331163">
                  <w:marLeft w:val="0"/>
                  <w:marRight w:val="0"/>
                  <w:marTop w:val="0"/>
                  <w:marBottom w:val="0"/>
                  <w:divBdr>
                    <w:top w:val="none" w:sz="0" w:space="0" w:color="auto"/>
                    <w:left w:val="none" w:sz="0" w:space="0" w:color="auto"/>
                    <w:bottom w:val="none" w:sz="0" w:space="0" w:color="auto"/>
                    <w:right w:val="none" w:sz="0" w:space="0" w:color="auto"/>
                  </w:divBdr>
                  <w:divsChild>
                    <w:div w:id="1999068687">
                      <w:marLeft w:val="0"/>
                      <w:marRight w:val="0"/>
                      <w:marTop w:val="0"/>
                      <w:marBottom w:val="0"/>
                      <w:divBdr>
                        <w:top w:val="none" w:sz="0" w:space="0" w:color="auto"/>
                        <w:left w:val="none" w:sz="0" w:space="0" w:color="auto"/>
                        <w:bottom w:val="none" w:sz="0" w:space="0" w:color="auto"/>
                        <w:right w:val="none" w:sz="0" w:space="0" w:color="auto"/>
                      </w:divBdr>
                      <w:divsChild>
                        <w:div w:id="814179765">
                          <w:marLeft w:val="0"/>
                          <w:marRight w:val="0"/>
                          <w:marTop w:val="0"/>
                          <w:marBottom w:val="0"/>
                          <w:divBdr>
                            <w:top w:val="none" w:sz="0" w:space="0" w:color="auto"/>
                            <w:left w:val="none" w:sz="0" w:space="0" w:color="auto"/>
                            <w:bottom w:val="none" w:sz="0" w:space="0" w:color="auto"/>
                            <w:right w:val="none" w:sz="0" w:space="0" w:color="auto"/>
                          </w:divBdr>
                          <w:divsChild>
                            <w:div w:id="5132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679611">
      <w:bodyDiv w:val="1"/>
      <w:marLeft w:val="0"/>
      <w:marRight w:val="0"/>
      <w:marTop w:val="0"/>
      <w:marBottom w:val="0"/>
      <w:divBdr>
        <w:top w:val="none" w:sz="0" w:space="0" w:color="auto"/>
        <w:left w:val="none" w:sz="0" w:space="0" w:color="auto"/>
        <w:bottom w:val="none" w:sz="0" w:space="0" w:color="auto"/>
        <w:right w:val="none" w:sz="0" w:space="0" w:color="auto"/>
      </w:divBdr>
      <w:divsChild>
        <w:div w:id="89931458">
          <w:marLeft w:val="0"/>
          <w:marRight w:val="0"/>
          <w:marTop w:val="0"/>
          <w:marBottom w:val="0"/>
          <w:divBdr>
            <w:top w:val="none" w:sz="0" w:space="0" w:color="auto"/>
            <w:left w:val="none" w:sz="0" w:space="0" w:color="auto"/>
            <w:bottom w:val="none" w:sz="0" w:space="0" w:color="auto"/>
            <w:right w:val="none" w:sz="0" w:space="0" w:color="auto"/>
          </w:divBdr>
        </w:div>
        <w:div w:id="231543664">
          <w:marLeft w:val="0"/>
          <w:marRight w:val="0"/>
          <w:marTop w:val="0"/>
          <w:marBottom w:val="0"/>
          <w:divBdr>
            <w:top w:val="none" w:sz="0" w:space="0" w:color="auto"/>
            <w:left w:val="none" w:sz="0" w:space="0" w:color="auto"/>
            <w:bottom w:val="none" w:sz="0" w:space="0" w:color="auto"/>
            <w:right w:val="none" w:sz="0" w:space="0" w:color="auto"/>
          </w:divBdr>
        </w:div>
        <w:div w:id="338123719">
          <w:marLeft w:val="0"/>
          <w:marRight w:val="0"/>
          <w:marTop w:val="0"/>
          <w:marBottom w:val="0"/>
          <w:divBdr>
            <w:top w:val="none" w:sz="0" w:space="0" w:color="auto"/>
            <w:left w:val="none" w:sz="0" w:space="0" w:color="auto"/>
            <w:bottom w:val="none" w:sz="0" w:space="0" w:color="auto"/>
            <w:right w:val="none" w:sz="0" w:space="0" w:color="auto"/>
          </w:divBdr>
        </w:div>
        <w:div w:id="379861599">
          <w:marLeft w:val="0"/>
          <w:marRight w:val="0"/>
          <w:marTop w:val="0"/>
          <w:marBottom w:val="0"/>
          <w:divBdr>
            <w:top w:val="none" w:sz="0" w:space="0" w:color="auto"/>
            <w:left w:val="none" w:sz="0" w:space="0" w:color="auto"/>
            <w:bottom w:val="none" w:sz="0" w:space="0" w:color="auto"/>
            <w:right w:val="none" w:sz="0" w:space="0" w:color="auto"/>
          </w:divBdr>
        </w:div>
        <w:div w:id="519783449">
          <w:marLeft w:val="0"/>
          <w:marRight w:val="0"/>
          <w:marTop w:val="0"/>
          <w:marBottom w:val="0"/>
          <w:divBdr>
            <w:top w:val="none" w:sz="0" w:space="0" w:color="auto"/>
            <w:left w:val="none" w:sz="0" w:space="0" w:color="auto"/>
            <w:bottom w:val="none" w:sz="0" w:space="0" w:color="auto"/>
            <w:right w:val="none" w:sz="0" w:space="0" w:color="auto"/>
          </w:divBdr>
        </w:div>
        <w:div w:id="1088381129">
          <w:marLeft w:val="0"/>
          <w:marRight w:val="0"/>
          <w:marTop w:val="0"/>
          <w:marBottom w:val="0"/>
          <w:divBdr>
            <w:top w:val="none" w:sz="0" w:space="0" w:color="auto"/>
            <w:left w:val="none" w:sz="0" w:space="0" w:color="auto"/>
            <w:bottom w:val="none" w:sz="0" w:space="0" w:color="auto"/>
            <w:right w:val="none" w:sz="0" w:space="0" w:color="auto"/>
          </w:divBdr>
        </w:div>
        <w:div w:id="1100300652">
          <w:marLeft w:val="0"/>
          <w:marRight w:val="0"/>
          <w:marTop w:val="0"/>
          <w:marBottom w:val="0"/>
          <w:divBdr>
            <w:top w:val="none" w:sz="0" w:space="0" w:color="auto"/>
            <w:left w:val="none" w:sz="0" w:space="0" w:color="auto"/>
            <w:bottom w:val="none" w:sz="0" w:space="0" w:color="auto"/>
            <w:right w:val="none" w:sz="0" w:space="0" w:color="auto"/>
          </w:divBdr>
        </w:div>
        <w:div w:id="1557662773">
          <w:marLeft w:val="0"/>
          <w:marRight w:val="0"/>
          <w:marTop w:val="0"/>
          <w:marBottom w:val="0"/>
          <w:divBdr>
            <w:top w:val="none" w:sz="0" w:space="0" w:color="auto"/>
            <w:left w:val="none" w:sz="0" w:space="0" w:color="auto"/>
            <w:bottom w:val="none" w:sz="0" w:space="0" w:color="auto"/>
            <w:right w:val="none" w:sz="0" w:space="0" w:color="auto"/>
          </w:divBdr>
        </w:div>
        <w:div w:id="1565219302">
          <w:marLeft w:val="0"/>
          <w:marRight w:val="0"/>
          <w:marTop w:val="0"/>
          <w:marBottom w:val="0"/>
          <w:divBdr>
            <w:top w:val="none" w:sz="0" w:space="0" w:color="auto"/>
            <w:left w:val="none" w:sz="0" w:space="0" w:color="auto"/>
            <w:bottom w:val="none" w:sz="0" w:space="0" w:color="auto"/>
            <w:right w:val="none" w:sz="0" w:space="0" w:color="auto"/>
          </w:divBdr>
        </w:div>
        <w:div w:id="2022662164">
          <w:marLeft w:val="0"/>
          <w:marRight w:val="0"/>
          <w:marTop w:val="0"/>
          <w:marBottom w:val="0"/>
          <w:divBdr>
            <w:top w:val="none" w:sz="0" w:space="0" w:color="auto"/>
            <w:left w:val="none" w:sz="0" w:space="0" w:color="auto"/>
            <w:bottom w:val="none" w:sz="0" w:space="0" w:color="auto"/>
            <w:right w:val="none" w:sz="0" w:space="0" w:color="auto"/>
          </w:divBdr>
        </w:div>
      </w:divsChild>
    </w:div>
    <w:div w:id="2012680854">
      <w:bodyDiv w:val="1"/>
      <w:marLeft w:val="0"/>
      <w:marRight w:val="0"/>
      <w:marTop w:val="0"/>
      <w:marBottom w:val="0"/>
      <w:divBdr>
        <w:top w:val="none" w:sz="0" w:space="0" w:color="auto"/>
        <w:left w:val="none" w:sz="0" w:space="0" w:color="auto"/>
        <w:bottom w:val="none" w:sz="0" w:space="0" w:color="auto"/>
        <w:right w:val="none" w:sz="0" w:space="0" w:color="auto"/>
      </w:divBdr>
    </w:div>
    <w:div w:id="2019847454">
      <w:bodyDiv w:val="1"/>
      <w:marLeft w:val="0"/>
      <w:marRight w:val="0"/>
      <w:marTop w:val="0"/>
      <w:marBottom w:val="0"/>
      <w:divBdr>
        <w:top w:val="none" w:sz="0" w:space="0" w:color="auto"/>
        <w:left w:val="none" w:sz="0" w:space="0" w:color="auto"/>
        <w:bottom w:val="none" w:sz="0" w:space="0" w:color="auto"/>
        <w:right w:val="none" w:sz="0" w:space="0" w:color="auto"/>
      </w:divBdr>
      <w:divsChild>
        <w:div w:id="1058624604">
          <w:marLeft w:val="0"/>
          <w:marRight w:val="0"/>
          <w:marTop w:val="0"/>
          <w:marBottom w:val="0"/>
          <w:divBdr>
            <w:top w:val="none" w:sz="0" w:space="0" w:color="auto"/>
            <w:left w:val="none" w:sz="0" w:space="0" w:color="auto"/>
            <w:bottom w:val="none" w:sz="0" w:space="0" w:color="auto"/>
            <w:right w:val="none" w:sz="0" w:space="0" w:color="auto"/>
          </w:divBdr>
        </w:div>
        <w:div w:id="1378319228">
          <w:marLeft w:val="0"/>
          <w:marRight w:val="0"/>
          <w:marTop w:val="0"/>
          <w:marBottom w:val="0"/>
          <w:divBdr>
            <w:top w:val="none" w:sz="0" w:space="0" w:color="auto"/>
            <w:left w:val="none" w:sz="0" w:space="0" w:color="auto"/>
            <w:bottom w:val="none" w:sz="0" w:space="0" w:color="auto"/>
            <w:right w:val="none" w:sz="0" w:space="0" w:color="auto"/>
          </w:divBdr>
          <w:divsChild>
            <w:div w:id="1270970001">
              <w:marLeft w:val="0"/>
              <w:marRight w:val="0"/>
              <w:marTop w:val="0"/>
              <w:marBottom w:val="0"/>
              <w:divBdr>
                <w:top w:val="none" w:sz="0" w:space="0" w:color="auto"/>
                <w:left w:val="none" w:sz="0" w:space="0" w:color="auto"/>
                <w:bottom w:val="none" w:sz="0" w:space="0" w:color="auto"/>
                <w:right w:val="none" w:sz="0" w:space="0" w:color="auto"/>
              </w:divBdr>
              <w:divsChild>
                <w:div w:id="26613093">
                  <w:marLeft w:val="0"/>
                  <w:marRight w:val="0"/>
                  <w:marTop w:val="0"/>
                  <w:marBottom w:val="0"/>
                  <w:divBdr>
                    <w:top w:val="none" w:sz="0" w:space="0" w:color="auto"/>
                    <w:left w:val="none" w:sz="0" w:space="0" w:color="auto"/>
                    <w:bottom w:val="none" w:sz="0" w:space="0" w:color="auto"/>
                    <w:right w:val="none" w:sz="0" w:space="0" w:color="auto"/>
                  </w:divBdr>
                  <w:divsChild>
                    <w:div w:id="1847942858">
                      <w:marLeft w:val="0"/>
                      <w:marRight w:val="0"/>
                      <w:marTop w:val="0"/>
                      <w:marBottom w:val="0"/>
                      <w:divBdr>
                        <w:top w:val="none" w:sz="0" w:space="0" w:color="auto"/>
                        <w:left w:val="none" w:sz="0" w:space="0" w:color="auto"/>
                        <w:bottom w:val="none" w:sz="0" w:space="0" w:color="auto"/>
                        <w:right w:val="none" w:sz="0" w:space="0" w:color="auto"/>
                      </w:divBdr>
                      <w:divsChild>
                        <w:div w:id="1852375223">
                          <w:marLeft w:val="0"/>
                          <w:marRight w:val="0"/>
                          <w:marTop w:val="0"/>
                          <w:marBottom w:val="0"/>
                          <w:divBdr>
                            <w:top w:val="none" w:sz="0" w:space="0" w:color="auto"/>
                            <w:left w:val="none" w:sz="0" w:space="0" w:color="auto"/>
                            <w:bottom w:val="none" w:sz="0" w:space="0" w:color="auto"/>
                            <w:right w:val="none" w:sz="0" w:space="0" w:color="auto"/>
                          </w:divBdr>
                          <w:divsChild>
                            <w:div w:id="15952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099033">
          <w:marLeft w:val="0"/>
          <w:marRight w:val="0"/>
          <w:marTop w:val="0"/>
          <w:marBottom w:val="0"/>
          <w:divBdr>
            <w:top w:val="none" w:sz="0" w:space="0" w:color="auto"/>
            <w:left w:val="none" w:sz="0" w:space="0" w:color="auto"/>
            <w:bottom w:val="none" w:sz="0" w:space="0" w:color="auto"/>
            <w:right w:val="none" w:sz="0" w:space="0" w:color="auto"/>
          </w:divBdr>
          <w:divsChild>
            <w:div w:id="443614338">
              <w:marLeft w:val="0"/>
              <w:marRight w:val="0"/>
              <w:marTop w:val="0"/>
              <w:marBottom w:val="0"/>
              <w:divBdr>
                <w:top w:val="none" w:sz="0" w:space="0" w:color="auto"/>
                <w:left w:val="none" w:sz="0" w:space="0" w:color="auto"/>
                <w:bottom w:val="none" w:sz="0" w:space="0" w:color="auto"/>
                <w:right w:val="none" w:sz="0" w:space="0" w:color="auto"/>
              </w:divBdr>
              <w:divsChild>
                <w:div w:id="1482691646">
                  <w:marLeft w:val="0"/>
                  <w:marRight w:val="0"/>
                  <w:marTop w:val="0"/>
                  <w:marBottom w:val="0"/>
                  <w:divBdr>
                    <w:top w:val="none" w:sz="0" w:space="0" w:color="auto"/>
                    <w:left w:val="none" w:sz="0" w:space="0" w:color="auto"/>
                    <w:bottom w:val="none" w:sz="0" w:space="0" w:color="auto"/>
                    <w:right w:val="none" w:sz="0" w:space="0" w:color="auto"/>
                  </w:divBdr>
                  <w:divsChild>
                    <w:div w:id="13959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38894">
      <w:bodyDiv w:val="1"/>
      <w:marLeft w:val="0"/>
      <w:marRight w:val="0"/>
      <w:marTop w:val="0"/>
      <w:marBottom w:val="0"/>
      <w:divBdr>
        <w:top w:val="none" w:sz="0" w:space="0" w:color="auto"/>
        <w:left w:val="none" w:sz="0" w:space="0" w:color="auto"/>
        <w:bottom w:val="none" w:sz="0" w:space="0" w:color="auto"/>
        <w:right w:val="none" w:sz="0" w:space="0" w:color="auto"/>
      </w:divBdr>
    </w:div>
    <w:div w:id="2040428349">
      <w:bodyDiv w:val="1"/>
      <w:marLeft w:val="0"/>
      <w:marRight w:val="0"/>
      <w:marTop w:val="0"/>
      <w:marBottom w:val="0"/>
      <w:divBdr>
        <w:top w:val="none" w:sz="0" w:space="0" w:color="auto"/>
        <w:left w:val="none" w:sz="0" w:space="0" w:color="auto"/>
        <w:bottom w:val="none" w:sz="0" w:space="0" w:color="auto"/>
        <w:right w:val="none" w:sz="0" w:space="0" w:color="auto"/>
      </w:divBdr>
      <w:divsChild>
        <w:div w:id="18238753">
          <w:marLeft w:val="605"/>
          <w:marRight w:val="0"/>
          <w:marTop w:val="40"/>
          <w:marBottom w:val="80"/>
          <w:divBdr>
            <w:top w:val="none" w:sz="0" w:space="0" w:color="auto"/>
            <w:left w:val="none" w:sz="0" w:space="0" w:color="auto"/>
            <w:bottom w:val="none" w:sz="0" w:space="0" w:color="auto"/>
            <w:right w:val="none" w:sz="0" w:space="0" w:color="auto"/>
          </w:divBdr>
        </w:div>
        <w:div w:id="95295845">
          <w:marLeft w:val="144"/>
          <w:marRight w:val="0"/>
          <w:marTop w:val="240"/>
          <w:marBottom w:val="40"/>
          <w:divBdr>
            <w:top w:val="none" w:sz="0" w:space="0" w:color="auto"/>
            <w:left w:val="none" w:sz="0" w:space="0" w:color="auto"/>
            <w:bottom w:val="none" w:sz="0" w:space="0" w:color="auto"/>
            <w:right w:val="none" w:sz="0" w:space="0" w:color="auto"/>
          </w:divBdr>
        </w:div>
      </w:divsChild>
    </w:div>
    <w:div w:id="2084057674">
      <w:bodyDiv w:val="1"/>
      <w:marLeft w:val="0"/>
      <w:marRight w:val="0"/>
      <w:marTop w:val="0"/>
      <w:marBottom w:val="0"/>
      <w:divBdr>
        <w:top w:val="none" w:sz="0" w:space="0" w:color="auto"/>
        <w:left w:val="none" w:sz="0" w:space="0" w:color="auto"/>
        <w:bottom w:val="none" w:sz="0" w:space="0" w:color="auto"/>
        <w:right w:val="none" w:sz="0" w:space="0" w:color="auto"/>
      </w:divBdr>
    </w:div>
    <w:div w:id="2090498079">
      <w:bodyDiv w:val="1"/>
      <w:marLeft w:val="0"/>
      <w:marRight w:val="0"/>
      <w:marTop w:val="0"/>
      <w:marBottom w:val="0"/>
      <w:divBdr>
        <w:top w:val="none" w:sz="0" w:space="0" w:color="auto"/>
        <w:left w:val="none" w:sz="0" w:space="0" w:color="auto"/>
        <w:bottom w:val="none" w:sz="0" w:space="0" w:color="auto"/>
        <w:right w:val="none" w:sz="0" w:space="0" w:color="auto"/>
      </w:divBdr>
    </w:div>
    <w:div w:id="212022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jpg"/><Relationship Id="rId39" Type="http://schemas.openxmlformats.org/officeDocument/2006/relationships/image" Target="media/image25.jpeg"/><Relationship Id="rId21" Type="http://schemas.openxmlformats.org/officeDocument/2006/relationships/hyperlink" Target="https://github.com/MarceloAros/Smack" TargetMode="External"/><Relationship Id="rId34" Type="http://schemas.openxmlformats.org/officeDocument/2006/relationships/image" Target="media/image20.jp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5.jpg"/><Relationship Id="rId11" Type="http://schemas.openxmlformats.org/officeDocument/2006/relationships/image" Target="media/image4.jp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yperlink" Target="https://github.com/MarceloAros/OF0348-Docs" TargetMode="External"/><Relationship Id="rId28" Type="http://schemas.openxmlformats.org/officeDocument/2006/relationships/image" Target="media/image14.jpg"/><Relationship Id="rId36" Type="http://schemas.openxmlformats.org/officeDocument/2006/relationships/image" Target="media/image22.jp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7.jp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hyperlink" Target="https://github.com/MarceloAros/XEP0348-test" TargetMode="Externa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hyperlink" Target="https://github.com/MarceloAros/Openfire" TargetMode="External"/><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tools.ietf.org/html/rfc7395" TargetMode="External"/><Relationship Id="rId13" Type="http://schemas.openxmlformats.org/officeDocument/2006/relationships/hyperlink" Target="https://tools.ietf.org/html/rfc4422" TargetMode="External"/><Relationship Id="rId18" Type="http://schemas.openxmlformats.org/officeDocument/2006/relationships/hyperlink" Target="http://xmpp.org/extensions/xep-0325.html" TargetMode="External"/><Relationship Id="rId3" Type="http://schemas.openxmlformats.org/officeDocument/2006/relationships/hyperlink" Target="https://www.ietf.org/rfc/rfc3920.txt" TargetMode="External"/><Relationship Id="rId21" Type="http://schemas.openxmlformats.org/officeDocument/2006/relationships/hyperlink" Target="http://xmpp.org/extensions/xep-0348.html" TargetMode="External"/><Relationship Id="rId7" Type="http://schemas.openxmlformats.org/officeDocument/2006/relationships/hyperlink" Target="http://xmpp.org/extensions/xep-0045.html" TargetMode="External"/><Relationship Id="rId12" Type="http://schemas.openxmlformats.org/officeDocument/2006/relationships/hyperlink" Target="http://xmpp.org/extensions/xep-0143.html" TargetMode="External"/><Relationship Id="rId17" Type="http://schemas.openxmlformats.org/officeDocument/2006/relationships/hyperlink" Target="http://xmpp.org/extensions/xep-0324.html" TargetMode="External"/><Relationship Id="rId2" Type="http://schemas.openxmlformats.org/officeDocument/2006/relationships/hyperlink" Target="https://tools.ietf.org/html/rfc6121" TargetMode="External"/><Relationship Id="rId16" Type="http://schemas.openxmlformats.org/officeDocument/2006/relationships/hyperlink" Target="http://xmpp.org/extensions/xep-0323.html" TargetMode="External"/><Relationship Id="rId20" Type="http://schemas.openxmlformats.org/officeDocument/2006/relationships/hyperlink" Target="https://tools.ietf.org/html/rfc5849" TargetMode="External"/><Relationship Id="rId1" Type="http://schemas.openxmlformats.org/officeDocument/2006/relationships/hyperlink" Target="https://tools.ietf.org/html/rfc6120" TargetMode="External"/><Relationship Id="rId6" Type="http://schemas.openxmlformats.org/officeDocument/2006/relationships/hyperlink" Target="https://tools.ietf.org/html/rfc6121" TargetMode="External"/><Relationship Id="rId11" Type="http://schemas.openxmlformats.org/officeDocument/2006/relationships/hyperlink" Target="http://xmpp.org/extensions/xep-0001.html" TargetMode="External"/><Relationship Id="rId5" Type="http://schemas.openxmlformats.org/officeDocument/2006/relationships/hyperlink" Target="https://tools.ietf.org/html/rfc6120" TargetMode="External"/><Relationship Id="rId15" Type="http://schemas.openxmlformats.org/officeDocument/2006/relationships/hyperlink" Target="http://xmpp.org/extensions/xep-0322.html" TargetMode="External"/><Relationship Id="rId10" Type="http://schemas.openxmlformats.org/officeDocument/2006/relationships/hyperlink" Target="https://tools.ietf.org/html/rfc7622" TargetMode="External"/><Relationship Id="rId19" Type="http://schemas.openxmlformats.org/officeDocument/2006/relationships/hyperlink" Target="http://xmpp.org/extensions/xep-0326.html" TargetMode="External"/><Relationship Id="rId4" Type="http://schemas.openxmlformats.org/officeDocument/2006/relationships/hyperlink" Target="https://www.ietf.org/rfc/rfc3921.txt" TargetMode="External"/><Relationship Id="rId9" Type="http://schemas.openxmlformats.org/officeDocument/2006/relationships/hyperlink" Target="https://tools.ietf.org/html/rfc7590" TargetMode="External"/><Relationship Id="rId14" Type="http://schemas.openxmlformats.org/officeDocument/2006/relationships/hyperlink" Target="https://tools.ietf.org/html/rfc5246" TargetMode="External"/><Relationship Id="rId22" Type="http://schemas.openxmlformats.org/officeDocument/2006/relationships/hyperlink" Target="http://xmpp.org/extensions/xep-0077.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{EE299A0D-C101-4E77-9130-DF6F4EDC1DE4}</b:Guid>
    <b:Author>
      <b:Author>
        <b:NameList>
          <b:Person>
            <b:Last>Pressman</b:Last>
            <b:First>Roger</b:First>
            <b:Middle>S.</b:Middle>
          </b:Person>
        </b:NameList>
      </b:Author>
    </b:Author>
    <b:Title>Ingenía del Software. Un efoque practico</b:Title>
    <b:Year>2010</b:Year>
    <b:City>Mexico D.F.</b:City>
    <b:Publisher>The McGraw-Hill</b:Publisher>
    <b:StandardNumber>9786071503145</b:StandardNumber>
    <b:Pages>800</b:Pages>
    <b:Edition>Septima</b:Edition>
    <b:RefOrder>1</b:RefOrder>
  </b:Source>
  <b:Source>
    <b:Tag>Pro09</b:Tag>
    <b:SourceType>Book</b:SourceType>
    <b:Guid>{4D7A36CF-80A4-41CA-9022-6018D443D9CE}</b:Guid>
    <b:Author>
      <b:Author>
        <b:Corporate>Project Management Institute</b:Corporate>
      </b:Author>
    </b:Author>
    <b:Title>Guia de los Fundamentos Para la Direccion de Proyectos</b:Title>
    <b:Year>2009</b:Year>
    <b:Publisher>Project Management Institute</b:Publisher>
    <b:Pages>504</b:Pages>
    <b:Edition>Cuarta</b:Edition>
    <b:RefOrder>2</b:RefOrder>
  </b:Source>
  <b:Source>
    <b:Tag>XSF16</b:Tag>
    <b:SourceType>InternetSite</b:SourceType>
    <b:Guid>{C09AAA2E-B51F-461B-A89A-0A539654D538}</b:Guid>
    <b:Title>XEP-0001: XMPP Extension Protocols</b:Title>
    <b:Year>2016</b:Year>
    <b:Author>
      <b:Author>
        <b:NameList>
          <b:Person>
            <b:Last>XSF</b:Last>
          </b:Person>
        </b:NameList>
      </b:Author>
    </b:Author>
    <b:InternetSiteTitle>XMPP </b:InternetSiteTitle>
    <b:Month>09</b:Month>
    <b:Day>26</b:Day>
    <b:URL>http://xmpp.org/extensions/xep-0001.html</b:URL>
    <b:RefOrder>3</b:RefOrder>
  </b:Source>
  <b:Source>
    <b:Tag>IET16</b:Tag>
    <b:SourceType>InternetSite</b:SourceType>
    <b:Guid>{9398498D-19BB-4148-A99C-E1F411F6E66B}</b:Guid>
    <b:Author>
      <b:Author>
        <b:Corporate>IETF</b:Corporate>
      </b:Author>
    </b:Author>
    <b:Title>RFC 3268 - The Transport Layer Security (TLS) Protocol</b:Title>
    <b:Year>2016</b:Year>
    <b:Month>Septiembre</b:Month>
    <b:Day>27</b:Day>
    <b:URL>https://tools.ietf.org/html/rfc5246</b:URL>
    <b:RefOrder>4</b:RefOrder>
  </b:Source>
  <b:Source>
    <b:Tag>XSF161</b:Tag>
    <b:SourceType>InternetSite</b:SourceType>
    <b:Guid>{B504EBB8-A383-4C48-AA46-9AA33582735D}</b:Guid>
    <b:Author>
      <b:Author>
        <b:Corporate>XSF</b:Corporate>
      </b:Author>
    </b:Author>
    <b:Title>XEP-0143: Guidelines for Authors of XMPP Extension Protocols</b:Title>
    <b:InternetSiteTitle>xmmp.org</b:InternetSiteTitle>
    <b:Year>2016</b:Year>
    <b:Month>Septiembre</b:Month>
    <b:Day>27</b:Day>
    <b:URL>http://xmpp.org/extensions/xep-0143.html</b:URL>
    <b:RefOrder>5</b:RefOrder>
  </b:Source>
  <b:Source>
    <b:Tag>IET161</b:Tag>
    <b:SourceType>InternetSite</b:SourceType>
    <b:Guid>{DCC28B28-7602-45C4-AAF9-DF153A809C71}</b:Guid>
    <b:Author>
      <b:Author>
        <b:Corporate>IETF</b:Corporate>
      </b:Author>
    </b:Author>
    <b:Title>RFC 7395 -  An Extensible Messaging and Presence Protocol (XMPP) Subprotocol for WebSocket</b:Title>
    <b:InternetSiteTitle>IETF</b:InternetSiteTitle>
    <b:Year>2016</b:Year>
    <b:Month>Septiembre</b:Month>
    <b:Day>27</b:Day>
    <b:URL>https://tools.ietf.org/html/rfc7395</b:URL>
    <b:RefOrder>6</b:RefOrder>
  </b:Source>
  <b:Source>
    <b:Tag>IET162</b:Tag>
    <b:SourceType>InternetSite</b:SourceType>
    <b:Guid>{7517BC10-F09F-4615-95FA-BF91609DE405}</b:Guid>
    <b:Author>
      <b:Author>
        <b:Corporate>IETF</b:Corporate>
      </b:Author>
    </b:Author>
    <b:Title>RFC 5790 - Use of Transport Layer Security (TLS) in the Extensible Messaging and Presence Protocol (XMPP)</b:Title>
    <b:InternetSiteTitle>IETF</b:InternetSiteTitle>
    <b:Year>2016</b:Year>
    <b:Month>Septiembre</b:Month>
    <b:Day>2016</b:Day>
    <b:URL>https://tools.ietf.org/html/rfc7590</b:URL>
    <b:RefOrder>7</b:RefOrder>
  </b:Source>
  <b:Source>
    <b:Tag>IET163</b:Tag>
    <b:SourceType>InternetSite</b:SourceType>
    <b:Guid>{41763495-BC78-4C93-A250-F1F787D97A05}</b:Guid>
    <b:Author>
      <b:Author>
        <b:Corporate>IETF</b:Corporate>
      </b:Author>
    </b:Author>
    <b:Title>RFC 3920 - Extensible Messaging and Presence Protocol (XMPP): Core</b:Title>
    <b:InternetSiteTitle>IETF</b:InternetSiteTitle>
    <b:Year>2016</b:Year>
    <b:Month>Septiembre</b:Month>
    <b:Day>28</b:Day>
    <b:URL>https://www.ietf.org/rfc/rfc3920.txt</b:URL>
    <b:RefOrder>8</b:RefOrder>
  </b:Source>
  <b:Source>
    <b:Tag>IET165</b:Tag>
    <b:SourceType>InternetSite</b:SourceType>
    <b:Guid>{4C4DC889-AD26-4219-A501-44156F7260F8}</b:Guid>
    <b:Author>
      <b:Author>
        <b:Corporate>IETF</b:Corporate>
      </b:Author>
    </b:Author>
    <b:Title>RFC 6120 - Extensible Messaging and Presence Protocol (XMPP): Core</b:Title>
    <b:InternetSiteTitle>IETF</b:InternetSiteTitle>
    <b:Year>2016</b:Year>
    <b:Month>Septiembre</b:Month>
    <b:Day>28</b:Day>
    <b:URL>https://tools.ietf.org/html/rfc6120</b:URL>
    <b:RefOrder>9</b:RefOrder>
  </b:Source>
  <b:Source>
    <b:Tag>IET166</b:Tag>
    <b:SourceType>InternetSite</b:SourceType>
    <b:Guid>{E33C899B-7A56-4729-BC06-2E8C2B57818D}</b:Guid>
    <b:Author>
      <b:Author>
        <b:Corporate>IETF</b:Corporate>
      </b:Author>
    </b:Author>
    <b:Title>RFC 6121 - Extensible Messaging and Presence Protocol (XMPP): Instant Messaging and Presence</b:Title>
    <b:InternetSiteTitle>IETF</b:InternetSiteTitle>
    <b:Year>2016</b:Year>
    <b:Month>Septiembre</b:Month>
    <b:Day>28</b:Day>
    <b:URL>https://tools.ietf.org/html/rfc6121</b:URL>
    <b:RefOrder>10</b:RefOrder>
  </b:Source>
  <b:Source>
    <b:Tag>XSF162</b:Tag>
    <b:SourceType>InternetSite</b:SourceType>
    <b:Guid>{7E096939-73E4-4D43-BB1F-DE262B6778A8}</b:Guid>
    <b:Author>
      <b:Author>
        <b:Corporate>XSF</b:Corporate>
      </b:Author>
    </b:Author>
    <b:Title>XEP-0045: Multi-User Chat</b:Title>
    <b:InternetSiteTitle>xmmp.org</b:InternetSiteTitle>
    <b:Year>2016</b:Year>
    <b:Month>Septiembre</b:Month>
    <b:Day>28</b:Day>
    <b:URL>http://xmpp.org/extensions/xep-0045.html</b:URL>
    <b:RefOrder>11</b:RefOrder>
  </b:Source>
  <b:Source>
    <b:Tag>RFC</b:Tag>
    <b:SourceType>InternetSite</b:SourceType>
    <b:Guid>{0C38941C-C817-48B8-A47A-EF449C6ABA0F}</b:Guid>
    <b:Title>RFC 7622 - Extensible Messaging and Presence Protocol (XMPP): Address Format</b:Title>
    <b:InternetSiteTitle>IETF</b:InternetSiteTitle>
    <b:Year>2016</b:Year>
    <b:Month>Septiembre</b:Month>
    <b:Day>28</b:Day>
    <b:URL>https://tools.ietf.org/html/rfc7622</b:URL>
    <b:Author>
      <b:Author>
        <b:Corporate>IETF</b:Corporate>
      </b:Author>
    </b:Author>
    <b:RefOrder>12</b:RefOrder>
  </b:Source>
  <b:Source>
    <b:Tag>IET164</b:Tag>
    <b:SourceType>InternetSite</b:SourceType>
    <b:Guid>{4BEB5D13-BA1B-46E6-997C-402FC80C56DF}</b:Guid>
    <b:Author>
      <b:Author>
        <b:Corporate>IETF</b:Corporate>
      </b:Author>
    </b:Author>
    <b:Title>RFC 3921 - Extensible Messaging and Presence Protocol (XMPP): Instant Messaging and Presence</b:Title>
    <b:InternetSiteTitle>IETF</b:InternetSiteTitle>
    <b:Year>2016</b:Year>
    <b:Month>Septiembre</b:Month>
    <b:Day>28</b:Day>
    <b:URL>https://www.ietf.org/rfc/rfc3921.txt</b:URL>
    <b:RefOrder>13</b:RefOrder>
  </b:Source>
  <b:Source>
    <b:Tag>XSF163</b:Tag>
    <b:SourceType>InternetSite</b:SourceType>
    <b:Guid>{41EA3CC6-0BE4-4C0F-9904-B2DE2E5344A5}</b:Guid>
    <b:Author>
      <b:Author>
        <b:Corporate>XSF</b:Corporate>
      </b:Author>
    </b:Author>
    <b:Title>XEP-0077: In-Band Registration</b:Title>
    <b:InternetSiteTitle>xmpp.org</b:InternetSiteTitle>
    <b:Year>2016</b:Year>
    <b:Month>Septiembre</b:Month>
    <b:Day>28</b:Day>
    <b:URL>http://xmpp.org/extensions/xep-0077.html</b:URL>
    <b:RefOrder>14</b:RefOrder>
  </b:Source>
  <b:Source>
    <b:Tag>XSF164</b:Tag>
    <b:SourceType>InternetSite</b:SourceType>
    <b:Guid>{4745243D-A9E8-41BC-8FD5-EA2DE2537335}</b:Guid>
    <b:Author>
      <b:Author>
        <b:Corporate>XSF</b:Corporate>
      </b:Author>
    </b:Author>
    <b:Title>XEP-0348: Signing Forms</b:Title>
    <b:InternetSiteTitle>xmpp.org</b:InternetSiteTitle>
    <b:Year>2016</b:Year>
    <b:Month>Septiembre</b:Month>
    <b:Day>28</b:Day>
    <b:URL>http://xmpp.org/extensions/xep-0348.html</b:URL>
    <b:RefOrder>15</b:RefOrder>
  </b:Source>
  <b:Source>
    <b:Tag>XSF165</b:Tag>
    <b:SourceType>InternetSite</b:SourceType>
    <b:Guid>{D3937651-74E6-482C-A6CF-120EDB46B16D}</b:Guid>
    <b:Author>
      <b:Author>
        <b:Corporate>XSF</b:Corporate>
      </b:Author>
    </b:Author>
    <b:Title>XEP-0004: Data Forms</b:Title>
    <b:InternetSiteTitle>xmpp.org</b:InternetSiteTitle>
    <b:Year>2016</b:Year>
    <b:Month>Septiembre</b:Month>
    <b:Day>28</b:Day>
    <b:URL>http://xmpp.org/extensions/xep-0004.html</b:URL>
    <b:RefOrder>16</b:RefOrder>
  </b:Source>
  <b:Source>
    <b:Tag>Wah16</b:Tag>
    <b:SourceType>Book</b:SourceType>
    <b:Guid>{5EEF0A48-3CD9-4B68-8FF4-F9FA31605CE0}</b:Guid>
    <b:Author>
      <b:Author>
        <b:NameList>
          <b:Person>
            <b:Last>Waher</b:Last>
            <b:First>Peter</b:First>
          </b:Person>
        </b:NameList>
      </b:Author>
    </b:Author>
    <b:Title>Learning Internet of Things</b:Title>
    <b:Year>2016</b:Year>
    <b:City>Birmingham</b:City>
    <b:Publisher>Packt Publishing</b:Publisher>
    <b:RefOrder>17</b:RefOrder>
  </b:Source>
</b:Sources>
</file>

<file path=customXml/itemProps1.xml><?xml version="1.0" encoding="utf-8"?>
<ds:datastoreItem xmlns:ds="http://schemas.openxmlformats.org/officeDocument/2006/customXml" ds:itemID="{0E9147BA-2351-4D3C-867E-7BAF2CCC2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91</Pages>
  <Words>20046</Words>
  <Characters>110254</Characters>
  <Application>Microsoft Office Word</Application>
  <DocSecurity>0</DocSecurity>
  <Lines>918</Lines>
  <Paragraphs>260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130040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Xhelo Aros</dc:creator>
  <cp:keywords/>
  <dc:description/>
  <cp:lastModifiedBy>Xhelo Aros</cp:lastModifiedBy>
  <cp:revision>10</cp:revision>
  <dcterms:created xsi:type="dcterms:W3CDTF">2018-09-10T06:03:00Z</dcterms:created>
  <dcterms:modified xsi:type="dcterms:W3CDTF">2018-09-10T15:48:00Z</dcterms:modified>
</cp:coreProperties>
</file>