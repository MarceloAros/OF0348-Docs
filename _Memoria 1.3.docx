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36BBB3" w14:textId="77777777" w:rsidR="00FA568D" w:rsidRDefault="00FA568D" w:rsidP="00FA568D">
      <w:pPr>
        <w:jc w:val="center"/>
      </w:pPr>
      <w:r>
        <w:rPr>
          <w:noProof/>
        </w:rPr>
        <w:drawing>
          <wp:inline distT="0" distB="0" distL="0" distR="0" wp14:anchorId="7DBA2508" wp14:editId="38B907B5">
            <wp:extent cx="2529840" cy="2620365"/>
            <wp:effectExtent l="0" t="0" r="3810"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0173" cy="2662142"/>
                    </a:xfrm>
                    <a:prstGeom prst="rect">
                      <a:avLst/>
                    </a:prstGeom>
                    <a:noFill/>
                    <a:ln>
                      <a:noFill/>
                    </a:ln>
                  </pic:spPr>
                </pic:pic>
              </a:graphicData>
            </a:graphic>
          </wp:inline>
        </w:drawing>
      </w:r>
    </w:p>
    <w:p w14:paraId="7BCB8B01" w14:textId="77777777" w:rsidR="00FA568D" w:rsidRPr="00F94868" w:rsidRDefault="00FA568D" w:rsidP="00FA568D">
      <w:pPr>
        <w:jc w:val="center"/>
        <w:rPr>
          <w:rFonts w:cs="Arial"/>
          <w:szCs w:val="24"/>
        </w:rPr>
      </w:pPr>
      <w:r w:rsidRPr="00F94868">
        <w:rPr>
          <w:rFonts w:cs="Arial"/>
          <w:szCs w:val="24"/>
        </w:rPr>
        <w:t>UNIVERSIDAD ANDRÉS BELLO</w:t>
      </w:r>
    </w:p>
    <w:p w14:paraId="4AA0A26B" w14:textId="77777777" w:rsidR="00FA568D" w:rsidRPr="00F94868" w:rsidRDefault="00FA568D" w:rsidP="00FA568D">
      <w:pPr>
        <w:jc w:val="center"/>
        <w:rPr>
          <w:rFonts w:cs="Arial"/>
          <w:szCs w:val="24"/>
        </w:rPr>
      </w:pPr>
      <w:r w:rsidRPr="00F94868">
        <w:rPr>
          <w:rFonts w:cs="Arial"/>
          <w:szCs w:val="24"/>
        </w:rPr>
        <w:t>Facultad de Ingeniería</w:t>
      </w:r>
    </w:p>
    <w:p w14:paraId="0F83C2DC" w14:textId="77777777" w:rsidR="00FA568D" w:rsidRDefault="00FA568D" w:rsidP="00FA568D">
      <w:pPr>
        <w:jc w:val="center"/>
        <w:rPr>
          <w:rFonts w:cs="Arial"/>
          <w:szCs w:val="24"/>
        </w:rPr>
      </w:pPr>
      <w:r w:rsidRPr="00F94868">
        <w:rPr>
          <w:rFonts w:cs="Arial"/>
          <w:szCs w:val="24"/>
        </w:rPr>
        <w:t>Ingeniería en Computación e Informática</w:t>
      </w:r>
    </w:p>
    <w:p w14:paraId="4CD7192F" w14:textId="77777777" w:rsidR="00FA568D" w:rsidRDefault="00FA568D" w:rsidP="00FA568D">
      <w:pPr>
        <w:jc w:val="center"/>
        <w:rPr>
          <w:rFonts w:cs="Arial"/>
          <w:szCs w:val="24"/>
        </w:rPr>
      </w:pPr>
    </w:p>
    <w:p w14:paraId="72EE00CE" w14:textId="0BF0FF8C" w:rsidR="00FA568D" w:rsidRPr="00DE2DFB" w:rsidRDefault="00FA568D" w:rsidP="00FA568D">
      <w:pPr>
        <w:spacing w:line="360" w:lineRule="auto"/>
        <w:jc w:val="center"/>
        <w:rPr>
          <w:rFonts w:cs="Arial"/>
          <w:b/>
          <w:szCs w:val="24"/>
        </w:rPr>
      </w:pPr>
      <w:r w:rsidRPr="00DE2DFB">
        <w:rPr>
          <w:rFonts w:cs="Arial"/>
          <w:b/>
          <w:szCs w:val="24"/>
        </w:rPr>
        <w:t>MEJORA DE SEGURIDAD A SERVIDOR XMPP</w:t>
      </w:r>
      <w:r>
        <w:rPr>
          <w:rFonts w:cs="Arial"/>
          <w:b/>
          <w:szCs w:val="24"/>
        </w:rPr>
        <w:t xml:space="preserve"> OPENFIRE</w:t>
      </w:r>
      <w:r w:rsidRPr="00DE2DFB">
        <w:rPr>
          <w:rFonts w:cs="Arial"/>
          <w:b/>
          <w:szCs w:val="24"/>
        </w:rPr>
        <w:t xml:space="preserve"> IMPLEMENTANDO MECANISMO DE </w:t>
      </w:r>
      <w:r w:rsidR="00B67859">
        <w:rPr>
          <w:rFonts w:cs="Arial"/>
          <w:b/>
          <w:szCs w:val="24"/>
        </w:rPr>
        <w:t>FIRMADO DE FORMULARIOS AL</w:t>
      </w:r>
      <w:r>
        <w:rPr>
          <w:rFonts w:cs="Arial"/>
          <w:b/>
          <w:szCs w:val="24"/>
        </w:rPr>
        <w:t xml:space="preserve"> SISTEMA DE REGISTRO EN BANDA.</w:t>
      </w:r>
    </w:p>
    <w:p w14:paraId="2FA1CBC8" w14:textId="77777777" w:rsidR="00FA568D" w:rsidRDefault="00FA568D" w:rsidP="00FA568D">
      <w:pPr>
        <w:jc w:val="center"/>
        <w:rPr>
          <w:rFonts w:cs="Arial"/>
          <w:szCs w:val="24"/>
        </w:rPr>
      </w:pPr>
    </w:p>
    <w:p w14:paraId="6D1395B0" w14:textId="77777777" w:rsidR="00FA568D" w:rsidRDefault="00FA568D" w:rsidP="00FA568D">
      <w:pPr>
        <w:jc w:val="center"/>
        <w:rPr>
          <w:rFonts w:cs="Arial"/>
          <w:szCs w:val="24"/>
        </w:rPr>
      </w:pPr>
      <w:r>
        <w:rPr>
          <w:rFonts w:cs="Arial"/>
          <w:szCs w:val="24"/>
        </w:rPr>
        <w:t>Tesis de pregrado para optar al título de Ingeniero en Informática.</w:t>
      </w:r>
    </w:p>
    <w:p w14:paraId="23627F92" w14:textId="41E025AE" w:rsidR="00FA568D" w:rsidRDefault="00FA568D" w:rsidP="00FA568D">
      <w:pPr>
        <w:jc w:val="center"/>
        <w:rPr>
          <w:rFonts w:cs="Arial"/>
          <w:szCs w:val="24"/>
        </w:rPr>
      </w:pPr>
    </w:p>
    <w:p w14:paraId="4F126205" w14:textId="0F47438B" w:rsidR="005D79C8" w:rsidRDefault="005D79C8" w:rsidP="00FA568D">
      <w:pPr>
        <w:jc w:val="center"/>
        <w:rPr>
          <w:rFonts w:cs="Arial"/>
          <w:szCs w:val="24"/>
        </w:rPr>
      </w:pPr>
    </w:p>
    <w:p w14:paraId="3BF6EA49" w14:textId="0A86D49B" w:rsidR="005D79C8" w:rsidRDefault="005D79C8" w:rsidP="00FA568D">
      <w:pPr>
        <w:jc w:val="center"/>
        <w:rPr>
          <w:rFonts w:cs="Arial"/>
          <w:szCs w:val="24"/>
        </w:rPr>
      </w:pPr>
    </w:p>
    <w:p w14:paraId="7196E8DD" w14:textId="45706D15" w:rsidR="005D79C8" w:rsidRDefault="005D79C8" w:rsidP="00FA568D">
      <w:pPr>
        <w:jc w:val="center"/>
        <w:rPr>
          <w:rFonts w:cs="Arial"/>
          <w:szCs w:val="24"/>
        </w:rPr>
      </w:pPr>
    </w:p>
    <w:p w14:paraId="66F9DFC6" w14:textId="77777777" w:rsidR="005D79C8" w:rsidRDefault="005D79C8" w:rsidP="00FA568D">
      <w:pPr>
        <w:jc w:val="center"/>
        <w:rPr>
          <w:rFonts w:cs="Arial"/>
          <w:szCs w:val="24"/>
        </w:rPr>
      </w:pPr>
    </w:p>
    <w:p w14:paraId="14C4B69E" w14:textId="7F9867E9" w:rsidR="00FA568D" w:rsidRDefault="00FA568D" w:rsidP="00FA568D">
      <w:pPr>
        <w:jc w:val="center"/>
        <w:rPr>
          <w:rFonts w:cs="Arial"/>
          <w:szCs w:val="24"/>
        </w:rPr>
      </w:pPr>
      <w:r>
        <w:rPr>
          <w:rFonts w:cs="Arial"/>
          <w:szCs w:val="24"/>
        </w:rPr>
        <w:t xml:space="preserve">Marcelo Antonio Aros </w:t>
      </w:r>
      <w:proofErr w:type="spellStart"/>
      <w:r>
        <w:rPr>
          <w:rFonts w:cs="Arial"/>
          <w:szCs w:val="24"/>
        </w:rPr>
        <w:t>Aros</w:t>
      </w:r>
      <w:proofErr w:type="spellEnd"/>
    </w:p>
    <w:p w14:paraId="1DB6AE43" w14:textId="77777777" w:rsidR="00B13C1B" w:rsidRDefault="00FA568D" w:rsidP="00FA568D">
      <w:pPr>
        <w:jc w:val="center"/>
        <w:rPr>
          <w:rFonts w:cs="Arial"/>
          <w:szCs w:val="24"/>
        </w:rPr>
      </w:pPr>
      <w:r>
        <w:rPr>
          <w:rFonts w:cs="Arial"/>
          <w:szCs w:val="24"/>
        </w:rPr>
        <w:t xml:space="preserve">Profesor guía Romina Débora Torres </w:t>
      </w:r>
      <w:proofErr w:type="spellStart"/>
      <w:r>
        <w:rPr>
          <w:rFonts w:cs="Arial"/>
          <w:szCs w:val="24"/>
        </w:rPr>
        <w:t>Torres</w:t>
      </w:r>
      <w:proofErr w:type="spellEnd"/>
    </w:p>
    <w:p w14:paraId="2E31A6FE" w14:textId="699D74B5" w:rsidR="00A94568" w:rsidRDefault="00FA568D" w:rsidP="00B13C1B">
      <w:pPr>
        <w:jc w:val="center"/>
        <w:rPr>
          <w:rFonts w:cs="Arial"/>
          <w:szCs w:val="24"/>
        </w:rPr>
      </w:pPr>
      <w:r>
        <w:rPr>
          <w:rFonts w:cs="Arial"/>
          <w:szCs w:val="24"/>
        </w:rPr>
        <w:t>Viña del Mar de Chile, 2018.</w:t>
      </w:r>
    </w:p>
    <w:p w14:paraId="5893430E" w14:textId="77777777" w:rsidR="00A94568" w:rsidRDefault="00A94568">
      <w:pPr>
        <w:jc w:val="left"/>
        <w:rPr>
          <w:rFonts w:cs="Arial"/>
          <w:szCs w:val="24"/>
        </w:rPr>
      </w:pPr>
      <w:r>
        <w:rPr>
          <w:rFonts w:cs="Arial"/>
          <w:szCs w:val="24"/>
        </w:rPr>
        <w:lastRenderedPageBreak/>
        <w:br w:type="page"/>
      </w:r>
    </w:p>
    <w:p w14:paraId="3FE90624" w14:textId="77777777" w:rsidR="005D79C8" w:rsidRDefault="005D79C8" w:rsidP="00B13C1B">
      <w:pPr>
        <w:jc w:val="center"/>
        <w:rPr>
          <w:rFonts w:cs="Arial"/>
          <w:szCs w:val="24"/>
        </w:rPr>
        <w:sectPr w:rsidR="005D79C8" w:rsidSect="005D79C8">
          <w:footerReference w:type="default" r:id="rId9"/>
          <w:footnotePr>
            <w:numRestart w:val="eachSect"/>
          </w:footnotePr>
          <w:pgSz w:w="12240" w:h="15840" w:code="1"/>
          <w:pgMar w:top="1418" w:right="1418" w:bottom="1418" w:left="2268" w:header="709" w:footer="709" w:gutter="0"/>
          <w:cols w:space="708"/>
          <w:docGrid w:linePitch="360"/>
        </w:sectPr>
      </w:pPr>
    </w:p>
    <w:p w14:paraId="147BAAE8" w14:textId="3A28116F" w:rsidR="00B13C1B" w:rsidRDefault="00B13C1B" w:rsidP="00B13C1B">
      <w:pPr>
        <w:jc w:val="center"/>
        <w:rPr>
          <w:rFonts w:cs="Arial"/>
          <w:szCs w:val="24"/>
        </w:rPr>
      </w:pPr>
    </w:p>
    <w:p w14:paraId="5FF9B9C1" w14:textId="61284DFB" w:rsidR="00B13C1B" w:rsidRDefault="00B13C1B" w:rsidP="00B13C1B">
      <w:pPr>
        <w:jc w:val="center"/>
        <w:rPr>
          <w:rFonts w:cs="Arial"/>
          <w:szCs w:val="24"/>
        </w:rPr>
      </w:pPr>
      <w:r>
        <w:rPr>
          <w:rFonts w:cs="Arial"/>
          <w:szCs w:val="24"/>
        </w:rPr>
        <w:t>Agradecimientos</w:t>
      </w:r>
    </w:p>
    <w:p w14:paraId="016C79DE" w14:textId="77777777" w:rsidR="00B13C1B" w:rsidRDefault="00B13C1B" w:rsidP="005D79C8">
      <w:pPr>
        <w:rPr>
          <w:rFonts w:cs="Arial"/>
          <w:szCs w:val="24"/>
        </w:rPr>
      </w:pPr>
    </w:p>
    <w:p w14:paraId="47C15A0C" w14:textId="77777777" w:rsidR="005D79C8" w:rsidRDefault="005D79C8" w:rsidP="005D79C8">
      <w:pPr>
        <w:rPr>
          <w:rFonts w:cs="Arial"/>
          <w:szCs w:val="24"/>
        </w:rPr>
      </w:pPr>
    </w:p>
    <w:p w14:paraId="4C65A2C8" w14:textId="3C1E8F70" w:rsidR="005D79C8" w:rsidRDefault="005D79C8" w:rsidP="005D79C8">
      <w:pPr>
        <w:jc w:val="center"/>
        <w:rPr>
          <w:rFonts w:cs="Arial"/>
          <w:szCs w:val="24"/>
        </w:rPr>
        <w:sectPr w:rsidR="005D79C8" w:rsidSect="00B13C1B">
          <w:footnotePr>
            <w:numRestart w:val="eachSect"/>
          </w:footnotePr>
          <w:pgSz w:w="12240" w:h="15840" w:code="1"/>
          <w:pgMar w:top="1418" w:right="1418" w:bottom="1418" w:left="2268" w:header="709" w:footer="709" w:gutter="0"/>
          <w:cols w:space="708"/>
          <w:vAlign w:val="center"/>
          <w:docGrid w:linePitch="360"/>
        </w:sectPr>
      </w:pPr>
      <w:r w:rsidRPr="005D79C8">
        <w:rPr>
          <w:rFonts w:cs="Arial"/>
          <w:szCs w:val="24"/>
          <w:highlight w:val="yellow"/>
        </w:rPr>
        <w:t>…</w:t>
      </w:r>
    </w:p>
    <w:p w14:paraId="24C90619" w14:textId="72229E8E" w:rsidR="00B13C1B" w:rsidRDefault="00B13C1B" w:rsidP="00B13C1B">
      <w:pPr>
        <w:jc w:val="center"/>
        <w:rPr>
          <w:rFonts w:cs="Arial"/>
          <w:szCs w:val="24"/>
        </w:rPr>
      </w:pPr>
    </w:p>
    <w:p w14:paraId="2A1F9386" w14:textId="77777777" w:rsidR="00B13C1B" w:rsidRDefault="00B13C1B">
      <w:pPr>
        <w:jc w:val="left"/>
        <w:rPr>
          <w:rFonts w:cs="Arial"/>
          <w:szCs w:val="24"/>
        </w:rPr>
      </w:pPr>
    </w:p>
    <w:p w14:paraId="1AFFCFEE" w14:textId="77777777" w:rsidR="00B13C1B" w:rsidRDefault="00B13C1B">
      <w:pPr>
        <w:jc w:val="left"/>
        <w:rPr>
          <w:rFonts w:cs="Arial"/>
          <w:szCs w:val="24"/>
        </w:rPr>
        <w:sectPr w:rsidR="00B13C1B" w:rsidSect="00B13C1B">
          <w:footnotePr>
            <w:numRestart w:val="eachSect"/>
          </w:footnotePr>
          <w:pgSz w:w="12240" w:h="15840" w:code="1"/>
          <w:pgMar w:top="1418" w:right="1418" w:bottom="1418" w:left="2268" w:header="709" w:footer="709" w:gutter="0"/>
          <w:cols w:space="708"/>
          <w:docGrid w:linePitch="360"/>
        </w:sectPr>
      </w:pPr>
    </w:p>
    <w:p w14:paraId="43998D78" w14:textId="0F9C9874" w:rsidR="00A13250" w:rsidRPr="001E3E04" w:rsidRDefault="00B6630B" w:rsidP="00CF099B">
      <w:pPr>
        <w:pStyle w:val="Ttulo1"/>
        <w:rPr>
          <w:rFonts w:cs="Arial"/>
          <w:b/>
        </w:rPr>
      </w:pPr>
      <w:bookmarkStart w:id="0" w:name="_Toc464484058"/>
      <w:bookmarkStart w:id="1" w:name="_Toc465070110"/>
      <w:bookmarkStart w:id="2" w:name="_Toc465070651"/>
      <w:bookmarkStart w:id="3" w:name="_Toc524387321"/>
      <w:r w:rsidRPr="001E3E04">
        <w:rPr>
          <w:rFonts w:cs="Arial"/>
        </w:rPr>
        <w:lastRenderedPageBreak/>
        <w:t>Abreviaturas.</w:t>
      </w:r>
      <w:bookmarkEnd w:id="0"/>
      <w:bookmarkEnd w:id="1"/>
      <w:bookmarkEnd w:id="2"/>
      <w:bookmarkEnd w:id="3"/>
    </w:p>
    <w:p w14:paraId="1A6DB7E6" w14:textId="77777777" w:rsidR="00094EC1" w:rsidRPr="001E3E04" w:rsidRDefault="00094EC1" w:rsidP="00EC0540">
      <w:pPr>
        <w:pStyle w:val="Prrafodelista"/>
        <w:numPr>
          <w:ilvl w:val="0"/>
          <w:numId w:val="1"/>
        </w:numPr>
        <w:rPr>
          <w:rFonts w:cs="Arial"/>
        </w:rPr>
      </w:pPr>
      <w:r w:rsidRPr="001E3E04">
        <w:rPr>
          <w:rFonts w:cs="Arial"/>
        </w:rPr>
        <w:t>N.L.A. No Listo Aún.</w:t>
      </w:r>
    </w:p>
    <w:p w14:paraId="7E34A1C2" w14:textId="51938916" w:rsidR="00094EC1" w:rsidRPr="001E3E04" w:rsidRDefault="00094EC1" w:rsidP="00EC0540">
      <w:pPr>
        <w:pStyle w:val="Prrafodelista"/>
        <w:numPr>
          <w:ilvl w:val="0"/>
          <w:numId w:val="1"/>
        </w:numPr>
        <w:rPr>
          <w:rFonts w:cs="Arial"/>
        </w:rPr>
      </w:pPr>
      <w:r w:rsidRPr="001E3E04">
        <w:rPr>
          <w:rFonts w:cs="Arial"/>
        </w:rPr>
        <w:t xml:space="preserve">IoT: Internet </w:t>
      </w:r>
      <w:proofErr w:type="spellStart"/>
      <w:r w:rsidRPr="001E3E04">
        <w:rPr>
          <w:rFonts w:cs="Arial"/>
        </w:rPr>
        <w:t>of</w:t>
      </w:r>
      <w:proofErr w:type="spellEnd"/>
      <w:r w:rsidRPr="001E3E04">
        <w:rPr>
          <w:rFonts w:cs="Arial"/>
        </w:rPr>
        <w:t xml:space="preserve"> Things o Internet de las cosas.</w:t>
      </w:r>
    </w:p>
    <w:p w14:paraId="74D511A7" w14:textId="77777777" w:rsidR="00B6630B" w:rsidRPr="001E3E04" w:rsidRDefault="00B6630B" w:rsidP="00EC0540">
      <w:pPr>
        <w:pStyle w:val="Prrafodelista"/>
        <w:numPr>
          <w:ilvl w:val="0"/>
          <w:numId w:val="1"/>
        </w:numPr>
        <w:rPr>
          <w:rFonts w:cs="Arial"/>
          <w:lang w:val="en-US"/>
        </w:rPr>
      </w:pPr>
      <w:r w:rsidRPr="001E3E04">
        <w:rPr>
          <w:rFonts w:cs="Arial"/>
          <w:lang w:val="en-US"/>
        </w:rPr>
        <w:t>IETF: Internet Engineering Task Force.</w:t>
      </w:r>
    </w:p>
    <w:p w14:paraId="2D132470" w14:textId="77777777" w:rsidR="00B6630B" w:rsidRPr="001E3E04" w:rsidRDefault="00B6630B" w:rsidP="00EC0540">
      <w:pPr>
        <w:pStyle w:val="Prrafodelista"/>
        <w:numPr>
          <w:ilvl w:val="0"/>
          <w:numId w:val="1"/>
        </w:numPr>
        <w:rPr>
          <w:rFonts w:cs="Arial"/>
        </w:rPr>
      </w:pPr>
      <w:r w:rsidRPr="001E3E04">
        <w:rPr>
          <w:rFonts w:cs="Arial"/>
        </w:rPr>
        <w:t xml:space="preserve">XMPP: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(Protocolo extensible de mensajería y comunicación de presencia).</w:t>
      </w:r>
    </w:p>
    <w:p w14:paraId="52699E66" w14:textId="77777777" w:rsidR="00B6630B" w:rsidRPr="001E3E04" w:rsidRDefault="00B6630B" w:rsidP="00EC0540">
      <w:pPr>
        <w:pStyle w:val="Prrafodelista"/>
        <w:numPr>
          <w:ilvl w:val="0"/>
          <w:numId w:val="1"/>
        </w:numPr>
        <w:rPr>
          <w:rFonts w:cs="Arial"/>
          <w:lang w:val="en-US"/>
        </w:rPr>
      </w:pPr>
      <w:r w:rsidRPr="001E3E04">
        <w:rPr>
          <w:rFonts w:cs="Arial"/>
          <w:lang w:val="en-US"/>
        </w:rPr>
        <w:t>JSF: Jabber Software Foundation (Fundación de Software Jabber)</w:t>
      </w:r>
    </w:p>
    <w:p w14:paraId="38EE945C" w14:textId="77777777" w:rsidR="00B6630B" w:rsidRPr="001E3E04" w:rsidRDefault="00B6630B" w:rsidP="00EC0540">
      <w:pPr>
        <w:pStyle w:val="Prrafodelista"/>
        <w:numPr>
          <w:ilvl w:val="0"/>
          <w:numId w:val="1"/>
        </w:numPr>
        <w:rPr>
          <w:rFonts w:cs="Arial"/>
        </w:rPr>
      </w:pPr>
      <w:r w:rsidRPr="001E3E04">
        <w:rPr>
          <w:rFonts w:cs="Arial"/>
        </w:rPr>
        <w:t xml:space="preserve">XSF: XMPP </w:t>
      </w:r>
      <w:proofErr w:type="spellStart"/>
      <w:r w:rsidRPr="001E3E04">
        <w:rPr>
          <w:rFonts w:cs="Arial"/>
        </w:rPr>
        <w:t>Standards</w:t>
      </w:r>
      <w:proofErr w:type="spellEnd"/>
      <w:r w:rsidRPr="001E3E04">
        <w:rPr>
          <w:rFonts w:cs="Arial"/>
        </w:rPr>
        <w:t xml:space="preserve"> </w:t>
      </w:r>
      <w:proofErr w:type="spellStart"/>
      <w:r w:rsidRPr="001E3E04">
        <w:rPr>
          <w:rFonts w:cs="Arial"/>
        </w:rPr>
        <w:t>Foundation</w:t>
      </w:r>
      <w:proofErr w:type="spellEnd"/>
      <w:r w:rsidRPr="001E3E04">
        <w:rPr>
          <w:rFonts w:cs="Arial"/>
        </w:rPr>
        <w:t xml:space="preserve"> (Fundación de estándares de XMPP)</w:t>
      </w:r>
    </w:p>
    <w:p w14:paraId="33BE5714" w14:textId="77777777" w:rsidR="00B6630B" w:rsidRPr="001E3E04" w:rsidRDefault="00B6630B" w:rsidP="00EC0540">
      <w:pPr>
        <w:pStyle w:val="Prrafodelista"/>
        <w:numPr>
          <w:ilvl w:val="0"/>
          <w:numId w:val="1"/>
        </w:numPr>
        <w:rPr>
          <w:rFonts w:cs="Arial"/>
        </w:rPr>
      </w:pPr>
      <w:r w:rsidRPr="001E3E04">
        <w:rPr>
          <w:rFonts w:cs="Arial"/>
        </w:rPr>
        <w:t xml:space="preserve">XEP: XMPP </w:t>
      </w:r>
      <w:proofErr w:type="spellStart"/>
      <w:r w:rsidRPr="001E3E04">
        <w:rPr>
          <w:rFonts w:cs="Arial"/>
        </w:rPr>
        <w:t>Enhancement</w:t>
      </w:r>
      <w:proofErr w:type="spellEnd"/>
      <w:r w:rsidRPr="001E3E04">
        <w:rPr>
          <w:rFonts w:cs="Arial"/>
        </w:rPr>
        <w:t xml:space="preserve"> </w:t>
      </w:r>
      <w:proofErr w:type="spellStart"/>
      <w:r w:rsidRPr="001E3E04">
        <w:rPr>
          <w:rFonts w:cs="Arial"/>
        </w:rPr>
        <w:t>Proposals</w:t>
      </w:r>
      <w:proofErr w:type="spellEnd"/>
      <w:r w:rsidRPr="001E3E04">
        <w:rPr>
          <w:rFonts w:cs="Arial"/>
        </w:rPr>
        <w:t xml:space="preserve"> (Propuestas de mejoras a XMPP)</w:t>
      </w:r>
    </w:p>
    <w:p w14:paraId="281F62F3" w14:textId="77777777" w:rsidR="00B6630B" w:rsidRPr="001E3E04" w:rsidRDefault="00B6630B" w:rsidP="00EC0540">
      <w:pPr>
        <w:pStyle w:val="Prrafodelista"/>
        <w:numPr>
          <w:ilvl w:val="0"/>
          <w:numId w:val="1"/>
        </w:numPr>
        <w:rPr>
          <w:rFonts w:cs="Arial"/>
        </w:rPr>
      </w:pPr>
      <w:r w:rsidRPr="001E3E04">
        <w:rPr>
          <w:rFonts w:cs="Arial"/>
        </w:rPr>
        <w:t>JID: Jabber ID.</w:t>
      </w:r>
    </w:p>
    <w:p w14:paraId="1166EC1D" w14:textId="77777777" w:rsidR="00514A5E" w:rsidRPr="001E3E04" w:rsidRDefault="00514A5E" w:rsidP="00EC0540">
      <w:pPr>
        <w:pStyle w:val="Prrafodelista"/>
        <w:numPr>
          <w:ilvl w:val="0"/>
          <w:numId w:val="1"/>
        </w:numPr>
        <w:rPr>
          <w:rFonts w:cs="Arial"/>
        </w:rPr>
      </w:pPr>
      <w:r w:rsidRPr="001E3E04">
        <w:rPr>
          <w:rFonts w:cs="Arial"/>
        </w:rPr>
        <w:t xml:space="preserve">RFC: </w:t>
      </w:r>
      <w:proofErr w:type="spellStart"/>
      <w:r w:rsidRPr="001E3E04">
        <w:rPr>
          <w:rFonts w:cs="Arial"/>
        </w:rPr>
        <w:t>Request</w:t>
      </w:r>
      <w:proofErr w:type="spellEnd"/>
      <w:r w:rsidRPr="001E3E04">
        <w:rPr>
          <w:rFonts w:cs="Arial"/>
        </w:rPr>
        <w:t xml:space="preserve"> </w:t>
      </w:r>
      <w:proofErr w:type="spellStart"/>
      <w:r w:rsidRPr="001E3E04">
        <w:rPr>
          <w:rFonts w:cs="Arial"/>
        </w:rPr>
        <w:t>for</w:t>
      </w:r>
      <w:proofErr w:type="spellEnd"/>
      <w:r w:rsidRPr="001E3E04">
        <w:rPr>
          <w:rFonts w:cs="Arial"/>
        </w:rPr>
        <w:t xml:space="preserve"> </w:t>
      </w:r>
      <w:proofErr w:type="spellStart"/>
      <w:r w:rsidRPr="001E3E04">
        <w:rPr>
          <w:rFonts w:cs="Arial"/>
        </w:rPr>
        <w:t>Comments</w:t>
      </w:r>
      <w:proofErr w:type="spellEnd"/>
    </w:p>
    <w:p w14:paraId="347CD9B2" w14:textId="4D11A830" w:rsidR="00073557" w:rsidRPr="001E3E04" w:rsidRDefault="00073557" w:rsidP="00EC0540">
      <w:pPr>
        <w:pStyle w:val="Prrafodelista"/>
        <w:numPr>
          <w:ilvl w:val="0"/>
          <w:numId w:val="1"/>
        </w:numPr>
        <w:rPr>
          <w:rFonts w:cs="Arial"/>
        </w:rPr>
      </w:pPr>
      <w:r w:rsidRPr="001E3E04">
        <w:rPr>
          <w:rFonts w:cs="Arial"/>
        </w:rPr>
        <w:t xml:space="preserve">PO: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16505FC1" w14:textId="1C98AEAD" w:rsidR="008B7FD4" w:rsidRPr="001E3E04" w:rsidRDefault="008B7FD4" w:rsidP="00EC0540">
      <w:pPr>
        <w:pStyle w:val="Prrafodelista"/>
        <w:numPr>
          <w:ilvl w:val="0"/>
          <w:numId w:val="1"/>
        </w:numPr>
        <w:rPr>
          <w:rFonts w:cs="Arial"/>
        </w:rPr>
      </w:pPr>
      <w:r w:rsidRPr="001E3E04">
        <w:rPr>
          <w:rFonts w:cs="Arial"/>
        </w:rPr>
        <w:t xml:space="preserve">TCP: </w:t>
      </w:r>
      <w:proofErr w:type="spellStart"/>
      <w:r w:rsidRPr="001E3E04">
        <w:rPr>
          <w:rFonts w:cs="Arial"/>
        </w:rPr>
        <w:t>Tra</w:t>
      </w:r>
      <w:r w:rsidR="007F49E9" w:rsidRPr="001E3E04">
        <w:rPr>
          <w:rFonts w:cs="Arial"/>
        </w:rPr>
        <w:t>nsmission</w:t>
      </w:r>
      <w:proofErr w:type="spellEnd"/>
      <w:r w:rsidR="007F49E9" w:rsidRPr="001E3E04">
        <w:rPr>
          <w:rFonts w:cs="Arial"/>
        </w:rPr>
        <w:t xml:space="preserve"> Control </w:t>
      </w:r>
      <w:proofErr w:type="spellStart"/>
      <w:r w:rsidR="007F49E9" w:rsidRPr="001E3E04">
        <w:rPr>
          <w:rFonts w:cs="Arial"/>
        </w:rPr>
        <w:t>Protocol</w:t>
      </w:r>
      <w:proofErr w:type="spellEnd"/>
      <w:r w:rsidR="007F49E9" w:rsidRPr="001E3E04">
        <w:rPr>
          <w:rFonts w:cs="Arial"/>
        </w:rPr>
        <w:t xml:space="preserve"> </w:t>
      </w:r>
      <w:r w:rsidRPr="001E3E04">
        <w:rPr>
          <w:rFonts w:cs="Arial"/>
        </w:rPr>
        <w:t>o Protocolo de Control de Transmisión</w:t>
      </w:r>
    </w:p>
    <w:p w14:paraId="28E7C407" w14:textId="0ECE52E7" w:rsidR="008B7FD4" w:rsidRPr="001E3E04" w:rsidRDefault="008B7FD4" w:rsidP="00EC0540">
      <w:pPr>
        <w:pStyle w:val="Prrafodelista"/>
        <w:numPr>
          <w:ilvl w:val="0"/>
          <w:numId w:val="1"/>
        </w:numPr>
        <w:rPr>
          <w:rFonts w:cs="Arial"/>
        </w:rPr>
      </w:pPr>
      <w:r w:rsidRPr="001E3E04">
        <w:rPr>
          <w:rFonts w:cs="Arial"/>
        </w:rPr>
        <w:t xml:space="preserve">UDP: </w:t>
      </w:r>
      <w:proofErr w:type="spellStart"/>
      <w:r w:rsidRPr="001E3E04">
        <w:rPr>
          <w:rFonts w:cs="Arial"/>
        </w:rPr>
        <w:t>User</w:t>
      </w:r>
      <w:proofErr w:type="spellEnd"/>
      <w:r w:rsidRPr="001E3E04">
        <w:rPr>
          <w:rFonts w:cs="Arial"/>
        </w:rPr>
        <w:t xml:space="preserve"> </w:t>
      </w:r>
      <w:proofErr w:type="spellStart"/>
      <w:r w:rsidRPr="001E3E04">
        <w:rPr>
          <w:rFonts w:cs="Arial"/>
        </w:rPr>
        <w:t>Datagram</w:t>
      </w:r>
      <w:proofErr w:type="spellEnd"/>
      <w:r w:rsidRPr="001E3E04">
        <w:rPr>
          <w:rFonts w:cs="Arial"/>
        </w:rPr>
        <w:t xml:space="preserve"> </w:t>
      </w:r>
      <w:proofErr w:type="spellStart"/>
      <w:r w:rsidRPr="001E3E04">
        <w:rPr>
          <w:rFonts w:cs="Arial"/>
        </w:rPr>
        <w:t>Protocol</w:t>
      </w:r>
      <w:proofErr w:type="spellEnd"/>
    </w:p>
    <w:p w14:paraId="2769FE73" w14:textId="0E9172D9" w:rsidR="008B7FD4" w:rsidRPr="001E3E04" w:rsidRDefault="008B7FD4" w:rsidP="00EC0540">
      <w:pPr>
        <w:pStyle w:val="Prrafodelista"/>
        <w:numPr>
          <w:ilvl w:val="0"/>
          <w:numId w:val="1"/>
        </w:numPr>
        <w:rPr>
          <w:rFonts w:cs="Arial"/>
          <w:lang w:val="en-US"/>
        </w:rPr>
      </w:pPr>
      <w:r w:rsidRPr="001E3E04">
        <w:rPr>
          <w:rFonts w:cs="Arial"/>
          <w:lang w:val="en-US"/>
        </w:rPr>
        <w:t>SPX: Internetwork Packet Exchange/Sequenced Packet Exchange</w:t>
      </w:r>
    </w:p>
    <w:p w14:paraId="7CEF992A" w14:textId="71B1FEAB" w:rsidR="008B7FD4" w:rsidRPr="001E3E04" w:rsidRDefault="008B7FD4" w:rsidP="00EC0540">
      <w:pPr>
        <w:pStyle w:val="Prrafodelista"/>
        <w:numPr>
          <w:ilvl w:val="0"/>
          <w:numId w:val="1"/>
        </w:numPr>
        <w:rPr>
          <w:rFonts w:cs="Arial"/>
        </w:rPr>
      </w:pPr>
      <w:r w:rsidRPr="001E3E04">
        <w:rPr>
          <w:rFonts w:cs="Arial"/>
        </w:rPr>
        <w:t>RPC</w:t>
      </w:r>
      <w:r w:rsidR="0031232C" w:rsidRPr="001E3E04">
        <w:rPr>
          <w:rFonts w:cs="Arial"/>
        </w:rPr>
        <w:t xml:space="preserve">: </w:t>
      </w:r>
      <w:proofErr w:type="spellStart"/>
      <w:r w:rsidR="0031232C" w:rsidRPr="001E3E04">
        <w:rPr>
          <w:rFonts w:cs="Arial"/>
        </w:rPr>
        <w:t>Remote</w:t>
      </w:r>
      <w:proofErr w:type="spellEnd"/>
      <w:r w:rsidR="0031232C" w:rsidRPr="001E3E04">
        <w:rPr>
          <w:rFonts w:cs="Arial"/>
        </w:rPr>
        <w:t xml:space="preserve"> </w:t>
      </w:r>
      <w:proofErr w:type="spellStart"/>
      <w:r w:rsidR="0031232C" w:rsidRPr="001E3E04">
        <w:rPr>
          <w:rFonts w:cs="Arial"/>
        </w:rPr>
        <w:t>procedure</w:t>
      </w:r>
      <w:proofErr w:type="spellEnd"/>
      <w:r w:rsidR="0031232C" w:rsidRPr="001E3E04">
        <w:rPr>
          <w:rFonts w:cs="Arial"/>
        </w:rPr>
        <w:t xml:space="preserve"> </w:t>
      </w:r>
      <w:proofErr w:type="spellStart"/>
      <w:r w:rsidR="0031232C" w:rsidRPr="001E3E04">
        <w:rPr>
          <w:rFonts w:cs="Arial"/>
        </w:rPr>
        <w:t>call</w:t>
      </w:r>
      <w:proofErr w:type="spellEnd"/>
      <w:r w:rsidR="0031232C" w:rsidRPr="001E3E04">
        <w:rPr>
          <w:rFonts w:cs="Arial"/>
        </w:rPr>
        <w:t xml:space="preserve">. Llamada a procedimiento </w:t>
      </w:r>
      <w:proofErr w:type="spellStart"/>
      <w:r w:rsidR="0031232C" w:rsidRPr="001E3E04">
        <w:rPr>
          <w:rFonts w:cs="Arial"/>
        </w:rPr>
        <w:t>remoto.x</w:t>
      </w:r>
      <w:proofErr w:type="spellEnd"/>
      <w:r w:rsidR="0031232C" w:rsidRPr="001E3E04">
        <w:rPr>
          <w:rFonts w:cs="Arial"/>
        </w:rPr>
        <w:tab/>
      </w:r>
    </w:p>
    <w:p w14:paraId="5483EB0B" w14:textId="1FD526BE" w:rsidR="0031232C" w:rsidRPr="001E3E04" w:rsidRDefault="0031232C" w:rsidP="00EC0540">
      <w:pPr>
        <w:pStyle w:val="Prrafodelista"/>
        <w:numPr>
          <w:ilvl w:val="0"/>
          <w:numId w:val="1"/>
        </w:numPr>
        <w:rPr>
          <w:rFonts w:cs="Arial"/>
        </w:rPr>
      </w:pPr>
      <w:r w:rsidRPr="001E3E04">
        <w:rPr>
          <w:rFonts w:cs="Arial"/>
        </w:rPr>
        <w:t>SNMP:</w:t>
      </w:r>
      <w:r w:rsidR="007F49E9" w:rsidRPr="001E3E04">
        <w:rPr>
          <w:rFonts w:cs="Arial"/>
        </w:rPr>
        <w:t xml:space="preserve"> </w:t>
      </w:r>
      <w:r w:rsidR="007F49E9" w:rsidRPr="001E3E04">
        <w:rPr>
          <w:rStyle w:val="tgc"/>
          <w:rFonts w:cs="Arial"/>
        </w:rPr>
        <w:t xml:space="preserve">Simple Network Management </w:t>
      </w:r>
      <w:proofErr w:type="spellStart"/>
      <w:r w:rsidR="007F49E9" w:rsidRPr="001E3E04">
        <w:rPr>
          <w:rStyle w:val="tgc"/>
          <w:rFonts w:cs="Arial"/>
        </w:rPr>
        <w:t>Protocol</w:t>
      </w:r>
      <w:proofErr w:type="spellEnd"/>
      <w:r w:rsidR="007F49E9" w:rsidRPr="001E3E04">
        <w:rPr>
          <w:rStyle w:val="tgc"/>
          <w:rFonts w:cs="Arial"/>
        </w:rPr>
        <w:t xml:space="preserve"> o Protocolo Simple de Administración de Red</w:t>
      </w:r>
    </w:p>
    <w:p w14:paraId="4498AC9F" w14:textId="3CE6E985" w:rsidR="0031232C" w:rsidRPr="001E3E04" w:rsidRDefault="0031232C" w:rsidP="00EC0540">
      <w:pPr>
        <w:pStyle w:val="Prrafodelista"/>
        <w:numPr>
          <w:ilvl w:val="0"/>
          <w:numId w:val="1"/>
        </w:numPr>
        <w:rPr>
          <w:rFonts w:cs="Arial"/>
        </w:rPr>
      </w:pPr>
      <w:r w:rsidRPr="001E3E04">
        <w:rPr>
          <w:rFonts w:cs="Arial"/>
        </w:rPr>
        <w:t>SMTP:</w:t>
      </w:r>
      <w:r w:rsidR="007F49E9" w:rsidRPr="001E3E04">
        <w:rPr>
          <w:rFonts w:cs="Arial"/>
        </w:rPr>
        <w:t xml:space="preserve"> Simple Mail Transfer </w:t>
      </w:r>
      <w:proofErr w:type="spellStart"/>
      <w:r w:rsidR="007F49E9" w:rsidRPr="001E3E04">
        <w:rPr>
          <w:rFonts w:cs="Arial"/>
        </w:rPr>
        <w:t>Protocol</w:t>
      </w:r>
      <w:proofErr w:type="spellEnd"/>
      <w:r w:rsidR="007F49E9" w:rsidRPr="001E3E04">
        <w:rPr>
          <w:rFonts w:cs="Arial"/>
        </w:rPr>
        <w:t xml:space="preserve"> o Protocolo para transferencia simple de correo</w:t>
      </w:r>
    </w:p>
    <w:p w14:paraId="1482FE24" w14:textId="27596000" w:rsidR="0031232C" w:rsidRPr="001E3E04" w:rsidRDefault="0031232C" w:rsidP="00EC0540">
      <w:pPr>
        <w:pStyle w:val="Prrafodelista"/>
        <w:numPr>
          <w:ilvl w:val="0"/>
          <w:numId w:val="1"/>
        </w:numPr>
        <w:rPr>
          <w:rFonts w:cs="Arial"/>
        </w:rPr>
      </w:pPr>
      <w:r w:rsidRPr="001E3E04">
        <w:rPr>
          <w:rFonts w:cs="Arial"/>
        </w:rPr>
        <w:t>NNTP:</w:t>
      </w:r>
      <w:r w:rsidR="00E92BD2" w:rsidRPr="001E3E04">
        <w:rPr>
          <w:rFonts w:cs="Arial"/>
        </w:rPr>
        <w:t xml:space="preserve"> Network News </w:t>
      </w:r>
      <w:proofErr w:type="spellStart"/>
      <w:r w:rsidR="00E92BD2" w:rsidRPr="001E3E04">
        <w:rPr>
          <w:rFonts w:cs="Arial"/>
        </w:rPr>
        <w:t>Transport</w:t>
      </w:r>
      <w:proofErr w:type="spellEnd"/>
      <w:r w:rsidR="00E92BD2" w:rsidRPr="001E3E04">
        <w:rPr>
          <w:rFonts w:cs="Arial"/>
        </w:rPr>
        <w:t xml:space="preserve">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para la Transferencia de Noticias en Red</w:t>
      </w:r>
    </w:p>
    <w:p w14:paraId="4282519E" w14:textId="18245A4C" w:rsidR="0031232C" w:rsidRPr="001E3E04" w:rsidRDefault="0031232C" w:rsidP="00EC0540">
      <w:pPr>
        <w:pStyle w:val="Prrafodelista"/>
        <w:numPr>
          <w:ilvl w:val="0"/>
          <w:numId w:val="1"/>
        </w:numPr>
        <w:rPr>
          <w:rFonts w:cs="Arial"/>
        </w:rPr>
      </w:pPr>
      <w:r w:rsidRPr="001E3E04">
        <w:rPr>
          <w:rFonts w:cs="Arial"/>
        </w:rPr>
        <w:t>FTP:</w:t>
      </w:r>
      <w:r w:rsidR="00E92BD2" w:rsidRPr="001E3E04">
        <w:rPr>
          <w:rFonts w:cs="Arial"/>
        </w:rPr>
        <w:t xml:space="preserve"> File Transfer </w:t>
      </w:r>
      <w:proofErr w:type="spellStart"/>
      <w:r w:rsidR="00E92BD2" w:rsidRPr="001E3E04">
        <w:rPr>
          <w:rFonts w:cs="Arial"/>
        </w:rPr>
        <w:t>Protocol</w:t>
      </w:r>
      <w:proofErr w:type="spellEnd"/>
      <w:r w:rsidR="00E92BD2" w:rsidRPr="001E3E04">
        <w:rPr>
          <w:rFonts w:cs="Arial"/>
        </w:rPr>
        <w:t xml:space="preserve"> o Protocolo de Transferencia de Archivos</w:t>
      </w:r>
    </w:p>
    <w:p w14:paraId="0A38E0CD" w14:textId="1A240364" w:rsidR="0031232C" w:rsidRPr="001E3E04" w:rsidRDefault="0031232C" w:rsidP="00EC0540">
      <w:pPr>
        <w:pStyle w:val="Prrafodelista"/>
        <w:numPr>
          <w:ilvl w:val="0"/>
          <w:numId w:val="1"/>
        </w:numPr>
        <w:rPr>
          <w:rFonts w:cs="Arial"/>
        </w:rPr>
      </w:pPr>
      <w:r w:rsidRPr="001E3E04">
        <w:rPr>
          <w:rFonts w:cs="Arial"/>
        </w:rPr>
        <w:t xml:space="preserve">SSH: </w:t>
      </w:r>
      <w:proofErr w:type="spellStart"/>
      <w:r w:rsidR="00E92BD2" w:rsidRPr="001E3E04">
        <w:rPr>
          <w:rFonts w:cs="Arial"/>
        </w:rPr>
        <w:t>Secure</w:t>
      </w:r>
      <w:proofErr w:type="spellEnd"/>
      <w:r w:rsidR="00E92BD2" w:rsidRPr="001E3E04">
        <w:rPr>
          <w:rFonts w:cs="Arial"/>
        </w:rPr>
        <w:t xml:space="preserve"> Shell o Intérprete de Órdenes seguro </w:t>
      </w:r>
    </w:p>
    <w:p w14:paraId="424AFAC3" w14:textId="7E521D89" w:rsidR="0031232C" w:rsidRPr="001E3E04" w:rsidRDefault="0031232C" w:rsidP="00EC0540">
      <w:pPr>
        <w:pStyle w:val="Prrafodelista"/>
        <w:numPr>
          <w:ilvl w:val="0"/>
          <w:numId w:val="1"/>
        </w:numPr>
        <w:rPr>
          <w:rFonts w:cs="Arial"/>
        </w:rPr>
      </w:pPr>
      <w:r w:rsidRPr="001E3E04">
        <w:rPr>
          <w:rFonts w:cs="Arial"/>
        </w:rPr>
        <w:t>HTTP:</w:t>
      </w:r>
      <w:r w:rsidR="00E92BD2" w:rsidRPr="001E3E04">
        <w:rPr>
          <w:rFonts w:cs="Arial"/>
        </w:rPr>
        <w:t xml:space="preserve"> </w:t>
      </w:r>
      <w:proofErr w:type="spellStart"/>
      <w:r w:rsidR="00E92BD2" w:rsidRPr="001E3E04">
        <w:rPr>
          <w:rFonts w:cs="Arial"/>
        </w:rPr>
        <w:t>Hypertext</w:t>
      </w:r>
      <w:proofErr w:type="spellEnd"/>
      <w:r w:rsidR="00E92BD2" w:rsidRPr="001E3E04">
        <w:rPr>
          <w:rFonts w:cs="Arial"/>
        </w:rPr>
        <w:t xml:space="preserve"> Transfer </w:t>
      </w:r>
      <w:proofErr w:type="spellStart"/>
      <w:r w:rsidR="00E92BD2" w:rsidRPr="001E3E04">
        <w:rPr>
          <w:rFonts w:cs="Arial"/>
        </w:rPr>
        <w:t>Protocol</w:t>
      </w:r>
      <w:proofErr w:type="spellEnd"/>
      <w:r w:rsidR="00E92BD2" w:rsidRPr="001E3E04">
        <w:rPr>
          <w:rFonts w:cs="Arial"/>
        </w:rPr>
        <w:t xml:space="preserve"> o </w:t>
      </w:r>
      <w:r w:rsidR="00E92BD2" w:rsidRPr="001E3E04">
        <w:rPr>
          <w:rStyle w:val="tgc"/>
          <w:rFonts w:cs="Arial"/>
        </w:rPr>
        <w:t>Protocolo de Transferencia de Hipertexto</w:t>
      </w:r>
    </w:p>
    <w:p w14:paraId="3234CB1C" w14:textId="6744E40B" w:rsidR="0031232C" w:rsidRPr="001E3E04" w:rsidRDefault="0031232C" w:rsidP="00EC0540">
      <w:pPr>
        <w:pStyle w:val="Prrafodelista"/>
        <w:numPr>
          <w:ilvl w:val="0"/>
          <w:numId w:val="1"/>
        </w:numPr>
        <w:rPr>
          <w:rFonts w:cs="Arial"/>
        </w:rPr>
      </w:pPr>
      <w:r w:rsidRPr="001E3E04">
        <w:rPr>
          <w:rFonts w:cs="Arial"/>
        </w:rPr>
        <w:t>CIFS</w:t>
      </w:r>
      <w:r w:rsidR="00E92BD2" w:rsidRPr="001E3E04">
        <w:rPr>
          <w:rFonts w:cs="Arial"/>
        </w:rPr>
        <w:t xml:space="preserve">: </w:t>
      </w:r>
      <w:proofErr w:type="spellStart"/>
      <w:r w:rsidR="00E92BD2" w:rsidRPr="001E3E04">
        <w:rPr>
          <w:rFonts w:cs="Arial"/>
        </w:rPr>
        <w:t>Common</w:t>
      </w:r>
      <w:proofErr w:type="spellEnd"/>
      <w:r w:rsidR="00E92BD2" w:rsidRPr="001E3E04">
        <w:rPr>
          <w:rFonts w:cs="Arial"/>
        </w:rPr>
        <w:t xml:space="preserve"> Internet File </w:t>
      </w:r>
      <w:proofErr w:type="spellStart"/>
      <w:r w:rsidR="00E92BD2" w:rsidRPr="001E3E04">
        <w:rPr>
          <w:rFonts w:cs="Arial"/>
        </w:rPr>
        <w:t>System</w:t>
      </w:r>
      <w:proofErr w:type="spellEnd"/>
      <w:r w:rsidR="00E92BD2" w:rsidRPr="001E3E04">
        <w:rPr>
          <w:rFonts w:cs="Arial"/>
        </w:rPr>
        <w:t xml:space="preserve"> o Sistema Común de Archivos de Internet </w:t>
      </w:r>
    </w:p>
    <w:p w14:paraId="6EC3CC9E" w14:textId="23FEF506" w:rsidR="007F49E9" w:rsidRPr="001E3E04" w:rsidRDefault="007F49E9" w:rsidP="00EC0540">
      <w:pPr>
        <w:pStyle w:val="Prrafodelista"/>
        <w:numPr>
          <w:ilvl w:val="0"/>
          <w:numId w:val="1"/>
        </w:numPr>
        <w:rPr>
          <w:rFonts w:cs="Arial"/>
        </w:rPr>
      </w:pPr>
      <w:r w:rsidRPr="001E3E04">
        <w:rPr>
          <w:rFonts w:cs="Arial"/>
        </w:rPr>
        <w:t xml:space="preserve">IM: </w:t>
      </w:r>
      <w:r w:rsidR="00094EC1" w:rsidRPr="001E3E04">
        <w:rPr>
          <w:rFonts w:cs="Arial"/>
        </w:rPr>
        <w:t xml:space="preserve">Instante </w:t>
      </w:r>
      <w:r w:rsidR="001223D1" w:rsidRPr="001E3E04">
        <w:rPr>
          <w:rFonts w:cs="Arial"/>
        </w:rPr>
        <w:t>Mensajería instantánea</w:t>
      </w:r>
    </w:p>
    <w:p w14:paraId="34B84E3E" w14:textId="77777777" w:rsidR="00B6630B" w:rsidRPr="001E3E04" w:rsidRDefault="00B6630B">
      <w:pPr>
        <w:rPr>
          <w:rFonts w:cs="Arial"/>
        </w:rPr>
      </w:pPr>
      <w:r w:rsidRPr="001E3E04">
        <w:rPr>
          <w:rFonts w:cs="Arial"/>
        </w:rPr>
        <w:br w:type="page"/>
      </w:r>
    </w:p>
    <w:sdt>
      <w:sdtPr>
        <w:rPr>
          <w:caps w:val="0"/>
          <w:color w:val="auto"/>
          <w:spacing w:val="0"/>
          <w:sz w:val="24"/>
          <w:szCs w:val="20"/>
          <w:lang w:val="es-ES"/>
        </w:rPr>
        <w:id w:val="-2049445257"/>
        <w:docPartObj>
          <w:docPartGallery w:val="Table of Contents"/>
          <w:docPartUnique/>
        </w:docPartObj>
      </w:sdtPr>
      <w:sdtEndPr>
        <w:rPr>
          <w:b/>
          <w:bCs/>
        </w:rPr>
      </w:sdtEndPr>
      <w:sdtContent>
        <w:p w14:paraId="7AE539BF" w14:textId="15EE1A01" w:rsidR="003439C0" w:rsidRDefault="003439C0">
          <w:pPr>
            <w:pStyle w:val="TtuloTDC"/>
          </w:pPr>
          <w:r>
            <w:rPr>
              <w:lang w:val="es-ES"/>
            </w:rPr>
            <w:t>Tabla de contenido</w:t>
          </w:r>
        </w:p>
        <w:p w14:paraId="52B17E74" w14:textId="27FB5097" w:rsidR="003439C0" w:rsidRDefault="003439C0">
          <w:pPr>
            <w:pStyle w:val="TDC1"/>
            <w:rPr>
              <w:rFonts w:asciiTheme="minorHAnsi" w:hAnsiTheme="minorHAnsi"/>
              <w:noProof/>
              <w:sz w:val="22"/>
              <w:szCs w:val="22"/>
              <w:lang w:eastAsia="es-CL"/>
            </w:rPr>
          </w:pPr>
          <w:r>
            <w:rPr>
              <w:b/>
              <w:bCs/>
              <w:lang w:val="es-ES"/>
            </w:rPr>
            <w:fldChar w:fldCharType="begin"/>
          </w:r>
          <w:r>
            <w:rPr>
              <w:b/>
              <w:bCs/>
              <w:lang w:val="es-ES"/>
            </w:rPr>
            <w:instrText xml:space="preserve"> TOC \o "1-3" \h \z \u </w:instrText>
          </w:r>
          <w:r>
            <w:rPr>
              <w:b/>
              <w:bCs/>
              <w:lang w:val="es-ES"/>
            </w:rPr>
            <w:fldChar w:fldCharType="separate"/>
          </w:r>
          <w:hyperlink w:anchor="_Toc524387321" w:history="1">
            <w:r w:rsidRPr="00776D93">
              <w:rPr>
                <w:rStyle w:val="Hipervnculo"/>
                <w:rFonts w:cs="Arial"/>
                <w:noProof/>
              </w:rPr>
              <w:t>Abreviaturas.</w:t>
            </w:r>
            <w:r>
              <w:rPr>
                <w:noProof/>
                <w:webHidden/>
              </w:rPr>
              <w:tab/>
            </w:r>
            <w:r>
              <w:rPr>
                <w:noProof/>
                <w:webHidden/>
              </w:rPr>
              <w:fldChar w:fldCharType="begin"/>
            </w:r>
            <w:r>
              <w:rPr>
                <w:noProof/>
                <w:webHidden/>
              </w:rPr>
              <w:instrText xml:space="preserve"> PAGEREF _Toc524387321 \h </w:instrText>
            </w:r>
            <w:r>
              <w:rPr>
                <w:noProof/>
                <w:webHidden/>
              </w:rPr>
            </w:r>
            <w:r>
              <w:rPr>
                <w:noProof/>
                <w:webHidden/>
              </w:rPr>
              <w:fldChar w:fldCharType="separate"/>
            </w:r>
            <w:r>
              <w:rPr>
                <w:noProof/>
                <w:webHidden/>
              </w:rPr>
              <w:t>5</w:t>
            </w:r>
            <w:r>
              <w:rPr>
                <w:noProof/>
                <w:webHidden/>
              </w:rPr>
              <w:fldChar w:fldCharType="end"/>
            </w:r>
          </w:hyperlink>
        </w:p>
        <w:p w14:paraId="7E4D14EF" w14:textId="08EDC207" w:rsidR="003439C0" w:rsidRDefault="009F7C5C">
          <w:pPr>
            <w:pStyle w:val="TDC1"/>
            <w:rPr>
              <w:rFonts w:asciiTheme="minorHAnsi" w:hAnsiTheme="minorHAnsi"/>
              <w:noProof/>
              <w:sz w:val="22"/>
              <w:szCs w:val="22"/>
              <w:lang w:eastAsia="es-CL"/>
            </w:rPr>
          </w:pPr>
          <w:hyperlink w:anchor="_Toc524387322" w:history="1">
            <w:r w:rsidR="003439C0" w:rsidRPr="00776D93">
              <w:rPr>
                <w:rStyle w:val="Hipervnculo"/>
                <w:rFonts w:cs="Arial"/>
                <w:noProof/>
              </w:rPr>
              <w:t>Índice de imágenes</w:t>
            </w:r>
            <w:r w:rsidR="003439C0">
              <w:rPr>
                <w:noProof/>
                <w:webHidden/>
              </w:rPr>
              <w:tab/>
            </w:r>
            <w:r w:rsidR="003439C0">
              <w:rPr>
                <w:noProof/>
                <w:webHidden/>
              </w:rPr>
              <w:fldChar w:fldCharType="begin"/>
            </w:r>
            <w:r w:rsidR="003439C0">
              <w:rPr>
                <w:noProof/>
                <w:webHidden/>
              </w:rPr>
              <w:instrText xml:space="preserve"> PAGEREF _Toc524387322 \h </w:instrText>
            </w:r>
            <w:r w:rsidR="003439C0">
              <w:rPr>
                <w:noProof/>
                <w:webHidden/>
              </w:rPr>
            </w:r>
            <w:r w:rsidR="003439C0">
              <w:rPr>
                <w:noProof/>
                <w:webHidden/>
              </w:rPr>
              <w:fldChar w:fldCharType="separate"/>
            </w:r>
            <w:r w:rsidR="003439C0">
              <w:rPr>
                <w:noProof/>
                <w:webHidden/>
              </w:rPr>
              <w:t>7</w:t>
            </w:r>
            <w:r w:rsidR="003439C0">
              <w:rPr>
                <w:noProof/>
                <w:webHidden/>
              </w:rPr>
              <w:fldChar w:fldCharType="end"/>
            </w:r>
          </w:hyperlink>
        </w:p>
        <w:p w14:paraId="6E290B22" w14:textId="0DD9A013" w:rsidR="003439C0" w:rsidRDefault="009F7C5C">
          <w:pPr>
            <w:pStyle w:val="TDC1"/>
            <w:rPr>
              <w:rFonts w:asciiTheme="minorHAnsi" w:hAnsiTheme="minorHAnsi"/>
              <w:noProof/>
              <w:sz w:val="22"/>
              <w:szCs w:val="22"/>
              <w:lang w:eastAsia="es-CL"/>
            </w:rPr>
          </w:pPr>
          <w:hyperlink w:anchor="_Toc524387323" w:history="1">
            <w:r w:rsidR="003439C0" w:rsidRPr="00776D93">
              <w:rPr>
                <w:rStyle w:val="Hipervnculo"/>
                <w:rFonts w:cs="Arial"/>
                <w:noProof/>
              </w:rPr>
              <w:t>Índice de Tablas</w:t>
            </w:r>
            <w:r w:rsidR="003439C0">
              <w:rPr>
                <w:noProof/>
                <w:webHidden/>
              </w:rPr>
              <w:tab/>
            </w:r>
            <w:r w:rsidR="003439C0">
              <w:rPr>
                <w:noProof/>
                <w:webHidden/>
              </w:rPr>
              <w:fldChar w:fldCharType="begin"/>
            </w:r>
            <w:r w:rsidR="003439C0">
              <w:rPr>
                <w:noProof/>
                <w:webHidden/>
              </w:rPr>
              <w:instrText xml:space="preserve"> PAGEREF _Toc524387323 \h </w:instrText>
            </w:r>
            <w:r w:rsidR="003439C0">
              <w:rPr>
                <w:noProof/>
                <w:webHidden/>
              </w:rPr>
            </w:r>
            <w:r w:rsidR="003439C0">
              <w:rPr>
                <w:noProof/>
                <w:webHidden/>
              </w:rPr>
              <w:fldChar w:fldCharType="separate"/>
            </w:r>
            <w:r w:rsidR="003439C0">
              <w:rPr>
                <w:noProof/>
                <w:webHidden/>
              </w:rPr>
              <w:t>7</w:t>
            </w:r>
            <w:r w:rsidR="003439C0">
              <w:rPr>
                <w:noProof/>
                <w:webHidden/>
              </w:rPr>
              <w:fldChar w:fldCharType="end"/>
            </w:r>
          </w:hyperlink>
        </w:p>
        <w:p w14:paraId="379D105D" w14:textId="6FD1A732" w:rsidR="003439C0" w:rsidRDefault="009F7C5C">
          <w:pPr>
            <w:pStyle w:val="TDC1"/>
            <w:rPr>
              <w:rFonts w:asciiTheme="minorHAnsi" w:hAnsiTheme="minorHAnsi"/>
              <w:noProof/>
              <w:sz w:val="22"/>
              <w:szCs w:val="22"/>
              <w:lang w:eastAsia="es-CL"/>
            </w:rPr>
          </w:pPr>
          <w:hyperlink w:anchor="_Toc524387324" w:history="1">
            <w:r w:rsidR="003439C0" w:rsidRPr="00776D93">
              <w:rPr>
                <w:rStyle w:val="Hipervnculo"/>
                <w:rFonts w:cs="Arial"/>
                <w:noProof/>
              </w:rPr>
              <w:t>Resumen.</w:t>
            </w:r>
            <w:r w:rsidR="003439C0">
              <w:rPr>
                <w:noProof/>
                <w:webHidden/>
              </w:rPr>
              <w:tab/>
            </w:r>
            <w:r w:rsidR="003439C0">
              <w:rPr>
                <w:noProof/>
                <w:webHidden/>
              </w:rPr>
              <w:fldChar w:fldCharType="begin"/>
            </w:r>
            <w:r w:rsidR="003439C0">
              <w:rPr>
                <w:noProof/>
                <w:webHidden/>
              </w:rPr>
              <w:instrText xml:space="preserve"> PAGEREF _Toc524387324 \h </w:instrText>
            </w:r>
            <w:r w:rsidR="003439C0">
              <w:rPr>
                <w:noProof/>
                <w:webHidden/>
              </w:rPr>
            </w:r>
            <w:r w:rsidR="003439C0">
              <w:rPr>
                <w:noProof/>
                <w:webHidden/>
              </w:rPr>
              <w:fldChar w:fldCharType="separate"/>
            </w:r>
            <w:r w:rsidR="003439C0">
              <w:rPr>
                <w:noProof/>
                <w:webHidden/>
              </w:rPr>
              <w:t>8</w:t>
            </w:r>
            <w:r w:rsidR="003439C0">
              <w:rPr>
                <w:noProof/>
                <w:webHidden/>
              </w:rPr>
              <w:fldChar w:fldCharType="end"/>
            </w:r>
          </w:hyperlink>
        </w:p>
        <w:p w14:paraId="1F8980C0" w14:textId="5DC34237" w:rsidR="003439C0" w:rsidRDefault="009F7C5C">
          <w:pPr>
            <w:pStyle w:val="TDC1"/>
            <w:rPr>
              <w:rFonts w:asciiTheme="minorHAnsi" w:hAnsiTheme="minorHAnsi"/>
              <w:noProof/>
              <w:sz w:val="22"/>
              <w:szCs w:val="22"/>
              <w:lang w:eastAsia="es-CL"/>
            </w:rPr>
          </w:pPr>
          <w:hyperlink w:anchor="_Toc524387325" w:history="1">
            <w:r w:rsidR="003439C0" w:rsidRPr="00776D93">
              <w:rPr>
                <w:rStyle w:val="Hipervnculo"/>
                <w:rFonts w:cs="Arial"/>
                <w:noProof/>
              </w:rPr>
              <w:t>1. INTRODUCCIÓN</w:t>
            </w:r>
            <w:r w:rsidR="003439C0">
              <w:rPr>
                <w:noProof/>
                <w:webHidden/>
              </w:rPr>
              <w:tab/>
            </w:r>
            <w:r w:rsidR="003439C0">
              <w:rPr>
                <w:noProof/>
                <w:webHidden/>
              </w:rPr>
              <w:fldChar w:fldCharType="begin"/>
            </w:r>
            <w:r w:rsidR="003439C0">
              <w:rPr>
                <w:noProof/>
                <w:webHidden/>
              </w:rPr>
              <w:instrText xml:space="preserve"> PAGEREF _Toc524387325 \h </w:instrText>
            </w:r>
            <w:r w:rsidR="003439C0">
              <w:rPr>
                <w:noProof/>
                <w:webHidden/>
              </w:rPr>
            </w:r>
            <w:r w:rsidR="003439C0">
              <w:rPr>
                <w:noProof/>
                <w:webHidden/>
              </w:rPr>
              <w:fldChar w:fldCharType="separate"/>
            </w:r>
            <w:r w:rsidR="003439C0">
              <w:rPr>
                <w:noProof/>
                <w:webHidden/>
              </w:rPr>
              <w:t>9</w:t>
            </w:r>
            <w:r w:rsidR="003439C0">
              <w:rPr>
                <w:noProof/>
                <w:webHidden/>
              </w:rPr>
              <w:fldChar w:fldCharType="end"/>
            </w:r>
          </w:hyperlink>
        </w:p>
        <w:p w14:paraId="791D0BBB" w14:textId="342BAF23" w:rsidR="003439C0" w:rsidRDefault="009F7C5C">
          <w:pPr>
            <w:pStyle w:val="TDC1"/>
            <w:rPr>
              <w:rFonts w:asciiTheme="minorHAnsi" w:hAnsiTheme="minorHAnsi"/>
              <w:noProof/>
              <w:sz w:val="22"/>
              <w:szCs w:val="22"/>
              <w:lang w:eastAsia="es-CL"/>
            </w:rPr>
          </w:pPr>
          <w:hyperlink w:anchor="_Toc524387326" w:history="1">
            <w:r w:rsidR="003439C0" w:rsidRPr="00776D93">
              <w:rPr>
                <w:rStyle w:val="Hipervnculo"/>
                <w:rFonts w:cs="Arial"/>
                <w:noProof/>
              </w:rPr>
              <w:t>2. FUNDAMENTACIÓN</w:t>
            </w:r>
            <w:r w:rsidR="003439C0">
              <w:rPr>
                <w:noProof/>
                <w:webHidden/>
              </w:rPr>
              <w:tab/>
            </w:r>
            <w:r w:rsidR="003439C0">
              <w:rPr>
                <w:noProof/>
                <w:webHidden/>
              </w:rPr>
              <w:fldChar w:fldCharType="begin"/>
            </w:r>
            <w:r w:rsidR="003439C0">
              <w:rPr>
                <w:noProof/>
                <w:webHidden/>
              </w:rPr>
              <w:instrText xml:space="preserve"> PAGEREF _Toc524387326 \h </w:instrText>
            </w:r>
            <w:r w:rsidR="003439C0">
              <w:rPr>
                <w:noProof/>
                <w:webHidden/>
              </w:rPr>
            </w:r>
            <w:r w:rsidR="003439C0">
              <w:rPr>
                <w:noProof/>
                <w:webHidden/>
              </w:rPr>
              <w:fldChar w:fldCharType="separate"/>
            </w:r>
            <w:r w:rsidR="003439C0">
              <w:rPr>
                <w:noProof/>
                <w:webHidden/>
              </w:rPr>
              <w:t>10</w:t>
            </w:r>
            <w:r w:rsidR="003439C0">
              <w:rPr>
                <w:noProof/>
                <w:webHidden/>
              </w:rPr>
              <w:fldChar w:fldCharType="end"/>
            </w:r>
          </w:hyperlink>
        </w:p>
        <w:p w14:paraId="6A57F7CC" w14:textId="180FE816" w:rsidR="003439C0" w:rsidRDefault="009F7C5C">
          <w:pPr>
            <w:pStyle w:val="TDC2"/>
            <w:tabs>
              <w:tab w:val="right" w:leader="dot" w:pos="8544"/>
            </w:tabs>
            <w:rPr>
              <w:rFonts w:asciiTheme="minorHAnsi" w:hAnsiTheme="minorHAnsi"/>
              <w:noProof/>
              <w:sz w:val="22"/>
              <w:szCs w:val="22"/>
              <w:lang w:eastAsia="es-CL"/>
            </w:rPr>
          </w:pPr>
          <w:hyperlink w:anchor="_Toc524387327" w:history="1">
            <w:r w:rsidR="003439C0" w:rsidRPr="00776D93">
              <w:rPr>
                <w:rStyle w:val="Hipervnculo"/>
                <w:rFonts w:cs="Arial"/>
                <w:noProof/>
              </w:rPr>
              <w:t>2.1. Contextualización el proyecto</w:t>
            </w:r>
            <w:r w:rsidR="003439C0">
              <w:rPr>
                <w:noProof/>
                <w:webHidden/>
              </w:rPr>
              <w:tab/>
            </w:r>
            <w:r w:rsidR="003439C0">
              <w:rPr>
                <w:noProof/>
                <w:webHidden/>
              </w:rPr>
              <w:fldChar w:fldCharType="begin"/>
            </w:r>
            <w:r w:rsidR="003439C0">
              <w:rPr>
                <w:noProof/>
                <w:webHidden/>
              </w:rPr>
              <w:instrText xml:space="preserve"> PAGEREF _Toc524387327 \h </w:instrText>
            </w:r>
            <w:r w:rsidR="003439C0">
              <w:rPr>
                <w:noProof/>
                <w:webHidden/>
              </w:rPr>
            </w:r>
            <w:r w:rsidR="003439C0">
              <w:rPr>
                <w:noProof/>
                <w:webHidden/>
              </w:rPr>
              <w:fldChar w:fldCharType="separate"/>
            </w:r>
            <w:r w:rsidR="003439C0">
              <w:rPr>
                <w:noProof/>
                <w:webHidden/>
              </w:rPr>
              <w:t>10</w:t>
            </w:r>
            <w:r w:rsidR="003439C0">
              <w:rPr>
                <w:noProof/>
                <w:webHidden/>
              </w:rPr>
              <w:fldChar w:fldCharType="end"/>
            </w:r>
          </w:hyperlink>
        </w:p>
        <w:p w14:paraId="4BCA387B" w14:textId="3BCFFA43" w:rsidR="003439C0" w:rsidRDefault="009F7C5C">
          <w:pPr>
            <w:pStyle w:val="TDC3"/>
            <w:tabs>
              <w:tab w:val="right" w:leader="dot" w:pos="8544"/>
            </w:tabs>
            <w:rPr>
              <w:rFonts w:asciiTheme="minorHAnsi" w:hAnsiTheme="minorHAnsi"/>
              <w:noProof/>
              <w:sz w:val="22"/>
              <w:szCs w:val="22"/>
              <w:lang w:eastAsia="es-CL"/>
            </w:rPr>
          </w:pPr>
          <w:hyperlink w:anchor="_Toc524387328" w:history="1">
            <w:r w:rsidR="003439C0" w:rsidRPr="00776D93">
              <w:rPr>
                <w:rStyle w:val="Hipervnculo"/>
                <w:rFonts w:cs="Arial"/>
                <w:noProof/>
              </w:rPr>
              <w:t>2.1.1. XMPP</w:t>
            </w:r>
            <w:r w:rsidR="003439C0">
              <w:rPr>
                <w:noProof/>
                <w:webHidden/>
              </w:rPr>
              <w:tab/>
            </w:r>
            <w:r w:rsidR="003439C0">
              <w:rPr>
                <w:noProof/>
                <w:webHidden/>
              </w:rPr>
              <w:fldChar w:fldCharType="begin"/>
            </w:r>
            <w:r w:rsidR="003439C0">
              <w:rPr>
                <w:noProof/>
                <w:webHidden/>
              </w:rPr>
              <w:instrText xml:space="preserve"> PAGEREF _Toc524387328 \h </w:instrText>
            </w:r>
            <w:r w:rsidR="003439C0">
              <w:rPr>
                <w:noProof/>
                <w:webHidden/>
              </w:rPr>
            </w:r>
            <w:r w:rsidR="003439C0">
              <w:rPr>
                <w:noProof/>
                <w:webHidden/>
              </w:rPr>
              <w:fldChar w:fldCharType="separate"/>
            </w:r>
            <w:r w:rsidR="003439C0">
              <w:rPr>
                <w:noProof/>
                <w:webHidden/>
              </w:rPr>
              <w:t>10</w:t>
            </w:r>
            <w:r w:rsidR="003439C0">
              <w:rPr>
                <w:noProof/>
                <w:webHidden/>
              </w:rPr>
              <w:fldChar w:fldCharType="end"/>
            </w:r>
          </w:hyperlink>
        </w:p>
        <w:p w14:paraId="27E5ABB0" w14:textId="66D3F572" w:rsidR="003439C0" w:rsidRDefault="009F7C5C">
          <w:pPr>
            <w:pStyle w:val="TDC2"/>
            <w:tabs>
              <w:tab w:val="right" w:leader="dot" w:pos="8544"/>
            </w:tabs>
            <w:rPr>
              <w:rFonts w:asciiTheme="minorHAnsi" w:hAnsiTheme="minorHAnsi"/>
              <w:noProof/>
              <w:sz w:val="22"/>
              <w:szCs w:val="22"/>
              <w:lang w:eastAsia="es-CL"/>
            </w:rPr>
          </w:pPr>
          <w:hyperlink w:anchor="_Toc524387329" w:history="1">
            <w:r w:rsidR="003439C0" w:rsidRPr="00776D93">
              <w:rPr>
                <w:rStyle w:val="Hipervnculo"/>
                <w:rFonts w:cs="Arial"/>
                <w:noProof/>
              </w:rPr>
              <w:t>2.2. Problema</w:t>
            </w:r>
            <w:r w:rsidR="003439C0">
              <w:rPr>
                <w:noProof/>
                <w:webHidden/>
              </w:rPr>
              <w:tab/>
            </w:r>
            <w:r w:rsidR="003439C0">
              <w:rPr>
                <w:noProof/>
                <w:webHidden/>
              </w:rPr>
              <w:fldChar w:fldCharType="begin"/>
            </w:r>
            <w:r w:rsidR="003439C0">
              <w:rPr>
                <w:noProof/>
                <w:webHidden/>
              </w:rPr>
              <w:instrText xml:space="preserve"> PAGEREF _Toc524387329 \h </w:instrText>
            </w:r>
            <w:r w:rsidR="003439C0">
              <w:rPr>
                <w:noProof/>
                <w:webHidden/>
              </w:rPr>
            </w:r>
            <w:r w:rsidR="003439C0">
              <w:rPr>
                <w:noProof/>
                <w:webHidden/>
              </w:rPr>
              <w:fldChar w:fldCharType="separate"/>
            </w:r>
            <w:r w:rsidR="003439C0">
              <w:rPr>
                <w:noProof/>
                <w:webHidden/>
              </w:rPr>
              <w:t>25</w:t>
            </w:r>
            <w:r w:rsidR="003439C0">
              <w:rPr>
                <w:noProof/>
                <w:webHidden/>
              </w:rPr>
              <w:fldChar w:fldCharType="end"/>
            </w:r>
          </w:hyperlink>
        </w:p>
        <w:p w14:paraId="30F85315" w14:textId="3F8D3BC0" w:rsidR="003439C0" w:rsidRDefault="009F7C5C">
          <w:pPr>
            <w:pStyle w:val="TDC3"/>
            <w:tabs>
              <w:tab w:val="right" w:leader="dot" w:pos="8544"/>
            </w:tabs>
            <w:rPr>
              <w:rFonts w:asciiTheme="minorHAnsi" w:hAnsiTheme="minorHAnsi"/>
              <w:noProof/>
              <w:sz w:val="22"/>
              <w:szCs w:val="22"/>
              <w:lang w:eastAsia="es-CL"/>
            </w:rPr>
          </w:pPr>
          <w:hyperlink w:anchor="_Toc524387330" w:history="1">
            <w:r w:rsidR="003439C0" w:rsidRPr="00776D93">
              <w:rPr>
                <w:rStyle w:val="Hipervnculo"/>
                <w:rFonts w:cs="Arial"/>
                <w:noProof/>
              </w:rPr>
              <w:t>2.2.1. Objetivo General</w:t>
            </w:r>
            <w:r w:rsidR="003439C0">
              <w:rPr>
                <w:noProof/>
                <w:webHidden/>
              </w:rPr>
              <w:tab/>
            </w:r>
            <w:r w:rsidR="003439C0">
              <w:rPr>
                <w:noProof/>
                <w:webHidden/>
              </w:rPr>
              <w:fldChar w:fldCharType="begin"/>
            </w:r>
            <w:r w:rsidR="003439C0">
              <w:rPr>
                <w:noProof/>
                <w:webHidden/>
              </w:rPr>
              <w:instrText xml:space="preserve"> PAGEREF _Toc524387330 \h </w:instrText>
            </w:r>
            <w:r w:rsidR="003439C0">
              <w:rPr>
                <w:noProof/>
                <w:webHidden/>
              </w:rPr>
            </w:r>
            <w:r w:rsidR="003439C0">
              <w:rPr>
                <w:noProof/>
                <w:webHidden/>
              </w:rPr>
              <w:fldChar w:fldCharType="separate"/>
            </w:r>
            <w:r w:rsidR="003439C0">
              <w:rPr>
                <w:noProof/>
                <w:webHidden/>
              </w:rPr>
              <w:t>26</w:t>
            </w:r>
            <w:r w:rsidR="003439C0">
              <w:rPr>
                <w:noProof/>
                <w:webHidden/>
              </w:rPr>
              <w:fldChar w:fldCharType="end"/>
            </w:r>
          </w:hyperlink>
        </w:p>
        <w:p w14:paraId="419825CB" w14:textId="27AB731E" w:rsidR="003439C0" w:rsidRDefault="009F7C5C">
          <w:pPr>
            <w:pStyle w:val="TDC3"/>
            <w:tabs>
              <w:tab w:val="right" w:leader="dot" w:pos="8544"/>
            </w:tabs>
            <w:rPr>
              <w:rFonts w:asciiTheme="minorHAnsi" w:hAnsiTheme="minorHAnsi"/>
              <w:noProof/>
              <w:sz w:val="22"/>
              <w:szCs w:val="22"/>
              <w:lang w:eastAsia="es-CL"/>
            </w:rPr>
          </w:pPr>
          <w:hyperlink w:anchor="_Toc524387331" w:history="1">
            <w:r w:rsidR="003439C0" w:rsidRPr="00776D93">
              <w:rPr>
                <w:rStyle w:val="Hipervnculo"/>
                <w:rFonts w:cs="Arial"/>
                <w:noProof/>
              </w:rPr>
              <w:t>2.2.2. Objetivos Específicos</w:t>
            </w:r>
            <w:r w:rsidR="003439C0">
              <w:rPr>
                <w:noProof/>
                <w:webHidden/>
              </w:rPr>
              <w:tab/>
            </w:r>
            <w:r w:rsidR="003439C0">
              <w:rPr>
                <w:noProof/>
                <w:webHidden/>
              </w:rPr>
              <w:fldChar w:fldCharType="begin"/>
            </w:r>
            <w:r w:rsidR="003439C0">
              <w:rPr>
                <w:noProof/>
                <w:webHidden/>
              </w:rPr>
              <w:instrText xml:space="preserve"> PAGEREF _Toc524387331 \h </w:instrText>
            </w:r>
            <w:r w:rsidR="003439C0">
              <w:rPr>
                <w:noProof/>
                <w:webHidden/>
              </w:rPr>
            </w:r>
            <w:r w:rsidR="003439C0">
              <w:rPr>
                <w:noProof/>
                <w:webHidden/>
              </w:rPr>
              <w:fldChar w:fldCharType="separate"/>
            </w:r>
            <w:r w:rsidR="003439C0">
              <w:rPr>
                <w:noProof/>
                <w:webHidden/>
              </w:rPr>
              <w:t>26</w:t>
            </w:r>
            <w:r w:rsidR="003439C0">
              <w:rPr>
                <w:noProof/>
                <w:webHidden/>
              </w:rPr>
              <w:fldChar w:fldCharType="end"/>
            </w:r>
          </w:hyperlink>
        </w:p>
        <w:p w14:paraId="04EEBC6F" w14:textId="51A872D2" w:rsidR="003439C0" w:rsidRDefault="009F7C5C">
          <w:pPr>
            <w:pStyle w:val="TDC3"/>
            <w:tabs>
              <w:tab w:val="right" w:leader="dot" w:pos="8544"/>
            </w:tabs>
            <w:rPr>
              <w:rFonts w:asciiTheme="minorHAnsi" w:hAnsiTheme="minorHAnsi"/>
              <w:noProof/>
              <w:sz w:val="22"/>
              <w:szCs w:val="22"/>
              <w:lang w:eastAsia="es-CL"/>
            </w:rPr>
          </w:pPr>
          <w:hyperlink w:anchor="_Toc524387332" w:history="1">
            <w:r w:rsidR="003439C0" w:rsidRPr="00776D93">
              <w:rPr>
                <w:rStyle w:val="Hipervnculo"/>
                <w:rFonts w:cs="Arial"/>
                <w:noProof/>
              </w:rPr>
              <w:t>2.2.3. Restricciones</w:t>
            </w:r>
            <w:r w:rsidR="003439C0">
              <w:rPr>
                <w:noProof/>
                <w:webHidden/>
              </w:rPr>
              <w:tab/>
            </w:r>
            <w:r w:rsidR="003439C0">
              <w:rPr>
                <w:noProof/>
                <w:webHidden/>
              </w:rPr>
              <w:fldChar w:fldCharType="begin"/>
            </w:r>
            <w:r w:rsidR="003439C0">
              <w:rPr>
                <w:noProof/>
                <w:webHidden/>
              </w:rPr>
              <w:instrText xml:space="preserve"> PAGEREF _Toc524387332 \h </w:instrText>
            </w:r>
            <w:r w:rsidR="003439C0">
              <w:rPr>
                <w:noProof/>
                <w:webHidden/>
              </w:rPr>
            </w:r>
            <w:r w:rsidR="003439C0">
              <w:rPr>
                <w:noProof/>
                <w:webHidden/>
              </w:rPr>
              <w:fldChar w:fldCharType="separate"/>
            </w:r>
            <w:r w:rsidR="003439C0">
              <w:rPr>
                <w:noProof/>
                <w:webHidden/>
              </w:rPr>
              <w:t>26</w:t>
            </w:r>
            <w:r w:rsidR="003439C0">
              <w:rPr>
                <w:noProof/>
                <w:webHidden/>
              </w:rPr>
              <w:fldChar w:fldCharType="end"/>
            </w:r>
          </w:hyperlink>
        </w:p>
        <w:p w14:paraId="55BFA013" w14:textId="12414DCA" w:rsidR="003439C0" w:rsidRDefault="009F7C5C">
          <w:pPr>
            <w:pStyle w:val="TDC3"/>
            <w:tabs>
              <w:tab w:val="right" w:leader="dot" w:pos="8544"/>
            </w:tabs>
            <w:rPr>
              <w:rFonts w:asciiTheme="minorHAnsi" w:hAnsiTheme="minorHAnsi"/>
              <w:noProof/>
              <w:sz w:val="22"/>
              <w:szCs w:val="22"/>
              <w:lang w:eastAsia="es-CL"/>
            </w:rPr>
          </w:pPr>
          <w:hyperlink w:anchor="_Toc524387333" w:history="1">
            <w:r w:rsidR="003439C0" w:rsidRPr="00776D93">
              <w:rPr>
                <w:rStyle w:val="Hipervnculo"/>
                <w:rFonts w:cs="Arial"/>
                <w:noProof/>
              </w:rPr>
              <w:t>2.2.4. Requerimientos No Funcionales</w:t>
            </w:r>
            <w:r w:rsidR="003439C0">
              <w:rPr>
                <w:noProof/>
                <w:webHidden/>
              </w:rPr>
              <w:tab/>
            </w:r>
            <w:r w:rsidR="003439C0">
              <w:rPr>
                <w:noProof/>
                <w:webHidden/>
              </w:rPr>
              <w:fldChar w:fldCharType="begin"/>
            </w:r>
            <w:r w:rsidR="003439C0">
              <w:rPr>
                <w:noProof/>
                <w:webHidden/>
              </w:rPr>
              <w:instrText xml:space="preserve"> PAGEREF _Toc524387333 \h </w:instrText>
            </w:r>
            <w:r w:rsidR="003439C0">
              <w:rPr>
                <w:noProof/>
                <w:webHidden/>
              </w:rPr>
            </w:r>
            <w:r w:rsidR="003439C0">
              <w:rPr>
                <w:noProof/>
                <w:webHidden/>
              </w:rPr>
              <w:fldChar w:fldCharType="separate"/>
            </w:r>
            <w:r w:rsidR="003439C0">
              <w:rPr>
                <w:noProof/>
                <w:webHidden/>
              </w:rPr>
              <w:t>26</w:t>
            </w:r>
            <w:r w:rsidR="003439C0">
              <w:rPr>
                <w:noProof/>
                <w:webHidden/>
              </w:rPr>
              <w:fldChar w:fldCharType="end"/>
            </w:r>
          </w:hyperlink>
        </w:p>
        <w:p w14:paraId="336CEA1F" w14:textId="23F0FA48" w:rsidR="003439C0" w:rsidRDefault="009F7C5C">
          <w:pPr>
            <w:pStyle w:val="TDC2"/>
            <w:tabs>
              <w:tab w:val="right" w:leader="dot" w:pos="8544"/>
            </w:tabs>
            <w:rPr>
              <w:rFonts w:asciiTheme="minorHAnsi" w:hAnsiTheme="minorHAnsi"/>
              <w:noProof/>
              <w:sz w:val="22"/>
              <w:szCs w:val="22"/>
              <w:lang w:eastAsia="es-CL"/>
            </w:rPr>
          </w:pPr>
          <w:hyperlink w:anchor="_Toc524387334" w:history="1">
            <w:r w:rsidR="003439C0" w:rsidRPr="00776D93">
              <w:rPr>
                <w:rStyle w:val="Hipervnculo"/>
                <w:rFonts w:cs="Arial"/>
                <w:noProof/>
              </w:rPr>
              <w:t>2.3. Alternativas de Solución</w:t>
            </w:r>
            <w:r w:rsidR="003439C0">
              <w:rPr>
                <w:noProof/>
                <w:webHidden/>
              </w:rPr>
              <w:tab/>
            </w:r>
            <w:r w:rsidR="003439C0">
              <w:rPr>
                <w:noProof/>
                <w:webHidden/>
              </w:rPr>
              <w:fldChar w:fldCharType="begin"/>
            </w:r>
            <w:r w:rsidR="003439C0">
              <w:rPr>
                <w:noProof/>
                <w:webHidden/>
              </w:rPr>
              <w:instrText xml:space="preserve"> PAGEREF _Toc524387334 \h </w:instrText>
            </w:r>
            <w:r w:rsidR="003439C0">
              <w:rPr>
                <w:noProof/>
                <w:webHidden/>
              </w:rPr>
            </w:r>
            <w:r w:rsidR="003439C0">
              <w:rPr>
                <w:noProof/>
                <w:webHidden/>
              </w:rPr>
              <w:fldChar w:fldCharType="separate"/>
            </w:r>
            <w:r w:rsidR="003439C0">
              <w:rPr>
                <w:noProof/>
                <w:webHidden/>
              </w:rPr>
              <w:t>27</w:t>
            </w:r>
            <w:r w:rsidR="003439C0">
              <w:rPr>
                <w:noProof/>
                <w:webHidden/>
              </w:rPr>
              <w:fldChar w:fldCharType="end"/>
            </w:r>
          </w:hyperlink>
        </w:p>
        <w:p w14:paraId="745E6C58" w14:textId="58F534DB" w:rsidR="003439C0" w:rsidRDefault="009F7C5C">
          <w:pPr>
            <w:pStyle w:val="TDC3"/>
            <w:tabs>
              <w:tab w:val="right" w:leader="dot" w:pos="8544"/>
            </w:tabs>
            <w:rPr>
              <w:rFonts w:asciiTheme="minorHAnsi" w:hAnsiTheme="minorHAnsi"/>
              <w:noProof/>
              <w:sz w:val="22"/>
              <w:szCs w:val="22"/>
              <w:lang w:eastAsia="es-CL"/>
            </w:rPr>
          </w:pPr>
          <w:hyperlink w:anchor="_Toc524387335" w:history="1">
            <w:r w:rsidR="003439C0" w:rsidRPr="00776D93">
              <w:rPr>
                <w:rStyle w:val="Hipervnculo"/>
                <w:rFonts w:cs="Arial"/>
                <w:noProof/>
              </w:rPr>
              <w:t>2.3.1. Alternativa 1: Implementar VPN</w:t>
            </w:r>
            <w:r w:rsidR="003439C0">
              <w:rPr>
                <w:noProof/>
                <w:webHidden/>
              </w:rPr>
              <w:tab/>
            </w:r>
            <w:r w:rsidR="003439C0">
              <w:rPr>
                <w:noProof/>
                <w:webHidden/>
              </w:rPr>
              <w:fldChar w:fldCharType="begin"/>
            </w:r>
            <w:r w:rsidR="003439C0">
              <w:rPr>
                <w:noProof/>
                <w:webHidden/>
              </w:rPr>
              <w:instrText xml:space="preserve"> PAGEREF _Toc524387335 \h </w:instrText>
            </w:r>
            <w:r w:rsidR="003439C0">
              <w:rPr>
                <w:noProof/>
                <w:webHidden/>
              </w:rPr>
            </w:r>
            <w:r w:rsidR="003439C0">
              <w:rPr>
                <w:noProof/>
                <w:webHidden/>
              </w:rPr>
              <w:fldChar w:fldCharType="separate"/>
            </w:r>
            <w:r w:rsidR="003439C0">
              <w:rPr>
                <w:noProof/>
                <w:webHidden/>
              </w:rPr>
              <w:t>27</w:t>
            </w:r>
            <w:r w:rsidR="003439C0">
              <w:rPr>
                <w:noProof/>
                <w:webHidden/>
              </w:rPr>
              <w:fldChar w:fldCharType="end"/>
            </w:r>
          </w:hyperlink>
        </w:p>
        <w:p w14:paraId="656F57F0" w14:textId="136AD237" w:rsidR="003439C0" w:rsidRDefault="009F7C5C">
          <w:pPr>
            <w:pStyle w:val="TDC3"/>
            <w:tabs>
              <w:tab w:val="right" w:leader="dot" w:pos="8544"/>
            </w:tabs>
            <w:rPr>
              <w:rFonts w:asciiTheme="minorHAnsi" w:hAnsiTheme="minorHAnsi"/>
              <w:noProof/>
              <w:sz w:val="22"/>
              <w:szCs w:val="22"/>
              <w:lang w:eastAsia="es-CL"/>
            </w:rPr>
          </w:pPr>
          <w:hyperlink w:anchor="_Toc524387336" w:history="1">
            <w:r w:rsidR="003439C0" w:rsidRPr="00776D93">
              <w:rPr>
                <w:rStyle w:val="Hipervnculo"/>
                <w:rFonts w:cs="Arial"/>
                <w:noProof/>
              </w:rPr>
              <w:t>2.3.2. Alternativa 2: Crear XEP, plugin y librería que implemenen OAUTH 1.0 modificado</w:t>
            </w:r>
            <w:r w:rsidR="003439C0">
              <w:rPr>
                <w:noProof/>
                <w:webHidden/>
              </w:rPr>
              <w:tab/>
            </w:r>
            <w:r w:rsidR="003439C0">
              <w:rPr>
                <w:noProof/>
                <w:webHidden/>
              </w:rPr>
              <w:fldChar w:fldCharType="begin"/>
            </w:r>
            <w:r w:rsidR="003439C0">
              <w:rPr>
                <w:noProof/>
                <w:webHidden/>
              </w:rPr>
              <w:instrText xml:space="preserve"> PAGEREF _Toc524387336 \h </w:instrText>
            </w:r>
            <w:r w:rsidR="003439C0">
              <w:rPr>
                <w:noProof/>
                <w:webHidden/>
              </w:rPr>
            </w:r>
            <w:r w:rsidR="003439C0">
              <w:rPr>
                <w:noProof/>
                <w:webHidden/>
              </w:rPr>
              <w:fldChar w:fldCharType="separate"/>
            </w:r>
            <w:r w:rsidR="003439C0">
              <w:rPr>
                <w:noProof/>
                <w:webHidden/>
              </w:rPr>
              <w:t>27</w:t>
            </w:r>
            <w:r w:rsidR="003439C0">
              <w:rPr>
                <w:noProof/>
                <w:webHidden/>
              </w:rPr>
              <w:fldChar w:fldCharType="end"/>
            </w:r>
          </w:hyperlink>
        </w:p>
        <w:p w14:paraId="7B8D88A5" w14:textId="57C752A8" w:rsidR="003439C0" w:rsidRDefault="009F7C5C">
          <w:pPr>
            <w:pStyle w:val="TDC3"/>
            <w:tabs>
              <w:tab w:val="right" w:leader="dot" w:pos="8544"/>
            </w:tabs>
            <w:rPr>
              <w:rFonts w:asciiTheme="minorHAnsi" w:hAnsiTheme="minorHAnsi"/>
              <w:noProof/>
              <w:sz w:val="22"/>
              <w:szCs w:val="22"/>
              <w:lang w:eastAsia="es-CL"/>
            </w:rPr>
          </w:pPr>
          <w:hyperlink w:anchor="_Toc524387337" w:history="1">
            <w:r w:rsidR="003439C0" w:rsidRPr="00776D93">
              <w:rPr>
                <w:rStyle w:val="Hipervnculo"/>
                <w:rFonts w:cs="Arial"/>
                <w:noProof/>
              </w:rPr>
              <w:t>2.3.3. Alternativa 3: modificar Servidor XMPP y librería XMPP para que implementen la Xep-0348 la cual tiene el mecanismo Oauth</w:t>
            </w:r>
            <w:r w:rsidR="003439C0">
              <w:rPr>
                <w:noProof/>
                <w:webHidden/>
              </w:rPr>
              <w:tab/>
            </w:r>
            <w:r w:rsidR="003439C0">
              <w:rPr>
                <w:noProof/>
                <w:webHidden/>
              </w:rPr>
              <w:fldChar w:fldCharType="begin"/>
            </w:r>
            <w:r w:rsidR="003439C0">
              <w:rPr>
                <w:noProof/>
                <w:webHidden/>
              </w:rPr>
              <w:instrText xml:space="preserve"> PAGEREF _Toc524387337 \h </w:instrText>
            </w:r>
            <w:r w:rsidR="003439C0">
              <w:rPr>
                <w:noProof/>
                <w:webHidden/>
              </w:rPr>
            </w:r>
            <w:r w:rsidR="003439C0">
              <w:rPr>
                <w:noProof/>
                <w:webHidden/>
              </w:rPr>
              <w:fldChar w:fldCharType="separate"/>
            </w:r>
            <w:r w:rsidR="003439C0">
              <w:rPr>
                <w:noProof/>
                <w:webHidden/>
              </w:rPr>
              <w:t>27</w:t>
            </w:r>
            <w:r w:rsidR="003439C0">
              <w:rPr>
                <w:noProof/>
                <w:webHidden/>
              </w:rPr>
              <w:fldChar w:fldCharType="end"/>
            </w:r>
          </w:hyperlink>
        </w:p>
        <w:p w14:paraId="7FC028CF" w14:textId="70CEF471" w:rsidR="003439C0" w:rsidRDefault="009F7C5C">
          <w:pPr>
            <w:pStyle w:val="TDC3"/>
            <w:tabs>
              <w:tab w:val="right" w:leader="dot" w:pos="8544"/>
            </w:tabs>
            <w:rPr>
              <w:rFonts w:asciiTheme="minorHAnsi" w:hAnsiTheme="minorHAnsi"/>
              <w:noProof/>
              <w:sz w:val="22"/>
              <w:szCs w:val="22"/>
              <w:lang w:eastAsia="es-CL"/>
            </w:rPr>
          </w:pPr>
          <w:hyperlink w:anchor="_Toc524387338" w:history="1">
            <w:r w:rsidR="003439C0" w:rsidRPr="00776D93">
              <w:rPr>
                <w:rStyle w:val="Hipervnculo"/>
                <w:rFonts w:cs="Arial"/>
                <w:noProof/>
              </w:rPr>
              <w:t>2.3.4. Comparativa entre Alternativas</w:t>
            </w:r>
            <w:r w:rsidR="003439C0">
              <w:rPr>
                <w:noProof/>
                <w:webHidden/>
              </w:rPr>
              <w:tab/>
            </w:r>
            <w:r w:rsidR="003439C0">
              <w:rPr>
                <w:noProof/>
                <w:webHidden/>
              </w:rPr>
              <w:fldChar w:fldCharType="begin"/>
            </w:r>
            <w:r w:rsidR="003439C0">
              <w:rPr>
                <w:noProof/>
                <w:webHidden/>
              </w:rPr>
              <w:instrText xml:space="preserve"> PAGEREF _Toc524387338 \h </w:instrText>
            </w:r>
            <w:r w:rsidR="003439C0">
              <w:rPr>
                <w:noProof/>
                <w:webHidden/>
              </w:rPr>
            </w:r>
            <w:r w:rsidR="003439C0">
              <w:rPr>
                <w:noProof/>
                <w:webHidden/>
              </w:rPr>
              <w:fldChar w:fldCharType="separate"/>
            </w:r>
            <w:r w:rsidR="003439C0">
              <w:rPr>
                <w:noProof/>
                <w:webHidden/>
              </w:rPr>
              <w:t>27</w:t>
            </w:r>
            <w:r w:rsidR="003439C0">
              <w:rPr>
                <w:noProof/>
                <w:webHidden/>
              </w:rPr>
              <w:fldChar w:fldCharType="end"/>
            </w:r>
          </w:hyperlink>
        </w:p>
        <w:p w14:paraId="09EA8B9B" w14:textId="60BF7B5B" w:rsidR="003439C0" w:rsidRDefault="009F7C5C">
          <w:pPr>
            <w:pStyle w:val="TDC3"/>
            <w:tabs>
              <w:tab w:val="right" w:leader="dot" w:pos="8544"/>
            </w:tabs>
            <w:rPr>
              <w:rFonts w:asciiTheme="minorHAnsi" w:hAnsiTheme="minorHAnsi"/>
              <w:noProof/>
              <w:sz w:val="22"/>
              <w:szCs w:val="22"/>
              <w:lang w:eastAsia="es-CL"/>
            </w:rPr>
          </w:pPr>
          <w:hyperlink w:anchor="_Toc524387339" w:history="1">
            <w:r w:rsidR="003439C0" w:rsidRPr="00776D93">
              <w:rPr>
                <w:rStyle w:val="Hipervnculo"/>
                <w:rFonts w:cs="Arial"/>
                <w:noProof/>
              </w:rPr>
              <w:t>2.3.5. Elección de Alternativa</w:t>
            </w:r>
            <w:r w:rsidR="003439C0">
              <w:rPr>
                <w:noProof/>
                <w:webHidden/>
              </w:rPr>
              <w:tab/>
            </w:r>
            <w:r w:rsidR="003439C0">
              <w:rPr>
                <w:noProof/>
                <w:webHidden/>
              </w:rPr>
              <w:fldChar w:fldCharType="begin"/>
            </w:r>
            <w:r w:rsidR="003439C0">
              <w:rPr>
                <w:noProof/>
                <w:webHidden/>
              </w:rPr>
              <w:instrText xml:space="preserve"> PAGEREF _Toc524387339 \h </w:instrText>
            </w:r>
            <w:r w:rsidR="003439C0">
              <w:rPr>
                <w:noProof/>
                <w:webHidden/>
              </w:rPr>
            </w:r>
            <w:r w:rsidR="003439C0">
              <w:rPr>
                <w:noProof/>
                <w:webHidden/>
              </w:rPr>
              <w:fldChar w:fldCharType="separate"/>
            </w:r>
            <w:r w:rsidR="003439C0">
              <w:rPr>
                <w:noProof/>
                <w:webHidden/>
              </w:rPr>
              <w:t>28</w:t>
            </w:r>
            <w:r w:rsidR="003439C0">
              <w:rPr>
                <w:noProof/>
                <w:webHidden/>
              </w:rPr>
              <w:fldChar w:fldCharType="end"/>
            </w:r>
          </w:hyperlink>
        </w:p>
        <w:p w14:paraId="05FA7D46" w14:textId="572162B9" w:rsidR="003439C0" w:rsidRDefault="009F7C5C">
          <w:pPr>
            <w:pStyle w:val="TDC2"/>
            <w:tabs>
              <w:tab w:val="right" w:leader="dot" w:pos="8544"/>
            </w:tabs>
            <w:rPr>
              <w:rFonts w:asciiTheme="minorHAnsi" w:hAnsiTheme="minorHAnsi"/>
              <w:noProof/>
              <w:sz w:val="22"/>
              <w:szCs w:val="22"/>
              <w:lang w:eastAsia="es-CL"/>
            </w:rPr>
          </w:pPr>
          <w:hyperlink w:anchor="_Toc524387340" w:history="1">
            <w:r w:rsidR="003439C0" w:rsidRPr="00776D93">
              <w:rPr>
                <w:rStyle w:val="Hipervnculo"/>
                <w:rFonts w:cs="Arial"/>
                <w:noProof/>
              </w:rPr>
              <w:t>2.4. Solución Propuesta</w:t>
            </w:r>
            <w:r w:rsidR="003439C0">
              <w:rPr>
                <w:noProof/>
                <w:webHidden/>
              </w:rPr>
              <w:tab/>
            </w:r>
            <w:r w:rsidR="003439C0">
              <w:rPr>
                <w:noProof/>
                <w:webHidden/>
              </w:rPr>
              <w:fldChar w:fldCharType="begin"/>
            </w:r>
            <w:r w:rsidR="003439C0">
              <w:rPr>
                <w:noProof/>
                <w:webHidden/>
              </w:rPr>
              <w:instrText xml:space="preserve"> PAGEREF _Toc524387340 \h </w:instrText>
            </w:r>
            <w:r w:rsidR="003439C0">
              <w:rPr>
                <w:noProof/>
                <w:webHidden/>
              </w:rPr>
            </w:r>
            <w:r w:rsidR="003439C0">
              <w:rPr>
                <w:noProof/>
                <w:webHidden/>
              </w:rPr>
              <w:fldChar w:fldCharType="separate"/>
            </w:r>
            <w:r w:rsidR="003439C0">
              <w:rPr>
                <w:noProof/>
                <w:webHidden/>
              </w:rPr>
              <w:t>28</w:t>
            </w:r>
            <w:r w:rsidR="003439C0">
              <w:rPr>
                <w:noProof/>
                <w:webHidden/>
              </w:rPr>
              <w:fldChar w:fldCharType="end"/>
            </w:r>
          </w:hyperlink>
        </w:p>
        <w:p w14:paraId="75A4903D" w14:textId="25230DA5" w:rsidR="003439C0" w:rsidRDefault="009F7C5C">
          <w:pPr>
            <w:pStyle w:val="TDC3"/>
            <w:tabs>
              <w:tab w:val="right" w:leader="dot" w:pos="8544"/>
            </w:tabs>
            <w:rPr>
              <w:rFonts w:asciiTheme="minorHAnsi" w:hAnsiTheme="minorHAnsi"/>
              <w:noProof/>
              <w:sz w:val="22"/>
              <w:szCs w:val="22"/>
              <w:lang w:eastAsia="es-CL"/>
            </w:rPr>
          </w:pPr>
          <w:hyperlink w:anchor="_Toc524387341" w:history="1">
            <w:r w:rsidR="003439C0" w:rsidRPr="00776D93">
              <w:rPr>
                <w:rStyle w:val="Hipervnculo"/>
                <w:rFonts w:cs="Arial"/>
                <w:noProof/>
              </w:rPr>
              <w:t>2.4.1. Factibilidad Técnica</w:t>
            </w:r>
            <w:r w:rsidR="003439C0">
              <w:rPr>
                <w:noProof/>
                <w:webHidden/>
              </w:rPr>
              <w:tab/>
            </w:r>
            <w:r w:rsidR="003439C0">
              <w:rPr>
                <w:noProof/>
                <w:webHidden/>
              </w:rPr>
              <w:fldChar w:fldCharType="begin"/>
            </w:r>
            <w:r w:rsidR="003439C0">
              <w:rPr>
                <w:noProof/>
                <w:webHidden/>
              </w:rPr>
              <w:instrText xml:space="preserve"> PAGEREF _Toc524387341 \h </w:instrText>
            </w:r>
            <w:r w:rsidR="003439C0">
              <w:rPr>
                <w:noProof/>
                <w:webHidden/>
              </w:rPr>
            </w:r>
            <w:r w:rsidR="003439C0">
              <w:rPr>
                <w:noProof/>
                <w:webHidden/>
              </w:rPr>
              <w:fldChar w:fldCharType="separate"/>
            </w:r>
            <w:r w:rsidR="003439C0">
              <w:rPr>
                <w:noProof/>
                <w:webHidden/>
              </w:rPr>
              <w:t>29</w:t>
            </w:r>
            <w:r w:rsidR="003439C0">
              <w:rPr>
                <w:noProof/>
                <w:webHidden/>
              </w:rPr>
              <w:fldChar w:fldCharType="end"/>
            </w:r>
          </w:hyperlink>
        </w:p>
        <w:p w14:paraId="453E5BA3" w14:textId="4ABE3031" w:rsidR="003439C0" w:rsidRDefault="009F7C5C">
          <w:pPr>
            <w:pStyle w:val="TDC3"/>
            <w:tabs>
              <w:tab w:val="right" w:leader="dot" w:pos="8544"/>
            </w:tabs>
            <w:rPr>
              <w:rFonts w:asciiTheme="minorHAnsi" w:hAnsiTheme="minorHAnsi"/>
              <w:noProof/>
              <w:sz w:val="22"/>
              <w:szCs w:val="22"/>
              <w:lang w:eastAsia="es-CL"/>
            </w:rPr>
          </w:pPr>
          <w:hyperlink w:anchor="_Toc524387342" w:history="1">
            <w:r w:rsidR="003439C0" w:rsidRPr="00776D93">
              <w:rPr>
                <w:rStyle w:val="Hipervnculo"/>
                <w:rFonts w:cs="Arial"/>
                <w:noProof/>
              </w:rPr>
              <w:t>2.4.2. Alcances de solución</w:t>
            </w:r>
            <w:r w:rsidR="003439C0">
              <w:rPr>
                <w:noProof/>
                <w:webHidden/>
              </w:rPr>
              <w:tab/>
            </w:r>
            <w:r w:rsidR="003439C0">
              <w:rPr>
                <w:noProof/>
                <w:webHidden/>
              </w:rPr>
              <w:fldChar w:fldCharType="begin"/>
            </w:r>
            <w:r w:rsidR="003439C0">
              <w:rPr>
                <w:noProof/>
                <w:webHidden/>
              </w:rPr>
              <w:instrText xml:space="preserve"> PAGEREF _Toc524387342 \h </w:instrText>
            </w:r>
            <w:r w:rsidR="003439C0">
              <w:rPr>
                <w:noProof/>
                <w:webHidden/>
              </w:rPr>
            </w:r>
            <w:r w:rsidR="003439C0">
              <w:rPr>
                <w:noProof/>
                <w:webHidden/>
              </w:rPr>
              <w:fldChar w:fldCharType="separate"/>
            </w:r>
            <w:r w:rsidR="003439C0">
              <w:rPr>
                <w:noProof/>
                <w:webHidden/>
              </w:rPr>
              <w:t>30</w:t>
            </w:r>
            <w:r w:rsidR="003439C0">
              <w:rPr>
                <w:noProof/>
                <w:webHidden/>
              </w:rPr>
              <w:fldChar w:fldCharType="end"/>
            </w:r>
          </w:hyperlink>
        </w:p>
        <w:p w14:paraId="044E5037" w14:textId="551E006F" w:rsidR="003439C0" w:rsidRDefault="009F7C5C">
          <w:pPr>
            <w:pStyle w:val="TDC3"/>
            <w:tabs>
              <w:tab w:val="right" w:leader="dot" w:pos="8544"/>
            </w:tabs>
            <w:rPr>
              <w:rFonts w:asciiTheme="minorHAnsi" w:hAnsiTheme="minorHAnsi"/>
              <w:noProof/>
              <w:sz w:val="22"/>
              <w:szCs w:val="22"/>
              <w:lang w:eastAsia="es-CL"/>
            </w:rPr>
          </w:pPr>
          <w:hyperlink w:anchor="_Toc524387343" w:history="1">
            <w:r w:rsidR="003439C0" w:rsidRPr="00776D93">
              <w:rPr>
                <w:rStyle w:val="Hipervnculo"/>
                <w:rFonts w:cs="Arial"/>
                <w:noProof/>
              </w:rPr>
              <w:t>2.4.3. Limitaciones de la solución</w:t>
            </w:r>
            <w:r w:rsidR="003439C0">
              <w:rPr>
                <w:noProof/>
                <w:webHidden/>
              </w:rPr>
              <w:tab/>
            </w:r>
            <w:r w:rsidR="003439C0">
              <w:rPr>
                <w:noProof/>
                <w:webHidden/>
              </w:rPr>
              <w:fldChar w:fldCharType="begin"/>
            </w:r>
            <w:r w:rsidR="003439C0">
              <w:rPr>
                <w:noProof/>
                <w:webHidden/>
              </w:rPr>
              <w:instrText xml:space="preserve"> PAGEREF _Toc524387343 \h </w:instrText>
            </w:r>
            <w:r w:rsidR="003439C0">
              <w:rPr>
                <w:noProof/>
                <w:webHidden/>
              </w:rPr>
            </w:r>
            <w:r w:rsidR="003439C0">
              <w:rPr>
                <w:noProof/>
                <w:webHidden/>
              </w:rPr>
              <w:fldChar w:fldCharType="separate"/>
            </w:r>
            <w:r w:rsidR="003439C0">
              <w:rPr>
                <w:noProof/>
                <w:webHidden/>
              </w:rPr>
              <w:t>30</w:t>
            </w:r>
            <w:r w:rsidR="003439C0">
              <w:rPr>
                <w:noProof/>
                <w:webHidden/>
              </w:rPr>
              <w:fldChar w:fldCharType="end"/>
            </w:r>
          </w:hyperlink>
        </w:p>
        <w:p w14:paraId="4B67F2D8" w14:textId="169B7648" w:rsidR="003439C0" w:rsidRDefault="009F7C5C">
          <w:pPr>
            <w:pStyle w:val="TDC3"/>
            <w:tabs>
              <w:tab w:val="right" w:leader="dot" w:pos="8544"/>
            </w:tabs>
            <w:rPr>
              <w:rFonts w:asciiTheme="minorHAnsi" w:hAnsiTheme="minorHAnsi"/>
              <w:noProof/>
              <w:sz w:val="22"/>
              <w:szCs w:val="22"/>
              <w:lang w:eastAsia="es-CL"/>
            </w:rPr>
          </w:pPr>
          <w:hyperlink w:anchor="_Toc524387344" w:history="1">
            <w:r w:rsidR="003439C0" w:rsidRPr="00776D93">
              <w:rPr>
                <w:rStyle w:val="Hipervnculo"/>
                <w:rFonts w:cs="Arial"/>
                <w:noProof/>
              </w:rPr>
              <w:t>2.4.4. Esquema de Solución</w:t>
            </w:r>
            <w:r w:rsidR="003439C0">
              <w:rPr>
                <w:noProof/>
                <w:webHidden/>
              </w:rPr>
              <w:tab/>
            </w:r>
            <w:r w:rsidR="003439C0">
              <w:rPr>
                <w:noProof/>
                <w:webHidden/>
              </w:rPr>
              <w:fldChar w:fldCharType="begin"/>
            </w:r>
            <w:r w:rsidR="003439C0">
              <w:rPr>
                <w:noProof/>
                <w:webHidden/>
              </w:rPr>
              <w:instrText xml:space="preserve"> PAGEREF _Toc524387344 \h </w:instrText>
            </w:r>
            <w:r w:rsidR="003439C0">
              <w:rPr>
                <w:noProof/>
                <w:webHidden/>
              </w:rPr>
            </w:r>
            <w:r w:rsidR="003439C0">
              <w:rPr>
                <w:noProof/>
                <w:webHidden/>
              </w:rPr>
              <w:fldChar w:fldCharType="separate"/>
            </w:r>
            <w:r w:rsidR="003439C0">
              <w:rPr>
                <w:noProof/>
                <w:webHidden/>
              </w:rPr>
              <w:t>31</w:t>
            </w:r>
            <w:r w:rsidR="003439C0">
              <w:rPr>
                <w:noProof/>
                <w:webHidden/>
              </w:rPr>
              <w:fldChar w:fldCharType="end"/>
            </w:r>
          </w:hyperlink>
        </w:p>
        <w:p w14:paraId="6DDC3064" w14:textId="592688C7" w:rsidR="003439C0" w:rsidRDefault="009F7C5C">
          <w:pPr>
            <w:pStyle w:val="TDC3"/>
            <w:tabs>
              <w:tab w:val="right" w:leader="dot" w:pos="8544"/>
            </w:tabs>
            <w:rPr>
              <w:rFonts w:asciiTheme="minorHAnsi" w:hAnsiTheme="minorHAnsi"/>
              <w:noProof/>
              <w:sz w:val="22"/>
              <w:szCs w:val="22"/>
              <w:lang w:eastAsia="es-CL"/>
            </w:rPr>
          </w:pPr>
          <w:hyperlink w:anchor="_Toc524387345" w:history="1">
            <w:r w:rsidR="003439C0" w:rsidRPr="00776D93">
              <w:rPr>
                <w:rStyle w:val="Hipervnculo"/>
                <w:rFonts w:cs="Arial"/>
                <w:noProof/>
              </w:rPr>
              <w:t>2.4.5. Factores de éxito</w:t>
            </w:r>
            <w:r w:rsidR="003439C0">
              <w:rPr>
                <w:noProof/>
                <w:webHidden/>
              </w:rPr>
              <w:tab/>
            </w:r>
            <w:r w:rsidR="003439C0">
              <w:rPr>
                <w:noProof/>
                <w:webHidden/>
              </w:rPr>
              <w:fldChar w:fldCharType="begin"/>
            </w:r>
            <w:r w:rsidR="003439C0">
              <w:rPr>
                <w:noProof/>
                <w:webHidden/>
              </w:rPr>
              <w:instrText xml:space="preserve"> PAGEREF _Toc524387345 \h </w:instrText>
            </w:r>
            <w:r w:rsidR="003439C0">
              <w:rPr>
                <w:noProof/>
                <w:webHidden/>
              </w:rPr>
            </w:r>
            <w:r w:rsidR="003439C0">
              <w:rPr>
                <w:noProof/>
                <w:webHidden/>
              </w:rPr>
              <w:fldChar w:fldCharType="separate"/>
            </w:r>
            <w:r w:rsidR="003439C0">
              <w:rPr>
                <w:noProof/>
                <w:webHidden/>
              </w:rPr>
              <w:t>31</w:t>
            </w:r>
            <w:r w:rsidR="003439C0">
              <w:rPr>
                <w:noProof/>
                <w:webHidden/>
              </w:rPr>
              <w:fldChar w:fldCharType="end"/>
            </w:r>
          </w:hyperlink>
        </w:p>
        <w:p w14:paraId="33396A0F" w14:textId="5414E717" w:rsidR="003439C0" w:rsidRDefault="009F7C5C">
          <w:pPr>
            <w:pStyle w:val="TDC1"/>
            <w:rPr>
              <w:rFonts w:asciiTheme="minorHAnsi" w:hAnsiTheme="minorHAnsi"/>
              <w:noProof/>
              <w:sz w:val="22"/>
              <w:szCs w:val="22"/>
              <w:lang w:eastAsia="es-CL"/>
            </w:rPr>
          </w:pPr>
          <w:hyperlink w:anchor="_Toc524387346" w:history="1">
            <w:r w:rsidR="003439C0" w:rsidRPr="00776D93">
              <w:rPr>
                <w:rStyle w:val="Hipervnculo"/>
                <w:rFonts w:cs="Arial"/>
                <w:noProof/>
              </w:rPr>
              <w:t>3. MATERIALES Y MÉTODOS</w:t>
            </w:r>
            <w:r w:rsidR="003439C0">
              <w:rPr>
                <w:noProof/>
                <w:webHidden/>
              </w:rPr>
              <w:tab/>
            </w:r>
            <w:r w:rsidR="003439C0">
              <w:rPr>
                <w:noProof/>
                <w:webHidden/>
              </w:rPr>
              <w:fldChar w:fldCharType="begin"/>
            </w:r>
            <w:r w:rsidR="003439C0">
              <w:rPr>
                <w:noProof/>
                <w:webHidden/>
              </w:rPr>
              <w:instrText xml:space="preserve"> PAGEREF _Toc524387346 \h </w:instrText>
            </w:r>
            <w:r w:rsidR="003439C0">
              <w:rPr>
                <w:noProof/>
                <w:webHidden/>
              </w:rPr>
            </w:r>
            <w:r w:rsidR="003439C0">
              <w:rPr>
                <w:noProof/>
                <w:webHidden/>
              </w:rPr>
              <w:fldChar w:fldCharType="separate"/>
            </w:r>
            <w:r w:rsidR="003439C0">
              <w:rPr>
                <w:noProof/>
                <w:webHidden/>
              </w:rPr>
              <w:t>31</w:t>
            </w:r>
            <w:r w:rsidR="003439C0">
              <w:rPr>
                <w:noProof/>
                <w:webHidden/>
              </w:rPr>
              <w:fldChar w:fldCharType="end"/>
            </w:r>
          </w:hyperlink>
        </w:p>
        <w:p w14:paraId="3CA6937F" w14:textId="4AB6E9B4" w:rsidR="003439C0" w:rsidRDefault="009F7C5C">
          <w:pPr>
            <w:pStyle w:val="TDC2"/>
            <w:tabs>
              <w:tab w:val="right" w:leader="dot" w:pos="8544"/>
            </w:tabs>
            <w:rPr>
              <w:rFonts w:asciiTheme="minorHAnsi" w:hAnsiTheme="minorHAnsi"/>
              <w:noProof/>
              <w:sz w:val="22"/>
              <w:szCs w:val="22"/>
              <w:lang w:eastAsia="es-CL"/>
            </w:rPr>
          </w:pPr>
          <w:hyperlink w:anchor="_Toc524387347" w:history="1">
            <w:r w:rsidR="003439C0" w:rsidRPr="00776D93">
              <w:rPr>
                <w:rStyle w:val="Hipervnculo"/>
                <w:rFonts w:cs="Arial"/>
                <w:noProof/>
              </w:rPr>
              <w:t>3.1. METODOLOGÍA DE DESARROLLO</w:t>
            </w:r>
            <w:r w:rsidR="003439C0">
              <w:rPr>
                <w:noProof/>
                <w:webHidden/>
              </w:rPr>
              <w:tab/>
            </w:r>
            <w:r w:rsidR="003439C0">
              <w:rPr>
                <w:noProof/>
                <w:webHidden/>
              </w:rPr>
              <w:fldChar w:fldCharType="begin"/>
            </w:r>
            <w:r w:rsidR="003439C0">
              <w:rPr>
                <w:noProof/>
                <w:webHidden/>
              </w:rPr>
              <w:instrText xml:space="preserve"> PAGEREF _Toc524387347 \h </w:instrText>
            </w:r>
            <w:r w:rsidR="003439C0">
              <w:rPr>
                <w:noProof/>
                <w:webHidden/>
              </w:rPr>
            </w:r>
            <w:r w:rsidR="003439C0">
              <w:rPr>
                <w:noProof/>
                <w:webHidden/>
              </w:rPr>
              <w:fldChar w:fldCharType="separate"/>
            </w:r>
            <w:r w:rsidR="003439C0">
              <w:rPr>
                <w:noProof/>
                <w:webHidden/>
              </w:rPr>
              <w:t>32</w:t>
            </w:r>
            <w:r w:rsidR="003439C0">
              <w:rPr>
                <w:noProof/>
                <w:webHidden/>
              </w:rPr>
              <w:fldChar w:fldCharType="end"/>
            </w:r>
          </w:hyperlink>
        </w:p>
        <w:p w14:paraId="5D754501" w14:textId="32E903DB" w:rsidR="003439C0" w:rsidRDefault="009F7C5C">
          <w:pPr>
            <w:pStyle w:val="TDC3"/>
            <w:tabs>
              <w:tab w:val="right" w:leader="dot" w:pos="8544"/>
            </w:tabs>
            <w:rPr>
              <w:rFonts w:asciiTheme="minorHAnsi" w:hAnsiTheme="minorHAnsi"/>
              <w:noProof/>
              <w:sz w:val="22"/>
              <w:szCs w:val="22"/>
              <w:lang w:eastAsia="es-CL"/>
            </w:rPr>
          </w:pPr>
          <w:hyperlink w:anchor="_Toc524387348" w:history="1">
            <w:r w:rsidR="003439C0" w:rsidRPr="00776D93">
              <w:rPr>
                <w:rStyle w:val="Hipervnculo"/>
                <w:rFonts w:cs="Arial"/>
                <w:noProof/>
              </w:rPr>
              <w:t>3.1.1. ROLES Y RESPONSABILIDADES</w:t>
            </w:r>
            <w:r w:rsidR="003439C0">
              <w:rPr>
                <w:noProof/>
                <w:webHidden/>
              </w:rPr>
              <w:tab/>
            </w:r>
            <w:r w:rsidR="003439C0">
              <w:rPr>
                <w:noProof/>
                <w:webHidden/>
              </w:rPr>
              <w:fldChar w:fldCharType="begin"/>
            </w:r>
            <w:r w:rsidR="003439C0">
              <w:rPr>
                <w:noProof/>
                <w:webHidden/>
              </w:rPr>
              <w:instrText xml:space="preserve"> PAGEREF _Toc524387348 \h </w:instrText>
            </w:r>
            <w:r w:rsidR="003439C0">
              <w:rPr>
                <w:noProof/>
                <w:webHidden/>
              </w:rPr>
            </w:r>
            <w:r w:rsidR="003439C0">
              <w:rPr>
                <w:noProof/>
                <w:webHidden/>
              </w:rPr>
              <w:fldChar w:fldCharType="separate"/>
            </w:r>
            <w:r w:rsidR="003439C0">
              <w:rPr>
                <w:noProof/>
                <w:webHidden/>
              </w:rPr>
              <w:t>34</w:t>
            </w:r>
            <w:r w:rsidR="003439C0">
              <w:rPr>
                <w:noProof/>
                <w:webHidden/>
              </w:rPr>
              <w:fldChar w:fldCharType="end"/>
            </w:r>
          </w:hyperlink>
        </w:p>
        <w:p w14:paraId="76E51758" w14:textId="3DB6886B" w:rsidR="003439C0" w:rsidRDefault="009F7C5C">
          <w:pPr>
            <w:pStyle w:val="TDC2"/>
            <w:tabs>
              <w:tab w:val="right" w:leader="dot" w:pos="8544"/>
            </w:tabs>
            <w:rPr>
              <w:rFonts w:asciiTheme="minorHAnsi" w:hAnsiTheme="minorHAnsi"/>
              <w:noProof/>
              <w:sz w:val="22"/>
              <w:szCs w:val="22"/>
              <w:lang w:eastAsia="es-CL"/>
            </w:rPr>
          </w:pPr>
          <w:hyperlink w:anchor="_Toc524387349" w:history="1">
            <w:r w:rsidR="003439C0" w:rsidRPr="00776D93">
              <w:rPr>
                <w:rStyle w:val="Hipervnculo"/>
                <w:rFonts w:cs="Arial"/>
                <w:noProof/>
              </w:rPr>
              <w:t>3.2. AMBIENTE DE DESARROLLO</w:t>
            </w:r>
            <w:r w:rsidR="003439C0">
              <w:rPr>
                <w:noProof/>
                <w:webHidden/>
              </w:rPr>
              <w:tab/>
            </w:r>
            <w:r w:rsidR="003439C0">
              <w:rPr>
                <w:noProof/>
                <w:webHidden/>
              </w:rPr>
              <w:fldChar w:fldCharType="begin"/>
            </w:r>
            <w:r w:rsidR="003439C0">
              <w:rPr>
                <w:noProof/>
                <w:webHidden/>
              </w:rPr>
              <w:instrText xml:space="preserve"> PAGEREF _Toc524387349 \h </w:instrText>
            </w:r>
            <w:r w:rsidR="003439C0">
              <w:rPr>
                <w:noProof/>
                <w:webHidden/>
              </w:rPr>
            </w:r>
            <w:r w:rsidR="003439C0">
              <w:rPr>
                <w:noProof/>
                <w:webHidden/>
              </w:rPr>
              <w:fldChar w:fldCharType="separate"/>
            </w:r>
            <w:r w:rsidR="003439C0">
              <w:rPr>
                <w:noProof/>
                <w:webHidden/>
              </w:rPr>
              <w:t>35</w:t>
            </w:r>
            <w:r w:rsidR="003439C0">
              <w:rPr>
                <w:noProof/>
                <w:webHidden/>
              </w:rPr>
              <w:fldChar w:fldCharType="end"/>
            </w:r>
          </w:hyperlink>
        </w:p>
        <w:p w14:paraId="4DBD7EF5" w14:textId="4A704283" w:rsidR="003439C0" w:rsidRDefault="009F7C5C">
          <w:pPr>
            <w:pStyle w:val="TDC3"/>
            <w:tabs>
              <w:tab w:val="right" w:leader="dot" w:pos="8544"/>
            </w:tabs>
            <w:rPr>
              <w:rFonts w:asciiTheme="minorHAnsi" w:hAnsiTheme="minorHAnsi"/>
              <w:noProof/>
              <w:sz w:val="22"/>
              <w:szCs w:val="22"/>
              <w:lang w:eastAsia="es-CL"/>
            </w:rPr>
          </w:pPr>
          <w:hyperlink w:anchor="_Toc524387350" w:history="1">
            <w:r w:rsidR="003439C0" w:rsidRPr="00776D93">
              <w:rPr>
                <w:rStyle w:val="Hipervnculo"/>
                <w:rFonts w:cs="Arial"/>
                <w:noProof/>
              </w:rPr>
              <w:t>3.2.1. Gestión de la Configuración</w:t>
            </w:r>
            <w:r w:rsidR="003439C0">
              <w:rPr>
                <w:noProof/>
                <w:webHidden/>
              </w:rPr>
              <w:tab/>
            </w:r>
            <w:r w:rsidR="003439C0">
              <w:rPr>
                <w:noProof/>
                <w:webHidden/>
              </w:rPr>
              <w:fldChar w:fldCharType="begin"/>
            </w:r>
            <w:r w:rsidR="003439C0">
              <w:rPr>
                <w:noProof/>
                <w:webHidden/>
              </w:rPr>
              <w:instrText xml:space="preserve"> PAGEREF _Toc524387350 \h </w:instrText>
            </w:r>
            <w:r w:rsidR="003439C0">
              <w:rPr>
                <w:noProof/>
                <w:webHidden/>
              </w:rPr>
            </w:r>
            <w:r w:rsidR="003439C0">
              <w:rPr>
                <w:noProof/>
                <w:webHidden/>
              </w:rPr>
              <w:fldChar w:fldCharType="separate"/>
            </w:r>
            <w:r w:rsidR="003439C0">
              <w:rPr>
                <w:noProof/>
                <w:webHidden/>
              </w:rPr>
              <w:t>35</w:t>
            </w:r>
            <w:r w:rsidR="003439C0">
              <w:rPr>
                <w:noProof/>
                <w:webHidden/>
              </w:rPr>
              <w:fldChar w:fldCharType="end"/>
            </w:r>
          </w:hyperlink>
        </w:p>
        <w:p w14:paraId="79BC5DBC" w14:textId="26BD3F24" w:rsidR="003439C0" w:rsidRDefault="009F7C5C">
          <w:pPr>
            <w:pStyle w:val="TDC3"/>
            <w:tabs>
              <w:tab w:val="right" w:leader="dot" w:pos="8544"/>
            </w:tabs>
            <w:rPr>
              <w:rFonts w:asciiTheme="minorHAnsi" w:hAnsiTheme="minorHAnsi"/>
              <w:noProof/>
              <w:sz w:val="22"/>
              <w:szCs w:val="22"/>
              <w:lang w:eastAsia="es-CL"/>
            </w:rPr>
          </w:pPr>
          <w:hyperlink w:anchor="_Toc524387351" w:history="1">
            <w:r w:rsidR="003439C0" w:rsidRPr="00776D93">
              <w:rPr>
                <w:rStyle w:val="Hipervnculo"/>
                <w:rFonts w:cs="Arial"/>
                <w:noProof/>
              </w:rPr>
              <w:t>3.2.2. Lenguajes de Programación</w:t>
            </w:r>
            <w:r w:rsidR="003439C0">
              <w:rPr>
                <w:noProof/>
                <w:webHidden/>
              </w:rPr>
              <w:tab/>
            </w:r>
            <w:r w:rsidR="003439C0">
              <w:rPr>
                <w:noProof/>
                <w:webHidden/>
              </w:rPr>
              <w:fldChar w:fldCharType="begin"/>
            </w:r>
            <w:r w:rsidR="003439C0">
              <w:rPr>
                <w:noProof/>
                <w:webHidden/>
              </w:rPr>
              <w:instrText xml:space="preserve"> PAGEREF _Toc524387351 \h </w:instrText>
            </w:r>
            <w:r w:rsidR="003439C0">
              <w:rPr>
                <w:noProof/>
                <w:webHidden/>
              </w:rPr>
            </w:r>
            <w:r w:rsidR="003439C0">
              <w:rPr>
                <w:noProof/>
                <w:webHidden/>
              </w:rPr>
              <w:fldChar w:fldCharType="separate"/>
            </w:r>
            <w:r w:rsidR="003439C0">
              <w:rPr>
                <w:noProof/>
                <w:webHidden/>
              </w:rPr>
              <w:t>36</w:t>
            </w:r>
            <w:r w:rsidR="003439C0">
              <w:rPr>
                <w:noProof/>
                <w:webHidden/>
              </w:rPr>
              <w:fldChar w:fldCharType="end"/>
            </w:r>
          </w:hyperlink>
        </w:p>
        <w:p w14:paraId="4A64E23E" w14:textId="24C273E1" w:rsidR="003439C0" w:rsidRDefault="009F7C5C">
          <w:pPr>
            <w:pStyle w:val="TDC3"/>
            <w:tabs>
              <w:tab w:val="right" w:leader="dot" w:pos="8544"/>
            </w:tabs>
            <w:rPr>
              <w:rFonts w:asciiTheme="minorHAnsi" w:hAnsiTheme="minorHAnsi"/>
              <w:noProof/>
              <w:sz w:val="22"/>
              <w:szCs w:val="22"/>
              <w:lang w:eastAsia="es-CL"/>
            </w:rPr>
          </w:pPr>
          <w:hyperlink w:anchor="_Toc524387352" w:history="1">
            <w:r w:rsidR="003439C0" w:rsidRPr="00776D93">
              <w:rPr>
                <w:rStyle w:val="Hipervnculo"/>
                <w:rFonts w:cs="Arial"/>
                <w:noProof/>
              </w:rPr>
              <w:t>3.2.3. Herramientas de Desarrollo</w:t>
            </w:r>
            <w:r w:rsidR="003439C0">
              <w:rPr>
                <w:noProof/>
                <w:webHidden/>
              </w:rPr>
              <w:tab/>
            </w:r>
            <w:r w:rsidR="003439C0">
              <w:rPr>
                <w:noProof/>
                <w:webHidden/>
              </w:rPr>
              <w:fldChar w:fldCharType="begin"/>
            </w:r>
            <w:r w:rsidR="003439C0">
              <w:rPr>
                <w:noProof/>
                <w:webHidden/>
              </w:rPr>
              <w:instrText xml:space="preserve"> PAGEREF _Toc524387352 \h </w:instrText>
            </w:r>
            <w:r w:rsidR="003439C0">
              <w:rPr>
                <w:noProof/>
                <w:webHidden/>
              </w:rPr>
            </w:r>
            <w:r w:rsidR="003439C0">
              <w:rPr>
                <w:noProof/>
                <w:webHidden/>
              </w:rPr>
              <w:fldChar w:fldCharType="separate"/>
            </w:r>
            <w:r w:rsidR="003439C0">
              <w:rPr>
                <w:noProof/>
                <w:webHidden/>
              </w:rPr>
              <w:t>37</w:t>
            </w:r>
            <w:r w:rsidR="003439C0">
              <w:rPr>
                <w:noProof/>
                <w:webHidden/>
              </w:rPr>
              <w:fldChar w:fldCharType="end"/>
            </w:r>
          </w:hyperlink>
        </w:p>
        <w:p w14:paraId="1B484290" w14:textId="5FC284C4" w:rsidR="003439C0" w:rsidRDefault="009F7C5C">
          <w:pPr>
            <w:pStyle w:val="TDC2"/>
            <w:tabs>
              <w:tab w:val="right" w:leader="dot" w:pos="8544"/>
            </w:tabs>
            <w:rPr>
              <w:rFonts w:asciiTheme="minorHAnsi" w:hAnsiTheme="minorHAnsi"/>
              <w:noProof/>
              <w:sz w:val="22"/>
              <w:szCs w:val="22"/>
              <w:lang w:eastAsia="es-CL"/>
            </w:rPr>
          </w:pPr>
          <w:hyperlink w:anchor="_Toc524387353" w:history="1">
            <w:r w:rsidR="003439C0" w:rsidRPr="00776D93">
              <w:rPr>
                <w:rStyle w:val="Hipervnculo"/>
                <w:rFonts w:cs="Arial"/>
                <w:noProof/>
              </w:rPr>
              <w:t>3.3. Ambiente de Producción</w:t>
            </w:r>
            <w:r w:rsidR="003439C0">
              <w:rPr>
                <w:noProof/>
                <w:webHidden/>
              </w:rPr>
              <w:tab/>
            </w:r>
            <w:r w:rsidR="003439C0">
              <w:rPr>
                <w:noProof/>
                <w:webHidden/>
              </w:rPr>
              <w:fldChar w:fldCharType="begin"/>
            </w:r>
            <w:r w:rsidR="003439C0">
              <w:rPr>
                <w:noProof/>
                <w:webHidden/>
              </w:rPr>
              <w:instrText xml:space="preserve"> PAGEREF _Toc524387353 \h </w:instrText>
            </w:r>
            <w:r w:rsidR="003439C0">
              <w:rPr>
                <w:noProof/>
                <w:webHidden/>
              </w:rPr>
            </w:r>
            <w:r w:rsidR="003439C0">
              <w:rPr>
                <w:noProof/>
                <w:webHidden/>
              </w:rPr>
              <w:fldChar w:fldCharType="separate"/>
            </w:r>
            <w:r w:rsidR="003439C0">
              <w:rPr>
                <w:noProof/>
                <w:webHidden/>
              </w:rPr>
              <w:t>37</w:t>
            </w:r>
            <w:r w:rsidR="003439C0">
              <w:rPr>
                <w:noProof/>
                <w:webHidden/>
              </w:rPr>
              <w:fldChar w:fldCharType="end"/>
            </w:r>
          </w:hyperlink>
        </w:p>
        <w:p w14:paraId="3E2E4037" w14:textId="533981ED" w:rsidR="003439C0" w:rsidRDefault="009F7C5C">
          <w:pPr>
            <w:pStyle w:val="TDC2"/>
            <w:tabs>
              <w:tab w:val="right" w:leader="dot" w:pos="8544"/>
            </w:tabs>
            <w:rPr>
              <w:rFonts w:asciiTheme="minorHAnsi" w:hAnsiTheme="minorHAnsi"/>
              <w:noProof/>
              <w:sz w:val="22"/>
              <w:szCs w:val="22"/>
              <w:lang w:eastAsia="es-CL"/>
            </w:rPr>
          </w:pPr>
          <w:hyperlink w:anchor="_Toc524387354" w:history="1">
            <w:r w:rsidR="003439C0" w:rsidRPr="00776D93">
              <w:rPr>
                <w:rStyle w:val="Hipervnculo"/>
                <w:rFonts w:cs="Arial"/>
                <w:noProof/>
              </w:rPr>
              <w:t>3.4. Ambientes de Pruebas</w:t>
            </w:r>
            <w:r w:rsidR="003439C0">
              <w:rPr>
                <w:noProof/>
                <w:webHidden/>
              </w:rPr>
              <w:tab/>
            </w:r>
            <w:r w:rsidR="003439C0">
              <w:rPr>
                <w:noProof/>
                <w:webHidden/>
              </w:rPr>
              <w:fldChar w:fldCharType="begin"/>
            </w:r>
            <w:r w:rsidR="003439C0">
              <w:rPr>
                <w:noProof/>
                <w:webHidden/>
              </w:rPr>
              <w:instrText xml:space="preserve"> PAGEREF _Toc524387354 \h </w:instrText>
            </w:r>
            <w:r w:rsidR="003439C0">
              <w:rPr>
                <w:noProof/>
                <w:webHidden/>
              </w:rPr>
            </w:r>
            <w:r w:rsidR="003439C0">
              <w:rPr>
                <w:noProof/>
                <w:webHidden/>
              </w:rPr>
              <w:fldChar w:fldCharType="separate"/>
            </w:r>
            <w:r w:rsidR="003439C0">
              <w:rPr>
                <w:noProof/>
                <w:webHidden/>
              </w:rPr>
              <w:t>38</w:t>
            </w:r>
            <w:r w:rsidR="003439C0">
              <w:rPr>
                <w:noProof/>
                <w:webHidden/>
              </w:rPr>
              <w:fldChar w:fldCharType="end"/>
            </w:r>
          </w:hyperlink>
        </w:p>
        <w:p w14:paraId="0F6256C6" w14:textId="4F7F2CFF" w:rsidR="003439C0" w:rsidRDefault="009F7C5C">
          <w:pPr>
            <w:pStyle w:val="TDC3"/>
            <w:tabs>
              <w:tab w:val="right" w:leader="dot" w:pos="8544"/>
            </w:tabs>
            <w:rPr>
              <w:rFonts w:asciiTheme="minorHAnsi" w:hAnsiTheme="minorHAnsi"/>
              <w:noProof/>
              <w:sz w:val="22"/>
              <w:szCs w:val="22"/>
              <w:lang w:eastAsia="es-CL"/>
            </w:rPr>
          </w:pPr>
          <w:hyperlink w:anchor="_Toc524387355" w:history="1">
            <w:r w:rsidR="003439C0" w:rsidRPr="00776D93">
              <w:rPr>
                <w:rStyle w:val="Hipervnculo"/>
                <w:rFonts w:cs="Arial"/>
                <w:noProof/>
              </w:rPr>
              <w:t>3.4.1. Elementos deL ambiente</w:t>
            </w:r>
            <w:r w:rsidR="003439C0">
              <w:rPr>
                <w:noProof/>
                <w:webHidden/>
              </w:rPr>
              <w:tab/>
            </w:r>
            <w:r w:rsidR="003439C0">
              <w:rPr>
                <w:noProof/>
                <w:webHidden/>
              </w:rPr>
              <w:fldChar w:fldCharType="begin"/>
            </w:r>
            <w:r w:rsidR="003439C0">
              <w:rPr>
                <w:noProof/>
                <w:webHidden/>
              </w:rPr>
              <w:instrText xml:space="preserve"> PAGEREF _Toc524387355 \h </w:instrText>
            </w:r>
            <w:r w:rsidR="003439C0">
              <w:rPr>
                <w:noProof/>
                <w:webHidden/>
              </w:rPr>
            </w:r>
            <w:r w:rsidR="003439C0">
              <w:rPr>
                <w:noProof/>
                <w:webHidden/>
              </w:rPr>
              <w:fldChar w:fldCharType="separate"/>
            </w:r>
            <w:r w:rsidR="003439C0">
              <w:rPr>
                <w:noProof/>
                <w:webHidden/>
              </w:rPr>
              <w:t>38</w:t>
            </w:r>
            <w:r w:rsidR="003439C0">
              <w:rPr>
                <w:noProof/>
                <w:webHidden/>
              </w:rPr>
              <w:fldChar w:fldCharType="end"/>
            </w:r>
          </w:hyperlink>
        </w:p>
        <w:p w14:paraId="4AA7A6C5" w14:textId="20482360" w:rsidR="003439C0" w:rsidRDefault="009F7C5C">
          <w:pPr>
            <w:pStyle w:val="TDC3"/>
            <w:tabs>
              <w:tab w:val="right" w:leader="dot" w:pos="8544"/>
            </w:tabs>
            <w:rPr>
              <w:rFonts w:asciiTheme="minorHAnsi" w:hAnsiTheme="minorHAnsi"/>
              <w:noProof/>
              <w:sz w:val="22"/>
              <w:szCs w:val="22"/>
              <w:lang w:eastAsia="es-CL"/>
            </w:rPr>
          </w:pPr>
          <w:hyperlink w:anchor="_Toc524387356" w:history="1">
            <w:r w:rsidR="003439C0" w:rsidRPr="00776D93">
              <w:rPr>
                <w:rStyle w:val="Hipervnculo"/>
                <w:rFonts w:cs="Arial"/>
                <w:noProof/>
              </w:rPr>
              <w:t>3.4.2. Gestion de las pruebas.</w:t>
            </w:r>
            <w:r w:rsidR="003439C0">
              <w:rPr>
                <w:noProof/>
                <w:webHidden/>
              </w:rPr>
              <w:tab/>
            </w:r>
            <w:r w:rsidR="003439C0">
              <w:rPr>
                <w:noProof/>
                <w:webHidden/>
              </w:rPr>
              <w:fldChar w:fldCharType="begin"/>
            </w:r>
            <w:r w:rsidR="003439C0">
              <w:rPr>
                <w:noProof/>
                <w:webHidden/>
              </w:rPr>
              <w:instrText xml:space="preserve"> PAGEREF _Toc524387356 \h </w:instrText>
            </w:r>
            <w:r w:rsidR="003439C0">
              <w:rPr>
                <w:noProof/>
                <w:webHidden/>
              </w:rPr>
            </w:r>
            <w:r w:rsidR="003439C0">
              <w:rPr>
                <w:noProof/>
                <w:webHidden/>
              </w:rPr>
              <w:fldChar w:fldCharType="separate"/>
            </w:r>
            <w:r w:rsidR="003439C0">
              <w:rPr>
                <w:noProof/>
                <w:webHidden/>
              </w:rPr>
              <w:t>38</w:t>
            </w:r>
            <w:r w:rsidR="003439C0">
              <w:rPr>
                <w:noProof/>
                <w:webHidden/>
              </w:rPr>
              <w:fldChar w:fldCharType="end"/>
            </w:r>
          </w:hyperlink>
        </w:p>
        <w:p w14:paraId="1CB5C04A" w14:textId="59D12F69" w:rsidR="003439C0" w:rsidRDefault="009F7C5C">
          <w:pPr>
            <w:pStyle w:val="TDC2"/>
            <w:tabs>
              <w:tab w:val="right" w:leader="dot" w:pos="8544"/>
            </w:tabs>
            <w:rPr>
              <w:rFonts w:asciiTheme="minorHAnsi" w:hAnsiTheme="minorHAnsi"/>
              <w:noProof/>
              <w:sz w:val="22"/>
              <w:szCs w:val="22"/>
              <w:lang w:eastAsia="es-CL"/>
            </w:rPr>
          </w:pPr>
          <w:hyperlink w:anchor="_Toc524387357" w:history="1">
            <w:r w:rsidR="003439C0" w:rsidRPr="00776D93">
              <w:rPr>
                <w:rStyle w:val="Hipervnculo"/>
                <w:rFonts w:cs="Arial"/>
                <w:noProof/>
              </w:rPr>
              <w:t>3.5. Plan de Proyecto</w:t>
            </w:r>
            <w:r w:rsidR="003439C0">
              <w:rPr>
                <w:noProof/>
                <w:webHidden/>
              </w:rPr>
              <w:tab/>
            </w:r>
            <w:r w:rsidR="003439C0">
              <w:rPr>
                <w:noProof/>
                <w:webHidden/>
              </w:rPr>
              <w:fldChar w:fldCharType="begin"/>
            </w:r>
            <w:r w:rsidR="003439C0">
              <w:rPr>
                <w:noProof/>
                <w:webHidden/>
              </w:rPr>
              <w:instrText xml:space="preserve"> PAGEREF _Toc524387357 \h </w:instrText>
            </w:r>
            <w:r w:rsidR="003439C0">
              <w:rPr>
                <w:noProof/>
                <w:webHidden/>
              </w:rPr>
            </w:r>
            <w:r w:rsidR="003439C0">
              <w:rPr>
                <w:noProof/>
                <w:webHidden/>
              </w:rPr>
              <w:fldChar w:fldCharType="separate"/>
            </w:r>
            <w:r w:rsidR="003439C0">
              <w:rPr>
                <w:noProof/>
                <w:webHidden/>
              </w:rPr>
              <w:t>39</w:t>
            </w:r>
            <w:r w:rsidR="003439C0">
              <w:rPr>
                <w:noProof/>
                <w:webHidden/>
              </w:rPr>
              <w:fldChar w:fldCharType="end"/>
            </w:r>
          </w:hyperlink>
        </w:p>
        <w:p w14:paraId="039E9FDE" w14:textId="723305E8" w:rsidR="003439C0" w:rsidRDefault="009F7C5C">
          <w:pPr>
            <w:pStyle w:val="TDC3"/>
            <w:tabs>
              <w:tab w:val="right" w:leader="dot" w:pos="8544"/>
            </w:tabs>
            <w:rPr>
              <w:rFonts w:asciiTheme="minorHAnsi" w:hAnsiTheme="minorHAnsi"/>
              <w:noProof/>
              <w:sz w:val="22"/>
              <w:szCs w:val="22"/>
              <w:lang w:eastAsia="es-CL"/>
            </w:rPr>
          </w:pPr>
          <w:hyperlink w:anchor="_Toc524387358" w:history="1">
            <w:r w:rsidR="003439C0" w:rsidRPr="00776D93">
              <w:rPr>
                <w:rStyle w:val="Hipervnculo"/>
                <w:rFonts w:cs="Arial"/>
                <w:noProof/>
              </w:rPr>
              <w:t>3.5.1. Gestión de las Comunicaciones</w:t>
            </w:r>
            <w:r w:rsidR="003439C0">
              <w:rPr>
                <w:noProof/>
                <w:webHidden/>
              </w:rPr>
              <w:tab/>
            </w:r>
            <w:r w:rsidR="003439C0">
              <w:rPr>
                <w:noProof/>
                <w:webHidden/>
              </w:rPr>
              <w:fldChar w:fldCharType="begin"/>
            </w:r>
            <w:r w:rsidR="003439C0">
              <w:rPr>
                <w:noProof/>
                <w:webHidden/>
              </w:rPr>
              <w:instrText xml:space="preserve"> PAGEREF _Toc524387358 \h </w:instrText>
            </w:r>
            <w:r w:rsidR="003439C0">
              <w:rPr>
                <w:noProof/>
                <w:webHidden/>
              </w:rPr>
            </w:r>
            <w:r w:rsidR="003439C0">
              <w:rPr>
                <w:noProof/>
                <w:webHidden/>
              </w:rPr>
              <w:fldChar w:fldCharType="separate"/>
            </w:r>
            <w:r w:rsidR="003439C0">
              <w:rPr>
                <w:noProof/>
                <w:webHidden/>
              </w:rPr>
              <w:t>40</w:t>
            </w:r>
            <w:r w:rsidR="003439C0">
              <w:rPr>
                <w:noProof/>
                <w:webHidden/>
              </w:rPr>
              <w:fldChar w:fldCharType="end"/>
            </w:r>
          </w:hyperlink>
        </w:p>
        <w:p w14:paraId="7767B7F9" w14:textId="53664A07" w:rsidR="003439C0" w:rsidRDefault="009F7C5C">
          <w:pPr>
            <w:pStyle w:val="TDC3"/>
            <w:tabs>
              <w:tab w:val="right" w:leader="dot" w:pos="8544"/>
            </w:tabs>
            <w:rPr>
              <w:rFonts w:asciiTheme="minorHAnsi" w:hAnsiTheme="minorHAnsi"/>
              <w:noProof/>
              <w:sz w:val="22"/>
              <w:szCs w:val="22"/>
              <w:lang w:eastAsia="es-CL"/>
            </w:rPr>
          </w:pPr>
          <w:hyperlink w:anchor="_Toc524387359" w:history="1">
            <w:r w:rsidR="003439C0" w:rsidRPr="00776D93">
              <w:rPr>
                <w:rStyle w:val="Hipervnculo"/>
                <w:rFonts w:cs="Arial"/>
                <w:noProof/>
              </w:rPr>
              <w:t>3.5.2 Gestión de Riesgos</w:t>
            </w:r>
            <w:r w:rsidR="003439C0">
              <w:rPr>
                <w:noProof/>
                <w:webHidden/>
              </w:rPr>
              <w:tab/>
            </w:r>
            <w:r w:rsidR="003439C0">
              <w:rPr>
                <w:noProof/>
                <w:webHidden/>
              </w:rPr>
              <w:fldChar w:fldCharType="begin"/>
            </w:r>
            <w:r w:rsidR="003439C0">
              <w:rPr>
                <w:noProof/>
                <w:webHidden/>
              </w:rPr>
              <w:instrText xml:space="preserve"> PAGEREF _Toc524387359 \h </w:instrText>
            </w:r>
            <w:r w:rsidR="003439C0">
              <w:rPr>
                <w:noProof/>
                <w:webHidden/>
              </w:rPr>
            </w:r>
            <w:r w:rsidR="003439C0">
              <w:rPr>
                <w:noProof/>
                <w:webHidden/>
              </w:rPr>
              <w:fldChar w:fldCharType="separate"/>
            </w:r>
            <w:r w:rsidR="003439C0">
              <w:rPr>
                <w:noProof/>
                <w:webHidden/>
              </w:rPr>
              <w:t>42</w:t>
            </w:r>
            <w:r w:rsidR="003439C0">
              <w:rPr>
                <w:noProof/>
                <w:webHidden/>
              </w:rPr>
              <w:fldChar w:fldCharType="end"/>
            </w:r>
          </w:hyperlink>
        </w:p>
        <w:p w14:paraId="6109D1BA" w14:textId="19BD45BD" w:rsidR="003439C0" w:rsidRDefault="009F7C5C">
          <w:pPr>
            <w:pStyle w:val="TDC3"/>
            <w:tabs>
              <w:tab w:val="right" w:leader="dot" w:pos="8544"/>
            </w:tabs>
            <w:rPr>
              <w:rFonts w:asciiTheme="minorHAnsi" w:hAnsiTheme="minorHAnsi"/>
              <w:noProof/>
              <w:sz w:val="22"/>
              <w:szCs w:val="22"/>
              <w:lang w:eastAsia="es-CL"/>
            </w:rPr>
          </w:pPr>
          <w:hyperlink w:anchor="_Toc524387360" w:history="1">
            <w:r w:rsidR="003439C0" w:rsidRPr="00776D93">
              <w:rPr>
                <w:rStyle w:val="Hipervnculo"/>
                <w:rFonts w:cs="Arial"/>
                <w:noProof/>
              </w:rPr>
              <w:t>3.5.3. Gestión de Requerimientos</w:t>
            </w:r>
            <w:r w:rsidR="003439C0">
              <w:rPr>
                <w:noProof/>
                <w:webHidden/>
              </w:rPr>
              <w:tab/>
            </w:r>
            <w:r w:rsidR="003439C0">
              <w:rPr>
                <w:noProof/>
                <w:webHidden/>
              </w:rPr>
              <w:fldChar w:fldCharType="begin"/>
            </w:r>
            <w:r w:rsidR="003439C0">
              <w:rPr>
                <w:noProof/>
                <w:webHidden/>
              </w:rPr>
              <w:instrText xml:space="preserve"> PAGEREF _Toc524387360 \h </w:instrText>
            </w:r>
            <w:r w:rsidR="003439C0">
              <w:rPr>
                <w:noProof/>
                <w:webHidden/>
              </w:rPr>
            </w:r>
            <w:r w:rsidR="003439C0">
              <w:rPr>
                <w:noProof/>
                <w:webHidden/>
              </w:rPr>
              <w:fldChar w:fldCharType="separate"/>
            </w:r>
            <w:r w:rsidR="003439C0">
              <w:rPr>
                <w:noProof/>
                <w:webHidden/>
              </w:rPr>
              <w:t>46</w:t>
            </w:r>
            <w:r w:rsidR="003439C0">
              <w:rPr>
                <w:noProof/>
                <w:webHidden/>
              </w:rPr>
              <w:fldChar w:fldCharType="end"/>
            </w:r>
          </w:hyperlink>
        </w:p>
        <w:p w14:paraId="50BFB997" w14:textId="5BDC0FB3" w:rsidR="003439C0" w:rsidRDefault="009F7C5C">
          <w:pPr>
            <w:pStyle w:val="TDC2"/>
            <w:tabs>
              <w:tab w:val="right" w:leader="dot" w:pos="8544"/>
            </w:tabs>
            <w:rPr>
              <w:rFonts w:asciiTheme="minorHAnsi" w:hAnsiTheme="minorHAnsi"/>
              <w:noProof/>
              <w:sz w:val="22"/>
              <w:szCs w:val="22"/>
              <w:lang w:eastAsia="es-CL"/>
            </w:rPr>
          </w:pPr>
          <w:hyperlink w:anchor="_Toc524387361" w:history="1">
            <w:r w:rsidR="003439C0" w:rsidRPr="00776D93">
              <w:rPr>
                <w:rStyle w:val="Hipervnculo"/>
                <w:rFonts w:cs="Arial"/>
                <w:noProof/>
              </w:rPr>
              <w:t>Proceso de Sprints</w:t>
            </w:r>
            <w:r w:rsidR="003439C0">
              <w:rPr>
                <w:noProof/>
                <w:webHidden/>
              </w:rPr>
              <w:tab/>
            </w:r>
            <w:r w:rsidR="003439C0">
              <w:rPr>
                <w:noProof/>
                <w:webHidden/>
              </w:rPr>
              <w:fldChar w:fldCharType="begin"/>
            </w:r>
            <w:r w:rsidR="003439C0">
              <w:rPr>
                <w:noProof/>
                <w:webHidden/>
              </w:rPr>
              <w:instrText xml:space="preserve"> PAGEREF _Toc524387361 \h </w:instrText>
            </w:r>
            <w:r w:rsidR="003439C0">
              <w:rPr>
                <w:noProof/>
                <w:webHidden/>
              </w:rPr>
            </w:r>
            <w:r w:rsidR="003439C0">
              <w:rPr>
                <w:noProof/>
                <w:webHidden/>
              </w:rPr>
              <w:fldChar w:fldCharType="separate"/>
            </w:r>
            <w:r w:rsidR="003439C0">
              <w:rPr>
                <w:noProof/>
                <w:webHidden/>
              </w:rPr>
              <w:t>46</w:t>
            </w:r>
            <w:r w:rsidR="003439C0">
              <w:rPr>
                <w:noProof/>
                <w:webHidden/>
              </w:rPr>
              <w:fldChar w:fldCharType="end"/>
            </w:r>
          </w:hyperlink>
        </w:p>
        <w:p w14:paraId="663FBAB5" w14:textId="3DD0DB05" w:rsidR="003439C0" w:rsidRDefault="009F7C5C">
          <w:pPr>
            <w:pStyle w:val="TDC1"/>
            <w:rPr>
              <w:rFonts w:asciiTheme="minorHAnsi" w:hAnsiTheme="minorHAnsi"/>
              <w:noProof/>
              <w:sz w:val="22"/>
              <w:szCs w:val="22"/>
              <w:lang w:eastAsia="es-CL"/>
            </w:rPr>
          </w:pPr>
          <w:hyperlink w:anchor="_Toc524387362" w:history="1">
            <w:r w:rsidR="003439C0" w:rsidRPr="00776D93">
              <w:rPr>
                <w:rStyle w:val="Hipervnculo"/>
                <w:rFonts w:cs="Arial"/>
                <w:noProof/>
              </w:rPr>
              <w:t>4. RESULTADOS Y DISCUSIÓN</w:t>
            </w:r>
            <w:r w:rsidR="003439C0">
              <w:rPr>
                <w:noProof/>
                <w:webHidden/>
              </w:rPr>
              <w:tab/>
            </w:r>
            <w:r w:rsidR="003439C0">
              <w:rPr>
                <w:noProof/>
                <w:webHidden/>
              </w:rPr>
              <w:fldChar w:fldCharType="begin"/>
            </w:r>
            <w:r w:rsidR="003439C0">
              <w:rPr>
                <w:noProof/>
                <w:webHidden/>
              </w:rPr>
              <w:instrText xml:space="preserve"> PAGEREF _Toc524387362 \h </w:instrText>
            </w:r>
            <w:r w:rsidR="003439C0">
              <w:rPr>
                <w:noProof/>
                <w:webHidden/>
              </w:rPr>
            </w:r>
            <w:r w:rsidR="003439C0">
              <w:rPr>
                <w:noProof/>
                <w:webHidden/>
              </w:rPr>
              <w:fldChar w:fldCharType="separate"/>
            </w:r>
            <w:r w:rsidR="003439C0">
              <w:rPr>
                <w:noProof/>
                <w:webHidden/>
              </w:rPr>
              <w:t>48</w:t>
            </w:r>
            <w:r w:rsidR="003439C0">
              <w:rPr>
                <w:noProof/>
                <w:webHidden/>
              </w:rPr>
              <w:fldChar w:fldCharType="end"/>
            </w:r>
          </w:hyperlink>
        </w:p>
        <w:p w14:paraId="35EA9E53" w14:textId="4B6A4C35" w:rsidR="003439C0" w:rsidRDefault="009F7C5C">
          <w:pPr>
            <w:pStyle w:val="TDC2"/>
            <w:tabs>
              <w:tab w:val="right" w:leader="dot" w:pos="8544"/>
            </w:tabs>
            <w:rPr>
              <w:rFonts w:asciiTheme="minorHAnsi" w:hAnsiTheme="minorHAnsi"/>
              <w:noProof/>
              <w:sz w:val="22"/>
              <w:szCs w:val="22"/>
              <w:lang w:eastAsia="es-CL"/>
            </w:rPr>
          </w:pPr>
          <w:hyperlink w:anchor="_Toc524387363" w:history="1">
            <w:r w:rsidR="003439C0" w:rsidRPr="00776D93">
              <w:rPr>
                <w:rStyle w:val="Hipervnculo"/>
                <w:rFonts w:cs="Arial"/>
                <w:noProof/>
              </w:rPr>
              <w:t>4.1. Historias de Usuario</w:t>
            </w:r>
            <w:r w:rsidR="003439C0">
              <w:rPr>
                <w:noProof/>
                <w:webHidden/>
              </w:rPr>
              <w:tab/>
            </w:r>
            <w:r w:rsidR="003439C0">
              <w:rPr>
                <w:noProof/>
                <w:webHidden/>
              </w:rPr>
              <w:fldChar w:fldCharType="begin"/>
            </w:r>
            <w:r w:rsidR="003439C0">
              <w:rPr>
                <w:noProof/>
                <w:webHidden/>
              </w:rPr>
              <w:instrText xml:space="preserve"> PAGEREF _Toc524387363 \h </w:instrText>
            </w:r>
            <w:r w:rsidR="003439C0">
              <w:rPr>
                <w:noProof/>
                <w:webHidden/>
              </w:rPr>
            </w:r>
            <w:r w:rsidR="003439C0">
              <w:rPr>
                <w:noProof/>
                <w:webHidden/>
              </w:rPr>
              <w:fldChar w:fldCharType="separate"/>
            </w:r>
            <w:r w:rsidR="003439C0">
              <w:rPr>
                <w:noProof/>
                <w:webHidden/>
              </w:rPr>
              <w:t>48</w:t>
            </w:r>
            <w:r w:rsidR="003439C0">
              <w:rPr>
                <w:noProof/>
                <w:webHidden/>
              </w:rPr>
              <w:fldChar w:fldCharType="end"/>
            </w:r>
          </w:hyperlink>
        </w:p>
        <w:p w14:paraId="04C8B790" w14:textId="66DD492E" w:rsidR="003439C0" w:rsidRDefault="009F7C5C">
          <w:pPr>
            <w:pStyle w:val="TDC2"/>
            <w:tabs>
              <w:tab w:val="right" w:leader="dot" w:pos="8544"/>
            </w:tabs>
            <w:rPr>
              <w:rFonts w:asciiTheme="minorHAnsi" w:hAnsiTheme="minorHAnsi"/>
              <w:noProof/>
              <w:sz w:val="22"/>
              <w:szCs w:val="22"/>
              <w:lang w:eastAsia="es-CL"/>
            </w:rPr>
          </w:pPr>
          <w:hyperlink w:anchor="_Toc524387364" w:history="1">
            <w:r w:rsidR="003439C0" w:rsidRPr="00776D93">
              <w:rPr>
                <w:rStyle w:val="Hipervnculo"/>
                <w:rFonts w:cs="Arial"/>
                <w:noProof/>
              </w:rPr>
              <w:t>4.2. Plataforma XMPP-Iot OpenFire + SMACK</w:t>
            </w:r>
            <w:r w:rsidR="003439C0">
              <w:rPr>
                <w:noProof/>
                <w:webHidden/>
              </w:rPr>
              <w:tab/>
            </w:r>
            <w:r w:rsidR="003439C0">
              <w:rPr>
                <w:noProof/>
                <w:webHidden/>
              </w:rPr>
              <w:fldChar w:fldCharType="begin"/>
            </w:r>
            <w:r w:rsidR="003439C0">
              <w:rPr>
                <w:noProof/>
                <w:webHidden/>
              </w:rPr>
              <w:instrText xml:space="preserve"> PAGEREF _Toc524387364 \h </w:instrText>
            </w:r>
            <w:r w:rsidR="003439C0">
              <w:rPr>
                <w:noProof/>
                <w:webHidden/>
              </w:rPr>
            </w:r>
            <w:r w:rsidR="003439C0">
              <w:rPr>
                <w:noProof/>
                <w:webHidden/>
              </w:rPr>
              <w:fldChar w:fldCharType="separate"/>
            </w:r>
            <w:r w:rsidR="003439C0">
              <w:rPr>
                <w:noProof/>
                <w:webHidden/>
              </w:rPr>
              <w:t>55</w:t>
            </w:r>
            <w:r w:rsidR="003439C0">
              <w:rPr>
                <w:noProof/>
                <w:webHidden/>
              </w:rPr>
              <w:fldChar w:fldCharType="end"/>
            </w:r>
          </w:hyperlink>
        </w:p>
        <w:p w14:paraId="2336C7E3" w14:textId="7B84E8CE" w:rsidR="003439C0" w:rsidRDefault="009F7C5C">
          <w:pPr>
            <w:pStyle w:val="TDC3"/>
            <w:tabs>
              <w:tab w:val="right" w:leader="dot" w:pos="8544"/>
            </w:tabs>
            <w:rPr>
              <w:rFonts w:asciiTheme="minorHAnsi" w:hAnsiTheme="minorHAnsi"/>
              <w:noProof/>
              <w:sz w:val="22"/>
              <w:szCs w:val="22"/>
              <w:lang w:eastAsia="es-CL"/>
            </w:rPr>
          </w:pPr>
          <w:hyperlink w:anchor="_Toc524387365" w:history="1">
            <w:r w:rsidR="003439C0" w:rsidRPr="00776D93">
              <w:rPr>
                <w:rStyle w:val="Hipervnculo"/>
                <w:rFonts w:cs="Arial"/>
                <w:noProof/>
              </w:rPr>
              <w:t>4.2.1. Propuesta</w:t>
            </w:r>
            <w:r w:rsidR="003439C0">
              <w:rPr>
                <w:noProof/>
                <w:webHidden/>
              </w:rPr>
              <w:tab/>
            </w:r>
            <w:r w:rsidR="003439C0">
              <w:rPr>
                <w:noProof/>
                <w:webHidden/>
              </w:rPr>
              <w:fldChar w:fldCharType="begin"/>
            </w:r>
            <w:r w:rsidR="003439C0">
              <w:rPr>
                <w:noProof/>
                <w:webHidden/>
              </w:rPr>
              <w:instrText xml:space="preserve"> PAGEREF _Toc524387365 \h </w:instrText>
            </w:r>
            <w:r w:rsidR="003439C0">
              <w:rPr>
                <w:noProof/>
                <w:webHidden/>
              </w:rPr>
            </w:r>
            <w:r w:rsidR="003439C0">
              <w:rPr>
                <w:noProof/>
                <w:webHidden/>
              </w:rPr>
              <w:fldChar w:fldCharType="separate"/>
            </w:r>
            <w:r w:rsidR="003439C0">
              <w:rPr>
                <w:noProof/>
                <w:webHidden/>
              </w:rPr>
              <w:t>58</w:t>
            </w:r>
            <w:r w:rsidR="003439C0">
              <w:rPr>
                <w:noProof/>
                <w:webHidden/>
              </w:rPr>
              <w:fldChar w:fldCharType="end"/>
            </w:r>
          </w:hyperlink>
        </w:p>
        <w:p w14:paraId="079F0844" w14:textId="1F4DCCDB" w:rsidR="003439C0" w:rsidRDefault="009F7C5C">
          <w:pPr>
            <w:pStyle w:val="TDC3"/>
            <w:tabs>
              <w:tab w:val="right" w:leader="dot" w:pos="8544"/>
            </w:tabs>
            <w:rPr>
              <w:rFonts w:asciiTheme="minorHAnsi" w:hAnsiTheme="minorHAnsi"/>
              <w:noProof/>
              <w:sz w:val="22"/>
              <w:szCs w:val="22"/>
              <w:lang w:eastAsia="es-CL"/>
            </w:rPr>
          </w:pPr>
          <w:hyperlink w:anchor="_Toc524387366" w:history="1">
            <w:r w:rsidR="003439C0" w:rsidRPr="00776D93">
              <w:rPr>
                <w:rStyle w:val="Hipervnculo"/>
                <w:rFonts w:cs="Arial"/>
                <w:noProof/>
              </w:rPr>
              <w:t>4.2.2. Validación</w:t>
            </w:r>
            <w:r w:rsidR="003439C0">
              <w:rPr>
                <w:noProof/>
                <w:webHidden/>
              </w:rPr>
              <w:tab/>
            </w:r>
            <w:r w:rsidR="003439C0">
              <w:rPr>
                <w:noProof/>
                <w:webHidden/>
              </w:rPr>
              <w:fldChar w:fldCharType="begin"/>
            </w:r>
            <w:r w:rsidR="003439C0">
              <w:rPr>
                <w:noProof/>
                <w:webHidden/>
              </w:rPr>
              <w:instrText xml:space="preserve"> PAGEREF _Toc524387366 \h </w:instrText>
            </w:r>
            <w:r w:rsidR="003439C0">
              <w:rPr>
                <w:noProof/>
                <w:webHidden/>
              </w:rPr>
            </w:r>
            <w:r w:rsidR="003439C0">
              <w:rPr>
                <w:noProof/>
                <w:webHidden/>
              </w:rPr>
              <w:fldChar w:fldCharType="separate"/>
            </w:r>
            <w:r w:rsidR="003439C0">
              <w:rPr>
                <w:noProof/>
                <w:webHidden/>
              </w:rPr>
              <w:t>77</w:t>
            </w:r>
            <w:r w:rsidR="003439C0">
              <w:rPr>
                <w:noProof/>
                <w:webHidden/>
              </w:rPr>
              <w:fldChar w:fldCharType="end"/>
            </w:r>
          </w:hyperlink>
        </w:p>
        <w:p w14:paraId="7B0CC00A" w14:textId="24BB3771" w:rsidR="003439C0" w:rsidRDefault="009F7C5C">
          <w:pPr>
            <w:pStyle w:val="TDC1"/>
            <w:rPr>
              <w:rFonts w:asciiTheme="minorHAnsi" w:hAnsiTheme="minorHAnsi"/>
              <w:noProof/>
              <w:sz w:val="22"/>
              <w:szCs w:val="22"/>
              <w:lang w:eastAsia="es-CL"/>
            </w:rPr>
          </w:pPr>
          <w:hyperlink w:anchor="_Toc524387367" w:history="1">
            <w:r w:rsidR="003439C0" w:rsidRPr="00776D93">
              <w:rPr>
                <w:rStyle w:val="Hipervnculo"/>
                <w:rFonts w:cs="Arial"/>
                <w:noProof/>
              </w:rPr>
              <w:t>5. CONCLUSIONES</w:t>
            </w:r>
            <w:r w:rsidR="003439C0">
              <w:rPr>
                <w:noProof/>
                <w:webHidden/>
              </w:rPr>
              <w:tab/>
            </w:r>
            <w:r w:rsidR="003439C0">
              <w:rPr>
                <w:noProof/>
                <w:webHidden/>
              </w:rPr>
              <w:fldChar w:fldCharType="begin"/>
            </w:r>
            <w:r w:rsidR="003439C0">
              <w:rPr>
                <w:noProof/>
                <w:webHidden/>
              </w:rPr>
              <w:instrText xml:space="preserve"> PAGEREF _Toc524387367 \h </w:instrText>
            </w:r>
            <w:r w:rsidR="003439C0">
              <w:rPr>
                <w:noProof/>
                <w:webHidden/>
              </w:rPr>
            </w:r>
            <w:r w:rsidR="003439C0">
              <w:rPr>
                <w:noProof/>
                <w:webHidden/>
              </w:rPr>
              <w:fldChar w:fldCharType="separate"/>
            </w:r>
            <w:r w:rsidR="003439C0">
              <w:rPr>
                <w:noProof/>
                <w:webHidden/>
              </w:rPr>
              <w:t>84</w:t>
            </w:r>
            <w:r w:rsidR="003439C0">
              <w:rPr>
                <w:noProof/>
                <w:webHidden/>
              </w:rPr>
              <w:fldChar w:fldCharType="end"/>
            </w:r>
          </w:hyperlink>
        </w:p>
        <w:p w14:paraId="33302756" w14:textId="5BE98E01" w:rsidR="003439C0" w:rsidRDefault="009F7C5C">
          <w:pPr>
            <w:pStyle w:val="TDC2"/>
            <w:tabs>
              <w:tab w:val="right" w:leader="dot" w:pos="8544"/>
            </w:tabs>
            <w:rPr>
              <w:rFonts w:asciiTheme="minorHAnsi" w:hAnsiTheme="minorHAnsi"/>
              <w:noProof/>
              <w:sz w:val="22"/>
              <w:szCs w:val="22"/>
              <w:lang w:eastAsia="es-CL"/>
            </w:rPr>
          </w:pPr>
          <w:hyperlink w:anchor="_Toc524387368" w:history="1">
            <w:r w:rsidR="003439C0" w:rsidRPr="00776D93">
              <w:rPr>
                <w:rStyle w:val="Hipervnculo"/>
                <w:rFonts w:cs="Arial"/>
                <w:noProof/>
              </w:rPr>
              <w:t>5.1. Post-Mortem</w:t>
            </w:r>
            <w:r w:rsidR="003439C0">
              <w:rPr>
                <w:noProof/>
                <w:webHidden/>
              </w:rPr>
              <w:tab/>
            </w:r>
            <w:r w:rsidR="003439C0">
              <w:rPr>
                <w:noProof/>
                <w:webHidden/>
              </w:rPr>
              <w:fldChar w:fldCharType="begin"/>
            </w:r>
            <w:r w:rsidR="003439C0">
              <w:rPr>
                <w:noProof/>
                <w:webHidden/>
              </w:rPr>
              <w:instrText xml:space="preserve"> PAGEREF _Toc524387368 \h </w:instrText>
            </w:r>
            <w:r w:rsidR="003439C0">
              <w:rPr>
                <w:noProof/>
                <w:webHidden/>
              </w:rPr>
            </w:r>
            <w:r w:rsidR="003439C0">
              <w:rPr>
                <w:noProof/>
                <w:webHidden/>
              </w:rPr>
              <w:fldChar w:fldCharType="separate"/>
            </w:r>
            <w:r w:rsidR="003439C0">
              <w:rPr>
                <w:noProof/>
                <w:webHidden/>
              </w:rPr>
              <w:t>84</w:t>
            </w:r>
            <w:r w:rsidR="003439C0">
              <w:rPr>
                <w:noProof/>
                <w:webHidden/>
              </w:rPr>
              <w:fldChar w:fldCharType="end"/>
            </w:r>
          </w:hyperlink>
        </w:p>
        <w:p w14:paraId="5961D0B4" w14:textId="255B200E" w:rsidR="003439C0" w:rsidRDefault="009F7C5C">
          <w:pPr>
            <w:pStyle w:val="TDC2"/>
            <w:tabs>
              <w:tab w:val="right" w:leader="dot" w:pos="8544"/>
            </w:tabs>
            <w:rPr>
              <w:rFonts w:asciiTheme="minorHAnsi" w:hAnsiTheme="minorHAnsi"/>
              <w:noProof/>
              <w:sz w:val="22"/>
              <w:szCs w:val="22"/>
              <w:lang w:eastAsia="es-CL"/>
            </w:rPr>
          </w:pPr>
          <w:hyperlink w:anchor="_Toc524387369" w:history="1">
            <w:r w:rsidR="003439C0" w:rsidRPr="00776D93">
              <w:rPr>
                <w:rStyle w:val="Hipervnculo"/>
                <w:rFonts w:cs="Arial"/>
                <w:noProof/>
              </w:rPr>
              <w:t>5.2. Trabajos Futuros</w:t>
            </w:r>
            <w:r w:rsidR="003439C0">
              <w:rPr>
                <w:noProof/>
                <w:webHidden/>
              </w:rPr>
              <w:tab/>
            </w:r>
            <w:r w:rsidR="003439C0">
              <w:rPr>
                <w:noProof/>
                <w:webHidden/>
              </w:rPr>
              <w:fldChar w:fldCharType="begin"/>
            </w:r>
            <w:r w:rsidR="003439C0">
              <w:rPr>
                <w:noProof/>
                <w:webHidden/>
              </w:rPr>
              <w:instrText xml:space="preserve"> PAGEREF _Toc524387369 \h </w:instrText>
            </w:r>
            <w:r w:rsidR="003439C0">
              <w:rPr>
                <w:noProof/>
                <w:webHidden/>
              </w:rPr>
            </w:r>
            <w:r w:rsidR="003439C0">
              <w:rPr>
                <w:noProof/>
                <w:webHidden/>
              </w:rPr>
              <w:fldChar w:fldCharType="separate"/>
            </w:r>
            <w:r w:rsidR="003439C0">
              <w:rPr>
                <w:noProof/>
                <w:webHidden/>
              </w:rPr>
              <w:t>84</w:t>
            </w:r>
            <w:r w:rsidR="003439C0">
              <w:rPr>
                <w:noProof/>
                <w:webHidden/>
              </w:rPr>
              <w:fldChar w:fldCharType="end"/>
            </w:r>
          </w:hyperlink>
        </w:p>
        <w:p w14:paraId="189067A7" w14:textId="13037C89" w:rsidR="003439C0" w:rsidRDefault="009F7C5C">
          <w:pPr>
            <w:pStyle w:val="TDC1"/>
            <w:rPr>
              <w:rFonts w:asciiTheme="minorHAnsi" w:hAnsiTheme="minorHAnsi"/>
              <w:noProof/>
              <w:sz w:val="22"/>
              <w:szCs w:val="22"/>
              <w:lang w:eastAsia="es-CL"/>
            </w:rPr>
          </w:pPr>
          <w:hyperlink w:anchor="_Toc524387370" w:history="1">
            <w:r w:rsidR="003439C0" w:rsidRPr="00776D93">
              <w:rPr>
                <w:rStyle w:val="Hipervnculo"/>
                <w:rFonts w:cs="Arial"/>
                <w:noProof/>
                <w:lang w:val="es-ES"/>
              </w:rPr>
              <w:t>Referencias</w:t>
            </w:r>
            <w:r w:rsidR="003439C0">
              <w:rPr>
                <w:noProof/>
                <w:webHidden/>
              </w:rPr>
              <w:tab/>
            </w:r>
            <w:r w:rsidR="003439C0">
              <w:rPr>
                <w:noProof/>
                <w:webHidden/>
              </w:rPr>
              <w:fldChar w:fldCharType="begin"/>
            </w:r>
            <w:r w:rsidR="003439C0">
              <w:rPr>
                <w:noProof/>
                <w:webHidden/>
              </w:rPr>
              <w:instrText xml:space="preserve"> PAGEREF _Toc524387370 \h </w:instrText>
            </w:r>
            <w:r w:rsidR="003439C0">
              <w:rPr>
                <w:noProof/>
                <w:webHidden/>
              </w:rPr>
            </w:r>
            <w:r w:rsidR="003439C0">
              <w:rPr>
                <w:noProof/>
                <w:webHidden/>
              </w:rPr>
              <w:fldChar w:fldCharType="separate"/>
            </w:r>
            <w:r w:rsidR="003439C0">
              <w:rPr>
                <w:noProof/>
                <w:webHidden/>
              </w:rPr>
              <w:t>87</w:t>
            </w:r>
            <w:r w:rsidR="003439C0">
              <w:rPr>
                <w:noProof/>
                <w:webHidden/>
              </w:rPr>
              <w:fldChar w:fldCharType="end"/>
            </w:r>
          </w:hyperlink>
        </w:p>
        <w:p w14:paraId="76E53879" w14:textId="4E951CAE" w:rsidR="003439C0" w:rsidRDefault="009F7C5C">
          <w:pPr>
            <w:pStyle w:val="TDC1"/>
            <w:rPr>
              <w:rFonts w:asciiTheme="minorHAnsi" w:hAnsiTheme="minorHAnsi"/>
              <w:noProof/>
              <w:sz w:val="22"/>
              <w:szCs w:val="22"/>
              <w:lang w:eastAsia="es-CL"/>
            </w:rPr>
          </w:pPr>
          <w:hyperlink w:anchor="_Toc524387371" w:history="1">
            <w:r w:rsidR="003439C0" w:rsidRPr="00776D93">
              <w:rPr>
                <w:rStyle w:val="Hipervnculo"/>
                <w:noProof/>
              </w:rPr>
              <w:t>A.1: DESARROLLO DE LOS SPRINTS</w:t>
            </w:r>
            <w:r w:rsidR="003439C0">
              <w:rPr>
                <w:noProof/>
                <w:webHidden/>
              </w:rPr>
              <w:tab/>
            </w:r>
            <w:r w:rsidR="003439C0">
              <w:rPr>
                <w:noProof/>
                <w:webHidden/>
              </w:rPr>
              <w:fldChar w:fldCharType="begin"/>
            </w:r>
            <w:r w:rsidR="003439C0">
              <w:rPr>
                <w:noProof/>
                <w:webHidden/>
              </w:rPr>
              <w:instrText xml:space="preserve"> PAGEREF _Toc524387371 \h </w:instrText>
            </w:r>
            <w:r w:rsidR="003439C0">
              <w:rPr>
                <w:noProof/>
                <w:webHidden/>
              </w:rPr>
            </w:r>
            <w:r w:rsidR="003439C0">
              <w:rPr>
                <w:noProof/>
                <w:webHidden/>
              </w:rPr>
              <w:fldChar w:fldCharType="separate"/>
            </w:r>
            <w:r w:rsidR="003439C0">
              <w:rPr>
                <w:noProof/>
                <w:webHidden/>
              </w:rPr>
              <w:t>90</w:t>
            </w:r>
            <w:r w:rsidR="003439C0">
              <w:rPr>
                <w:noProof/>
                <w:webHidden/>
              </w:rPr>
              <w:fldChar w:fldCharType="end"/>
            </w:r>
          </w:hyperlink>
        </w:p>
        <w:p w14:paraId="52B46CBF" w14:textId="13A76B06" w:rsidR="003439C0" w:rsidRDefault="009F7C5C">
          <w:pPr>
            <w:pStyle w:val="TDC2"/>
            <w:tabs>
              <w:tab w:val="right" w:leader="dot" w:pos="8544"/>
            </w:tabs>
            <w:rPr>
              <w:rFonts w:asciiTheme="minorHAnsi" w:hAnsiTheme="minorHAnsi"/>
              <w:noProof/>
              <w:sz w:val="22"/>
              <w:szCs w:val="22"/>
              <w:lang w:eastAsia="es-CL"/>
            </w:rPr>
          </w:pPr>
          <w:hyperlink w:anchor="_Toc524387372" w:history="1">
            <w:r w:rsidR="003439C0" w:rsidRPr="00776D93">
              <w:rPr>
                <w:rStyle w:val="Hipervnculo"/>
                <w:noProof/>
              </w:rPr>
              <w:t>A.1.1 Sprint 1</w:t>
            </w:r>
            <w:r w:rsidR="003439C0">
              <w:rPr>
                <w:noProof/>
                <w:webHidden/>
              </w:rPr>
              <w:tab/>
            </w:r>
            <w:r w:rsidR="003439C0">
              <w:rPr>
                <w:noProof/>
                <w:webHidden/>
              </w:rPr>
              <w:fldChar w:fldCharType="begin"/>
            </w:r>
            <w:r w:rsidR="003439C0">
              <w:rPr>
                <w:noProof/>
                <w:webHidden/>
              </w:rPr>
              <w:instrText xml:space="preserve"> PAGEREF _Toc524387372 \h </w:instrText>
            </w:r>
            <w:r w:rsidR="003439C0">
              <w:rPr>
                <w:noProof/>
                <w:webHidden/>
              </w:rPr>
            </w:r>
            <w:r w:rsidR="003439C0">
              <w:rPr>
                <w:noProof/>
                <w:webHidden/>
              </w:rPr>
              <w:fldChar w:fldCharType="separate"/>
            </w:r>
            <w:r w:rsidR="003439C0">
              <w:rPr>
                <w:noProof/>
                <w:webHidden/>
              </w:rPr>
              <w:t>90</w:t>
            </w:r>
            <w:r w:rsidR="003439C0">
              <w:rPr>
                <w:noProof/>
                <w:webHidden/>
              </w:rPr>
              <w:fldChar w:fldCharType="end"/>
            </w:r>
          </w:hyperlink>
        </w:p>
        <w:p w14:paraId="6EBCBFB7" w14:textId="10DBC1BE" w:rsidR="003439C0" w:rsidRDefault="009F7C5C">
          <w:pPr>
            <w:pStyle w:val="TDC3"/>
            <w:tabs>
              <w:tab w:val="right" w:leader="dot" w:pos="8544"/>
            </w:tabs>
            <w:rPr>
              <w:rFonts w:asciiTheme="minorHAnsi" w:hAnsiTheme="minorHAnsi"/>
              <w:noProof/>
              <w:sz w:val="22"/>
              <w:szCs w:val="22"/>
              <w:lang w:eastAsia="es-CL"/>
            </w:rPr>
          </w:pPr>
          <w:hyperlink w:anchor="_Toc524387373" w:history="1">
            <w:r w:rsidR="003439C0" w:rsidRPr="00776D93">
              <w:rPr>
                <w:rStyle w:val="Hipervnculo"/>
                <w:noProof/>
              </w:rPr>
              <w:t>A.1.1.1 Planificación</w:t>
            </w:r>
            <w:r w:rsidR="003439C0">
              <w:rPr>
                <w:noProof/>
                <w:webHidden/>
              </w:rPr>
              <w:tab/>
            </w:r>
            <w:r w:rsidR="003439C0">
              <w:rPr>
                <w:noProof/>
                <w:webHidden/>
              </w:rPr>
              <w:fldChar w:fldCharType="begin"/>
            </w:r>
            <w:r w:rsidR="003439C0">
              <w:rPr>
                <w:noProof/>
                <w:webHidden/>
              </w:rPr>
              <w:instrText xml:space="preserve"> PAGEREF _Toc524387373 \h </w:instrText>
            </w:r>
            <w:r w:rsidR="003439C0">
              <w:rPr>
                <w:noProof/>
                <w:webHidden/>
              </w:rPr>
            </w:r>
            <w:r w:rsidR="003439C0">
              <w:rPr>
                <w:noProof/>
                <w:webHidden/>
              </w:rPr>
              <w:fldChar w:fldCharType="separate"/>
            </w:r>
            <w:r w:rsidR="003439C0">
              <w:rPr>
                <w:noProof/>
                <w:webHidden/>
              </w:rPr>
              <w:t>90</w:t>
            </w:r>
            <w:r w:rsidR="003439C0">
              <w:rPr>
                <w:noProof/>
                <w:webHidden/>
              </w:rPr>
              <w:fldChar w:fldCharType="end"/>
            </w:r>
          </w:hyperlink>
        </w:p>
        <w:p w14:paraId="5A13B1A3" w14:textId="56153567" w:rsidR="003439C0" w:rsidRDefault="009F7C5C">
          <w:pPr>
            <w:pStyle w:val="TDC3"/>
            <w:tabs>
              <w:tab w:val="right" w:leader="dot" w:pos="8544"/>
            </w:tabs>
            <w:rPr>
              <w:rFonts w:asciiTheme="minorHAnsi" w:hAnsiTheme="minorHAnsi"/>
              <w:noProof/>
              <w:sz w:val="22"/>
              <w:szCs w:val="22"/>
              <w:lang w:eastAsia="es-CL"/>
            </w:rPr>
          </w:pPr>
          <w:hyperlink w:anchor="_Toc524387374" w:history="1">
            <w:r w:rsidR="003439C0" w:rsidRPr="00776D93">
              <w:rPr>
                <w:rStyle w:val="Hipervnculo"/>
                <w:rFonts w:cs="Arial"/>
                <w:noProof/>
              </w:rPr>
              <w:t>A.1.1.2 Diseño</w:t>
            </w:r>
            <w:r w:rsidR="003439C0">
              <w:rPr>
                <w:noProof/>
                <w:webHidden/>
              </w:rPr>
              <w:tab/>
            </w:r>
            <w:r w:rsidR="003439C0">
              <w:rPr>
                <w:noProof/>
                <w:webHidden/>
              </w:rPr>
              <w:fldChar w:fldCharType="begin"/>
            </w:r>
            <w:r w:rsidR="003439C0">
              <w:rPr>
                <w:noProof/>
                <w:webHidden/>
              </w:rPr>
              <w:instrText xml:space="preserve"> PAGEREF _Toc524387374 \h </w:instrText>
            </w:r>
            <w:r w:rsidR="003439C0">
              <w:rPr>
                <w:noProof/>
                <w:webHidden/>
              </w:rPr>
            </w:r>
            <w:r w:rsidR="003439C0">
              <w:rPr>
                <w:noProof/>
                <w:webHidden/>
              </w:rPr>
              <w:fldChar w:fldCharType="separate"/>
            </w:r>
            <w:r w:rsidR="003439C0">
              <w:rPr>
                <w:noProof/>
                <w:webHidden/>
              </w:rPr>
              <w:t>92</w:t>
            </w:r>
            <w:r w:rsidR="003439C0">
              <w:rPr>
                <w:noProof/>
                <w:webHidden/>
              </w:rPr>
              <w:fldChar w:fldCharType="end"/>
            </w:r>
          </w:hyperlink>
        </w:p>
        <w:p w14:paraId="40929242" w14:textId="31349DEF" w:rsidR="003439C0" w:rsidRDefault="009F7C5C">
          <w:pPr>
            <w:pStyle w:val="TDC3"/>
            <w:tabs>
              <w:tab w:val="right" w:leader="dot" w:pos="8544"/>
            </w:tabs>
            <w:rPr>
              <w:rFonts w:asciiTheme="minorHAnsi" w:hAnsiTheme="minorHAnsi"/>
              <w:noProof/>
              <w:sz w:val="22"/>
              <w:szCs w:val="22"/>
              <w:lang w:eastAsia="es-CL"/>
            </w:rPr>
          </w:pPr>
          <w:hyperlink w:anchor="_Toc524387375" w:history="1">
            <w:r w:rsidR="003439C0" w:rsidRPr="00776D93">
              <w:rPr>
                <w:rStyle w:val="Hipervnculo"/>
                <w:noProof/>
              </w:rPr>
              <w:t>A.1.1.3 Resultados</w:t>
            </w:r>
            <w:r w:rsidR="003439C0">
              <w:rPr>
                <w:noProof/>
                <w:webHidden/>
              </w:rPr>
              <w:tab/>
            </w:r>
            <w:r w:rsidR="003439C0">
              <w:rPr>
                <w:noProof/>
                <w:webHidden/>
              </w:rPr>
              <w:fldChar w:fldCharType="begin"/>
            </w:r>
            <w:r w:rsidR="003439C0">
              <w:rPr>
                <w:noProof/>
                <w:webHidden/>
              </w:rPr>
              <w:instrText xml:space="preserve"> PAGEREF _Toc524387375 \h </w:instrText>
            </w:r>
            <w:r w:rsidR="003439C0">
              <w:rPr>
                <w:noProof/>
                <w:webHidden/>
              </w:rPr>
            </w:r>
            <w:r w:rsidR="003439C0">
              <w:rPr>
                <w:noProof/>
                <w:webHidden/>
              </w:rPr>
              <w:fldChar w:fldCharType="separate"/>
            </w:r>
            <w:r w:rsidR="003439C0">
              <w:rPr>
                <w:noProof/>
                <w:webHidden/>
              </w:rPr>
              <w:t>96</w:t>
            </w:r>
            <w:r w:rsidR="003439C0">
              <w:rPr>
                <w:noProof/>
                <w:webHidden/>
              </w:rPr>
              <w:fldChar w:fldCharType="end"/>
            </w:r>
          </w:hyperlink>
        </w:p>
        <w:p w14:paraId="5201B1DC" w14:textId="5565B2C3" w:rsidR="003439C0" w:rsidRDefault="009F7C5C">
          <w:pPr>
            <w:pStyle w:val="TDC3"/>
            <w:tabs>
              <w:tab w:val="right" w:leader="dot" w:pos="8544"/>
            </w:tabs>
            <w:rPr>
              <w:rFonts w:asciiTheme="minorHAnsi" w:hAnsiTheme="minorHAnsi"/>
              <w:noProof/>
              <w:sz w:val="22"/>
              <w:szCs w:val="22"/>
              <w:lang w:eastAsia="es-CL"/>
            </w:rPr>
          </w:pPr>
          <w:hyperlink w:anchor="_Toc524387376" w:history="1">
            <w:r w:rsidR="003439C0" w:rsidRPr="00776D93">
              <w:rPr>
                <w:rStyle w:val="Hipervnculo"/>
                <w:noProof/>
              </w:rPr>
              <w:t>A.1.1.4 Evidencia</w:t>
            </w:r>
            <w:r w:rsidR="003439C0">
              <w:rPr>
                <w:noProof/>
                <w:webHidden/>
              </w:rPr>
              <w:tab/>
            </w:r>
            <w:r w:rsidR="003439C0">
              <w:rPr>
                <w:noProof/>
                <w:webHidden/>
              </w:rPr>
              <w:fldChar w:fldCharType="begin"/>
            </w:r>
            <w:r w:rsidR="003439C0">
              <w:rPr>
                <w:noProof/>
                <w:webHidden/>
              </w:rPr>
              <w:instrText xml:space="preserve"> PAGEREF _Toc524387376 \h </w:instrText>
            </w:r>
            <w:r w:rsidR="003439C0">
              <w:rPr>
                <w:noProof/>
                <w:webHidden/>
              </w:rPr>
            </w:r>
            <w:r w:rsidR="003439C0">
              <w:rPr>
                <w:noProof/>
                <w:webHidden/>
              </w:rPr>
              <w:fldChar w:fldCharType="separate"/>
            </w:r>
            <w:r w:rsidR="003439C0">
              <w:rPr>
                <w:noProof/>
                <w:webHidden/>
              </w:rPr>
              <w:t>97</w:t>
            </w:r>
            <w:r w:rsidR="003439C0">
              <w:rPr>
                <w:noProof/>
                <w:webHidden/>
              </w:rPr>
              <w:fldChar w:fldCharType="end"/>
            </w:r>
          </w:hyperlink>
        </w:p>
        <w:p w14:paraId="2611347E" w14:textId="4C8B1DEE" w:rsidR="003439C0" w:rsidRDefault="009F7C5C">
          <w:pPr>
            <w:pStyle w:val="TDC3"/>
            <w:tabs>
              <w:tab w:val="right" w:leader="dot" w:pos="8544"/>
            </w:tabs>
            <w:rPr>
              <w:rFonts w:asciiTheme="minorHAnsi" w:hAnsiTheme="minorHAnsi"/>
              <w:noProof/>
              <w:sz w:val="22"/>
              <w:szCs w:val="22"/>
              <w:lang w:eastAsia="es-CL"/>
            </w:rPr>
          </w:pPr>
          <w:hyperlink w:anchor="_Toc524387377" w:history="1">
            <w:r w:rsidR="003439C0" w:rsidRPr="00776D93">
              <w:rPr>
                <w:rStyle w:val="Hipervnculo"/>
                <w:noProof/>
              </w:rPr>
              <w:t>A.1.1.5 Post-Mortem</w:t>
            </w:r>
            <w:r w:rsidR="003439C0">
              <w:rPr>
                <w:noProof/>
                <w:webHidden/>
              </w:rPr>
              <w:tab/>
            </w:r>
            <w:r w:rsidR="003439C0">
              <w:rPr>
                <w:noProof/>
                <w:webHidden/>
              </w:rPr>
              <w:fldChar w:fldCharType="begin"/>
            </w:r>
            <w:r w:rsidR="003439C0">
              <w:rPr>
                <w:noProof/>
                <w:webHidden/>
              </w:rPr>
              <w:instrText xml:space="preserve"> PAGEREF _Toc524387377 \h </w:instrText>
            </w:r>
            <w:r w:rsidR="003439C0">
              <w:rPr>
                <w:noProof/>
                <w:webHidden/>
              </w:rPr>
            </w:r>
            <w:r w:rsidR="003439C0">
              <w:rPr>
                <w:noProof/>
                <w:webHidden/>
              </w:rPr>
              <w:fldChar w:fldCharType="separate"/>
            </w:r>
            <w:r w:rsidR="003439C0">
              <w:rPr>
                <w:noProof/>
                <w:webHidden/>
              </w:rPr>
              <w:t>100</w:t>
            </w:r>
            <w:r w:rsidR="003439C0">
              <w:rPr>
                <w:noProof/>
                <w:webHidden/>
              </w:rPr>
              <w:fldChar w:fldCharType="end"/>
            </w:r>
          </w:hyperlink>
        </w:p>
        <w:p w14:paraId="7D178B01" w14:textId="58BC2153" w:rsidR="003439C0" w:rsidRDefault="009F7C5C">
          <w:pPr>
            <w:pStyle w:val="TDC2"/>
            <w:tabs>
              <w:tab w:val="right" w:leader="dot" w:pos="8544"/>
            </w:tabs>
            <w:rPr>
              <w:rFonts w:asciiTheme="minorHAnsi" w:hAnsiTheme="minorHAnsi"/>
              <w:noProof/>
              <w:sz w:val="22"/>
              <w:szCs w:val="22"/>
              <w:lang w:eastAsia="es-CL"/>
            </w:rPr>
          </w:pPr>
          <w:hyperlink w:anchor="_Toc524387378" w:history="1">
            <w:r w:rsidR="003439C0" w:rsidRPr="00776D93">
              <w:rPr>
                <w:rStyle w:val="Hipervnculo"/>
                <w:noProof/>
              </w:rPr>
              <w:t>A.1.2 Sprint 2</w:t>
            </w:r>
            <w:r w:rsidR="003439C0">
              <w:rPr>
                <w:noProof/>
                <w:webHidden/>
              </w:rPr>
              <w:tab/>
            </w:r>
            <w:r w:rsidR="003439C0">
              <w:rPr>
                <w:noProof/>
                <w:webHidden/>
              </w:rPr>
              <w:fldChar w:fldCharType="begin"/>
            </w:r>
            <w:r w:rsidR="003439C0">
              <w:rPr>
                <w:noProof/>
                <w:webHidden/>
              </w:rPr>
              <w:instrText xml:space="preserve"> PAGEREF _Toc524387378 \h </w:instrText>
            </w:r>
            <w:r w:rsidR="003439C0">
              <w:rPr>
                <w:noProof/>
                <w:webHidden/>
              </w:rPr>
            </w:r>
            <w:r w:rsidR="003439C0">
              <w:rPr>
                <w:noProof/>
                <w:webHidden/>
              </w:rPr>
              <w:fldChar w:fldCharType="separate"/>
            </w:r>
            <w:r w:rsidR="003439C0">
              <w:rPr>
                <w:noProof/>
                <w:webHidden/>
              </w:rPr>
              <w:t>102</w:t>
            </w:r>
            <w:r w:rsidR="003439C0">
              <w:rPr>
                <w:noProof/>
                <w:webHidden/>
              </w:rPr>
              <w:fldChar w:fldCharType="end"/>
            </w:r>
          </w:hyperlink>
        </w:p>
        <w:p w14:paraId="0B3C9F46" w14:textId="57DB3DB9" w:rsidR="003439C0" w:rsidRDefault="009F7C5C">
          <w:pPr>
            <w:pStyle w:val="TDC3"/>
            <w:tabs>
              <w:tab w:val="right" w:leader="dot" w:pos="8544"/>
            </w:tabs>
            <w:rPr>
              <w:rFonts w:asciiTheme="minorHAnsi" w:hAnsiTheme="minorHAnsi"/>
              <w:noProof/>
              <w:sz w:val="22"/>
              <w:szCs w:val="22"/>
              <w:lang w:eastAsia="es-CL"/>
            </w:rPr>
          </w:pPr>
          <w:hyperlink w:anchor="_Toc524387379" w:history="1">
            <w:r w:rsidR="003439C0" w:rsidRPr="00776D93">
              <w:rPr>
                <w:rStyle w:val="Hipervnculo"/>
                <w:noProof/>
              </w:rPr>
              <w:t>A.1.2.1 Planificación</w:t>
            </w:r>
            <w:r w:rsidR="003439C0">
              <w:rPr>
                <w:noProof/>
                <w:webHidden/>
              </w:rPr>
              <w:tab/>
            </w:r>
            <w:r w:rsidR="003439C0">
              <w:rPr>
                <w:noProof/>
                <w:webHidden/>
              </w:rPr>
              <w:fldChar w:fldCharType="begin"/>
            </w:r>
            <w:r w:rsidR="003439C0">
              <w:rPr>
                <w:noProof/>
                <w:webHidden/>
              </w:rPr>
              <w:instrText xml:space="preserve"> PAGEREF _Toc524387379 \h </w:instrText>
            </w:r>
            <w:r w:rsidR="003439C0">
              <w:rPr>
                <w:noProof/>
                <w:webHidden/>
              </w:rPr>
            </w:r>
            <w:r w:rsidR="003439C0">
              <w:rPr>
                <w:noProof/>
                <w:webHidden/>
              </w:rPr>
              <w:fldChar w:fldCharType="separate"/>
            </w:r>
            <w:r w:rsidR="003439C0">
              <w:rPr>
                <w:noProof/>
                <w:webHidden/>
              </w:rPr>
              <w:t>102</w:t>
            </w:r>
            <w:r w:rsidR="003439C0">
              <w:rPr>
                <w:noProof/>
                <w:webHidden/>
              </w:rPr>
              <w:fldChar w:fldCharType="end"/>
            </w:r>
          </w:hyperlink>
        </w:p>
        <w:p w14:paraId="2FB7084A" w14:textId="5480A141" w:rsidR="003439C0" w:rsidRDefault="009F7C5C">
          <w:pPr>
            <w:pStyle w:val="TDC3"/>
            <w:tabs>
              <w:tab w:val="right" w:leader="dot" w:pos="8544"/>
            </w:tabs>
            <w:rPr>
              <w:rFonts w:asciiTheme="minorHAnsi" w:hAnsiTheme="minorHAnsi"/>
              <w:noProof/>
              <w:sz w:val="22"/>
              <w:szCs w:val="22"/>
              <w:lang w:eastAsia="es-CL"/>
            </w:rPr>
          </w:pPr>
          <w:hyperlink w:anchor="_Toc524387380" w:history="1">
            <w:r w:rsidR="003439C0" w:rsidRPr="00776D93">
              <w:rPr>
                <w:rStyle w:val="Hipervnculo"/>
                <w:noProof/>
              </w:rPr>
              <w:t>A.1.2.2 Diseño</w:t>
            </w:r>
            <w:r w:rsidR="003439C0">
              <w:rPr>
                <w:noProof/>
                <w:webHidden/>
              </w:rPr>
              <w:tab/>
            </w:r>
            <w:r w:rsidR="003439C0">
              <w:rPr>
                <w:noProof/>
                <w:webHidden/>
              </w:rPr>
              <w:fldChar w:fldCharType="begin"/>
            </w:r>
            <w:r w:rsidR="003439C0">
              <w:rPr>
                <w:noProof/>
                <w:webHidden/>
              </w:rPr>
              <w:instrText xml:space="preserve"> PAGEREF _Toc524387380 \h </w:instrText>
            </w:r>
            <w:r w:rsidR="003439C0">
              <w:rPr>
                <w:noProof/>
                <w:webHidden/>
              </w:rPr>
            </w:r>
            <w:r w:rsidR="003439C0">
              <w:rPr>
                <w:noProof/>
                <w:webHidden/>
              </w:rPr>
              <w:fldChar w:fldCharType="separate"/>
            </w:r>
            <w:r w:rsidR="003439C0">
              <w:rPr>
                <w:noProof/>
                <w:webHidden/>
              </w:rPr>
              <w:t>104</w:t>
            </w:r>
            <w:r w:rsidR="003439C0">
              <w:rPr>
                <w:noProof/>
                <w:webHidden/>
              </w:rPr>
              <w:fldChar w:fldCharType="end"/>
            </w:r>
          </w:hyperlink>
        </w:p>
        <w:p w14:paraId="1BC5B9C7" w14:textId="767A9673" w:rsidR="003439C0" w:rsidRDefault="009F7C5C">
          <w:pPr>
            <w:pStyle w:val="TDC3"/>
            <w:tabs>
              <w:tab w:val="right" w:leader="dot" w:pos="8544"/>
            </w:tabs>
            <w:rPr>
              <w:rFonts w:asciiTheme="minorHAnsi" w:hAnsiTheme="minorHAnsi"/>
              <w:noProof/>
              <w:sz w:val="22"/>
              <w:szCs w:val="22"/>
              <w:lang w:eastAsia="es-CL"/>
            </w:rPr>
          </w:pPr>
          <w:hyperlink w:anchor="_Toc524387381" w:history="1">
            <w:r w:rsidR="003439C0" w:rsidRPr="00776D93">
              <w:rPr>
                <w:rStyle w:val="Hipervnculo"/>
                <w:noProof/>
              </w:rPr>
              <w:t>A.1.2.3 Resultados</w:t>
            </w:r>
            <w:r w:rsidR="003439C0">
              <w:rPr>
                <w:noProof/>
                <w:webHidden/>
              </w:rPr>
              <w:tab/>
            </w:r>
            <w:r w:rsidR="003439C0">
              <w:rPr>
                <w:noProof/>
                <w:webHidden/>
              </w:rPr>
              <w:fldChar w:fldCharType="begin"/>
            </w:r>
            <w:r w:rsidR="003439C0">
              <w:rPr>
                <w:noProof/>
                <w:webHidden/>
              </w:rPr>
              <w:instrText xml:space="preserve"> PAGEREF _Toc524387381 \h </w:instrText>
            </w:r>
            <w:r w:rsidR="003439C0">
              <w:rPr>
                <w:noProof/>
                <w:webHidden/>
              </w:rPr>
            </w:r>
            <w:r w:rsidR="003439C0">
              <w:rPr>
                <w:noProof/>
                <w:webHidden/>
              </w:rPr>
              <w:fldChar w:fldCharType="separate"/>
            </w:r>
            <w:r w:rsidR="003439C0">
              <w:rPr>
                <w:noProof/>
                <w:webHidden/>
              </w:rPr>
              <w:t>104</w:t>
            </w:r>
            <w:r w:rsidR="003439C0">
              <w:rPr>
                <w:noProof/>
                <w:webHidden/>
              </w:rPr>
              <w:fldChar w:fldCharType="end"/>
            </w:r>
          </w:hyperlink>
        </w:p>
        <w:p w14:paraId="0B74D84B" w14:textId="5CE28751" w:rsidR="003439C0" w:rsidRDefault="009F7C5C">
          <w:pPr>
            <w:pStyle w:val="TDC3"/>
            <w:tabs>
              <w:tab w:val="right" w:leader="dot" w:pos="8544"/>
            </w:tabs>
            <w:rPr>
              <w:rFonts w:asciiTheme="minorHAnsi" w:hAnsiTheme="minorHAnsi"/>
              <w:noProof/>
              <w:sz w:val="22"/>
              <w:szCs w:val="22"/>
              <w:lang w:eastAsia="es-CL"/>
            </w:rPr>
          </w:pPr>
          <w:hyperlink w:anchor="_Toc524387382" w:history="1">
            <w:r w:rsidR="003439C0" w:rsidRPr="00776D93">
              <w:rPr>
                <w:rStyle w:val="Hipervnculo"/>
                <w:noProof/>
              </w:rPr>
              <w:t>A.1.2.4 Evidencia</w:t>
            </w:r>
            <w:r w:rsidR="003439C0">
              <w:rPr>
                <w:noProof/>
                <w:webHidden/>
              </w:rPr>
              <w:tab/>
            </w:r>
            <w:r w:rsidR="003439C0">
              <w:rPr>
                <w:noProof/>
                <w:webHidden/>
              </w:rPr>
              <w:fldChar w:fldCharType="begin"/>
            </w:r>
            <w:r w:rsidR="003439C0">
              <w:rPr>
                <w:noProof/>
                <w:webHidden/>
              </w:rPr>
              <w:instrText xml:space="preserve"> PAGEREF _Toc524387382 \h </w:instrText>
            </w:r>
            <w:r w:rsidR="003439C0">
              <w:rPr>
                <w:noProof/>
                <w:webHidden/>
              </w:rPr>
            </w:r>
            <w:r w:rsidR="003439C0">
              <w:rPr>
                <w:noProof/>
                <w:webHidden/>
              </w:rPr>
              <w:fldChar w:fldCharType="separate"/>
            </w:r>
            <w:r w:rsidR="003439C0">
              <w:rPr>
                <w:noProof/>
                <w:webHidden/>
              </w:rPr>
              <w:t>105</w:t>
            </w:r>
            <w:r w:rsidR="003439C0">
              <w:rPr>
                <w:noProof/>
                <w:webHidden/>
              </w:rPr>
              <w:fldChar w:fldCharType="end"/>
            </w:r>
          </w:hyperlink>
        </w:p>
        <w:p w14:paraId="1C9A7649" w14:textId="43A429CD" w:rsidR="003439C0" w:rsidRDefault="009F7C5C">
          <w:pPr>
            <w:pStyle w:val="TDC3"/>
            <w:tabs>
              <w:tab w:val="right" w:leader="dot" w:pos="8544"/>
            </w:tabs>
            <w:rPr>
              <w:rFonts w:asciiTheme="minorHAnsi" w:hAnsiTheme="minorHAnsi"/>
              <w:noProof/>
              <w:sz w:val="22"/>
              <w:szCs w:val="22"/>
              <w:lang w:eastAsia="es-CL"/>
            </w:rPr>
          </w:pPr>
          <w:hyperlink w:anchor="_Toc524387383" w:history="1">
            <w:r w:rsidR="003439C0" w:rsidRPr="00776D93">
              <w:rPr>
                <w:rStyle w:val="Hipervnculo"/>
                <w:noProof/>
              </w:rPr>
              <w:t>A.1.2.5 Post-Mortem</w:t>
            </w:r>
            <w:r w:rsidR="003439C0">
              <w:rPr>
                <w:noProof/>
                <w:webHidden/>
              </w:rPr>
              <w:tab/>
            </w:r>
            <w:r w:rsidR="003439C0">
              <w:rPr>
                <w:noProof/>
                <w:webHidden/>
              </w:rPr>
              <w:fldChar w:fldCharType="begin"/>
            </w:r>
            <w:r w:rsidR="003439C0">
              <w:rPr>
                <w:noProof/>
                <w:webHidden/>
              </w:rPr>
              <w:instrText xml:space="preserve"> PAGEREF _Toc524387383 \h </w:instrText>
            </w:r>
            <w:r w:rsidR="003439C0">
              <w:rPr>
                <w:noProof/>
                <w:webHidden/>
              </w:rPr>
            </w:r>
            <w:r w:rsidR="003439C0">
              <w:rPr>
                <w:noProof/>
                <w:webHidden/>
              </w:rPr>
              <w:fldChar w:fldCharType="separate"/>
            </w:r>
            <w:r w:rsidR="003439C0">
              <w:rPr>
                <w:noProof/>
                <w:webHidden/>
              </w:rPr>
              <w:t>108</w:t>
            </w:r>
            <w:r w:rsidR="003439C0">
              <w:rPr>
                <w:noProof/>
                <w:webHidden/>
              </w:rPr>
              <w:fldChar w:fldCharType="end"/>
            </w:r>
          </w:hyperlink>
        </w:p>
        <w:p w14:paraId="6CB89B78" w14:textId="1145A6F1" w:rsidR="003439C0" w:rsidRDefault="009F7C5C">
          <w:pPr>
            <w:pStyle w:val="TDC2"/>
            <w:tabs>
              <w:tab w:val="right" w:leader="dot" w:pos="8544"/>
            </w:tabs>
            <w:rPr>
              <w:rFonts w:asciiTheme="minorHAnsi" w:hAnsiTheme="minorHAnsi"/>
              <w:noProof/>
              <w:sz w:val="22"/>
              <w:szCs w:val="22"/>
              <w:lang w:eastAsia="es-CL"/>
            </w:rPr>
          </w:pPr>
          <w:hyperlink w:anchor="_Toc524387384" w:history="1">
            <w:r w:rsidR="003439C0" w:rsidRPr="00776D93">
              <w:rPr>
                <w:rStyle w:val="Hipervnculo"/>
                <w:noProof/>
              </w:rPr>
              <w:t>A.1.3 Sprint 3</w:t>
            </w:r>
            <w:r w:rsidR="003439C0">
              <w:rPr>
                <w:noProof/>
                <w:webHidden/>
              </w:rPr>
              <w:tab/>
            </w:r>
            <w:r w:rsidR="003439C0">
              <w:rPr>
                <w:noProof/>
                <w:webHidden/>
              </w:rPr>
              <w:fldChar w:fldCharType="begin"/>
            </w:r>
            <w:r w:rsidR="003439C0">
              <w:rPr>
                <w:noProof/>
                <w:webHidden/>
              </w:rPr>
              <w:instrText xml:space="preserve"> PAGEREF _Toc524387384 \h </w:instrText>
            </w:r>
            <w:r w:rsidR="003439C0">
              <w:rPr>
                <w:noProof/>
                <w:webHidden/>
              </w:rPr>
            </w:r>
            <w:r w:rsidR="003439C0">
              <w:rPr>
                <w:noProof/>
                <w:webHidden/>
              </w:rPr>
              <w:fldChar w:fldCharType="separate"/>
            </w:r>
            <w:r w:rsidR="003439C0">
              <w:rPr>
                <w:noProof/>
                <w:webHidden/>
              </w:rPr>
              <w:t>108</w:t>
            </w:r>
            <w:r w:rsidR="003439C0">
              <w:rPr>
                <w:noProof/>
                <w:webHidden/>
              </w:rPr>
              <w:fldChar w:fldCharType="end"/>
            </w:r>
          </w:hyperlink>
        </w:p>
        <w:p w14:paraId="01313958" w14:textId="51DF9550" w:rsidR="003439C0" w:rsidRDefault="009F7C5C">
          <w:pPr>
            <w:pStyle w:val="TDC3"/>
            <w:tabs>
              <w:tab w:val="right" w:leader="dot" w:pos="8544"/>
            </w:tabs>
            <w:rPr>
              <w:rFonts w:asciiTheme="minorHAnsi" w:hAnsiTheme="minorHAnsi"/>
              <w:noProof/>
              <w:sz w:val="22"/>
              <w:szCs w:val="22"/>
              <w:lang w:eastAsia="es-CL"/>
            </w:rPr>
          </w:pPr>
          <w:hyperlink w:anchor="_Toc524387385" w:history="1">
            <w:r w:rsidR="003439C0" w:rsidRPr="00776D93">
              <w:rPr>
                <w:rStyle w:val="Hipervnculo"/>
                <w:noProof/>
              </w:rPr>
              <w:t>A.1.3.1 Planificación</w:t>
            </w:r>
            <w:r w:rsidR="003439C0">
              <w:rPr>
                <w:noProof/>
                <w:webHidden/>
              </w:rPr>
              <w:tab/>
            </w:r>
            <w:r w:rsidR="003439C0">
              <w:rPr>
                <w:noProof/>
                <w:webHidden/>
              </w:rPr>
              <w:fldChar w:fldCharType="begin"/>
            </w:r>
            <w:r w:rsidR="003439C0">
              <w:rPr>
                <w:noProof/>
                <w:webHidden/>
              </w:rPr>
              <w:instrText xml:space="preserve"> PAGEREF _Toc524387385 \h </w:instrText>
            </w:r>
            <w:r w:rsidR="003439C0">
              <w:rPr>
                <w:noProof/>
                <w:webHidden/>
              </w:rPr>
            </w:r>
            <w:r w:rsidR="003439C0">
              <w:rPr>
                <w:noProof/>
                <w:webHidden/>
              </w:rPr>
              <w:fldChar w:fldCharType="separate"/>
            </w:r>
            <w:r w:rsidR="003439C0">
              <w:rPr>
                <w:noProof/>
                <w:webHidden/>
              </w:rPr>
              <w:t>108</w:t>
            </w:r>
            <w:r w:rsidR="003439C0">
              <w:rPr>
                <w:noProof/>
                <w:webHidden/>
              </w:rPr>
              <w:fldChar w:fldCharType="end"/>
            </w:r>
          </w:hyperlink>
        </w:p>
        <w:p w14:paraId="58718410" w14:textId="049C82B7" w:rsidR="003439C0" w:rsidRDefault="009F7C5C">
          <w:pPr>
            <w:pStyle w:val="TDC3"/>
            <w:tabs>
              <w:tab w:val="right" w:leader="dot" w:pos="8544"/>
            </w:tabs>
            <w:rPr>
              <w:rFonts w:asciiTheme="minorHAnsi" w:hAnsiTheme="minorHAnsi"/>
              <w:noProof/>
              <w:sz w:val="22"/>
              <w:szCs w:val="22"/>
              <w:lang w:eastAsia="es-CL"/>
            </w:rPr>
          </w:pPr>
          <w:hyperlink w:anchor="_Toc524387386" w:history="1">
            <w:r w:rsidR="003439C0" w:rsidRPr="00776D93">
              <w:rPr>
                <w:rStyle w:val="Hipervnculo"/>
                <w:noProof/>
              </w:rPr>
              <w:t>A.1.3.2 Diseño</w:t>
            </w:r>
            <w:r w:rsidR="003439C0">
              <w:rPr>
                <w:noProof/>
                <w:webHidden/>
              </w:rPr>
              <w:tab/>
            </w:r>
            <w:r w:rsidR="003439C0">
              <w:rPr>
                <w:noProof/>
                <w:webHidden/>
              </w:rPr>
              <w:fldChar w:fldCharType="begin"/>
            </w:r>
            <w:r w:rsidR="003439C0">
              <w:rPr>
                <w:noProof/>
                <w:webHidden/>
              </w:rPr>
              <w:instrText xml:space="preserve"> PAGEREF _Toc524387386 \h </w:instrText>
            </w:r>
            <w:r w:rsidR="003439C0">
              <w:rPr>
                <w:noProof/>
                <w:webHidden/>
              </w:rPr>
            </w:r>
            <w:r w:rsidR="003439C0">
              <w:rPr>
                <w:noProof/>
                <w:webHidden/>
              </w:rPr>
              <w:fldChar w:fldCharType="separate"/>
            </w:r>
            <w:r w:rsidR="003439C0">
              <w:rPr>
                <w:noProof/>
                <w:webHidden/>
              </w:rPr>
              <w:t>111</w:t>
            </w:r>
            <w:r w:rsidR="003439C0">
              <w:rPr>
                <w:noProof/>
                <w:webHidden/>
              </w:rPr>
              <w:fldChar w:fldCharType="end"/>
            </w:r>
          </w:hyperlink>
        </w:p>
        <w:p w14:paraId="15E44244" w14:textId="653CB614" w:rsidR="003439C0" w:rsidRDefault="009F7C5C">
          <w:pPr>
            <w:pStyle w:val="TDC3"/>
            <w:tabs>
              <w:tab w:val="right" w:leader="dot" w:pos="8544"/>
            </w:tabs>
            <w:rPr>
              <w:rFonts w:asciiTheme="minorHAnsi" w:hAnsiTheme="minorHAnsi"/>
              <w:noProof/>
              <w:sz w:val="22"/>
              <w:szCs w:val="22"/>
              <w:lang w:eastAsia="es-CL"/>
            </w:rPr>
          </w:pPr>
          <w:hyperlink w:anchor="_Toc524387387" w:history="1">
            <w:r w:rsidR="003439C0" w:rsidRPr="00776D93">
              <w:rPr>
                <w:rStyle w:val="Hipervnculo"/>
                <w:noProof/>
              </w:rPr>
              <w:t>A.1.3.3 Resultados</w:t>
            </w:r>
            <w:r w:rsidR="003439C0">
              <w:rPr>
                <w:noProof/>
                <w:webHidden/>
              </w:rPr>
              <w:tab/>
            </w:r>
            <w:r w:rsidR="003439C0">
              <w:rPr>
                <w:noProof/>
                <w:webHidden/>
              </w:rPr>
              <w:fldChar w:fldCharType="begin"/>
            </w:r>
            <w:r w:rsidR="003439C0">
              <w:rPr>
                <w:noProof/>
                <w:webHidden/>
              </w:rPr>
              <w:instrText xml:space="preserve"> PAGEREF _Toc524387387 \h </w:instrText>
            </w:r>
            <w:r w:rsidR="003439C0">
              <w:rPr>
                <w:noProof/>
                <w:webHidden/>
              </w:rPr>
            </w:r>
            <w:r w:rsidR="003439C0">
              <w:rPr>
                <w:noProof/>
                <w:webHidden/>
              </w:rPr>
              <w:fldChar w:fldCharType="separate"/>
            </w:r>
            <w:r w:rsidR="003439C0">
              <w:rPr>
                <w:noProof/>
                <w:webHidden/>
              </w:rPr>
              <w:t>114</w:t>
            </w:r>
            <w:r w:rsidR="003439C0">
              <w:rPr>
                <w:noProof/>
                <w:webHidden/>
              </w:rPr>
              <w:fldChar w:fldCharType="end"/>
            </w:r>
          </w:hyperlink>
        </w:p>
        <w:p w14:paraId="70CEF195" w14:textId="60DFE903" w:rsidR="003439C0" w:rsidRDefault="009F7C5C">
          <w:pPr>
            <w:pStyle w:val="TDC3"/>
            <w:tabs>
              <w:tab w:val="right" w:leader="dot" w:pos="8544"/>
            </w:tabs>
            <w:rPr>
              <w:rFonts w:asciiTheme="minorHAnsi" w:hAnsiTheme="minorHAnsi"/>
              <w:noProof/>
              <w:sz w:val="22"/>
              <w:szCs w:val="22"/>
              <w:lang w:eastAsia="es-CL"/>
            </w:rPr>
          </w:pPr>
          <w:hyperlink w:anchor="_Toc524387388" w:history="1">
            <w:r w:rsidR="003439C0" w:rsidRPr="00776D93">
              <w:rPr>
                <w:rStyle w:val="Hipervnculo"/>
                <w:noProof/>
              </w:rPr>
              <w:t>A.1.3.4 Evidencia</w:t>
            </w:r>
            <w:r w:rsidR="003439C0">
              <w:rPr>
                <w:noProof/>
                <w:webHidden/>
              </w:rPr>
              <w:tab/>
            </w:r>
            <w:r w:rsidR="003439C0">
              <w:rPr>
                <w:noProof/>
                <w:webHidden/>
              </w:rPr>
              <w:fldChar w:fldCharType="begin"/>
            </w:r>
            <w:r w:rsidR="003439C0">
              <w:rPr>
                <w:noProof/>
                <w:webHidden/>
              </w:rPr>
              <w:instrText xml:space="preserve"> PAGEREF _Toc524387388 \h </w:instrText>
            </w:r>
            <w:r w:rsidR="003439C0">
              <w:rPr>
                <w:noProof/>
                <w:webHidden/>
              </w:rPr>
            </w:r>
            <w:r w:rsidR="003439C0">
              <w:rPr>
                <w:noProof/>
                <w:webHidden/>
              </w:rPr>
              <w:fldChar w:fldCharType="separate"/>
            </w:r>
            <w:r w:rsidR="003439C0">
              <w:rPr>
                <w:noProof/>
                <w:webHidden/>
              </w:rPr>
              <w:t>116</w:t>
            </w:r>
            <w:r w:rsidR="003439C0">
              <w:rPr>
                <w:noProof/>
                <w:webHidden/>
              </w:rPr>
              <w:fldChar w:fldCharType="end"/>
            </w:r>
          </w:hyperlink>
        </w:p>
        <w:p w14:paraId="4E16DAE3" w14:textId="3217BA20" w:rsidR="003439C0" w:rsidRDefault="009F7C5C">
          <w:pPr>
            <w:pStyle w:val="TDC3"/>
            <w:tabs>
              <w:tab w:val="right" w:leader="dot" w:pos="8544"/>
            </w:tabs>
            <w:rPr>
              <w:rFonts w:asciiTheme="minorHAnsi" w:hAnsiTheme="minorHAnsi"/>
              <w:noProof/>
              <w:sz w:val="22"/>
              <w:szCs w:val="22"/>
              <w:lang w:eastAsia="es-CL"/>
            </w:rPr>
          </w:pPr>
          <w:hyperlink w:anchor="_Toc524387389" w:history="1">
            <w:r w:rsidR="003439C0" w:rsidRPr="00776D93">
              <w:rPr>
                <w:rStyle w:val="Hipervnculo"/>
                <w:noProof/>
              </w:rPr>
              <w:t>A.1.3.5 Post-Mortem</w:t>
            </w:r>
            <w:r w:rsidR="003439C0">
              <w:rPr>
                <w:noProof/>
                <w:webHidden/>
              </w:rPr>
              <w:tab/>
            </w:r>
            <w:r w:rsidR="003439C0">
              <w:rPr>
                <w:noProof/>
                <w:webHidden/>
              </w:rPr>
              <w:fldChar w:fldCharType="begin"/>
            </w:r>
            <w:r w:rsidR="003439C0">
              <w:rPr>
                <w:noProof/>
                <w:webHidden/>
              </w:rPr>
              <w:instrText xml:space="preserve"> PAGEREF _Toc524387389 \h </w:instrText>
            </w:r>
            <w:r w:rsidR="003439C0">
              <w:rPr>
                <w:noProof/>
                <w:webHidden/>
              </w:rPr>
            </w:r>
            <w:r w:rsidR="003439C0">
              <w:rPr>
                <w:noProof/>
                <w:webHidden/>
              </w:rPr>
              <w:fldChar w:fldCharType="separate"/>
            </w:r>
            <w:r w:rsidR="003439C0">
              <w:rPr>
                <w:noProof/>
                <w:webHidden/>
              </w:rPr>
              <w:t>118</w:t>
            </w:r>
            <w:r w:rsidR="003439C0">
              <w:rPr>
                <w:noProof/>
                <w:webHidden/>
              </w:rPr>
              <w:fldChar w:fldCharType="end"/>
            </w:r>
          </w:hyperlink>
        </w:p>
        <w:p w14:paraId="5DD816BF" w14:textId="5E061226" w:rsidR="003439C0" w:rsidRDefault="009F7C5C">
          <w:pPr>
            <w:pStyle w:val="TDC2"/>
            <w:tabs>
              <w:tab w:val="right" w:leader="dot" w:pos="8544"/>
            </w:tabs>
            <w:rPr>
              <w:rFonts w:asciiTheme="minorHAnsi" w:hAnsiTheme="minorHAnsi"/>
              <w:noProof/>
              <w:sz w:val="22"/>
              <w:szCs w:val="22"/>
              <w:lang w:eastAsia="es-CL"/>
            </w:rPr>
          </w:pPr>
          <w:hyperlink w:anchor="_Toc524387390" w:history="1">
            <w:r w:rsidR="003439C0" w:rsidRPr="00776D93">
              <w:rPr>
                <w:rStyle w:val="Hipervnculo"/>
                <w:noProof/>
              </w:rPr>
              <w:t>A.1.4 Sprint 4</w:t>
            </w:r>
            <w:r w:rsidR="003439C0">
              <w:rPr>
                <w:noProof/>
                <w:webHidden/>
              </w:rPr>
              <w:tab/>
            </w:r>
            <w:r w:rsidR="003439C0">
              <w:rPr>
                <w:noProof/>
                <w:webHidden/>
              </w:rPr>
              <w:fldChar w:fldCharType="begin"/>
            </w:r>
            <w:r w:rsidR="003439C0">
              <w:rPr>
                <w:noProof/>
                <w:webHidden/>
              </w:rPr>
              <w:instrText xml:space="preserve"> PAGEREF _Toc524387390 \h </w:instrText>
            </w:r>
            <w:r w:rsidR="003439C0">
              <w:rPr>
                <w:noProof/>
                <w:webHidden/>
              </w:rPr>
            </w:r>
            <w:r w:rsidR="003439C0">
              <w:rPr>
                <w:noProof/>
                <w:webHidden/>
              </w:rPr>
              <w:fldChar w:fldCharType="separate"/>
            </w:r>
            <w:r w:rsidR="003439C0">
              <w:rPr>
                <w:noProof/>
                <w:webHidden/>
              </w:rPr>
              <w:t>119</w:t>
            </w:r>
            <w:r w:rsidR="003439C0">
              <w:rPr>
                <w:noProof/>
                <w:webHidden/>
              </w:rPr>
              <w:fldChar w:fldCharType="end"/>
            </w:r>
          </w:hyperlink>
        </w:p>
        <w:p w14:paraId="45ED86E3" w14:textId="12FF769B" w:rsidR="003439C0" w:rsidRDefault="009F7C5C">
          <w:pPr>
            <w:pStyle w:val="TDC3"/>
            <w:tabs>
              <w:tab w:val="right" w:leader="dot" w:pos="8544"/>
            </w:tabs>
            <w:rPr>
              <w:rFonts w:asciiTheme="minorHAnsi" w:hAnsiTheme="minorHAnsi"/>
              <w:noProof/>
              <w:sz w:val="22"/>
              <w:szCs w:val="22"/>
              <w:lang w:eastAsia="es-CL"/>
            </w:rPr>
          </w:pPr>
          <w:hyperlink w:anchor="_Toc524387391" w:history="1">
            <w:r w:rsidR="003439C0" w:rsidRPr="00776D93">
              <w:rPr>
                <w:rStyle w:val="Hipervnculo"/>
                <w:noProof/>
              </w:rPr>
              <w:t>A.1.4.1 Planificación</w:t>
            </w:r>
            <w:r w:rsidR="003439C0">
              <w:rPr>
                <w:noProof/>
                <w:webHidden/>
              </w:rPr>
              <w:tab/>
            </w:r>
            <w:r w:rsidR="003439C0">
              <w:rPr>
                <w:noProof/>
                <w:webHidden/>
              </w:rPr>
              <w:fldChar w:fldCharType="begin"/>
            </w:r>
            <w:r w:rsidR="003439C0">
              <w:rPr>
                <w:noProof/>
                <w:webHidden/>
              </w:rPr>
              <w:instrText xml:space="preserve"> PAGEREF _Toc524387391 \h </w:instrText>
            </w:r>
            <w:r w:rsidR="003439C0">
              <w:rPr>
                <w:noProof/>
                <w:webHidden/>
              </w:rPr>
            </w:r>
            <w:r w:rsidR="003439C0">
              <w:rPr>
                <w:noProof/>
                <w:webHidden/>
              </w:rPr>
              <w:fldChar w:fldCharType="separate"/>
            </w:r>
            <w:r w:rsidR="003439C0">
              <w:rPr>
                <w:noProof/>
                <w:webHidden/>
              </w:rPr>
              <w:t>120</w:t>
            </w:r>
            <w:r w:rsidR="003439C0">
              <w:rPr>
                <w:noProof/>
                <w:webHidden/>
              </w:rPr>
              <w:fldChar w:fldCharType="end"/>
            </w:r>
          </w:hyperlink>
        </w:p>
        <w:p w14:paraId="445C82B7" w14:textId="6D4BE792" w:rsidR="003439C0" w:rsidRDefault="009F7C5C">
          <w:pPr>
            <w:pStyle w:val="TDC3"/>
            <w:tabs>
              <w:tab w:val="right" w:leader="dot" w:pos="8544"/>
            </w:tabs>
            <w:rPr>
              <w:rFonts w:asciiTheme="minorHAnsi" w:hAnsiTheme="minorHAnsi"/>
              <w:noProof/>
              <w:sz w:val="22"/>
              <w:szCs w:val="22"/>
              <w:lang w:eastAsia="es-CL"/>
            </w:rPr>
          </w:pPr>
          <w:hyperlink w:anchor="_Toc524387392" w:history="1">
            <w:r w:rsidR="003439C0" w:rsidRPr="00776D93">
              <w:rPr>
                <w:rStyle w:val="Hipervnculo"/>
                <w:noProof/>
              </w:rPr>
              <w:t>A.1.4.2 Diseño</w:t>
            </w:r>
            <w:r w:rsidR="003439C0">
              <w:rPr>
                <w:noProof/>
                <w:webHidden/>
              </w:rPr>
              <w:tab/>
            </w:r>
            <w:r w:rsidR="003439C0">
              <w:rPr>
                <w:noProof/>
                <w:webHidden/>
              </w:rPr>
              <w:fldChar w:fldCharType="begin"/>
            </w:r>
            <w:r w:rsidR="003439C0">
              <w:rPr>
                <w:noProof/>
                <w:webHidden/>
              </w:rPr>
              <w:instrText xml:space="preserve"> PAGEREF _Toc524387392 \h </w:instrText>
            </w:r>
            <w:r w:rsidR="003439C0">
              <w:rPr>
                <w:noProof/>
                <w:webHidden/>
              </w:rPr>
            </w:r>
            <w:r w:rsidR="003439C0">
              <w:rPr>
                <w:noProof/>
                <w:webHidden/>
              </w:rPr>
              <w:fldChar w:fldCharType="separate"/>
            </w:r>
            <w:r w:rsidR="003439C0">
              <w:rPr>
                <w:noProof/>
                <w:webHidden/>
              </w:rPr>
              <w:t>122</w:t>
            </w:r>
            <w:r w:rsidR="003439C0">
              <w:rPr>
                <w:noProof/>
                <w:webHidden/>
              </w:rPr>
              <w:fldChar w:fldCharType="end"/>
            </w:r>
          </w:hyperlink>
        </w:p>
        <w:p w14:paraId="2C0F6E90" w14:textId="7D630929" w:rsidR="003439C0" w:rsidRDefault="009F7C5C">
          <w:pPr>
            <w:pStyle w:val="TDC3"/>
            <w:tabs>
              <w:tab w:val="right" w:leader="dot" w:pos="8544"/>
            </w:tabs>
            <w:rPr>
              <w:rFonts w:asciiTheme="minorHAnsi" w:hAnsiTheme="minorHAnsi"/>
              <w:noProof/>
              <w:sz w:val="22"/>
              <w:szCs w:val="22"/>
              <w:lang w:eastAsia="es-CL"/>
            </w:rPr>
          </w:pPr>
          <w:hyperlink w:anchor="_Toc524387393" w:history="1">
            <w:r w:rsidR="003439C0" w:rsidRPr="00776D93">
              <w:rPr>
                <w:rStyle w:val="Hipervnculo"/>
                <w:noProof/>
              </w:rPr>
              <w:t>A.1.4.3 Resultados</w:t>
            </w:r>
            <w:r w:rsidR="003439C0">
              <w:rPr>
                <w:noProof/>
                <w:webHidden/>
              </w:rPr>
              <w:tab/>
            </w:r>
            <w:r w:rsidR="003439C0">
              <w:rPr>
                <w:noProof/>
                <w:webHidden/>
              </w:rPr>
              <w:fldChar w:fldCharType="begin"/>
            </w:r>
            <w:r w:rsidR="003439C0">
              <w:rPr>
                <w:noProof/>
                <w:webHidden/>
              </w:rPr>
              <w:instrText xml:space="preserve"> PAGEREF _Toc524387393 \h </w:instrText>
            </w:r>
            <w:r w:rsidR="003439C0">
              <w:rPr>
                <w:noProof/>
                <w:webHidden/>
              </w:rPr>
            </w:r>
            <w:r w:rsidR="003439C0">
              <w:rPr>
                <w:noProof/>
                <w:webHidden/>
              </w:rPr>
              <w:fldChar w:fldCharType="separate"/>
            </w:r>
            <w:r w:rsidR="003439C0">
              <w:rPr>
                <w:noProof/>
                <w:webHidden/>
              </w:rPr>
              <w:t>124</w:t>
            </w:r>
            <w:r w:rsidR="003439C0">
              <w:rPr>
                <w:noProof/>
                <w:webHidden/>
              </w:rPr>
              <w:fldChar w:fldCharType="end"/>
            </w:r>
          </w:hyperlink>
        </w:p>
        <w:p w14:paraId="67115A1C" w14:textId="5DF8A58D" w:rsidR="003439C0" w:rsidRDefault="009F7C5C">
          <w:pPr>
            <w:pStyle w:val="TDC3"/>
            <w:tabs>
              <w:tab w:val="right" w:leader="dot" w:pos="8544"/>
            </w:tabs>
            <w:rPr>
              <w:rFonts w:asciiTheme="minorHAnsi" w:hAnsiTheme="minorHAnsi"/>
              <w:noProof/>
              <w:sz w:val="22"/>
              <w:szCs w:val="22"/>
              <w:lang w:eastAsia="es-CL"/>
            </w:rPr>
          </w:pPr>
          <w:hyperlink w:anchor="_Toc524387394" w:history="1">
            <w:r w:rsidR="003439C0" w:rsidRPr="00776D93">
              <w:rPr>
                <w:rStyle w:val="Hipervnculo"/>
                <w:noProof/>
              </w:rPr>
              <w:t>A.1.4.4 Evidencia</w:t>
            </w:r>
            <w:r w:rsidR="003439C0">
              <w:rPr>
                <w:noProof/>
                <w:webHidden/>
              </w:rPr>
              <w:tab/>
            </w:r>
            <w:r w:rsidR="003439C0">
              <w:rPr>
                <w:noProof/>
                <w:webHidden/>
              </w:rPr>
              <w:fldChar w:fldCharType="begin"/>
            </w:r>
            <w:r w:rsidR="003439C0">
              <w:rPr>
                <w:noProof/>
                <w:webHidden/>
              </w:rPr>
              <w:instrText xml:space="preserve"> PAGEREF _Toc524387394 \h </w:instrText>
            </w:r>
            <w:r w:rsidR="003439C0">
              <w:rPr>
                <w:noProof/>
                <w:webHidden/>
              </w:rPr>
            </w:r>
            <w:r w:rsidR="003439C0">
              <w:rPr>
                <w:noProof/>
                <w:webHidden/>
              </w:rPr>
              <w:fldChar w:fldCharType="separate"/>
            </w:r>
            <w:r w:rsidR="003439C0">
              <w:rPr>
                <w:noProof/>
                <w:webHidden/>
              </w:rPr>
              <w:t>127</w:t>
            </w:r>
            <w:r w:rsidR="003439C0">
              <w:rPr>
                <w:noProof/>
                <w:webHidden/>
              </w:rPr>
              <w:fldChar w:fldCharType="end"/>
            </w:r>
          </w:hyperlink>
        </w:p>
        <w:p w14:paraId="1FBACF2C" w14:textId="0582CD8A" w:rsidR="003439C0" w:rsidRDefault="009F7C5C">
          <w:pPr>
            <w:pStyle w:val="TDC3"/>
            <w:tabs>
              <w:tab w:val="right" w:leader="dot" w:pos="8544"/>
            </w:tabs>
            <w:rPr>
              <w:rFonts w:asciiTheme="minorHAnsi" w:hAnsiTheme="minorHAnsi"/>
              <w:noProof/>
              <w:sz w:val="22"/>
              <w:szCs w:val="22"/>
              <w:lang w:eastAsia="es-CL"/>
            </w:rPr>
          </w:pPr>
          <w:hyperlink w:anchor="_Toc524387395" w:history="1">
            <w:r w:rsidR="003439C0" w:rsidRPr="00776D93">
              <w:rPr>
                <w:rStyle w:val="Hipervnculo"/>
                <w:noProof/>
              </w:rPr>
              <w:t>A.1.4.5 Post-Mortem</w:t>
            </w:r>
            <w:r w:rsidR="003439C0">
              <w:rPr>
                <w:noProof/>
                <w:webHidden/>
              </w:rPr>
              <w:tab/>
            </w:r>
            <w:r w:rsidR="003439C0">
              <w:rPr>
                <w:noProof/>
                <w:webHidden/>
              </w:rPr>
              <w:fldChar w:fldCharType="begin"/>
            </w:r>
            <w:r w:rsidR="003439C0">
              <w:rPr>
                <w:noProof/>
                <w:webHidden/>
              </w:rPr>
              <w:instrText xml:space="preserve"> PAGEREF _Toc524387395 \h </w:instrText>
            </w:r>
            <w:r w:rsidR="003439C0">
              <w:rPr>
                <w:noProof/>
                <w:webHidden/>
              </w:rPr>
            </w:r>
            <w:r w:rsidR="003439C0">
              <w:rPr>
                <w:noProof/>
                <w:webHidden/>
              </w:rPr>
              <w:fldChar w:fldCharType="separate"/>
            </w:r>
            <w:r w:rsidR="003439C0">
              <w:rPr>
                <w:noProof/>
                <w:webHidden/>
              </w:rPr>
              <w:t>128</w:t>
            </w:r>
            <w:r w:rsidR="003439C0">
              <w:rPr>
                <w:noProof/>
                <w:webHidden/>
              </w:rPr>
              <w:fldChar w:fldCharType="end"/>
            </w:r>
          </w:hyperlink>
        </w:p>
        <w:p w14:paraId="5CAA8D25" w14:textId="00E3A041" w:rsidR="003439C0" w:rsidRDefault="009F7C5C">
          <w:pPr>
            <w:pStyle w:val="TDC2"/>
            <w:tabs>
              <w:tab w:val="right" w:leader="dot" w:pos="8544"/>
            </w:tabs>
            <w:rPr>
              <w:rFonts w:asciiTheme="minorHAnsi" w:hAnsiTheme="minorHAnsi"/>
              <w:noProof/>
              <w:sz w:val="22"/>
              <w:szCs w:val="22"/>
              <w:lang w:eastAsia="es-CL"/>
            </w:rPr>
          </w:pPr>
          <w:hyperlink w:anchor="_Toc524387396" w:history="1">
            <w:r w:rsidR="003439C0" w:rsidRPr="00776D93">
              <w:rPr>
                <w:rStyle w:val="Hipervnculo"/>
                <w:noProof/>
              </w:rPr>
              <w:t>A.1.5 Sprint 5</w:t>
            </w:r>
            <w:r w:rsidR="003439C0">
              <w:rPr>
                <w:noProof/>
                <w:webHidden/>
              </w:rPr>
              <w:tab/>
            </w:r>
            <w:r w:rsidR="003439C0">
              <w:rPr>
                <w:noProof/>
                <w:webHidden/>
              </w:rPr>
              <w:fldChar w:fldCharType="begin"/>
            </w:r>
            <w:r w:rsidR="003439C0">
              <w:rPr>
                <w:noProof/>
                <w:webHidden/>
              </w:rPr>
              <w:instrText xml:space="preserve"> PAGEREF _Toc524387396 \h </w:instrText>
            </w:r>
            <w:r w:rsidR="003439C0">
              <w:rPr>
                <w:noProof/>
                <w:webHidden/>
              </w:rPr>
            </w:r>
            <w:r w:rsidR="003439C0">
              <w:rPr>
                <w:noProof/>
                <w:webHidden/>
              </w:rPr>
              <w:fldChar w:fldCharType="separate"/>
            </w:r>
            <w:r w:rsidR="003439C0">
              <w:rPr>
                <w:noProof/>
                <w:webHidden/>
              </w:rPr>
              <w:t>130</w:t>
            </w:r>
            <w:r w:rsidR="003439C0">
              <w:rPr>
                <w:noProof/>
                <w:webHidden/>
              </w:rPr>
              <w:fldChar w:fldCharType="end"/>
            </w:r>
          </w:hyperlink>
        </w:p>
        <w:p w14:paraId="15F5AD32" w14:textId="71EC6CE7" w:rsidR="003439C0" w:rsidRDefault="009F7C5C">
          <w:pPr>
            <w:pStyle w:val="TDC3"/>
            <w:tabs>
              <w:tab w:val="right" w:leader="dot" w:pos="8544"/>
            </w:tabs>
            <w:rPr>
              <w:rFonts w:asciiTheme="minorHAnsi" w:hAnsiTheme="minorHAnsi"/>
              <w:noProof/>
              <w:sz w:val="22"/>
              <w:szCs w:val="22"/>
              <w:lang w:eastAsia="es-CL"/>
            </w:rPr>
          </w:pPr>
          <w:hyperlink w:anchor="_Toc524387397" w:history="1">
            <w:r w:rsidR="003439C0" w:rsidRPr="00776D93">
              <w:rPr>
                <w:rStyle w:val="Hipervnculo"/>
                <w:noProof/>
              </w:rPr>
              <w:t>A.1.5.1 Planificación</w:t>
            </w:r>
            <w:r w:rsidR="003439C0">
              <w:rPr>
                <w:noProof/>
                <w:webHidden/>
              </w:rPr>
              <w:tab/>
            </w:r>
            <w:r w:rsidR="003439C0">
              <w:rPr>
                <w:noProof/>
                <w:webHidden/>
              </w:rPr>
              <w:fldChar w:fldCharType="begin"/>
            </w:r>
            <w:r w:rsidR="003439C0">
              <w:rPr>
                <w:noProof/>
                <w:webHidden/>
              </w:rPr>
              <w:instrText xml:space="preserve"> PAGEREF _Toc524387397 \h </w:instrText>
            </w:r>
            <w:r w:rsidR="003439C0">
              <w:rPr>
                <w:noProof/>
                <w:webHidden/>
              </w:rPr>
            </w:r>
            <w:r w:rsidR="003439C0">
              <w:rPr>
                <w:noProof/>
                <w:webHidden/>
              </w:rPr>
              <w:fldChar w:fldCharType="separate"/>
            </w:r>
            <w:r w:rsidR="003439C0">
              <w:rPr>
                <w:noProof/>
                <w:webHidden/>
              </w:rPr>
              <w:t>130</w:t>
            </w:r>
            <w:r w:rsidR="003439C0">
              <w:rPr>
                <w:noProof/>
                <w:webHidden/>
              </w:rPr>
              <w:fldChar w:fldCharType="end"/>
            </w:r>
          </w:hyperlink>
        </w:p>
        <w:p w14:paraId="0D020818" w14:textId="613FB83C" w:rsidR="003439C0" w:rsidRDefault="009F7C5C">
          <w:pPr>
            <w:pStyle w:val="TDC3"/>
            <w:tabs>
              <w:tab w:val="right" w:leader="dot" w:pos="8544"/>
            </w:tabs>
            <w:rPr>
              <w:rFonts w:asciiTheme="minorHAnsi" w:hAnsiTheme="minorHAnsi"/>
              <w:noProof/>
              <w:sz w:val="22"/>
              <w:szCs w:val="22"/>
              <w:lang w:eastAsia="es-CL"/>
            </w:rPr>
          </w:pPr>
          <w:hyperlink w:anchor="_Toc524387398" w:history="1">
            <w:r w:rsidR="003439C0" w:rsidRPr="00776D93">
              <w:rPr>
                <w:rStyle w:val="Hipervnculo"/>
                <w:noProof/>
              </w:rPr>
              <w:t>A.1.5.2 Diseño</w:t>
            </w:r>
            <w:r w:rsidR="003439C0">
              <w:rPr>
                <w:noProof/>
                <w:webHidden/>
              </w:rPr>
              <w:tab/>
            </w:r>
            <w:r w:rsidR="003439C0">
              <w:rPr>
                <w:noProof/>
                <w:webHidden/>
              </w:rPr>
              <w:fldChar w:fldCharType="begin"/>
            </w:r>
            <w:r w:rsidR="003439C0">
              <w:rPr>
                <w:noProof/>
                <w:webHidden/>
              </w:rPr>
              <w:instrText xml:space="preserve"> PAGEREF _Toc524387398 \h </w:instrText>
            </w:r>
            <w:r w:rsidR="003439C0">
              <w:rPr>
                <w:noProof/>
                <w:webHidden/>
              </w:rPr>
            </w:r>
            <w:r w:rsidR="003439C0">
              <w:rPr>
                <w:noProof/>
                <w:webHidden/>
              </w:rPr>
              <w:fldChar w:fldCharType="separate"/>
            </w:r>
            <w:r w:rsidR="003439C0">
              <w:rPr>
                <w:noProof/>
                <w:webHidden/>
              </w:rPr>
              <w:t>132</w:t>
            </w:r>
            <w:r w:rsidR="003439C0">
              <w:rPr>
                <w:noProof/>
                <w:webHidden/>
              </w:rPr>
              <w:fldChar w:fldCharType="end"/>
            </w:r>
          </w:hyperlink>
        </w:p>
        <w:p w14:paraId="21FD4BA6" w14:textId="59B6ADB8" w:rsidR="003439C0" w:rsidRDefault="009F7C5C">
          <w:pPr>
            <w:pStyle w:val="TDC3"/>
            <w:tabs>
              <w:tab w:val="right" w:leader="dot" w:pos="8544"/>
            </w:tabs>
            <w:rPr>
              <w:rFonts w:asciiTheme="minorHAnsi" w:hAnsiTheme="minorHAnsi"/>
              <w:noProof/>
              <w:sz w:val="22"/>
              <w:szCs w:val="22"/>
              <w:lang w:eastAsia="es-CL"/>
            </w:rPr>
          </w:pPr>
          <w:hyperlink w:anchor="_Toc524387399" w:history="1">
            <w:r w:rsidR="003439C0" w:rsidRPr="00776D93">
              <w:rPr>
                <w:rStyle w:val="Hipervnculo"/>
                <w:noProof/>
              </w:rPr>
              <w:t>A.1.5.3 Resultados</w:t>
            </w:r>
            <w:r w:rsidR="003439C0">
              <w:rPr>
                <w:noProof/>
                <w:webHidden/>
              </w:rPr>
              <w:tab/>
            </w:r>
            <w:r w:rsidR="003439C0">
              <w:rPr>
                <w:noProof/>
                <w:webHidden/>
              </w:rPr>
              <w:fldChar w:fldCharType="begin"/>
            </w:r>
            <w:r w:rsidR="003439C0">
              <w:rPr>
                <w:noProof/>
                <w:webHidden/>
              </w:rPr>
              <w:instrText xml:space="preserve"> PAGEREF _Toc524387399 \h </w:instrText>
            </w:r>
            <w:r w:rsidR="003439C0">
              <w:rPr>
                <w:noProof/>
                <w:webHidden/>
              </w:rPr>
            </w:r>
            <w:r w:rsidR="003439C0">
              <w:rPr>
                <w:noProof/>
                <w:webHidden/>
              </w:rPr>
              <w:fldChar w:fldCharType="separate"/>
            </w:r>
            <w:r w:rsidR="003439C0">
              <w:rPr>
                <w:noProof/>
                <w:webHidden/>
              </w:rPr>
              <w:t>134</w:t>
            </w:r>
            <w:r w:rsidR="003439C0">
              <w:rPr>
                <w:noProof/>
                <w:webHidden/>
              </w:rPr>
              <w:fldChar w:fldCharType="end"/>
            </w:r>
          </w:hyperlink>
        </w:p>
        <w:p w14:paraId="0D4BEB5C" w14:textId="2ADA5B01" w:rsidR="003439C0" w:rsidRDefault="009F7C5C">
          <w:pPr>
            <w:pStyle w:val="TDC3"/>
            <w:tabs>
              <w:tab w:val="right" w:leader="dot" w:pos="8544"/>
            </w:tabs>
            <w:rPr>
              <w:rFonts w:asciiTheme="minorHAnsi" w:hAnsiTheme="minorHAnsi"/>
              <w:noProof/>
              <w:sz w:val="22"/>
              <w:szCs w:val="22"/>
              <w:lang w:eastAsia="es-CL"/>
            </w:rPr>
          </w:pPr>
          <w:hyperlink w:anchor="_Toc524387400" w:history="1">
            <w:r w:rsidR="003439C0" w:rsidRPr="00776D93">
              <w:rPr>
                <w:rStyle w:val="Hipervnculo"/>
                <w:noProof/>
              </w:rPr>
              <w:t>A.1.5.4 Evidencia</w:t>
            </w:r>
            <w:r w:rsidR="003439C0">
              <w:rPr>
                <w:noProof/>
                <w:webHidden/>
              </w:rPr>
              <w:tab/>
            </w:r>
            <w:r w:rsidR="003439C0">
              <w:rPr>
                <w:noProof/>
                <w:webHidden/>
              </w:rPr>
              <w:fldChar w:fldCharType="begin"/>
            </w:r>
            <w:r w:rsidR="003439C0">
              <w:rPr>
                <w:noProof/>
                <w:webHidden/>
              </w:rPr>
              <w:instrText xml:space="preserve"> PAGEREF _Toc524387400 \h </w:instrText>
            </w:r>
            <w:r w:rsidR="003439C0">
              <w:rPr>
                <w:noProof/>
                <w:webHidden/>
              </w:rPr>
            </w:r>
            <w:r w:rsidR="003439C0">
              <w:rPr>
                <w:noProof/>
                <w:webHidden/>
              </w:rPr>
              <w:fldChar w:fldCharType="separate"/>
            </w:r>
            <w:r w:rsidR="003439C0">
              <w:rPr>
                <w:noProof/>
                <w:webHidden/>
              </w:rPr>
              <w:t>136</w:t>
            </w:r>
            <w:r w:rsidR="003439C0">
              <w:rPr>
                <w:noProof/>
                <w:webHidden/>
              </w:rPr>
              <w:fldChar w:fldCharType="end"/>
            </w:r>
          </w:hyperlink>
        </w:p>
        <w:p w14:paraId="3490E9E9" w14:textId="1D091DCD" w:rsidR="003439C0" w:rsidRDefault="009F7C5C">
          <w:pPr>
            <w:pStyle w:val="TDC3"/>
            <w:tabs>
              <w:tab w:val="right" w:leader="dot" w:pos="8544"/>
            </w:tabs>
            <w:rPr>
              <w:rFonts w:asciiTheme="minorHAnsi" w:hAnsiTheme="minorHAnsi"/>
              <w:noProof/>
              <w:sz w:val="22"/>
              <w:szCs w:val="22"/>
              <w:lang w:eastAsia="es-CL"/>
            </w:rPr>
          </w:pPr>
          <w:hyperlink w:anchor="_Toc524387401" w:history="1">
            <w:r w:rsidR="003439C0" w:rsidRPr="00776D93">
              <w:rPr>
                <w:rStyle w:val="Hipervnculo"/>
                <w:noProof/>
              </w:rPr>
              <w:t>A.1.5.5 Post-Mortem</w:t>
            </w:r>
            <w:r w:rsidR="003439C0">
              <w:rPr>
                <w:noProof/>
                <w:webHidden/>
              </w:rPr>
              <w:tab/>
            </w:r>
            <w:r w:rsidR="003439C0">
              <w:rPr>
                <w:noProof/>
                <w:webHidden/>
              </w:rPr>
              <w:fldChar w:fldCharType="begin"/>
            </w:r>
            <w:r w:rsidR="003439C0">
              <w:rPr>
                <w:noProof/>
                <w:webHidden/>
              </w:rPr>
              <w:instrText xml:space="preserve"> PAGEREF _Toc524387401 \h </w:instrText>
            </w:r>
            <w:r w:rsidR="003439C0">
              <w:rPr>
                <w:noProof/>
                <w:webHidden/>
              </w:rPr>
            </w:r>
            <w:r w:rsidR="003439C0">
              <w:rPr>
                <w:noProof/>
                <w:webHidden/>
              </w:rPr>
              <w:fldChar w:fldCharType="separate"/>
            </w:r>
            <w:r w:rsidR="003439C0">
              <w:rPr>
                <w:noProof/>
                <w:webHidden/>
              </w:rPr>
              <w:t>138</w:t>
            </w:r>
            <w:r w:rsidR="003439C0">
              <w:rPr>
                <w:noProof/>
                <w:webHidden/>
              </w:rPr>
              <w:fldChar w:fldCharType="end"/>
            </w:r>
          </w:hyperlink>
        </w:p>
        <w:p w14:paraId="46E54501" w14:textId="01C8F866" w:rsidR="003439C0" w:rsidRDefault="003439C0">
          <w:r>
            <w:rPr>
              <w:b/>
              <w:bCs/>
              <w:lang w:val="es-ES"/>
            </w:rPr>
            <w:fldChar w:fldCharType="end"/>
          </w:r>
        </w:p>
      </w:sdtContent>
    </w:sdt>
    <w:p w14:paraId="35B53BB4" w14:textId="79B02D9D" w:rsidR="008110FB" w:rsidRPr="001E3E04" w:rsidRDefault="008110FB">
      <w:pPr>
        <w:rPr>
          <w:rFonts w:cs="Arial"/>
        </w:rPr>
      </w:pPr>
    </w:p>
    <w:p w14:paraId="32919476" w14:textId="77777777" w:rsidR="00C86C5C" w:rsidRPr="001E3E04" w:rsidRDefault="00C86C5C">
      <w:pPr>
        <w:rPr>
          <w:rFonts w:cs="Arial"/>
        </w:rPr>
      </w:pPr>
      <w:r w:rsidRPr="001E3E04">
        <w:rPr>
          <w:rFonts w:cs="Arial"/>
        </w:rPr>
        <w:br w:type="page"/>
      </w:r>
    </w:p>
    <w:p w14:paraId="40FC8574" w14:textId="3706DDE4" w:rsidR="003439C0" w:rsidRPr="00B05FD8" w:rsidRDefault="003439C0">
      <w:pPr>
        <w:pStyle w:val="Tabladeilustraciones"/>
        <w:tabs>
          <w:tab w:val="right" w:leader="dot" w:pos="8544"/>
        </w:tabs>
        <w:rPr>
          <w:rFonts w:ascii="Arial" w:hAnsi="Arial" w:cs="Arial"/>
          <w:smallCaps w:val="0"/>
          <w:noProof/>
          <w:sz w:val="24"/>
          <w:szCs w:val="24"/>
          <w:lang w:eastAsia="es-CL"/>
        </w:rPr>
      </w:pPr>
      <w:r w:rsidRPr="00B05FD8">
        <w:rPr>
          <w:rFonts w:ascii="Arial" w:hAnsi="Arial" w:cs="Arial"/>
          <w:sz w:val="24"/>
          <w:szCs w:val="24"/>
        </w:rPr>
        <w:lastRenderedPageBreak/>
        <w:fldChar w:fldCharType="begin"/>
      </w:r>
      <w:r w:rsidRPr="00B05FD8">
        <w:rPr>
          <w:rFonts w:ascii="Arial" w:hAnsi="Arial" w:cs="Arial"/>
          <w:sz w:val="24"/>
          <w:szCs w:val="24"/>
        </w:rPr>
        <w:instrText xml:space="preserve"> TOC \h \z \c "Figura" </w:instrText>
      </w:r>
      <w:r w:rsidRPr="00B05FD8">
        <w:rPr>
          <w:rFonts w:ascii="Arial" w:hAnsi="Arial" w:cs="Arial"/>
          <w:sz w:val="24"/>
          <w:szCs w:val="24"/>
        </w:rPr>
        <w:fldChar w:fldCharType="separate"/>
      </w:r>
      <w:hyperlink w:anchor="_Toc524387544" w:history="1">
        <w:r w:rsidRPr="00B05FD8">
          <w:rPr>
            <w:rStyle w:val="Hipervnculo"/>
            <w:rFonts w:ascii="Arial" w:hAnsi="Arial" w:cs="Arial"/>
            <w:noProof/>
            <w:sz w:val="24"/>
            <w:szCs w:val="24"/>
          </w:rPr>
          <w:t>Figura 1: Ciclo de vida de un XEP</w:t>
        </w:r>
        <w:r w:rsidRPr="00B05FD8">
          <w:rPr>
            <w:rFonts w:ascii="Arial" w:hAnsi="Arial" w:cs="Arial"/>
            <w:noProof/>
            <w:webHidden/>
            <w:sz w:val="24"/>
            <w:szCs w:val="24"/>
          </w:rPr>
          <w:tab/>
        </w:r>
        <w:r w:rsidRPr="00B05FD8">
          <w:rPr>
            <w:rFonts w:ascii="Arial" w:hAnsi="Arial" w:cs="Arial"/>
            <w:noProof/>
            <w:webHidden/>
            <w:sz w:val="24"/>
            <w:szCs w:val="24"/>
          </w:rPr>
          <w:fldChar w:fldCharType="begin"/>
        </w:r>
        <w:r w:rsidRPr="00B05FD8">
          <w:rPr>
            <w:rFonts w:ascii="Arial" w:hAnsi="Arial" w:cs="Arial"/>
            <w:noProof/>
            <w:webHidden/>
            <w:sz w:val="24"/>
            <w:szCs w:val="24"/>
          </w:rPr>
          <w:instrText xml:space="preserve"> PAGEREF _Toc524387544 \h </w:instrText>
        </w:r>
        <w:r w:rsidRPr="00B05FD8">
          <w:rPr>
            <w:rFonts w:ascii="Arial" w:hAnsi="Arial" w:cs="Arial"/>
            <w:noProof/>
            <w:webHidden/>
            <w:sz w:val="24"/>
            <w:szCs w:val="24"/>
          </w:rPr>
        </w:r>
        <w:r w:rsidRPr="00B05FD8">
          <w:rPr>
            <w:rFonts w:ascii="Arial" w:hAnsi="Arial" w:cs="Arial"/>
            <w:noProof/>
            <w:webHidden/>
            <w:sz w:val="24"/>
            <w:szCs w:val="24"/>
          </w:rPr>
          <w:fldChar w:fldCharType="separate"/>
        </w:r>
        <w:r w:rsidRPr="00B05FD8">
          <w:rPr>
            <w:rFonts w:ascii="Arial" w:hAnsi="Arial" w:cs="Arial"/>
            <w:noProof/>
            <w:webHidden/>
            <w:sz w:val="24"/>
            <w:szCs w:val="24"/>
          </w:rPr>
          <w:t>22</w:t>
        </w:r>
        <w:r w:rsidRPr="00B05FD8">
          <w:rPr>
            <w:rFonts w:ascii="Arial" w:hAnsi="Arial" w:cs="Arial"/>
            <w:noProof/>
            <w:webHidden/>
            <w:sz w:val="24"/>
            <w:szCs w:val="24"/>
          </w:rPr>
          <w:fldChar w:fldCharType="end"/>
        </w:r>
      </w:hyperlink>
    </w:p>
    <w:p w14:paraId="32988F14" w14:textId="2BF3D45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45" w:history="1">
        <w:r w:rsidR="003439C0" w:rsidRPr="00B05FD8">
          <w:rPr>
            <w:rStyle w:val="Hipervnculo"/>
            <w:rFonts w:ascii="Arial" w:hAnsi="Arial" w:cs="Arial"/>
            <w:noProof/>
            <w:sz w:val="24"/>
            <w:szCs w:val="24"/>
          </w:rPr>
          <w:t>Figura 2: Direccionamiento en XMPP.</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_Toc524387545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25</w:t>
        </w:r>
        <w:r w:rsidR="003439C0" w:rsidRPr="00B05FD8">
          <w:rPr>
            <w:rFonts w:ascii="Arial" w:hAnsi="Arial" w:cs="Arial"/>
            <w:noProof/>
            <w:webHidden/>
            <w:sz w:val="24"/>
            <w:szCs w:val="24"/>
          </w:rPr>
          <w:fldChar w:fldCharType="end"/>
        </w:r>
      </w:hyperlink>
    </w:p>
    <w:p w14:paraId="21B5C73D" w14:textId="0BE07657"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46" w:history="1">
        <w:r w:rsidR="003439C0" w:rsidRPr="00B05FD8">
          <w:rPr>
            <w:rStyle w:val="Hipervnculo"/>
            <w:rFonts w:ascii="Arial" w:hAnsi="Arial" w:cs="Arial"/>
            <w:noProof/>
            <w:sz w:val="24"/>
            <w:szCs w:val="24"/>
          </w:rPr>
          <w:t>Figura 3: Stanzas fundamentales en XMPP.</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_Toc524387546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26</w:t>
        </w:r>
        <w:r w:rsidR="003439C0" w:rsidRPr="00B05FD8">
          <w:rPr>
            <w:rFonts w:ascii="Arial" w:hAnsi="Arial" w:cs="Arial"/>
            <w:noProof/>
            <w:webHidden/>
            <w:sz w:val="24"/>
            <w:szCs w:val="24"/>
          </w:rPr>
          <w:fldChar w:fldCharType="end"/>
        </w:r>
      </w:hyperlink>
    </w:p>
    <w:p w14:paraId="55A921E3" w14:textId="6A66F0E7"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47" w:history="1">
        <w:r w:rsidR="003439C0" w:rsidRPr="00B05FD8">
          <w:rPr>
            <w:rStyle w:val="Hipervnculo"/>
            <w:rFonts w:ascii="Arial" w:hAnsi="Arial" w:cs="Arial"/>
            <w:noProof/>
            <w:sz w:val="24"/>
            <w:szCs w:val="24"/>
          </w:rPr>
          <w:t>Figura 4: Federalización - descentralización - en XMPP.</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_Toc524387547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28</w:t>
        </w:r>
        <w:r w:rsidR="003439C0" w:rsidRPr="00B05FD8">
          <w:rPr>
            <w:rFonts w:ascii="Arial" w:hAnsi="Arial" w:cs="Arial"/>
            <w:noProof/>
            <w:webHidden/>
            <w:sz w:val="24"/>
            <w:szCs w:val="24"/>
          </w:rPr>
          <w:fldChar w:fldCharType="end"/>
        </w:r>
      </w:hyperlink>
    </w:p>
    <w:p w14:paraId="5485DA2E" w14:textId="09ADAC1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48" w:history="1">
        <w:r w:rsidR="003439C0" w:rsidRPr="00B05FD8">
          <w:rPr>
            <w:rStyle w:val="Hipervnculo"/>
            <w:rFonts w:ascii="Arial" w:hAnsi="Arial" w:cs="Arial"/>
            <w:noProof/>
            <w:sz w:val="24"/>
            <w:szCs w:val="24"/>
          </w:rPr>
          <w:t>Figura 5: Diagrama de secuencia de OAuth 1.0.</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_Toc524387548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30</w:t>
        </w:r>
        <w:r w:rsidR="003439C0" w:rsidRPr="00B05FD8">
          <w:rPr>
            <w:rFonts w:ascii="Arial" w:hAnsi="Arial" w:cs="Arial"/>
            <w:noProof/>
            <w:webHidden/>
            <w:sz w:val="24"/>
            <w:szCs w:val="24"/>
          </w:rPr>
          <w:fldChar w:fldCharType="end"/>
        </w:r>
      </w:hyperlink>
    </w:p>
    <w:p w14:paraId="2E0FF2F3" w14:textId="0533713E"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49" w:history="1">
        <w:r w:rsidR="003439C0" w:rsidRPr="00B05FD8">
          <w:rPr>
            <w:rStyle w:val="Hipervnculo"/>
            <w:rFonts w:ascii="Arial" w:hAnsi="Arial" w:cs="Arial"/>
            <w:noProof/>
            <w:sz w:val="24"/>
            <w:szCs w:val="24"/>
          </w:rPr>
          <w:t>Figura 6: Esquema de solución.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_Toc524387549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36</w:t>
        </w:r>
        <w:r w:rsidR="003439C0" w:rsidRPr="00B05FD8">
          <w:rPr>
            <w:rFonts w:ascii="Arial" w:hAnsi="Arial" w:cs="Arial"/>
            <w:noProof/>
            <w:webHidden/>
            <w:sz w:val="24"/>
            <w:szCs w:val="24"/>
          </w:rPr>
          <w:fldChar w:fldCharType="end"/>
        </w:r>
      </w:hyperlink>
    </w:p>
    <w:p w14:paraId="34E81EC2" w14:textId="09905E2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0" w:history="1">
        <w:r w:rsidR="003439C0" w:rsidRPr="00B05FD8">
          <w:rPr>
            <w:rStyle w:val="Hipervnculo"/>
            <w:rFonts w:ascii="Arial" w:hAnsi="Arial" w:cs="Arial"/>
            <w:noProof/>
            <w:sz w:val="24"/>
            <w:szCs w:val="24"/>
          </w:rPr>
          <w:t>Figura 7: Metodología de desarrollo de proyecto - SCRUM.</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37</w:t>
        </w:r>
        <w:r w:rsidR="003439C0" w:rsidRPr="00B05FD8">
          <w:rPr>
            <w:rFonts w:ascii="Arial" w:hAnsi="Arial" w:cs="Arial"/>
            <w:noProof/>
            <w:webHidden/>
            <w:sz w:val="24"/>
            <w:szCs w:val="24"/>
          </w:rPr>
          <w:fldChar w:fldCharType="end"/>
        </w:r>
      </w:hyperlink>
    </w:p>
    <w:p w14:paraId="47F0C115" w14:textId="4A17EEB6"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1" w:history="1">
        <w:r w:rsidR="003439C0" w:rsidRPr="00B05FD8">
          <w:rPr>
            <w:rStyle w:val="Hipervnculo"/>
            <w:rFonts w:ascii="Arial" w:hAnsi="Arial" w:cs="Arial"/>
            <w:noProof/>
            <w:sz w:val="24"/>
            <w:szCs w:val="24"/>
          </w:rPr>
          <w:t>Figura 8: Metodología de desarrollo.</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39</w:t>
        </w:r>
        <w:r w:rsidR="003439C0" w:rsidRPr="00B05FD8">
          <w:rPr>
            <w:rFonts w:ascii="Arial" w:hAnsi="Arial" w:cs="Arial"/>
            <w:noProof/>
            <w:webHidden/>
            <w:sz w:val="24"/>
            <w:szCs w:val="24"/>
          </w:rPr>
          <w:fldChar w:fldCharType="end"/>
        </w:r>
      </w:hyperlink>
    </w:p>
    <w:p w14:paraId="7A2C1CD7" w14:textId="434ED49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2" w:history="1">
        <w:r w:rsidR="003439C0" w:rsidRPr="00B05FD8">
          <w:rPr>
            <w:rStyle w:val="Hipervnculo"/>
            <w:rFonts w:ascii="Arial" w:hAnsi="Arial" w:cs="Arial"/>
            <w:noProof/>
            <w:sz w:val="24"/>
            <w:szCs w:val="24"/>
          </w:rPr>
          <w:t>Figura 9: Diagrama de despliegue.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69</w:t>
        </w:r>
        <w:r w:rsidR="003439C0" w:rsidRPr="00B05FD8">
          <w:rPr>
            <w:rFonts w:ascii="Arial" w:hAnsi="Arial" w:cs="Arial"/>
            <w:noProof/>
            <w:webHidden/>
            <w:sz w:val="24"/>
            <w:szCs w:val="24"/>
          </w:rPr>
          <w:fldChar w:fldCharType="end"/>
        </w:r>
      </w:hyperlink>
    </w:p>
    <w:p w14:paraId="095B589F" w14:textId="2B2D18C8"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3" w:history="1">
        <w:r w:rsidR="003439C0" w:rsidRPr="00B05FD8">
          <w:rPr>
            <w:rStyle w:val="Hipervnculo"/>
            <w:rFonts w:ascii="Arial" w:hAnsi="Arial" w:cs="Arial"/>
            <w:noProof/>
            <w:sz w:val="24"/>
            <w:szCs w:val="24"/>
          </w:rPr>
          <w:t>Figura 10: Diagrama de secuencia de Registration In-Band en conjunto con Signing Forms.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70</w:t>
        </w:r>
        <w:r w:rsidR="003439C0" w:rsidRPr="00B05FD8">
          <w:rPr>
            <w:rFonts w:ascii="Arial" w:hAnsi="Arial" w:cs="Arial"/>
            <w:noProof/>
            <w:webHidden/>
            <w:sz w:val="24"/>
            <w:szCs w:val="24"/>
          </w:rPr>
          <w:fldChar w:fldCharType="end"/>
        </w:r>
      </w:hyperlink>
    </w:p>
    <w:p w14:paraId="106390A0" w14:textId="69FBCA6D"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4" w:history="1">
        <w:r w:rsidR="003439C0" w:rsidRPr="00B05FD8">
          <w:rPr>
            <w:rStyle w:val="Hipervnculo"/>
            <w:rFonts w:ascii="Arial" w:hAnsi="Arial" w:cs="Arial"/>
            <w:noProof/>
            <w:sz w:val="24"/>
            <w:szCs w:val="24"/>
          </w:rPr>
          <w:t>Figura 11: Diagrama secuencia desarrollo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71</w:t>
        </w:r>
        <w:r w:rsidR="003439C0" w:rsidRPr="00B05FD8">
          <w:rPr>
            <w:rFonts w:ascii="Arial" w:hAnsi="Arial" w:cs="Arial"/>
            <w:noProof/>
            <w:webHidden/>
            <w:sz w:val="24"/>
            <w:szCs w:val="24"/>
          </w:rPr>
          <w:fldChar w:fldCharType="end"/>
        </w:r>
      </w:hyperlink>
    </w:p>
    <w:p w14:paraId="56AFFAD4" w14:textId="3CDA1BA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5" w:history="1">
        <w:r w:rsidR="003439C0" w:rsidRPr="00B05FD8">
          <w:rPr>
            <w:rStyle w:val="Hipervnculo"/>
            <w:rFonts w:ascii="Arial" w:hAnsi="Arial" w:cs="Arial"/>
            <w:noProof/>
            <w:sz w:val="24"/>
            <w:szCs w:val="24"/>
          </w:rPr>
          <w:t>Figura 12: Diagrama de paquetes de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72</w:t>
        </w:r>
        <w:r w:rsidR="003439C0" w:rsidRPr="00B05FD8">
          <w:rPr>
            <w:rFonts w:ascii="Arial" w:hAnsi="Arial" w:cs="Arial"/>
            <w:noProof/>
            <w:webHidden/>
            <w:sz w:val="24"/>
            <w:szCs w:val="24"/>
          </w:rPr>
          <w:fldChar w:fldCharType="end"/>
        </w:r>
      </w:hyperlink>
    </w:p>
    <w:p w14:paraId="38367367" w14:textId="5C8B7C4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6" w:history="1">
        <w:r w:rsidR="003439C0" w:rsidRPr="00B05FD8">
          <w:rPr>
            <w:rStyle w:val="Hipervnculo"/>
            <w:rFonts w:ascii="Arial" w:hAnsi="Arial" w:cs="Arial"/>
            <w:noProof/>
            <w:sz w:val="24"/>
            <w:szCs w:val="24"/>
          </w:rPr>
          <w:t>Figura 13: Consola web de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73</w:t>
        </w:r>
        <w:r w:rsidR="003439C0" w:rsidRPr="00B05FD8">
          <w:rPr>
            <w:rFonts w:ascii="Arial" w:hAnsi="Arial" w:cs="Arial"/>
            <w:noProof/>
            <w:webHidden/>
            <w:sz w:val="24"/>
            <w:szCs w:val="24"/>
          </w:rPr>
          <w:fldChar w:fldCharType="end"/>
        </w:r>
      </w:hyperlink>
    </w:p>
    <w:p w14:paraId="1BF60ED6" w14:textId="555905D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7" w:history="1">
        <w:r w:rsidR="003439C0" w:rsidRPr="00B05FD8">
          <w:rPr>
            <w:rStyle w:val="Hipervnculo"/>
            <w:rFonts w:ascii="Arial" w:hAnsi="Arial" w:cs="Arial"/>
            <w:noProof/>
            <w:sz w:val="24"/>
            <w:szCs w:val="24"/>
          </w:rPr>
          <w:t>Figura 14: Diagrama de tablas de base de datos.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74</w:t>
        </w:r>
        <w:r w:rsidR="003439C0" w:rsidRPr="00B05FD8">
          <w:rPr>
            <w:rFonts w:ascii="Arial" w:hAnsi="Arial" w:cs="Arial"/>
            <w:noProof/>
            <w:webHidden/>
            <w:sz w:val="24"/>
            <w:szCs w:val="24"/>
          </w:rPr>
          <w:fldChar w:fldCharType="end"/>
        </w:r>
      </w:hyperlink>
    </w:p>
    <w:p w14:paraId="49A3E81B" w14:textId="78B9DB63"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8" w:history="1">
        <w:r w:rsidR="003439C0" w:rsidRPr="00B05FD8">
          <w:rPr>
            <w:rStyle w:val="Hipervnculo"/>
            <w:rFonts w:ascii="Arial" w:hAnsi="Arial" w:cs="Arial"/>
            <w:noProof/>
            <w:sz w:val="24"/>
            <w:szCs w:val="24"/>
          </w:rPr>
          <w:t>Figura 15: Diagrama de clases previo a la intervención de la librería SMACK.</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75</w:t>
        </w:r>
        <w:r w:rsidR="003439C0" w:rsidRPr="00B05FD8">
          <w:rPr>
            <w:rFonts w:ascii="Arial" w:hAnsi="Arial" w:cs="Arial"/>
            <w:noProof/>
            <w:webHidden/>
            <w:sz w:val="24"/>
            <w:szCs w:val="24"/>
          </w:rPr>
          <w:fldChar w:fldCharType="end"/>
        </w:r>
      </w:hyperlink>
    </w:p>
    <w:p w14:paraId="300C2EC6" w14:textId="1FFA9F3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59" w:history="1">
        <w:r w:rsidR="003439C0" w:rsidRPr="00B05FD8">
          <w:rPr>
            <w:rStyle w:val="Hipervnculo"/>
            <w:rFonts w:ascii="Arial" w:hAnsi="Arial" w:cs="Arial"/>
            <w:noProof/>
            <w:sz w:val="24"/>
            <w:szCs w:val="24"/>
          </w:rPr>
          <w:t>Figura 16: Diagrama de clases posterior a la intervención de la librería SMACK.</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_Toc524387559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76</w:t>
        </w:r>
        <w:r w:rsidR="003439C0" w:rsidRPr="00B05FD8">
          <w:rPr>
            <w:rFonts w:ascii="Arial" w:hAnsi="Arial" w:cs="Arial"/>
            <w:noProof/>
            <w:webHidden/>
            <w:sz w:val="24"/>
            <w:szCs w:val="24"/>
          </w:rPr>
          <w:fldChar w:fldCharType="end"/>
        </w:r>
      </w:hyperlink>
    </w:p>
    <w:p w14:paraId="5E6B2909" w14:textId="4DF9F763"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0" w:history="1">
        <w:r w:rsidR="003439C0" w:rsidRPr="00B05FD8">
          <w:rPr>
            <w:rStyle w:val="Hipervnculo"/>
            <w:rFonts w:ascii="Arial" w:hAnsi="Arial" w:cs="Arial"/>
            <w:noProof/>
            <w:sz w:val="24"/>
            <w:szCs w:val="24"/>
          </w:rPr>
          <w:t>Figura 17: Consulta de Features soportadas de cliente a servidor.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76</w:t>
        </w:r>
        <w:r w:rsidR="003439C0" w:rsidRPr="00B05FD8">
          <w:rPr>
            <w:rFonts w:ascii="Arial" w:hAnsi="Arial" w:cs="Arial"/>
            <w:noProof/>
            <w:webHidden/>
            <w:sz w:val="24"/>
            <w:szCs w:val="24"/>
          </w:rPr>
          <w:fldChar w:fldCharType="end"/>
        </w:r>
      </w:hyperlink>
    </w:p>
    <w:p w14:paraId="50122692" w14:textId="0CB4161A"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1" w:history="1">
        <w:r w:rsidR="003439C0" w:rsidRPr="00B05FD8">
          <w:rPr>
            <w:rStyle w:val="Hipervnculo"/>
            <w:rFonts w:ascii="Arial" w:hAnsi="Arial" w:cs="Arial"/>
            <w:noProof/>
            <w:sz w:val="24"/>
            <w:szCs w:val="24"/>
          </w:rPr>
          <w:t>Figura 18: Respuesta de Features soportadas del servidor al cliente.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77</w:t>
        </w:r>
        <w:r w:rsidR="003439C0" w:rsidRPr="00B05FD8">
          <w:rPr>
            <w:rFonts w:ascii="Arial" w:hAnsi="Arial" w:cs="Arial"/>
            <w:noProof/>
            <w:webHidden/>
            <w:sz w:val="24"/>
            <w:szCs w:val="24"/>
          </w:rPr>
          <w:fldChar w:fldCharType="end"/>
        </w:r>
      </w:hyperlink>
    </w:p>
    <w:p w14:paraId="635E82E2" w14:textId="2B7DAEDD"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2" w:history="1">
        <w:r w:rsidR="003439C0" w:rsidRPr="00B05FD8">
          <w:rPr>
            <w:rStyle w:val="Hipervnculo"/>
            <w:rFonts w:ascii="Arial" w:hAnsi="Arial" w:cs="Arial"/>
            <w:noProof/>
            <w:sz w:val="24"/>
            <w:szCs w:val="24"/>
          </w:rPr>
          <w:t>Figura 19: Diagrama de secuencia registro de una nueva identidad usando la librería SMACK modificada en un Thing, cliente XMPP.</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77</w:t>
        </w:r>
        <w:r w:rsidR="003439C0" w:rsidRPr="00B05FD8">
          <w:rPr>
            <w:rFonts w:ascii="Arial" w:hAnsi="Arial" w:cs="Arial"/>
            <w:noProof/>
            <w:webHidden/>
            <w:sz w:val="24"/>
            <w:szCs w:val="24"/>
          </w:rPr>
          <w:fldChar w:fldCharType="end"/>
        </w:r>
      </w:hyperlink>
    </w:p>
    <w:p w14:paraId="3BCFFBC2" w14:textId="153DD69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3" w:history="1">
        <w:r w:rsidR="003439C0" w:rsidRPr="00B05FD8">
          <w:rPr>
            <w:rStyle w:val="Hipervnculo"/>
            <w:rFonts w:ascii="Arial" w:hAnsi="Arial" w:cs="Arial"/>
            <w:noProof/>
            <w:sz w:val="24"/>
            <w:szCs w:val="24"/>
          </w:rPr>
          <w:t>Figura 20: Diagrama de secuencia de solicitud de lectura a un sensor.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78</w:t>
        </w:r>
        <w:r w:rsidR="003439C0" w:rsidRPr="00B05FD8">
          <w:rPr>
            <w:rFonts w:ascii="Arial" w:hAnsi="Arial" w:cs="Arial"/>
            <w:noProof/>
            <w:webHidden/>
            <w:sz w:val="24"/>
            <w:szCs w:val="24"/>
          </w:rPr>
          <w:fldChar w:fldCharType="end"/>
        </w:r>
      </w:hyperlink>
    </w:p>
    <w:p w14:paraId="34FA0B48" w14:textId="420A6F8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4" w:history="1">
        <w:r w:rsidR="003439C0" w:rsidRPr="00B05FD8">
          <w:rPr>
            <w:rStyle w:val="Hipervnculo"/>
            <w:rFonts w:ascii="Arial" w:hAnsi="Arial" w:cs="Arial"/>
            <w:noProof/>
            <w:sz w:val="24"/>
            <w:szCs w:val="24"/>
          </w:rPr>
          <w:t>Figura 21: Diagrama de secuencia de solicitud de escritura a un actuador.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78</w:t>
        </w:r>
        <w:r w:rsidR="003439C0" w:rsidRPr="00B05FD8">
          <w:rPr>
            <w:rFonts w:ascii="Arial" w:hAnsi="Arial" w:cs="Arial"/>
            <w:noProof/>
            <w:webHidden/>
            <w:sz w:val="24"/>
            <w:szCs w:val="24"/>
          </w:rPr>
          <w:fldChar w:fldCharType="end"/>
        </w:r>
      </w:hyperlink>
    </w:p>
    <w:p w14:paraId="778F9FC5" w14:textId="039AE79C"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5" w:history="1">
        <w:r w:rsidR="003439C0" w:rsidRPr="00B05FD8">
          <w:rPr>
            <w:rStyle w:val="Hipervnculo"/>
            <w:rFonts w:ascii="Arial" w:hAnsi="Arial" w:cs="Arial"/>
            <w:noProof/>
            <w:sz w:val="24"/>
            <w:szCs w:val="24"/>
          </w:rPr>
          <w:t>Figura 22: Creación de credenciales en la consola de administración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83</w:t>
        </w:r>
        <w:r w:rsidR="003439C0" w:rsidRPr="00B05FD8">
          <w:rPr>
            <w:rFonts w:ascii="Arial" w:hAnsi="Arial" w:cs="Arial"/>
            <w:noProof/>
            <w:webHidden/>
            <w:sz w:val="24"/>
            <w:szCs w:val="24"/>
          </w:rPr>
          <w:fldChar w:fldCharType="end"/>
        </w:r>
      </w:hyperlink>
    </w:p>
    <w:p w14:paraId="5BF147DE" w14:textId="784C915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6" w:history="1">
        <w:r w:rsidR="003439C0" w:rsidRPr="00B05FD8">
          <w:rPr>
            <w:rStyle w:val="Hipervnculo"/>
            <w:rFonts w:ascii="Arial" w:hAnsi="Arial" w:cs="Arial"/>
            <w:noProof/>
            <w:sz w:val="24"/>
            <w:szCs w:val="24"/>
          </w:rPr>
          <w:t>Figura 23: Esquema de concentrador.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83</w:t>
        </w:r>
        <w:r w:rsidR="003439C0" w:rsidRPr="00B05FD8">
          <w:rPr>
            <w:rFonts w:ascii="Arial" w:hAnsi="Arial" w:cs="Arial"/>
            <w:noProof/>
            <w:webHidden/>
            <w:sz w:val="24"/>
            <w:szCs w:val="24"/>
          </w:rPr>
          <w:fldChar w:fldCharType="end"/>
        </w:r>
      </w:hyperlink>
    </w:p>
    <w:p w14:paraId="525F00DD" w14:textId="2BF8147C"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7" w:history="1">
        <w:r w:rsidR="003439C0" w:rsidRPr="00B05FD8">
          <w:rPr>
            <w:rStyle w:val="Hipervnculo"/>
            <w:rFonts w:ascii="Arial" w:hAnsi="Arial" w:cs="Arial"/>
            <w:noProof/>
            <w:sz w:val="24"/>
            <w:szCs w:val="24"/>
          </w:rPr>
          <w:t>Figura 24: Fotografía de Redbox.</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84</w:t>
        </w:r>
        <w:r w:rsidR="003439C0" w:rsidRPr="00B05FD8">
          <w:rPr>
            <w:rFonts w:ascii="Arial" w:hAnsi="Arial" w:cs="Arial"/>
            <w:noProof/>
            <w:webHidden/>
            <w:sz w:val="24"/>
            <w:szCs w:val="24"/>
          </w:rPr>
          <w:fldChar w:fldCharType="end"/>
        </w:r>
      </w:hyperlink>
    </w:p>
    <w:p w14:paraId="21B109BC" w14:textId="442A2FA9"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8" w:history="1">
        <w:r w:rsidR="003439C0" w:rsidRPr="00B05FD8">
          <w:rPr>
            <w:rStyle w:val="Hipervnculo"/>
            <w:rFonts w:ascii="Arial" w:hAnsi="Arial" w:cs="Arial"/>
            <w:noProof/>
            <w:sz w:val="24"/>
            <w:szCs w:val="24"/>
          </w:rPr>
          <w:t>Figura 25: RedBox conectada a la red XMPP-IoT.</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85</w:t>
        </w:r>
        <w:r w:rsidR="003439C0" w:rsidRPr="00B05FD8">
          <w:rPr>
            <w:rFonts w:ascii="Arial" w:hAnsi="Arial" w:cs="Arial"/>
            <w:noProof/>
            <w:webHidden/>
            <w:sz w:val="24"/>
            <w:szCs w:val="24"/>
          </w:rPr>
          <w:fldChar w:fldCharType="end"/>
        </w:r>
      </w:hyperlink>
    </w:p>
    <w:p w14:paraId="1FCF36E8" w14:textId="15631C46"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69" w:history="1">
        <w:r w:rsidR="003439C0" w:rsidRPr="00B05FD8">
          <w:rPr>
            <w:rStyle w:val="Hipervnculo"/>
            <w:rFonts w:ascii="Arial" w:hAnsi="Arial" w:cs="Arial"/>
            <w:noProof/>
            <w:sz w:val="24"/>
            <w:szCs w:val="24"/>
          </w:rPr>
          <w:t>Figura 26: RedBox registro de nueva identidad exitoso.</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_Toc524387569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85</w:t>
        </w:r>
        <w:r w:rsidR="003439C0" w:rsidRPr="00B05FD8">
          <w:rPr>
            <w:rFonts w:ascii="Arial" w:hAnsi="Arial" w:cs="Arial"/>
            <w:noProof/>
            <w:webHidden/>
            <w:sz w:val="24"/>
            <w:szCs w:val="24"/>
          </w:rPr>
          <w:fldChar w:fldCharType="end"/>
        </w:r>
      </w:hyperlink>
    </w:p>
    <w:p w14:paraId="6B7A324D" w14:textId="73FFD15D"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0" w:history="1">
        <w:r w:rsidR="003439C0" w:rsidRPr="00B05FD8">
          <w:rPr>
            <w:rStyle w:val="Hipervnculo"/>
            <w:rFonts w:ascii="Arial" w:hAnsi="Arial" w:cs="Arial"/>
            <w:noProof/>
            <w:sz w:val="24"/>
            <w:szCs w:val="24"/>
          </w:rPr>
          <w:t>Figura 27: Vinculación de JID de RedBox en Cliente Xabber.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86</w:t>
        </w:r>
        <w:r w:rsidR="003439C0" w:rsidRPr="00B05FD8">
          <w:rPr>
            <w:rFonts w:ascii="Arial" w:hAnsi="Arial" w:cs="Arial"/>
            <w:noProof/>
            <w:webHidden/>
            <w:sz w:val="24"/>
            <w:szCs w:val="24"/>
          </w:rPr>
          <w:fldChar w:fldCharType="end"/>
        </w:r>
      </w:hyperlink>
    </w:p>
    <w:p w14:paraId="49E8B3E0" w14:textId="58E300A7"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1" w:history="1">
        <w:r w:rsidR="003439C0" w:rsidRPr="00B05FD8">
          <w:rPr>
            <w:rStyle w:val="Hipervnculo"/>
            <w:rFonts w:ascii="Arial" w:hAnsi="Arial" w:cs="Arial"/>
            <w:noProof/>
            <w:sz w:val="24"/>
            <w:szCs w:val="24"/>
          </w:rPr>
          <w:t>Figura 28: Solicitud y respuesta de ayuda a RedBox.</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87</w:t>
        </w:r>
        <w:r w:rsidR="003439C0" w:rsidRPr="00B05FD8">
          <w:rPr>
            <w:rFonts w:ascii="Arial" w:hAnsi="Arial" w:cs="Arial"/>
            <w:noProof/>
            <w:webHidden/>
            <w:sz w:val="24"/>
            <w:szCs w:val="24"/>
          </w:rPr>
          <w:fldChar w:fldCharType="end"/>
        </w:r>
      </w:hyperlink>
    </w:p>
    <w:p w14:paraId="7F49749C" w14:textId="781AFF8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2" w:history="1">
        <w:r w:rsidR="003439C0" w:rsidRPr="00B05FD8">
          <w:rPr>
            <w:rStyle w:val="Hipervnculo"/>
            <w:rFonts w:ascii="Arial" w:hAnsi="Arial" w:cs="Arial"/>
            <w:noProof/>
            <w:sz w:val="24"/>
            <w:szCs w:val="24"/>
          </w:rPr>
          <w:t>Figura 29: Display led cunado RedBox recibe solicitud de ayuda.</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87</w:t>
        </w:r>
        <w:r w:rsidR="003439C0" w:rsidRPr="00B05FD8">
          <w:rPr>
            <w:rFonts w:ascii="Arial" w:hAnsi="Arial" w:cs="Arial"/>
            <w:noProof/>
            <w:webHidden/>
            <w:sz w:val="24"/>
            <w:szCs w:val="24"/>
          </w:rPr>
          <w:fldChar w:fldCharType="end"/>
        </w:r>
      </w:hyperlink>
    </w:p>
    <w:p w14:paraId="400B7584" w14:textId="660E0AB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3" w:history="1">
        <w:r w:rsidR="003439C0" w:rsidRPr="00B05FD8">
          <w:rPr>
            <w:rStyle w:val="Hipervnculo"/>
            <w:rFonts w:ascii="Arial" w:hAnsi="Arial" w:cs="Arial"/>
            <w:noProof/>
            <w:sz w:val="24"/>
            <w:szCs w:val="24"/>
          </w:rPr>
          <w:t>Figura 30: Interacción con los sensores y actuadores de la RedBox.</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88</w:t>
        </w:r>
        <w:r w:rsidR="003439C0" w:rsidRPr="00B05FD8">
          <w:rPr>
            <w:rFonts w:ascii="Arial" w:hAnsi="Arial" w:cs="Arial"/>
            <w:noProof/>
            <w:webHidden/>
            <w:sz w:val="24"/>
            <w:szCs w:val="24"/>
          </w:rPr>
          <w:fldChar w:fldCharType="end"/>
        </w:r>
      </w:hyperlink>
    </w:p>
    <w:p w14:paraId="12A811B6" w14:textId="4EC376D7"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4" w:history="1">
        <w:r w:rsidR="003439C0" w:rsidRPr="00B05FD8">
          <w:rPr>
            <w:rStyle w:val="Hipervnculo"/>
            <w:rFonts w:ascii="Arial" w:hAnsi="Arial" w:cs="Arial"/>
            <w:noProof/>
            <w:sz w:val="24"/>
            <w:szCs w:val="24"/>
          </w:rPr>
          <w:t>Figura 31: Escritura en display LED de RedBox.</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88</w:t>
        </w:r>
        <w:r w:rsidR="003439C0" w:rsidRPr="00B05FD8">
          <w:rPr>
            <w:rFonts w:ascii="Arial" w:hAnsi="Arial" w:cs="Arial"/>
            <w:noProof/>
            <w:webHidden/>
            <w:sz w:val="24"/>
            <w:szCs w:val="24"/>
          </w:rPr>
          <w:fldChar w:fldCharType="end"/>
        </w:r>
      </w:hyperlink>
    </w:p>
    <w:p w14:paraId="54BC34E7" w14:textId="478CFEF2"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5" w:history="1">
        <w:r w:rsidR="003439C0" w:rsidRPr="00B05FD8">
          <w:rPr>
            <w:rStyle w:val="Hipervnculo"/>
            <w:rFonts w:ascii="Arial" w:hAnsi="Arial" w:cs="Arial"/>
            <w:noProof/>
            <w:sz w:val="24"/>
            <w:szCs w:val="24"/>
          </w:rPr>
          <w:t>Figura 32: IoT Harmonization of Internet of Things.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92</w:t>
        </w:r>
        <w:r w:rsidR="003439C0" w:rsidRPr="00B05FD8">
          <w:rPr>
            <w:rFonts w:ascii="Arial" w:hAnsi="Arial" w:cs="Arial"/>
            <w:noProof/>
            <w:webHidden/>
            <w:sz w:val="24"/>
            <w:szCs w:val="24"/>
          </w:rPr>
          <w:fldChar w:fldCharType="end"/>
        </w:r>
      </w:hyperlink>
    </w:p>
    <w:p w14:paraId="53466E30" w14:textId="7720FD8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6" w:history="1">
        <w:r w:rsidR="003439C0" w:rsidRPr="00B05FD8">
          <w:rPr>
            <w:rStyle w:val="Hipervnculo"/>
            <w:rFonts w:ascii="Arial" w:hAnsi="Arial" w:cs="Arial"/>
            <w:noProof/>
            <w:sz w:val="24"/>
            <w:szCs w:val="24"/>
          </w:rPr>
          <w:t>Figura 33: Carta Gantt OF0348</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96</w:t>
        </w:r>
        <w:r w:rsidR="003439C0" w:rsidRPr="00B05FD8">
          <w:rPr>
            <w:rFonts w:ascii="Arial" w:hAnsi="Arial" w:cs="Arial"/>
            <w:noProof/>
            <w:webHidden/>
            <w:sz w:val="24"/>
            <w:szCs w:val="24"/>
          </w:rPr>
          <w:fldChar w:fldCharType="end"/>
        </w:r>
      </w:hyperlink>
    </w:p>
    <w:p w14:paraId="4FFE1355" w14:textId="1384ECF7"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7" w:history="1">
        <w:r w:rsidR="003439C0" w:rsidRPr="00B05FD8">
          <w:rPr>
            <w:rStyle w:val="Hipervnculo"/>
            <w:rFonts w:ascii="Arial" w:hAnsi="Arial" w:cs="Arial"/>
            <w:noProof/>
            <w:sz w:val="24"/>
            <w:szCs w:val="24"/>
          </w:rPr>
          <w:t>Figura 34: Sprint 1 - Diagrama de clases.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98</w:t>
        </w:r>
        <w:r w:rsidR="003439C0" w:rsidRPr="00B05FD8">
          <w:rPr>
            <w:rFonts w:ascii="Arial" w:hAnsi="Arial" w:cs="Arial"/>
            <w:noProof/>
            <w:webHidden/>
            <w:sz w:val="24"/>
            <w:szCs w:val="24"/>
          </w:rPr>
          <w:fldChar w:fldCharType="end"/>
        </w:r>
      </w:hyperlink>
    </w:p>
    <w:p w14:paraId="6138934C" w14:textId="253D177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8" w:history="1">
        <w:r w:rsidR="003439C0" w:rsidRPr="00B05FD8">
          <w:rPr>
            <w:rStyle w:val="Hipervnculo"/>
            <w:rFonts w:ascii="Arial" w:hAnsi="Arial" w:cs="Arial"/>
            <w:noProof/>
            <w:sz w:val="24"/>
            <w:szCs w:val="24"/>
          </w:rPr>
          <w:t>Figura 35: Sprint 1 - Diagrama de interacción.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99</w:t>
        </w:r>
        <w:r w:rsidR="003439C0" w:rsidRPr="00B05FD8">
          <w:rPr>
            <w:rFonts w:ascii="Arial" w:hAnsi="Arial" w:cs="Arial"/>
            <w:noProof/>
            <w:webHidden/>
            <w:sz w:val="24"/>
            <w:szCs w:val="24"/>
          </w:rPr>
          <w:fldChar w:fldCharType="end"/>
        </w:r>
      </w:hyperlink>
    </w:p>
    <w:p w14:paraId="5277A845" w14:textId="64D6B73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79" w:history="1">
        <w:r w:rsidR="003439C0" w:rsidRPr="00B05FD8">
          <w:rPr>
            <w:rStyle w:val="Hipervnculo"/>
            <w:rFonts w:ascii="Arial" w:hAnsi="Arial" w:cs="Arial"/>
            <w:noProof/>
            <w:sz w:val="24"/>
            <w:szCs w:val="24"/>
          </w:rPr>
          <w:t>Figura 36: Diagrama de tablas de base de datos de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_Toc524387579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100</w:t>
        </w:r>
        <w:r w:rsidR="003439C0" w:rsidRPr="00B05FD8">
          <w:rPr>
            <w:rFonts w:ascii="Arial" w:hAnsi="Arial" w:cs="Arial"/>
            <w:noProof/>
            <w:webHidden/>
            <w:sz w:val="24"/>
            <w:szCs w:val="24"/>
          </w:rPr>
          <w:fldChar w:fldCharType="end"/>
        </w:r>
      </w:hyperlink>
    </w:p>
    <w:p w14:paraId="537F3ADA" w14:textId="199228A2"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0" w:history="1">
        <w:r w:rsidR="003439C0" w:rsidRPr="00B05FD8">
          <w:rPr>
            <w:rStyle w:val="Hipervnculo"/>
            <w:rFonts w:ascii="Arial" w:hAnsi="Arial" w:cs="Arial"/>
            <w:noProof/>
            <w:sz w:val="24"/>
            <w:szCs w:val="24"/>
          </w:rPr>
          <w:t>Figura 37: Mockup de vista de Registro mediante firmado de formularios.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101</w:t>
        </w:r>
        <w:r w:rsidR="003439C0" w:rsidRPr="00B05FD8">
          <w:rPr>
            <w:rFonts w:ascii="Arial" w:hAnsi="Arial" w:cs="Arial"/>
            <w:noProof/>
            <w:webHidden/>
            <w:sz w:val="24"/>
            <w:szCs w:val="24"/>
          </w:rPr>
          <w:fldChar w:fldCharType="end"/>
        </w:r>
      </w:hyperlink>
    </w:p>
    <w:p w14:paraId="5301AA97" w14:textId="39FDF370"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1" w:history="1">
        <w:r w:rsidR="003439C0" w:rsidRPr="00B05FD8">
          <w:rPr>
            <w:rStyle w:val="Hipervnculo"/>
            <w:rFonts w:ascii="Arial" w:hAnsi="Arial" w:cs="Arial"/>
            <w:noProof/>
            <w:sz w:val="24"/>
            <w:szCs w:val="24"/>
          </w:rPr>
          <w:t>Figura 38: Sprint 1 – Grafico de evolución semanal de riegos.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102</w:t>
        </w:r>
        <w:r w:rsidR="003439C0" w:rsidRPr="00B05FD8">
          <w:rPr>
            <w:rFonts w:ascii="Arial" w:hAnsi="Arial" w:cs="Arial"/>
            <w:noProof/>
            <w:webHidden/>
            <w:sz w:val="24"/>
            <w:szCs w:val="24"/>
          </w:rPr>
          <w:fldChar w:fldCharType="end"/>
        </w:r>
      </w:hyperlink>
    </w:p>
    <w:p w14:paraId="01FA4431" w14:textId="5219F5A6"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2" w:history="1">
        <w:r w:rsidR="003439C0" w:rsidRPr="00B05FD8">
          <w:rPr>
            <w:rStyle w:val="Hipervnculo"/>
            <w:rFonts w:ascii="Arial" w:hAnsi="Arial" w:cs="Arial"/>
            <w:noProof/>
            <w:sz w:val="24"/>
            <w:szCs w:val="24"/>
          </w:rPr>
          <w:t>Figura 39: Sprint 1 - Evidencia GitHub 1.</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103</w:t>
        </w:r>
        <w:r w:rsidR="003439C0" w:rsidRPr="00B05FD8">
          <w:rPr>
            <w:rFonts w:ascii="Arial" w:hAnsi="Arial" w:cs="Arial"/>
            <w:noProof/>
            <w:webHidden/>
            <w:sz w:val="24"/>
            <w:szCs w:val="24"/>
          </w:rPr>
          <w:fldChar w:fldCharType="end"/>
        </w:r>
      </w:hyperlink>
    </w:p>
    <w:p w14:paraId="7916BD66" w14:textId="5AB2DC49"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3" w:history="1">
        <w:r w:rsidR="003439C0" w:rsidRPr="00B05FD8">
          <w:rPr>
            <w:rStyle w:val="Hipervnculo"/>
            <w:rFonts w:ascii="Arial" w:hAnsi="Arial" w:cs="Arial"/>
            <w:noProof/>
            <w:sz w:val="24"/>
            <w:szCs w:val="24"/>
          </w:rPr>
          <w:t>Figura 40: Sprint 1 - Evidencia GitHub 2.</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104</w:t>
        </w:r>
        <w:r w:rsidR="003439C0" w:rsidRPr="00B05FD8">
          <w:rPr>
            <w:rFonts w:ascii="Arial" w:hAnsi="Arial" w:cs="Arial"/>
            <w:noProof/>
            <w:webHidden/>
            <w:sz w:val="24"/>
            <w:szCs w:val="24"/>
          </w:rPr>
          <w:fldChar w:fldCharType="end"/>
        </w:r>
      </w:hyperlink>
    </w:p>
    <w:p w14:paraId="786CFBB2" w14:textId="67E7037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4" w:history="1">
        <w:r w:rsidR="003439C0" w:rsidRPr="00B05FD8">
          <w:rPr>
            <w:rStyle w:val="Hipervnculo"/>
            <w:rFonts w:ascii="Arial" w:hAnsi="Arial" w:cs="Arial"/>
            <w:noProof/>
            <w:sz w:val="24"/>
            <w:szCs w:val="24"/>
          </w:rPr>
          <w:t>Figura 41: Sprint 1 - Evidencia de incidencias.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104</w:t>
        </w:r>
        <w:r w:rsidR="003439C0" w:rsidRPr="00B05FD8">
          <w:rPr>
            <w:rFonts w:ascii="Arial" w:hAnsi="Arial" w:cs="Arial"/>
            <w:noProof/>
            <w:webHidden/>
            <w:sz w:val="24"/>
            <w:szCs w:val="24"/>
          </w:rPr>
          <w:fldChar w:fldCharType="end"/>
        </w:r>
      </w:hyperlink>
    </w:p>
    <w:p w14:paraId="0800E65C" w14:textId="5F9A7817"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5" w:history="1">
        <w:r w:rsidR="003439C0" w:rsidRPr="00B05FD8">
          <w:rPr>
            <w:rStyle w:val="Hipervnculo"/>
            <w:rFonts w:ascii="Arial" w:hAnsi="Arial" w:cs="Arial"/>
            <w:noProof/>
            <w:sz w:val="24"/>
            <w:szCs w:val="24"/>
          </w:rPr>
          <w:t>Figura 42: Sprint 1 - Liberación.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105</w:t>
        </w:r>
        <w:r w:rsidR="003439C0" w:rsidRPr="00B05FD8">
          <w:rPr>
            <w:rFonts w:ascii="Arial" w:hAnsi="Arial" w:cs="Arial"/>
            <w:noProof/>
            <w:webHidden/>
            <w:sz w:val="24"/>
            <w:szCs w:val="24"/>
          </w:rPr>
          <w:fldChar w:fldCharType="end"/>
        </w:r>
      </w:hyperlink>
    </w:p>
    <w:p w14:paraId="2592134B" w14:textId="0F8CF2A2"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6" w:history="1">
        <w:r w:rsidR="003439C0" w:rsidRPr="00B05FD8">
          <w:rPr>
            <w:rStyle w:val="Hipervnculo"/>
            <w:rFonts w:ascii="Arial" w:hAnsi="Arial" w:cs="Arial"/>
            <w:noProof/>
            <w:sz w:val="24"/>
            <w:szCs w:val="24"/>
          </w:rPr>
          <w:t>Figura 43: Sprint 2 - Grafico de evolución de riesgos semanales.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110</w:t>
        </w:r>
        <w:r w:rsidR="003439C0" w:rsidRPr="00B05FD8">
          <w:rPr>
            <w:rFonts w:ascii="Arial" w:hAnsi="Arial" w:cs="Arial"/>
            <w:noProof/>
            <w:webHidden/>
            <w:sz w:val="24"/>
            <w:szCs w:val="24"/>
          </w:rPr>
          <w:fldChar w:fldCharType="end"/>
        </w:r>
      </w:hyperlink>
    </w:p>
    <w:p w14:paraId="6FFADCBD" w14:textId="16F73E3B"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7" w:history="1">
        <w:r w:rsidR="003439C0" w:rsidRPr="00B05FD8">
          <w:rPr>
            <w:rStyle w:val="Hipervnculo"/>
            <w:rFonts w:ascii="Arial" w:hAnsi="Arial" w:cs="Arial"/>
            <w:noProof/>
            <w:sz w:val="24"/>
            <w:szCs w:val="24"/>
          </w:rPr>
          <w:t>Figura 44: Sprint 2 – Resultado de Sprint Backlog y gráfico Burndown.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110</w:t>
        </w:r>
        <w:r w:rsidR="003439C0" w:rsidRPr="00B05FD8">
          <w:rPr>
            <w:rFonts w:ascii="Arial" w:hAnsi="Arial" w:cs="Arial"/>
            <w:noProof/>
            <w:webHidden/>
            <w:sz w:val="24"/>
            <w:szCs w:val="24"/>
          </w:rPr>
          <w:fldChar w:fldCharType="end"/>
        </w:r>
      </w:hyperlink>
    </w:p>
    <w:p w14:paraId="05F33D38" w14:textId="11CE157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8" w:history="1">
        <w:r w:rsidR="003439C0" w:rsidRPr="00B05FD8">
          <w:rPr>
            <w:rStyle w:val="Hipervnculo"/>
            <w:rFonts w:ascii="Arial" w:hAnsi="Arial" w:cs="Arial"/>
            <w:noProof/>
            <w:sz w:val="24"/>
            <w:szCs w:val="24"/>
          </w:rPr>
          <w:t>Figura 45: Sprint 2 - Consola de administrador modificada.</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111</w:t>
        </w:r>
        <w:r w:rsidR="003439C0" w:rsidRPr="00B05FD8">
          <w:rPr>
            <w:rFonts w:ascii="Arial" w:hAnsi="Arial" w:cs="Arial"/>
            <w:noProof/>
            <w:webHidden/>
            <w:sz w:val="24"/>
            <w:szCs w:val="24"/>
          </w:rPr>
          <w:fldChar w:fldCharType="end"/>
        </w:r>
      </w:hyperlink>
    </w:p>
    <w:p w14:paraId="5F8038E0" w14:textId="2866958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89" w:history="1">
        <w:r w:rsidR="003439C0" w:rsidRPr="00B05FD8">
          <w:rPr>
            <w:rStyle w:val="Hipervnculo"/>
            <w:rFonts w:ascii="Arial" w:hAnsi="Arial" w:cs="Arial"/>
            <w:noProof/>
            <w:sz w:val="24"/>
            <w:szCs w:val="24"/>
          </w:rPr>
          <w:t>Figura 46: Sprint 2 – Repositorio GitHub</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_Toc524387589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111</w:t>
        </w:r>
        <w:r w:rsidR="003439C0" w:rsidRPr="00B05FD8">
          <w:rPr>
            <w:rFonts w:ascii="Arial" w:hAnsi="Arial" w:cs="Arial"/>
            <w:noProof/>
            <w:webHidden/>
            <w:sz w:val="24"/>
            <w:szCs w:val="24"/>
          </w:rPr>
          <w:fldChar w:fldCharType="end"/>
        </w:r>
      </w:hyperlink>
    </w:p>
    <w:p w14:paraId="5512D7AB" w14:textId="2715416A"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0" w:history="1">
        <w:r w:rsidR="003439C0" w:rsidRPr="00B05FD8">
          <w:rPr>
            <w:rStyle w:val="Hipervnculo"/>
            <w:rFonts w:ascii="Arial" w:hAnsi="Arial" w:cs="Arial"/>
            <w:noProof/>
            <w:sz w:val="24"/>
            <w:szCs w:val="24"/>
          </w:rPr>
          <w:t>Figura 47: Sprint 2 - Evidencia de Incidencias.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112</w:t>
        </w:r>
        <w:r w:rsidR="003439C0" w:rsidRPr="00B05FD8">
          <w:rPr>
            <w:rFonts w:ascii="Arial" w:hAnsi="Arial" w:cs="Arial"/>
            <w:noProof/>
            <w:webHidden/>
            <w:sz w:val="24"/>
            <w:szCs w:val="24"/>
          </w:rPr>
          <w:fldChar w:fldCharType="end"/>
        </w:r>
      </w:hyperlink>
    </w:p>
    <w:p w14:paraId="4EE8A359" w14:textId="3CC32EB0"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1" w:history="1">
        <w:r w:rsidR="003439C0" w:rsidRPr="00B05FD8">
          <w:rPr>
            <w:rStyle w:val="Hipervnculo"/>
            <w:rFonts w:ascii="Arial" w:hAnsi="Arial" w:cs="Arial"/>
            <w:noProof/>
            <w:sz w:val="24"/>
            <w:szCs w:val="24"/>
          </w:rPr>
          <w:t>Figura 48: Sprint 2 - Evidencia de liberación.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112</w:t>
        </w:r>
        <w:r w:rsidR="003439C0" w:rsidRPr="00B05FD8">
          <w:rPr>
            <w:rFonts w:ascii="Arial" w:hAnsi="Arial" w:cs="Arial"/>
            <w:noProof/>
            <w:webHidden/>
            <w:sz w:val="24"/>
            <w:szCs w:val="24"/>
          </w:rPr>
          <w:fldChar w:fldCharType="end"/>
        </w:r>
      </w:hyperlink>
    </w:p>
    <w:p w14:paraId="4DCF5A35" w14:textId="250D7D68"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2" w:history="1">
        <w:r w:rsidR="003439C0" w:rsidRPr="00B05FD8">
          <w:rPr>
            <w:rStyle w:val="Hipervnculo"/>
            <w:rFonts w:ascii="Arial" w:hAnsi="Arial" w:cs="Arial"/>
            <w:noProof/>
            <w:sz w:val="24"/>
            <w:szCs w:val="24"/>
          </w:rPr>
          <w:t>Figura 49:  Iq get Discovery</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116</w:t>
        </w:r>
        <w:r w:rsidR="003439C0" w:rsidRPr="00B05FD8">
          <w:rPr>
            <w:rFonts w:ascii="Arial" w:hAnsi="Arial" w:cs="Arial"/>
            <w:noProof/>
            <w:webHidden/>
            <w:sz w:val="24"/>
            <w:szCs w:val="24"/>
          </w:rPr>
          <w:fldChar w:fldCharType="end"/>
        </w:r>
      </w:hyperlink>
    </w:p>
    <w:p w14:paraId="26C48B08" w14:textId="4B1608DD"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3" w:history="1">
        <w:r w:rsidR="003439C0" w:rsidRPr="00B05FD8">
          <w:rPr>
            <w:rStyle w:val="Hipervnculo"/>
            <w:rFonts w:ascii="Arial" w:hAnsi="Arial" w:cs="Arial"/>
            <w:noProof/>
            <w:sz w:val="24"/>
            <w:szCs w:val="24"/>
          </w:rPr>
          <w:t>Figura 50: Iq result Discovery</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116</w:t>
        </w:r>
        <w:r w:rsidR="003439C0" w:rsidRPr="00B05FD8">
          <w:rPr>
            <w:rFonts w:ascii="Arial" w:hAnsi="Arial" w:cs="Arial"/>
            <w:noProof/>
            <w:webHidden/>
            <w:sz w:val="24"/>
            <w:szCs w:val="24"/>
          </w:rPr>
          <w:fldChar w:fldCharType="end"/>
        </w:r>
      </w:hyperlink>
    </w:p>
    <w:p w14:paraId="5D167B56" w14:textId="71D4245E"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4" w:history="1">
        <w:r w:rsidR="003439C0" w:rsidRPr="00B05FD8">
          <w:rPr>
            <w:rStyle w:val="Hipervnculo"/>
            <w:rFonts w:ascii="Arial" w:hAnsi="Arial" w:cs="Arial"/>
            <w:noProof/>
            <w:sz w:val="24"/>
            <w:szCs w:val="24"/>
          </w:rPr>
          <w:t>Figura 51: IQ get Register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117</w:t>
        </w:r>
        <w:r w:rsidR="003439C0" w:rsidRPr="00B05FD8">
          <w:rPr>
            <w:rFonts w:ascii="Arial" w:hAnsi="Arial" w:cs="Arial"/>
            <w:noProof/>
            <w:webHidden/>
            <w:sz w:val="24"/>
            <w:szCs w:val="24"/>
          </w:rPr>
          <w:fldChar w:fldCharType="end"/>
        </w:r>
      </w:hyperlink>
    </w:p>
    <w:p w14:paraId="42866C62" w14:textId="0E43B15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5" w:history="1">
        <w:r w:rsidR="003439C0" w:rsidRPr="00B05FD8">
          <w:rPr>
            <w:rStyle w:val="Hipervnculo"/>
            <w:rFonts w:ascii="Arial" w:hAnsi="Arial" w:cs="Arial"/>
            <w:noProof/>
            <w:sz w:val="24"/>
            <w:szCs w:val="24"/>
          </w:rPr>
          <w:t>Figura 52: IQ result Register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118</w:t>
        </w:r>
        <w:r w:rsidR="003439C0" w:rsidRPr="00B05FD8">
          <w:rPr>
            <w:rFonts w:ascii="Arial" w:hAnsi="Arial" w:cs="Arial"/>
            <w:noProof/>
            <w:webHidden/>
            <w:sz w:val="24"/>
            <w:szCs w:val="24"/>
          </w:rPr>
          <w:fldChar w:fldCharType="end"/>
        </w:r>
      </w:hyperlink>
    </w:p>
    <w:p w14:paraId="39F8B2C9" w14:textId="12BB25CE"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6" w:history="1">
        <w:r w:rsidR="003439C0" w:rsidRPr="00B05FD8">
          <w:rPr>
            <w:rStyle w:val="Hipervnculo"/>
            <w:rFonts w:ascii="Arial" w:hAnsi="Arial" w:cs="Arial"/>
            <w:noProof/>
            <w:sz w:val="24"/>
            <w:szCs w:val="24"/>
          </w:rPr>
          <w:t>Figura 53: Sprint 3 - Grafico de evolución semanal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120</w:t>
        </w:r>
        <w:r w:rsidR="003439C0" w:rsidRPr="00B05FD8">
          <w:rPr>
            <w:rFonts w:ascii="Arial" w:hAnsi="Arial" w:cs="Arial"/>
            <w:noProof/>
            <w:webHidden/>
            <w:sz w:val="24"/>
            <w:szCs w:val="24"/>
          </w:rPr>
          <w:fldChar w:fldCharType="end"/>
        </w:r>
      </w:hyperlink>
    </w:p>
    <w:p w14:paraId="14EF91ED" w14:textId="6ECCA136"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7" w:history="1">
        <w:r w:rsidR="003439C0" w:rsidRPr="00B05FD8">
          <w:rPr>
            <w:rStyle w:val="Hipervnculo"/>
            <w:rFonts w:ascii="Arial" w:hAnsi="Arial" w:cs="Arial"/>
            <w:noProof/>
            <w:sz w:val="24"/>
            <w:szCs w:val="24"/>
          </w:rPr>
          <w:t>Figura 54: IQ result Register generado por el servidor Openfire modificado.</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121</w:t>
        </w:r>
        <w:r w:rsidR="003439C0" w:rsidRPr="00B05FD8">
          <w:rPr>
            <w:rFonts w:ascii="Arial" w:hAnsi="Arial" w:cs="Arial"/>
            <w:noProof/>
            <w:webHidden/>
            <w:sz w:val="24"/>
            <w:szCs w:val="24"/>
          </w:rPr>
          <w:fldChar w:fldCharType="end"/>
        </w:r>
      </w:hyperlink>
    </w:p>
    <w:p w14:paraId="45BE00D2" w14:textId="5C00E068"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8" w:history="1">
        <w:r w:rsidR="003439C0" w:rsidRPr="00B05FD8">
          <w:rPr>
            <w:rStyle w:val="Hipervnculo"/>
            <w:rFonts w:ascii="Arial" w:hAnsi="Arial" w:cs="Arial"/>
            <w:noProof/>
            <w:sz w:val="24"/>
            <w:szCs w:val="24"/>
          </w:rPr>
          <w:t>Figura 55: IQ error Register.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121</w:t>
        </w:r>
        <w:r w:rsidR="003439C0" w:rsidRPr="00B05FD8">
          <w:rPr>
            <w:rFonts w:ascii="Arial" w:hAnsi="Arial" w:cs="Arial"/>
            <w:noProof/>
            <w:webHidden/>
            <w:sz w:val="24"/>
            <w:szCs w:val="24"/>
          </w:rPr>
          <w:fldChar w:fldCharType="end"/>
        </w:r>
      </w:hyperlink>
    </w:p>
    <w:p w14:paraId="25325C52" w14:textId="06F7E969"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599" w:history="1">
        <w:r w:rsidR="003439C0" w:rsidRPr="00B05FD8">
          <w:rPr>
            <w:rStyle w:val="Hipervnculo"/>
            <w:rFonts w:ascii="Arial" w:hAnsi="Arial" w:cs="Arial"/>
            <w:noProof/>
            <w:sz w:val="24"/>
            <w:szCs w:val="24"/>
          </w:rPr>
          <w:t>Figura 56: Sprint 3 - Evidencia GitHub</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_Toc524387599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122</w:t>
        </w:r>
        <w:r w:rsidR="003439C0" w:rsidRPr="00B05FD8">
          <w:rPr>
            <w:rFonts w:ascii="Arial" w:hAnsi="Arial" w:cs="Arial"/>
            <w:noProof/>
            <w:webHidden/>
            <w:sz w:val="24"/>
            <w:szCs w:val="24"/>
          </w:rPr>
          <w:fldChar w:fldCharType="end"/>
        </w:r>
      </w:hyperlink>
    </w:p>
    <w:p w14:paraId="180C7C13" w14:textId="387A7DD3"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0" w:history="1">
        <w:r w:rsidR="003439C0" w:rsidRPr="00B05FD8">
          <w:rPr>
            <w:rStyle w:val="Hipervnculo"/>
            <w:rFonts w:ascii="Arial" w:hAnsi="Arial" w:cs="Arial"/>
            <w:noProof/>
            <w:sz w:val="24"/>
            <w:szCs w:val="24"/>
          </w:rPr>
          <w:t>Figura 57: Sprint 3 - Evidencia de incidencias.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123</w:t>
        </w:r>
        <w:r w:rsidR="003439C0" w:rsidRPr="00B05FD8">
          <w:rPr>
            <w:rFonts w:ascii="Arial" w:hAnsi="Arial" w:cs="Arial"/>
            <w:noProof/>
            <w:webHidden/>
            <w:sz w:val="24"/>
            <w:szCs w:val="24"/>
          </w:rPr>
          <w:fldChar w:fldCharType="end"/>
        </w:r>
      </w:hyperlink>
    </w:p>
    <w:p w14:paraId="3200A6EA" w14:textId="74896CD4"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1" w:history="1">
        <w:r w:rsidR="003439C0" w:rsidRPr="00B05FD8">
          <w:rPr>
            <w:rStyle w:val="Hipervnculo"/>
            <w:rFonts w:ascii="Arial" w:hAnsi="Arial" w:cs="Arial"/>
            <w:noProof/>
            <w:sz w:val="24"/>
            <w:szCs w:val="24"/>
          </w:rPr>
          <w:t>Figura 58: Sprint 3 - Liberación.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123</w:t>
        </w:r>
        <w:r w:rsidR="003439C0" w:rsidRPr="00B05FD8">
          <w:rPr>
            <w:rFonts w:ascii="Arial" w:hAnsi="Arial" w:cs="Arial"/>
            <w:noProof/>
            <w:webHidden/>
            <w:sz w:val="24"/>
            <w:szCs w:val="24"/>
          </w:rPr>
          <w:fldChar w:fldCharType="end"/>
        </w:r>
      </w:hyperlink>
    </w:p>
    <w:p w14:paraId="5E1039D2" w14:textId="6115819E"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2" w:history="1">
        <w:r w:rsidR="003439C0" w:rsidRPr="00B05FD8">
          <w:rPr>
            <w:rStyle w:val="Hipervnculo"/>
            <w:rFonts w:ascii="Arial" w:hAnsi="Arial" w:cs="Arial"/>
            <w:noProof/>
            <w:sz w:val="24"/>
            <w:szCs w:val="24"/>
          </w:rPr>
          <w:t>Figura 59: Sprint 4 - Diagrama de paquetes.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129</w:t>
        </w:r>
        <w:r w:rsidR="003439C0" w:rsidRPr="00B05FD8">
          <w:rPr>
            <w:rFonts w:ascii="Arial" w:hAnsi="Arial" w:cs="Arial"/>
            <w:noProof/>
            <w:webHidden/>
            <w:sz w:val="24"/>
            <w:szCs w:val="24"/>
          </w:rPr>
          <w:fldChar w:fldCharType="end"/>
        </w:r>
      </w:hyperlink>
    </w:p>
    <w:p w14:paraId="2F870CD3" w14:textId="697F9F4B"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3" w:history="1">
        <w:r w:rsidR="003439C0" w:rsidRPr="00B05FD8">
          <w:rPr>
            <w:rStyle w:val="Hipervnculo"/>
            <w:rFonts w:ascii="Arial" w:hAnsi="Arial" w:cs="Arial"/>
            <w:noProof/>
            <w:sz w:val="24"/>
            <w:szCs w:val="24"/>
          </w:rPr>
          <w:t>Figura 60: Diagrama de clases Openfire, previo a las modificaciones.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129</w:t>
        </w:r>
        <w:r w:rsidR="003439C0" w:rsidRPr="00B05FD8">
          <w:rPr>
            <w:rFonts w:ascii="Arial" w:hAnsi="Arial" w:cs="Arial"/>
            <w:noProof/>
            <w:webHidden/>
            <w:sz w:val="24"/>
            <w:szCs w:val="24"/>
          </w:rPr>
          <w:fldChar w:fldCharType="end"/>
        </w:r>
      </w:hyperlink>
    </w:p>
    <w:p w14:paraId="6B03C4D4" w14:textId="170DE0A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4" w:history="1">
        <w:r w:rsidR="003439C0" w:rsidRPr="00B05FD8">
          <w:rPr>
            <w:rStyle w:val="Hipervnculo"/>
            <w:rFonts w:ascii="Arial" w:hAnsi="Arial" w:cs="Arial"/>
            <w:noProof/>
            <w:sz w:val="24"/>
            <w:szCs w:val="24"/>
          </w:rPr>
          <w:t>Figura 61: Sprint 4 - Resultado de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130</w:t>
        </w:r>
        <w:r w:rsidR="003439C0" w:rsidRPr="00B05FD8">
          <w:rPr>
            <w:rFonts w:ascii="Arial" w:hAnsi="Arial" w:cs="Arial"/>
            <w:noProof/>
            <w:webHidden/>
            <w:sz w:val="24"/>
            <w:szCs w:val="24"/>
          </w:rPr>
          <w:fldChar w:fldCharType="end"/>
        </w:r>
      </w:hyperlink>
    </w:p>
    <w:p w14:paraId="0AA2F27A" w14:textId="536DF86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5" w:history="1">
        <w:r w:rsidR="003439C0" w:rsidRPr="00B05FD8">
          <w:rPr>
            <w:rStyle w:val="Hipervnculo"/>
            <w:rFonts w:ascii="Arial" w:hAnsi="Arial" w:cs="Arial"/>
            <w:noProof/>
            <w:sz w:val="24"/>
            <w:szCs w:val="24"/>
          </w:rPr>
          <w:t>Figura 62: Sprint 4 - Gráfico Burndown.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130</w:t>
        </w:r>
        <w:r w:rsidR="003439C0" w:rsidRPr="00B05FD8">
          <w:rPr>
            <w:rFonts w:ascii="Arial" w:hAnsi="Arial" w:cs="Arial"/>
            <w:noProof/>
            <w:webHidden/>
            <w:sz w:val="24"/>
            <w:szCs w:val="24"/>
          </w:rPr>
          <w:fldChar w:fldCharType="end"/>
        </w:r>
      </w:hyperlink>
    </w:p>
    <w:p w14:paraId="283CF6BB" w14:textId="2E2933EA"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6" w:history="1">
        <w:r w:rsidR="003439C0" w:rsidRPr="00B05FD8">
          <w:rPr>
            <w:rStyle w:val="Hipervnculo"/>
            <w:rFonts w:ascii="Arial" w:hAnsi="Arial" w:cs="Arial"/>
            <w:noProof/>
            <w:sz w:val="24"/>
            <w:szCs w:val="24"/>
          </w:rPr>
          <w:t>Figura 63: Sprint 4 - Gráfico de evolución semanal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131</w:t>
        </w:r>
        <w:r w:rsidR="003439C0" w:rsidRPr="00B05FD8">
          <w:rPr>
            <w:rFonts w:ascii="Arial" w:hAnsi="Arial" w:cs="Arial"/>
            <w:noProof/>
            <w:webHidden/>
            <w:sz w:val="24"/>
            <w:szCs w:val="24"/>
          </w:rPr>
          <w:fldChar w:fldCharType="end"/>
        </w:r>
      </w:hyperlink>
    </w:p>
    <w:p w14:paraId="45D2378E" w14:textId="661F25A0"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7" w:history="1">
        <w:r w:rsidR="003439C0" w:rsidRPr="00B05FD8">
          <w:rPr>
            <w:rStyle w:val="Hipervnculo"/>
            <w:rFonts w:ascii="Arial" w:hAnsi="Arial" w:cs="Arial"/>
            <w:noProof/>
            <w:sz w:val="24"/>
            <w:szCs w:val="24"/>
          </w:rPr>
          <w:t>Figura 64: Sprint 4 - Diagrama de clases de SMACK posterior a las modificaciones.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131</w:t>
        </w:r>
        <w:r w:rsidR="003439C0" w:rsidRPr="00B05FD8">
          <w:rPr>
            <w:rFonts w:ascii="Arial" w:hAnsi="Arial" w:cs="Arial"/>
            <w:noProof/>
            <w:webHidden/>
            <w:sz w:val="24"/>
            <w:szCs w:val="24"/>
          </w:rPr>
          <w:fldChar w:fldCharType="end"/>
        </w:r>
      </w:hyperlink>
    </w:p>
    <w:p w14:paraId="2CAA1156" w14:textId="5095589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8" w:history="1">
        <w:r w:rsidR="003439C0" w:rsidRPr="00B05FD8">
          <w:rPr>
            <w:rStyle w:val="Hipervnculo"/>
            <w:rFonts w:ascii="Arial" w:hAnsi="Arial" w:cs="Arial"/>
            <w:noProof/>
            <w:sz w:val="24"/>
            <w:szCs w:val="24"/>
          </w:rPr>
          <w:t>Figura 65: Sprint 4 - Evidencia GitHub.</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132</w:t>
        </w:r>
        <w:r w:rsidR="003439C0" w:rsidRPr="00B05FD8">
          <w:rPr>
            <w:rFonts w:ascii="Arial" w:hAnsi="Arial" w:cs="Arial"/>
            <w:noProof/>
            <w:webHidden/>
            <w:sz w:val="24"/>
            <w:szCs w:val="24"/>
          </w:rPr>
          <w:fldChar w:fldCharType="end"/>
        </w:r>
      </w:hyperlink>
    </w:p>
    <w:p w14:paraId="1367E66A" w14:textId="4D7BAC11"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09" w:history="1">
        <w:r w:rsidR="003439C0" w:rsidRPr="00B05FD8">
          <w:rPr>
            <w:rStyle w:val="Hipervnculo"/>
            <w:rFonts w:ascii="Arial" w:hAnsi="Arial" w:cs="Arial"/>
            <w:noProof/>
            <w:sz w:val="24"/>
            <w:szCs w:val="24"/>
          </w:rPr>
          <w:t>Figura 66: Sprint 4 - Evidencia de incidencias.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_Toc524387609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133</w:t>
        </w:r>
        <w:r w:rsidR="003439C0" w:rsidRPr="00B05FD8">
          <w:rPr>
            <w:rFonts w:ascii="Arial" w:hAnsi="Arial" w:cs="Arial"/>
            <w:noProof/>
            <w:webHidden/>
            <w:sz w:val="24"/>
            <w:szCs w:val="24"/>
          </w:rPr>
          <w:fldChar w:fldCharType="end"/>
        </w:r>
      </w:hyperlink>
    </w:p>
    <w:p w14:paraId="13FF1FA4" w14:textId="4AB8E59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0" w:history="1">
        <w:r w:rsidR="003439C0" w:rsidRPr="00B05FD8">
          <w:rPr>
            <w:rStyle w:val="Hipervnculo"/>
            <w:rFonts w:ascii="Arial" w:hAnsi="Arial" w:cs="Arial"/>
            <w:noProof/>
            <w:sz w:val="24"/>
            <w:szCs w:val="24"/>
          </w:rPr>
          <w:t>Figura 67: Sprint 4 - Liberación.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133</w:t>
        </w:r>
        <w:r w:rsidR="003439C0" w:rsidRPr="00B05FD8">
          <w:rPr>
            <w:rFonts w:ascii="Arial" w:hAnsi="Arial" w:cs="Arial"/>
            <w:noProof/>
            <w:webHidden/>
            <w:sz w:val="24"/>
            <w:szCs w:val="24"/>
          </w:rPr>
          <w:fldChar w:fldCharType="end"/>
        </w:r>
      </w:hyperlink>
    </w:p>
    <w:p w14:paraId="3D6D93B8" w14:textId="09076629"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1" w:history="1">
        <w:r w:rsidR="003439C0" w:rsidRPr="00B05FD8">
          <w:rPr>
            <w:rStyle w:val="Hipervnculo"/>
            <w:rFonts w:ascii="Arial" w:hAnsi="Arial" w:cs="Arial"/>
            <w:noProof/>
            <w:sz w:val="24"/>
            <w:szCs w:val="24"/>
          </w:rPr>
          <w:t>Figura 68: Diagrama de secuencia Registrando una nueva Cosa.</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138</w:t>
        </w:r>
        <w:r w:rsidR="003439C0" w:rsidRPr="00B05FD8">
          <w:rPr>
            <w:rFonts w:ascii="Arial" w:hAnsi="Arial" w:cs="Arial"/>
            <w:noProof/>
            <w:webHidden/>
            <w:sz w:val="24"/>
            <w:szCs w:val="24"/>
          </w:rPr>
          <w:fldChar w:fldCharType="end"/>
        </w:r>
      </w:hyperlink>
    </w:p>
    <w:p w14:paraId="2FC8DC13" w14:textId="388B1D48"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2" w:history="1">
        <w:r w:rsidR="003439C0" w:rsidRPr="00B05FD8">
          <w:rPr>
            <w:rStyle w:val="Hipervnculo"/>
            <w:rFonts w:ascii="Arial" w:hAnsi="Arial" w:cs="Arial"/>
            <w:noProof/>
            <w:sz w:val="24"/>
            <w:szCs w:val="24"/>
          </w:rPr>
          <w:t>Figura 69: Lectura de valor al sensor.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139</w:t>
        </w:r>
        <w:r w:rsidR="003439C0" w:rsidRPr="00B05FD8">
          <w:rPr>
            <w:rFonts w:ascii="Arial" w:hAnsi="Arial" w:cs="Arial"/>
            <w:noProof/>
            <w:webHidden/>
            <w:sz w:val="24"/>
            <w:szCs w:val="24"/>
          </w:rPr>
          <w:fldChar w:fldCharType="end"/>
        </w:r>
      </w:hyperlink>
    </w:p>
    <w:p w14:paraId="47AFA3C3" w14:textId="52A287F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3" w:history="1">
        <w:r w:rsidR="003439C0" w:rsidRPr="00B05FD8">
          <w:rPr>
            <w:rStyle w:val="Hipervnculo"/>
            <w:rFonts w:ascii="Arial" w:hAnsi="Arial" w:cs="Arial"/>
            <w:noProof/>
            <w:sz w:val="24"/>
            <w:szCs w:val="24"/>
          </w:rPr>
          <w:t>Figura 70: Escritura de valor a un actuador.</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139</w:t>
        </w:r>
        <w:r w:rsidR="003439C0" w:rsidRPr="00B05FD8">
          <w:rPr>
            <w:rFonts w:ascii="Arial" w:hAnsi="Arial" w:cs="Arial"/>
            <w:noProof/>
            <w:webHidden/>
            <w:sz w:val="24"/>
            <w:szCs w:val="24"/>
          </w:rPr>
          <w:fldChar w:fldCharType="end"/>
        </w:r>
      </w:hyperlink>
    </w:p>
    <w:p w14:paraId="382A4808" w14:textId="5B07D049"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4" w:history="1">
        <w:r w:rsidR="003439C0" w:rsidRPr="00B05FD8">
          <w:rPr>
            <w:rStyle w:val="Hipervnculo"/>
            <w:rFonts w:ascii="Arial" w:hAnsi="Arial" w:cs="Arial"/>
            <w:noProof/>
            <w:sz w:val="24"/>
            <w:szCs w:val="24"/>
          </w:rPr>
          <w:t>Figura 71: Sprint 5 - Gráfico de evolución semanal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140</w:t>
        </w:r>
        <w:r w:rsidR="003439C0" w:rsidRPr="00B05FD8">
          <w:rPr>
            <w:rFonts w:ascii="Arial" w:hAnsi="Arial" w:cs="Arial"/>
            <w:noProof/>
            <w:webHidden/>
            <w:sz w:val="24"/>
            <w:szCs w:val="24"/>
          </w:rPr>
          <w:fldChar w:fldCharType="end"/>
        </w:r>
      </w:hyperlink>
    </w:p>
    <w:p w14:paraId="491A2CBA" w14:textId="35CB5EB0"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5" w:history="1">
        <w:r w:rsidR="003439C0" w:rsidRPr="00B05FD8">
          <w:rPr>
            <w:rStyle w:val="Hipervnculo"/>
            <w:rFonts w:ascii="Arial" w:hAnsi="Arial" w:cs="Arial"/>
            <w:noProof/>
            <w:sz w:val="24"/>
            <w:szCs w:val="24"/>
          </w:rPr>
          <w:t>Figura 72: Gráfico Burndown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141</w:t>
        </w:r>
        <w:r w:rsidR="003439C0" w:rsidRPr="00B05FD8">
          <w:rPr>
            <w:rFonts w:ascii="Arial" w:hAnsi="Arial" w:cs="Arial"/>
            <w:noProof/>
            <w:webHidden/>
            <w:sz w:val="24"/>
            <w:szCs w:val="24"/>
          </w:rPr>
          <w:fldChar w:fldCharType="end"/>
        </w:r>
      </w:hyperlink>
    </w:p>
    <w:p w14:paraId="0C32C2E6" w14:textId="35F1B192"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6" w:history="1">
        <w:r w:rsidR="003439C0" w:rsidRPr="00B05FD8">
          <w:rPr>
            <w:rStyle w:val="Hipervnculo"/>
            <w:rFonts w:ascii="Arial" w:hAnsi="Arial" w:cs="Arial"/>
            <w:noProof/>
            <w:sz w:val="24"/>
            <w:szCs w:val="24"/>
          </w:rPr>
          <w:t>Figura 73: Sprint 5 - Evidencia GitHub.</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141</w:t>
        </w:r>
        <w:r w:rsidR="003439C0" w:rsidRPr="00B05FD8">
          <w:rPr>
            <w:rFonts w:ascii="Arial" w:hAnsi="Arial" w:cs="Arial"/>
            <w:noProof/>
            <w:webHidden/>
            <w:sz w:val="24"/>
            <w:szCs w:val="24"/>
          </w:rPr>
          <w:fldChar w:fldCharType="end"/>
        </w:r>
      </w:hyperlink>
    </w:p>
    <w:p w14:paraId="126BB78A" w14:textId="20B73C4D"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7" w:history="1">
        <w:r w:rsidR="003439C0" w:rsidRPr="00B05FD8">
          <w:rPr>
            <w:rStyle w:val="Hipervnculo"/>
            <w:rFonts w:ascii="Arial" w:hAnsi="Arial" w:cs="Arial"/>
            <w:noProof/>
            <w:sz w:val="24"/>
            <w:szCs w:val="24"/>
          </w:rPr>
          <w:t>Figura 74: Sprint 5 - Evidencia de incidencias.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142</w:t>
        </w:r>
        <w:r w:rsidR="003439C0" w:rsidRPr="00B05FD8">
          <w:rPr>
            <w:rFonts w:ascii="Arial" w:hAnsi="Arial" w:cs="Arial"/>
            <w:noProof/>
            <w:webHidden/>
            <w:sz w:val="24"/>
            <w:szCs w:val="24"/>
          </w:rPr>
          <w:fldChar w:fldCharType="end"/>
        </w:r>
      </w:hyperlink>
    </w:p>
    <w:p w14:paraId="496CF5A2" w14:textId="48DD643F"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8" w:history="1">
        <w:r w:rsidR="003439C0" w:rsidRPr="00B05FD8">
          <w:rPr>
            <w:rStyle w:val="Hipervnculo"/>
            <w:rFonts w:ascii="Arial" w:hAnsi="Arial" w:cs="Arial"/>
            <w:noProof/>
            <w:sz w:val="24"/>
            <w:szCs w:val="24"/>
          </w:rPr>
          <w:t>Figura 75: Sprint 5 - Liberación de cliente.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142</w:t>
        </w:r>
        <w:r w:rsidR="003439C0" w:rsidRPr="00B05FD8">
          <w:rPr>
            <w:rFonts w:ascii="Arial" w:hAnsi="Arial" w:cs="Arial"/>
            <w:noProof/>
            <w:webHidden/>
            <w:sz w:val="24"/>
            <w:szCs w:val="24"/>
          </w:rPr>
          <w:fldChar w:fldCharType="end"/>
        </w:r>
      </w:hyperlink>
    </w:p>
    <w:p w14:paraId="74183325" w14:textId="534DEBF5"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19" w:history="1">
        <w:r w:rsidR="003439C0" w:rsidRPr="00B05FD8">
          <w:rPr>
            <w:rStyle w:val="Hipervnculo"/>
            <w:rFonts w:ascii="Arial" w:hAnsi="Arial" w:cs="Arial"/>
            <w:noProof/>
            <w:sz w:val="24"/>
            <w:szCs w:val="24"/>
          </w:rPr>
          <w:t>Figura 76: Sprint 5 - Liberación servidor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_Toc524387619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143</w:t>
        </w:r>
        <w:r w:rsidR="003439C0" w:rsidRPr="00B05FD8">
          <w:rPr>
            <w:rFonts w:ascii="Arial" w:hAnsi="Arial" w:cs="Arial"/>
            <w:noProof/>
            <w:webHidden/>
            <w:sz w:val="24"/>
            <w:szCs w:val="24"/>
          </w:rPr>
          <w:fldChar w:fldCharType="end"/>
        </w:r>
      </w:hyperlink>
    </w:p>
    <w:p w14:paraId="5F6F16D7" w14:textId="5D38C0F2" w:rsidR="003439C0" w:rsidRPr="00B05FD8" w:rsidRDefault="009F7C5C">
      <w:pPr>
        <w:pStyle w:val="Tabladeilustraciones"/>
        <w:tabs>
          <w:tab w:val="right" w:leader="dot" w:pos="8544"/>
        </w:tabs>
        <w:rPr>
          <w:rFonts w:ascii="Arial" w:hAnsi="Arial" w:cs="Arial"/>
          <w:smallCaps w:val="0"/>
          <w:noProof/>
          <w:sz w:val="24"/>
          <w:szCs w:val="24"/>
          <w:lang w:eastAsia="es-CL"/>
        </w:rPr>
      </w:pPr>
      <w:hyperlink w:anchor="_Toc524387620" w:history="1">
        <w:r w:rsidR="003439C0" w:rsidRPr="00B05FD8">
          <w:rPr>
            <w:rStyle w:val="Hipervnculo"/>
            <w:rFonts w:ascii="Arial" w:hAnsi="Arial" w:cs="Arial"/>
            <w:noProof/>
            <w:sz w:val="24"/>
            <w:szCs w:val="24"/>
          </w:rPr>
          <w:t>Figura 77: Sprint 5 - Liberación librería SMACK.</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_Toc524387620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143</w:t>
        </w:r>
        <w:r w:rsidR="003439C0" w:rsidRPr="00B05FD8">
          <w:rPr>
            <w:rFonts w:ascii="Arial" w:hAnsi="Arial" w:cs="Arial"/>
            <w:noProof/>
            <w:webHidden/>
            <w:sz w:val="24"/>
            <w:szCs w:val="24"/>
          </w:rPr>
          <w:fldChar w:fldCharType="end"/>
        </w:r>
      </w:hyperlink>
    </w:p>
    <w:p w14:paraId="4800E6D1" w14:textId="79E49DC6" w:rsidR="00C86C5C" w:rsidRPr="00B05FD8" w:rsidRDefault="003439C0" w:rsidP="00C86C5C">
      <w:pPr>
        <w:rPr>
          <w:rFonts w:cs="Arial"/>
          <w:szCs w:val="24"/>
        </w:rPr>
      </w:pPr>
      <w:r w:rsidRPr="00B05FD8">
        <w:rPr>
          <w:rFonts w:cs="Arial"/>
          <w:szCs w:val="24"/>
        </w:rPr>
        <w:fldChar w:fldCharType="end"/>
      </w:r>
    </w:p>
    <w:p w14:paraId="59F7CA4F" w14:textId="64DDB3DE" w:rsidR="008110FB" w:rsidRPr="00B05FD8" w:rsidRDefault="008110FB" w:rsidP="00C86C5C">
      <w:pPr>
        <w:pStyle w:val="Ttulo1"/>
        <w:rPr>
          <w:rFonts w:cs="Arial"/>
          <w:sz w:val="24"/>
          <w:szCs w:val="24"/>
        </w:rPr>
      </w:pPr>
      <w:bookmarkStart w:id="4" w:name="_Toc465070654"/>
      <w:bookmarkStart w:id="5" w:name="_Toc524387323"/>
      <w:r w:rsidRPr="00B05FD8">
        <w:rPr>
          <w:rFonts w:cs="Arial"/>
          <w:sz w:val="24"/>
          <w:szCs w:val="24"/>
        </w:rPr>
        <w:t>Índice de Tabla</w:t>
      </w:r>
      <w:r w:rsidR="00C86C5C" w:rsidRPr="00B05FD8">
        <w:rPr>
          <w:rFonts w:cs="Arial"/>
          <w:sz w:val="24"/>
          <w:szCs w:val="24"/>
        </w:rPr>
        <w:t>s</w:t>
      </w:r>
      <w:bookmarkEnd w:id="4"/>
      <w:bookmarkEnd w:id="5"/>
    </w:p>
    <w:p w14:paraId="5B1958C5" w14:textId="1D0BE9BF" w:rsidR="003439C0" w:rsidRPr="00B05FD8" w:rsidRDefault="00DA1BED">
      <w:pPr>
        <w:pStyle w:val="Tabladeilustraciones"/>
        <w:tabs>
          <w:tab w:val="right" w:leader="dot" w:pos="8544"/>
        </w:tabs>
        <w:rPr>
          <w:rFonts w:ascii="Arial" w:hAnsi="Arial" w:cs="Arial"/>
          <w:noProof/>
          <w:sz w:val="24"/>
          <w:szCs w:val="24"/>
          <w:lang w:eastAsia="es-CL"/>
        </w:rPr>
      </w:pPr>
      <w:r w:rsidRPr="00B05FD8">
        <w:rPr>
          <w:rFonts w:ascii="Arial" w:hAnsi="Arial" w:cs="Arial"/>
          <w:sz w:val="24"/>
          <w:szCs w:val="24"/>
        </w:rPr>
        <w:fldChar w:fldCharType="begin"/>
      </w:r>
      <w:r w:rsidRPr="00B05FD8">
        <w:rPr>
          <w:rFonts w:ascii="Arial" w:hAnsi="Arial" w:cs="Arial"/>
          <w:sz w:val="24"/>
          <w:szCs w:val="24"/>
        </w:rPr>
        <w:instrText xml:space="preserve"> TOC \h \z \c "Tabla" </w:instrText>
      </w:r>
      <w:r w:rsidRPr="00B05FD8">
        <w:rPr>
          <w:rFonts w:ascii="Arial" w:hAnsi="Arial" w:cs="Arial"/>
          <w:sz w:val="24"/>
          <w:szCs w:val="24"/>
        </w:rPr>
        <w:fldChar w:fldCharType="separate"/>
      </w:r>
      <w:hyperlink w:anchor="_Toc524387402" w:history="1">
        <w:r w:rsidR="003439C0" w:rsidRPr="00B05FD8">
          <w:rPr>
            <w:rStyle w:val="Hipervnculo"/>
            <w:rFonts w:ascii="Arial" w:hAnsi="Arial" w:cs="Arial"/>
            <w:noProof/>
            <w:sz w:val="24"/>
            <w:szCs w:val="24"/>
          </w:rPr>
          <w:t>Tabla 1: Requerimientos No Funcionales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30</w:t>
        </w:r>
        <w:r w:rsidR="003439C0" w:rsidRPr="00B05FD8">
          <w:rPr>
            <w:rFonts w:ascii="Arial" w:hAnsi="Arial" w:cs="Arial"/>
            <w:noProof/>
            <w:webHidden/>
            <w:sz w:val="24"/>
            <w:szCs w:val="24"/>
          </w:rPr>
          <w:fldChar w:fldCharType="end"/>
        </w:r>
      </w:hyperlink>
    </w:p>
    <w:p w14:paraId="766F6E08" w14:textId="1E84AEF1" w:rsidR="003439C0" w:rsidRPr="00B05FD8" w:rsidRDefault="009F7C5C">
      <w:pPr>
        <w:pStyle w:val="Tabladeilustraciones"/>
        <w:tabs>
          <w:tab w:val="right" w:leader="dot" w:pos="8544"/>
        </w:tabs>
        <w:rPr>
          <w:rFonts w:ascii="Arial" w:hAnsi="Arial" w:cs="Arial"/>
          <w:noProof/>
          <w:sz w:val="24"/>
          <w:szCs w:val="24"/>
          <w:lang w:eastAsia="es-CL"/>
        </w:rPr>
      </w:pPr>
      <w:hyperlink w:anchor="_Toc524387403" w:history="1">
        <w:r w:rsidR="003439C0" w:rsidRPr="00B05FD8">
          <w:rPr>
            <w:rStyle w:val="Hipervnculo"/>
            <w:rFonts w:ascii="Arial" w:hAnsi="Arial" w:cs="Arial"/>
            <w:noProof/>
            <w:sz w:val="24"/>
            <w:szCs w:val="24"/>
          </w:rPr>
          <w:t>Tabla 2: Comparación de alternativas de solución.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31</w:t>
        </w:r>
        <w:r w:rsidR="003439C0" w:rsidRPr="00B05FD8">
          <w:rPr>
            <w:rFonts w:ascii="Arial" w:hAnsi="Arial" w:cs="Arial"/>
            <w:noProof/>
            <w:webHidden/>
            <w:sz w:val="24"/>
            <w:szCs w:val="24"/>
          </w:rPr>
          <w:fldChar w:fldCharType="end"/>
        </w:r>
      </w:hyperlink>
    </w:p>
    <w:p w14:paraId="2BDD1B66" w14:textId="386F912D" w:rsidR="003439C0" w:rsidRPr="00B05FD8" w:rsidRDefault="009F7C5C">
      <w:pPr>
        <w:pStyle w:val="Tabladeilustraciones"/>
        <w:tabs>
          <w:tab w:val="right" w:leader="dot" w:pos="8544"/>
        </w:tabs>
        <w:rPr>
          <w:rFonts w:ascii="Arial" w:hAnsi="Arial" w:cs="Arial"/>
          <w:noProof/>
          <w:sz w:val="24"/>
          <w:szCs w:val="24"/>
          <w:lang w:eastAsia="es-CL"/>
        </w:rPr>
      </w:pPr>
      <w:hyperlink w:anchor="_Toc524387404" w:history="1">
        <w:r w:rsidR="003439C0" w:rsidRPr="00B05FD8">
          <w:rPr>
            <w:rStyle w:val="Hipervnculo"/>
            <w:rFonts w:ascii="Arial" w:hAnsi="Arial" w:cs="Arial"/>
            <w:noProof/>
            <w:sz w:val="24"/>
            <w:szCs w:val="24"/>
          </w:rPr>
          <w:t>Tabla 3: Roles en metodología SCRUM.</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38</w:t>
        </w:r>
        <w:r w:rsidR="003439C0" w:rsidRPr="00B05FD8">
          <w:rPr>
            <w:rFonts w:ascii="Arial" w:hAnsi="Arial" w:cs="Arial"/>
            <w:noProof/>
            <w:webHidden/>
            <w:sz w:val="24"/>
            <w:szCs w:val="24"/>
          </w:rPr>
          <w:fldChar w:fldCharType="end"/>
        </w:r>
      </w:hyperlink>
    </w:p>
    <w:p w14:paraId="5C70E082" w14:textId="44AA3A4E" w:rsidR="003439C0" w:rsidRPr="00B05FD8" w:rsidRDefault="009F7C5C">
      <w:pPr>
        <w:pStyle w:val="Tabladeilustraciones"/>
        <w:tabs>
          <w:tab w:val="right" w:leader="dot" w:pos="8544"/>
        </w:tabs>
        <w:rPr>
          <w:rFonts w:ascii="Arial" w:hAnsi="Arial" w:cs="Arial"/>
          <w:noProof/>
          <w:sz w:val="24"/>
          <w:szCs w:val="24"/>
          <w:lang w:eastAsia="es-CL"/>
        </w:rPr>
      </w:pPr>
      <w:hyperlink w:anchor="_Toc524387405" w:history="1">
        <w:r w:rsidR="003439C0" w:rsidRPr="00B05FD8">
          <w:rPr>
            <w:rStyle w:val="Hipervnculo"/>
            <w:rFonts w:ascii="Arial" w:hAnsi="Arial" w:cs="Arial"/>
            <w:noProof/>
            <w:sz w:val="24"/>
            <w:szCs w:val="24"/>
          </w:rPr>
          <w:t>Tabla 4: Roles y responsabilidades de metodología SCRUM.</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38</w:t>
        </w:r>
        <w:r w:rsidR="003439C0" w:rsidRPr="00B05FD8">
          <w:rPr>
            <w:rFonts w:ascii="Arial" w:hAnsi="Arial" w:cs="Arial"/>
            <w:noProof/>
            <w:webHidden/>
            <w:sz w:val="24"/>
            <w:szCs w:val="24"/>
          </w:rPr>
          <w:fldChar w:fldCharType="end"/>
        </w:r>
      </w:hyperlink>
    </w:p>
    <w:p w14:paraId="7161CDDD" w14:textId="1AD750C5" w:rsidR="003439C0" w:rsidRPr="00B05FD8" w:rsidRDefault="009F7C5C">
      <w:pPr>
        <w:pStyle w:val="Tabladeilustraciones"/>
        <w:tabs>
          <w:tab w:val="right" w:leader="dot" w:pos="8544"/>
        </w:tabs>
        <w:rPr>
          <w:rFonts w:ascii="Arial" w:hAnsi="Arial" w:cs="Arial"/>
          <w:noProof/>
          <w:sz w:val="24"/>
          <w:szCs w:val="24"/>
          <w:lang w:eastAsia="es-CL"/>
        </w:rPr>
      </w:pPr>
      <w:hyperlink w:anchor="_Toc524387406" w:history="1">
        <w:r w:rsidR="003439C0" w:rsidRPr="00B05FD8">
          <w:rPr>
            <w:rStyle w:val="Hipervnculo"/>
            <w:rFonts w:ascii="Arial" w:hAnsi="Arial" w:cs="Arial"/>
            <w:noProof/>
            <w:sz w:val="24"/>
            <w:szCs w:val="24"/>
          </w:rPr>
          <w:t>Tabla 5: Estructura de control de versiones Git.</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39</w:t>
        </w:r>
        <w:r w:rsidR="003439C0" w:rsidRPr="00B05FD8">
          <w:rPr>
            <w:rFonts w:ascii="Arial" w:hAnsi="Arial" w:cs="Arial"/>
            <w:noProof/>
            <w:webHidden/>
            <w:sz w:val="24"/>
            <w:szCs w:val="24"/>
          </w:rPr>
          <w:fldChar w:fldCharType="end"/>
        </w:r>
      </w:hyperlink>
    </w:p>
    <w:p w14:paraId="5023940A" w14:textId="4683B2EE" w:rsidR="003439C0" w:rsidRPr="00B05FD8" w:rsidRDefault="009F7C5C">
      <w:pPr>
        <w:pStyle w:val="Tabladeilustraciones"/>
        <w:tabs>
          <w:tab w:val="right" w:leader="dot" w:pos="8544"/>
        </w:tabs>
        <w:rPr>
          <w:rFonts w:ascii="Arial" w:hAnsi="Arial" w:cs="Arial"/>
          <w:noProof/>
          <w:sz w:val="24"/>
          <w:szCs w:val="24"/>
          <w:lang w:eastAsia="es-CL"/>
        </w:rPr>
      </w:pPr>
      <w:hyperlink w:anchor="_Toc524387407" w:history="1">
        <w:r w:rsidR="003439C0" w:rsidRPr="00B05FD8">
          <w:rPr>
            <w:rStyle w:val="Hipervnculo"/>
            <w:rFonts w:ascii="Arial" w:hAnsi="Arial" w:cs="Arial"/>
            <w:noProof/>
            <w:sz w:val="24"/>
            <w:szCs w:val="24"/>
          </w:rPr>
          <w:t>Tabla 6: Detalles de liberaciones y entregables.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40</w:t>
        </w:r>
        <w:r w:rsidR="003439C0" w:rsidRPr="00B05FD8">
          <w:rPr>
            <w:rFonts w:ascii="Arial" w:hAnsi="Arial" w:cs="Arial"/>
            <w:noProof/>
            <w:webHidden/>
            <w:sz w:val="24"/>
            <w:szCs w:val="24"/>
          </w:rPr>
          <w:fldChar w:fldCharType="end"/>
        </w:r>
      </w:hyperlink>
    </w:p>
    <w:p w14:paraId="7FF32E1A" w14:textId="248BC111" w:rsidR="003439C0" w:rsidRPr="00B05FD8" w:rsidRDefault="009F7C5C">
      <w:pPr>
        <w:pStyle w:val="Tabladeilustraciones"/>
        <w:tabs>
          <w:tab w:val="right" w:leader="dot" w:pos="8544"/>
        </w:tabs>
        <w:rPr>
          <w:rFonts w:ascii="Arial" w:hAnsi="Arial" w:cs="Arial"/>
          <w:noProof/>
          <w:sz w:val="24"/>
          <w:szCs w:val="24"/>
          <w:lang w:eastAsia="es-CL"/>
        </w:rPr>
      </w:pPr>
      <w:hyperlink w:anchor="_Toc524387408" w:history="1">
        <w:r w:rsidR="003439C0" w:rsidRPr="00B05FD8">
          <w:rPr>
            <w:rStyle w:val="Hipervnculo"/>
            <w:rFonts w:ascii="Arial" w:hAnsi="Arial" w:cs="Arial"/>
            <w:noProof/>
            <w:sz w:val="24"/>
            <w:szCs w:val="24"/>
          </w:rPr>
          <w:t>Tabla 7: Herramientas de desarrollo.</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41</w:t>
        </w:r>
        <w:r w:rsidR="003439C0" w:rsidRPr="00B05FD8">
          <w:rPr>
            <w:rFonts w:ascii="Arial" w:hAnsi="Arial" w:cs="Arial"/>
            <w:noProof/>
            <w:webHidden/>
            <w:sz w:val="24"/>
            <w:szCs w:val="24"/>
          </w:rPr>
          <w:fldChar w:fldCharType="end"/>
        </w:r>
      </w:hyperlink>
    </w:p>
    <w:p w14:paraId="2F3C9FEB" w14:textId="0D561C4F" w:rsidR="003439C0" w:rsidRPr="00B05FD8" w:rsidRDefault="009F7C5C">
      <w:pPr>
        <w:pStyle w:val="Tabladeilustraciones"/>
        <w:tabs>
          <w:tab w:val="right" w:leader="dot" w:pos="8544"/>
        </w:tabs>
        <w:rPr>
          <w:rFonts w:ascii="Arial" w:hAnsi="Arial" w:cs="Arial"/>
          <w:noProof/>
          <w:sz w:val="24"/>
          <w:szCs w:val="24"/>
          <w:lang w:eastAsia="es-CL"/>
        </w:rPr>
      </w:pPr>
      <w:hyperlink w:anchor="_Toc524387409" w:history="1">
        <w:r w:rsidR="003439C0" w:rsidRPr="00B05FD8">
          <w:rPr>
            <w:rStyle w:val="Hipervnculo"/>
            <w:rFonts w:ascii="Arial" w:hAnsi="Arial" w:cs="Arial"/>
            <w:noProof/>
            <w:sz w:val="24"/>
            <w:szCs w:val="24"/>
          </w:rPr>
          <w:t>Tabla 8: Gestión de las comunicaciones - tipos de comunicación.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_Toc524387409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44</w:t>
        </w:r>
        <w:r w:rsidR="003439C0" w:rsidRPr="00B05FD8">
          <w:rPr>
            <w:rFonts w:ascii="Arial" w:hAnsi="Arial" w:cs="Arial"/>
            <w:noProof/>
            <w:webHidden/>
            <w:sz w:val="24"/>
            <w:szCs w:val="24"/>
          </w:rPr>
          <w:fldChar w:fldCharType="end"/>
        </w:r>
      </w:hyperlink>
    </w:p>
    <w:p w14:paraId="43CFD99B" w14:textId="7E05663B" w:rsidR="003439C0" w:rsidRPr="00B05FD8" w:rsidRDefault="009F7C5C">
      <w:pPr>
        <w:pStyle w:val="Tabladeilustraciones"/>
        <w:tabs>
          <w:tab w:val="right" w:leader="dot" w:pos="8544"/>
        </w:tabs>
        <w:rPr>
          <w:rFonts w:ascii="Arial" w:hAnsi="Arial" w:cs="Arial"/>
          <w:noProof/>
          <w:sz w:val="24"/>
          <w:szCs w:val="24"/>
          <w:lang w:eastAsia="es-CL"/>
        </w:rPr>
      </w:pPr>
      <w:hyperlink w:anchor="_Toc524387410" w:history="1">
        <w:r w:rsidR="003439C0" w:rsidRPr="00B05FD8">
          <w:rPr>
            <w:rStyle w:val="Hipervnculo"/>
            <w:rFonts w:ascii="Arial" w:hAnsi="Arial" w:cs="Arial"/>
            <w:noProof/>
            <w:sz w:val="24"/>
            <w:szCs w:val="24"/>
          </w:rPr>
          <w:t>Tabla 9: Resolución de conflictos.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45</w:t>
        </w:r>
        <w:r w:rsidR="003439C0" w:rsidRPr="00B05FD8">
          <w:rPr>
            <w:rFonts w:ascii="Arial" w:hAnsi="Arial" w:cs="Arial"/>
            <w:noProof/>
            <w:webHidden/>
            <w:sz w:val="24"/>
            <w:szCs w:val="24"/>
          </w:rPr>
          <w:fldChar w:fldCharType="end"/>
        </w:r>
      </w:hyperlink>
    </w:p>
    <w:p w14:paraId="17DBE3FB" w14:textId="71096022" w:rsidR="003439C0" w:rsidRPr="00B05FD8" w:rsidRDefault="009F7C5C">
      <w:pPr>
        <w:pStyle w:val="Tabladeilustraciones"/>
        <w:tabs>
          <w:tab w:val="right" w:leader="dot" w:pos="8544"/>
        </w:tabs>
        <w:rPr>
          <w:rFonts w:ascii="Arial" w:hAnsi="Arial" w:cs="Arial"/>
          <w:noProof/>
          <w:sz w:val="24"/>
          <w:szCs w:val="24"/>
          <w:lang w:eastAsia="es-CL"/>
        </w:rPr>
      </w:pPr>
      <w:hyperlink w:anchor="_Toc524387411" w:history="1">
        <w:r w:rsidR="003439C0" w:rsidRPr="00B05FD8">
          <w:rPr>
            <w:rStyle w:val="Hipervnculo"/>
            <w:rFonts w:ascii="Arial" w:hAnsi="Arial" w:cs="Arial"/>
            <w:noProof/>
            <w:sz w:val="24"/>
            <w:szCs w:val="24"/>
          </w:rPr>
          <w:t>Tabla 10: Asignación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46</w:t>
        </w:r>
        <w:r w:rsidR="003439C0" w:rsidRPr="00B05FD8">
          <w:rPr>
            <w:rFonts w:ascii="Arial" w:hAnsi="Arial" w:cs="Arial"/>
            <w:noProof/>
            <w:webHidden/>
            <w:sz w:val="24"/>
            <w:szCs w:val="24"/>
          </w:rPr>
          <w:fldChar w:fldCharType="end"/>
        </w:r>
      </w:hyperlink>
    </w:p>
    <w:p w14:paraId="69C5D166" w14:textId="4974C193" w:rsidR="003439C0" w:rsidRPr="00B05FD8" w:rsidRDefault="009F7C5C">
      <w:pPr>
        <w:pStyle w:val="Tabladeilustraciones"/>
        <w:tabs>
          <w:tab w:val="right" w:leader="dot" w:pos="8544"/>
        </w:tabs>
        <w:rPr>
          <w:rFonts w:ascii="Arial" w:hAnsi="Arial" w:cs="Arial"/>
          <w:noProof/>
          <w:sz w:val="24"/>
          <w:szCs w:val="24"/>
          <w:lang w:eastAsia="es-CL"/>
        </w:rPr>
      </w:pPr>
      <w:hyperlink w:anchor="_Toc524387412" w:history="1">
        <w:r w:rsidR="003439C0" w:rsidRPr="00B05FD8">
          <w:rPr>
            <w:rStyle w:val="Hipervnculo"/>
            <w:rFonts w:ascii="Arial" w:hAnsi="Arial" w:cs="Arial"/>
            <w:noProof/>
            <w:sz w:val="24"/>
            <w:szCs w:val="24"/>
          </w:rPr>
          <w:t>Tabla 11: Matriz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46</w:t>
        </w:r>
        <w:r w:rsidR="003439C0" w:rsidRPr="00B05FD8">
          <w:rPr>
            <w:rFonts w:ascii="Arial" w:hAnsi="Arial" w:cs="Arial"/>
            <w:noProof/>
            <w:webHidden/>
            <w:sz w:val="24"/>
            <w:szCs w:val="24"/>
          </w:rPr>
          <w:fldChar w:fldCharType="end"/>
        </w:r>
      </w:hyperlink>
    </w:p>
    <w:p w14:paraId="64FF1F41" w14:textId="48825055" w:rsidR="003439C0" w:rsidRPr="00B05FD8" w:rsidRDefault="009F7C5C">
      <w:pPr>
        <w:pStyle w:val="Tabladeilustraciones"/>
        <w:tabs>
          <w:tab w:val="right" w:leader="dot" w:pos="8544"/>
        </w:tabs>
        <w:rPr>
          <w:rFonts w:ascii="Arial" w:hAnsi="Arial" w:cs="Arial"/>
          <w:noProof/>
          <w:sz w:val="24"/>
          <w:szCs w:val="24"/>
          <w:lang w:eastAsia="es-CL"/>
        </w:rPr>
      </w:pPr>
      <w:hyperlink w:anchor="_Toc524387413" w:history="1">
        <w:r w:rsidR="003439C0" w:rsidRPr="00B05FD8">
          <w:rPr>
            <w:rStyle w:val="Hipervnculo"/>
            <w:rFonts w:ascii="Arial" w:hAnsi="Arial" w:cs="Arial"/>
            <w:noProof/>
            <w:sz w:val="24"/>
            <w:szCs w:val="24"/>
          </w:rPr>
          <w:t>Tabla 12: Identificación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47</w:t>
        </w:r>
        <w:r w:rsidR="003439C0" w:rsidRPr="00B05FD8">
          <w:rPr>
            <w:rFonts w:ascii="Arial" w:hAnsi="Arial" w:cs="Arial"/>
            <w:noProof/>
            <w:webHidden/>
            <w:sz w:val="24"/>
            <w:szCs w:val="24"/>
          </w:rPr>
          <w:fldChar w:fldCharType="end"/>
        </w:r>
      </w:hyperlink>
    </w:p>
    <w:p w14:paraId="2A5EDB5A" w14:textId="6269841B" w:rsidR="003439C0" w:rsidRPr="00B05FD8" w:rsidRDefault="009F7C5C">
      <w:pPr>
        <w:pStyle w:val="Tabladeilustraciones"/>
        <w:tabs>
          <w:tab w:val="right" w:leader="dot" w:pos="8544"/>
        </w:tabs>
        <w:rPr>
          <w:rFonts w:ascii="Arial" w:hAnsi="Arial" w:cs="Arial"/>
          <w:noProof/>
          <w:sz w:val="24"/>
          <w:szCs w:val="24"/>
          <w:lang w:eastAsia="es-CL"/>
        </w:rPr>
      </w:pPr>
      <w:hyperlink w:anchor="_Toc524387414" w:history="1">
        <w:r w:rsidR="003439C0" w:rsidRPr="00B05FD8">
          <w:rPr>
            <w:rStyle w:val="Hipervnculo"/>
            <w:rFonts w:ascii="Arial" w:hAnsi="Arial" w:cs="Arial"/>
            <w:noProof/>
            <w:sz w:val="24"/>
            <w:szCs w:val="24"/>
          </w:rPr>
          <w:t>Tabla 13: Estrategias de mitigación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48</w:t>
        </w:r>
        <w:r w:rsidR="003439C0" w:rsidRPr="00B05FD8">
          <w:rPr>
            <w:rFonts w:ascii="Arial" w:hAnsi="Arial" w:cs="Arial"/>
            <w:noProof/>
            <w:webHidden/>
            <w:sz w:val="24"/>
            <w:szCs w:val="24"/>
          </w:rPr>
          <w:fldChar w:fldCharType="end"/>
        </w:r>
      </w:hyperlink>
    </w:p>
    <w:p w14:paraId="1411E443" w14:textId="0098E226" w:rsidR="003439C0" w:rsidRPr="00B05FD8" w:rsidRDefault="009F7C5C">
      <w:pPr>
        <w:pStyle w:val="Tabladeilustraciones"/>
        <w:tabs>
          <w:tab w:val="right" w:leader="dot" w:pos="8544"/>
        </w:tabs>
        <w:rPr>
          <w:rFonts w:ascii="Arial" w:hAnsi="Arial" w:cs="Arial"/>
          <w:noProof/>
          <w:sz w:val="24"/>
          <w:szCs w:val="24"/>
          <w:lang w:eastAsia="es-CL"/>
        </w:rPr>
      </w:pPr>
      <w:hyperlink w:anchor="_Toc524387415" w:history="1">
        <w:r w:rsidR="003439C0" w:rsidRPr="00B05FD8">
          <w:rPr>
            <w:rStyle w:val="Hipervnculo"/>
            <w:rFonts w:ascii="Arial" w:hAnsi="Arial" w:cs="Arial"/>
            <w:noProof/>
            <w:sz w:val="24"/>
            <w:szCs w:val="24"/>
          </w:rPr>
          <w:t>Tabla 14: Estrategias de Mitigación</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48</w:t>
        </w:r>
        <w:r w:rsidR="003439C0" w:rsidRPr="00B05FD8">
          <w:rPr>
            <w:rFonts w:ascii="Arial" w:hAnsi="Arial" w:cs="Arial"/>
            <w:noProof/>
            <w:webHidden/>
            <w:sz w:val="24"/>
            <w:szCs w:val="24"/>
          </w:rPr>
          <w:fldChar w:fldCharType="end"/>
        </w:r>
      </w:hyperlink>
    </w:p>
    <w:p w14:paraId="0D6EACA5" w14:textId="50BDF212" w:rsidR="003439C0" w:rsidRPr="00B05FD8" w:rsidRDefault="009F7C5C">
      <w:pPr>
        <w:pStyle w:val="Tabladeilustraciones"/>
        <w:tabs>
          <w:tab w:val="right" w:leader="dot" w:pos="8544"/>
        </w:tabs>
        <w:rPr>
          <w:rFonts w:ascii="Arial" w:hAnsi="Arial" w:cs="Arial"/>
          <w:noProof/>
          <w:sz w:val="24"/>
          <w:szCs w:val="24"/>
          <w:lang w:eastAsia="es-CL"/>
        </w:rPr>
      </w:pPr>
      <w:hyperlink w:anchor="_Toc524387416" w:history="1">
        <w:r w:rsidR="003439C0" w:rsidRPr="00B05FD8">
          <w:rPr>
            <w:rStyle w:val="Hipervnculo"/>
            <w:rFonts w:ascii="Arial" w:hAnsi="Arial" w:cs="Arial"/>
            <w:noProof/>
            <w:sz w:val="24"/>
            <w:szCs w:val="24"/>
          </w:rPr>
          <w:t>Tabla 15: Estrategias de contingencia para los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48</w:t>
        </w:r>
        <w:r w:rsidR="003439C0" w:rsidRPr="00B05FD8">
          <w:rPr>
            <w:rFonts w:ascii="Arial" w:hAnsi="Arial" w:cs="Arial"/>
            <w:noProof/>
            <w:webHidden/>
            <w:sz w:val="24"/>
            <w:szCs w:val="24"/>
          </w:rPr>
          <w:fldChar w:fldCharType="end"/>
        </w:r>
      </w:hyperlink>
    </w:p>
    <w:p w14:paraId="69E1E24C" w14:textId="193D665E" w:rsidR="003439C0" w:rsidRPr="00B05FD8" w:rsidRDefault="009F7C5C">
      <w:pPr>
        <w:pStyle w:val="Tabladeilustraciones"/>
        <w:tabs>
          <w:tab w:val="right" w:leader="dot" w:pos="8544"/>
        </w:tabs>
        <w:rPr>
          <w:rFonts w:ascii="Arial" w:hAnsi="Arial" w:cs="Arial"/>
          <w:noProof/>
          <w:sz w:val="24"/>
          <w:szCs w:val="24"/>
          <w:lang w:eastAsia="es-CL"/>
        </w:rPr>
      </w:pPr>
      <w:hyperlink w:anchor="_Toc524387417" w:history="1">
        <w:r w:rsidR="003439C0" w:rsidRPr="00B05FD8">
          <w:rPr>
            <w:rStyle w:val="Hipervnculo"/>
            <w:rFonts w:ascii="Arial" w:hAnsi="Arial" w:cs="Arial"/>
            <w:noProof/>
            <w:sz w:val="24"/>
            <w:szCs w:val="24"/>
          </w:rPr>
          <w:t>Tabla 16: Historias de usuario.</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52</w:t>
        </w:r>
        <w:r w:rsidR="003439C0" w:rsidRPr="00B05FD8">
          <w:rPr>
            <w:rFonts w:ascii="Arial" w:hAnsi="Arial" w:cs="Arial"/>
            <w:noProof/>
            <w:webHidden/>
            <w:sz w:val="24"/>
            <w:szCs w:val="24"/>
          </w:rPr>
          <w:fldChar w:fldCharType="end"/>
        </w:r>
      </w:hyperlink>
    </w:p>
    <w:p w14:paraId="19B36BD5" w14:textId="58274822" w:rsidR="003439C0" w:rsidRPr="00B05FD8" w:rsidRDefault="009F7C5C">
      <w:pPr>
        <w:pStyle w:val="Tabladeilustraciones"/>
        <w:tabs>
          <w:tab w:val="right" w:leader="dot" w:pos="8544"/>
        </w:tabs>
        <w:rPr>
          <w:rFonts w:ascii="Arial" w:hAnsi="Arial" w:cs="Arial"/>
          <w:noProof/>
          <w:sz w:val="24"/>
          <w:szCs w:val="24"/>
          <w:lang w:eastAsia="es-CL"/>
        </w:rPr>
      </w:pPr>
      <w:hyperlink w:anchor="_Toc524387418" w:history="1">
        <w:r w:rsidR="003439C0" w:rsidRPr="00B05FD8">
          <w:rPr>
            <w:rStyle w:val="Hipervnculo"/>
            <w:rFonts w:ascii="Arial" w:hAnsi="Arial" w:cs="Arial"/>
            <w:noProof/>
            <w:sz w:val="24"/>
            <w:szCs w:val="24"/>
          </w:rPr>
          <w:t>Tabla 17: Criterios de aceptación de historias de usuario.</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53</w:t>
        </w:r>
        <w:r w:rsidR="003439C0" w:rsidRPr="00B05FD8">
          <w:rPr>
            <w:rFonts w:ascii="Arial" w:hAnsi="Arial" w:cs="Arial"/>
            <w:noProof/>
            <w:webHidden/>
            <w:sz w:val="24"/>
            <w:szCs w:val="24"/>
          </w:rPr>
          <w:fldChar w:fldCharType="end"/>
        </w:r>
      </w:hyperlink>
    </w:p>
    <w:p w14:paraId="133C8547" w14:textId="52A750DB" w:rsidR="003439C0" w:rsidRPr="00B05FD8" w:rsidRDefault="009F7C5C">
      <w:pPr>
        <w:pStyle w:val="Tabladeilustraciones"/>
        <w:tabs>
          <w:tab w:val="right" w:leader="dot" w:pos="8544"/>
        </w:tabs>
        <w:rPr>
          <w:rFonts w:ascii="Arial" w:hAnsi="Arial" w:cs="Arial"/>
          <w:noProof/>
          <w:sz w:val="24"/>
          <w:szCs w:val="24"/>
          <w:lang w:eastAsia="es-CL"/>
        </w:rPr>
      </w:pPr>
      <w:hyperlink w:anchor="_Toc524387419" w:history="1">
        <w:r w:rsidR="003439C0" w:rsidRPr="00B05FD8">
          <w:rPr>
            <w:rStyle w:val="Hipervnculo"/>
            <w:rFonts w:ascii="Arial" w:hAnsi="Arial" w:cs="Arial"/>
            <w:noProof/>
            <w:sz w:val="24"/>
            <w:szCs w:val="24"/>
          </w:rPr>
          <w:t>Tabla 18: Matriz de trazabilidad.</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_Toc524387419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58</w:t>
        </w:r>
        <w:r w:rsidR="003439C0" w:rsidRPr="00B05FD8">
          <w:rPr>
            <w:rFonts w:ascii="Arial" w:hAnsi="Arial" w:cs="Arial"/>
            <w:noProof/>
            <w:webHidden/>
            <w:sz w:val="24"/>
            <w:szCs w:val="24"/>
          </w:rPr>
          <w:fldChar w:fldCharType="end"/>
        </w:r>
      </w:hyperlink>
    </w:p>
    <w:p w14:paraId="13D19F6E" w14:textId="09B1DA87" w:rsidR="003439C0" w:rsidRPr="00B05FD8" w:rsidRDefault="009F7C5C">
      <w:pPr>
        <w:pStyle w:val="Tabladeilustraciones"/>
        <w:tabs>
          <w:tab w:val="right" w:leader="dot" w:pos="8544"/>
        </w:tabs>
        <w:rPr>
          <w:rFonts w:ascii="Arial" w:hAnsi="Arial" w:cs="Arial"/>
          <w:noProof/>
          <w:sz w:val="24"/>
          <w:szCs w:val="24"/>
          <w:lang w:eastAsia="es-CL"/>
        </w:rPr>
      </w:pPr>
      <w:hyperlink w:anchor="_Toc524387420" w:history="1">
        <w:r w:rsidR="003439C0" w:rsidRPr="00B05FD8">
          <w:rPr>
            <w:rStyle w:val="Hipervnculo"/>
            <w:rFonts w:ascii="Arial" w:hAnsi="Arial" w:cs="Arial"/>
            <w:noProof/>
            <w:sz w:val="24"/>
            <w:szCs w:val="24"/>
          </w:rPr>
          <w:t>Tabla 19: Comparativa protocolos IoT más utilizados.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59</w:t>
        </w:r>
        <w:r w:rsidR="003439C0" w:rsidRPr="00B05FD8">
          <w:rPr>
            <w:rFonts w:ascii="Arial" w:hAnsi="Arial" w:cs="Arial"/>
            <w:noProof/>
            <w:webHidden/>
            <w:sz w:val="24"/>
            <w:szCs w:val="24"/>
          </w:rPr>
          <w:fldChar w:fldCharType="end"/>
        </w:r>
      </w:hyperlink>
    </w:p>
    <w:p w14:paraId="6BDDFFFF" w14:textId="017341DE" w:rsidR="003439C0" w:rsidRPr="00B05FD8" w:rsidRDefault="009F7C5C">
      <w:pPr>
        <w:pStyle w:val="Tabladeilustraciones"/>
        <w:tabs>
          <w:tab w:val="right" w:leader="dot" w:pos="8544"/>
        </w:tabs>
        <w:rPr>
          <w:rFonts w:ascii="Arial" w:hAnsi="Arial" w:cs="Arial"/>
          <w:noProof/>
          <w:sz w:val="24"/>
          <w:szCs w:val="24"/>
          <w:lang w:eastAsia="es-CL"/>
        </w:rPr>
      </w:pPr>
      <w:hyperlink w:anchor="_Toc524387421" w:history="1">
        <w:r w:rsidR="003439C0" w:rsidRPr="00B05FD8">
          <w:rPr>
            <w:rStyle w:val="Hipervnculo"/>
            <w:rFonts w:ascii="Arial" w:hAnsi="Arial" w:cs="Arial"/>
            <w:noProof/>
            <w:sz w:val="24"/>
            <w:szCs w:val="24"/>
          </w:rPr>
          <w:t>Tabla 20: Nivel de soporte de Openfire de los requisitos XMPP Compliance Suites 2012.</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63</w:t>
        </w:r>
        <w:r w:rsidR="003439C0" w:rsidRPr="00B05FD8">
          <w:rPr>
            <w:rFonts w:ascii="Arial" w:hAnsi="Arial" w:cs="Arial"/>
            <w:noProof/>
            <w:webHidden/>
            <w:sz w:val="24"/>
            <w:szCs w:val="24"/>
          </w:rPr>
          <w:fldChar w:fldCharType="end"/>
        </w:r>
      </w:hyperlink>
    </w:p>
    <w:p w14:paraId="3EB2CCF4" w14:textId="5A410E37" w:rsidR="003439C0" w:rsidRPr="00B05FD8" w:rsidRDefault="009F7C5C">
      <w:pPr>
        <w:pStyle w:val="Tabladeilustraciones"/>
        <w:tabs>
          <w:tab w:val="right" w:leader="dot" w:pos="8544"/>
        </w:tabs>
        <w:rPr>
          <w:rFonts w:ascii="Arial" w:hAnsi="Arial" w:cs="Arial"/>
          <w:noProof/>
          <w:sz w:val="24"/>
          <w:szCs w:val="24"/>
          <w:lang w:eastAsia="es-CL"/>
        </w:rPr>
      </w:pPr>
      <w:hyperlink w:anchor="_Toc524387422" w:history="1">
        <w:r w:rsidR="003439C0" w:rsidRPr="00B05FD8">
          <w:rPr>
            <w:rStyle w:val="Hipervnculo"/>
            <w:rFonts w:ascii="Arial" w:hAnsi="Arial" w:cs="Arial"/>
            <w:noProof/>
            <w:sz w:val="24"/>
            <w:szCs w:val="24"/>
          </w:rPr>
          <w:t>Tabla 21: Soporte XEPs avanzado de XMPP.</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64</w:t>
        </w:r>
        <w:r w:rsidR="003439C0" w:rsidRPr="00B05FD8">
          <w:rPr>
            <w:rFonts w:ascii="Arial" w:hAnsi="Arial" w:cs="Arial"/>
            <w:noProof/>
            <w:webHidden/>
            <w:sz w:val="24"/>
            <w:szCs w:val="24"/>
          </w:rPr>
          <w:fldChar w:fldCharType="end"/>
        </w:r>
      </w:hyperlink>
    </w:p>
    <w:p w14:paraId="6C6D7518" w14:textId="6461D8EE" w:rsidR="003439C0" w:rsidRPr="00B05FD8" w:rsidRDefault="009F7C5C">
      <w:pPr>
        <w:pStyle w:val="Tabladeilustraciones"/>
        <w:tabs>
          <w:tab w:val="right" w:leader="dot" w:pos="8544"/>
        </w:tabs>
        <w:rPr>
          <w:rFonts w:ascii="Arial" w:hAnsi="Arial" w:cs="Arial"/>
          <w:noProof/>
          <w:sz w:val="24"/>
          <w:szCs w:val="24"/>
          <w:lang w:eastAsia="es-CL"/>
        </w:rPr>
      </w:pPr>
      <w:hyperlink w:anchor="_Toc524387423" w:history="1">
        <w:r w:rsidR="003439C0" w:rsidRPr="00B05FD8">
          <w:rPr>
            <w:rStyle w:val="Hipervnculo"/>
            <w:rFonts w:ascii="Arial" w:hAnsi="Arial" w:cs="Arial"/>
            <w:noProof/>
            <w:sz w:val="24"/>
            <w:szCs w:val="24"/>
          </w:rPr>
          <w:t>Tabla 22: XEPs soportados por Openfire.</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64</w:t>
        </w:r>
        <w:r w:rsidR="003439C0" w:rsidRPr="00B05FD8">
          <w:rPr>
            <w:rFonts w:ascii="Arial" w:hAnsi="Arial" w:cs="Arial"/>
            <w:noProof/>
            <w:webHidden/>
            <w:sz w:val="24"/>
            <w:szCs w:val="24"/>
          </w:rPr>
          <w:fldChar w:fldCharType="end"/>
        </w:r>
      </w:hyperlink>
    </w:p>
    <w:p w14:paraId="3E320C5C" w14:textId="3BBE75E9" w:rsidR="003439C0" w:rsidRPr="00B05FD8" w:rsidRDefault="009F7C5C">
      <w:pPr>
        <w:pStyle w:val="Tabladeilustraciones"/>
        <w:tabs>
          <w:tab w:val="right" w:leader="dot" w:pos="8544"/>
        </w:tabs>
        <w:rPr>
          <w:rFonts w:ascii="Arial" w:hAnsi="Arial" w:cs="Arial"/>
          <w:noProof/>
          <w:sz w:val="24"/>
          <w:szCs w:val="24"/>
          <w:lang w:eastAsia="es-CL"/>
        </w:rPr>
      </w:pPr>
      <w:hyperlink w:anchor="_Toc524387424" w:history="1">
        <w:r w:rsidR="003439C0" w:rsidRPr="00B05FD8">
          <w:rPr>
            <w:rStyle w:val="Hipervnculo"/>
            <w:rFonts w:ascii="Arial" w:hAnsi="Arial" w:cs="Arial"/>
            <w:noProof/>
            <w:sz w:val="24"/>
            <w:szCs w:val="24"/>
          </w:rPr>
          <w:t>Tabla 23: XEPs soportados por SMACK.</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66</w:t>
        </w:r>
        <w:r w:rsidR="003439C0" w:rsidRPr="00B05FD8">
          <w:rPr>
            <w:rFonts w:ascii="Arial" w:hAnsi="Arial" w:cs="Arial"/>
            <w:noProof/>
            <w:webHidden/>
            <w:sz w:val="24"/>
            <w:szCs w:val="24"/>
          </w:rPr>
          <w:fldChar w:fldCharType="end"/>
        </w:r>
      </w:hyperlink>
    </w:p>
    <w:p w14:paraId="2110FBF7" w14:textId="205F0D96" w:rsidR="003439C0" w:rsidRPr="00B05FD8" w:rsidRDefault="009F7C5C">
      <w:pPr>
        <w:pStyle w:val="Tabladeilustraciones"/>
        <w:tabs>
          <w:tab w:val="right" w:leader="dot" w:pos="8544"/>
        </w:tabs>
        <w:rPr>
          <w:rFonts w:ascii="Arial" w:hAnsi="Arial" w:cs="Arial"/>
          <w:noProof/>
          <w:sz w:val="24"/>
          <w:szCs w:val="24"/>
          <w:lang w:eastAsia="es-CL"/>
        </w:rPr>
      </w:pPr>
      <w:hyperlink w:anchor="_Toc524387425" w:history="1">
        <w:r w:rsidR="003439C0" w:rsidRPr="00B05FD8">
          <w:rPr>
            <w:rStyle w:val="Hipervnculo"/>
            <w:rFonts w:ascii="Arial" w:hAnsi="Arial" w:cs="Arial"/>
            <w:noProof/>
            <w:sz w:val="24"/>
            <w:szCs w:val="24"/>
          </w:rPr>
          <w:t>Tabla 24: Proyectos anidados al interior de la librería SMACK.</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74</w:t>
        </w:r>
        <w:r w:rsidR="003439C0" w:rsidRPr="00B05FD8">
          <w:rPr>
            <w:rFonts w:ascii="Arial" w:hAnsi="Arial" w:cs="Arial"/>
            <w:noProof/>
            <w:webHidden/>
            <w:sz w:val="24"/>
            <w:szCs w:val="24"/>
          </w:rPr>
          <w:fldChar w:fldCharType="end"/>
        </w:r>
      </w:hyperlink>
    </w:p>
    <w:p w14:paraId="239F04B4" w14:textId="08F02378" w:rsidR="003439C0" w:rsidRPr="00B05FD8" w:rsidRDefault="009F7C5C">
      <w:pPr>
        <w:pStyle w:val="Tabladeilustraciones"/>
        <w:tabs>
          <w:tab w:val="right" w:leader="dot" w:pos="8544"/>
        </w:tabs>
        <w:rPr>
          <w:rFonts w:ascii="Arial" w:hAnsi="Arial" w:cs="Arial"/>
          <w:noProof/>
          <w:sz w:val="24"/>
          <w:szCs w:val="24"/>
          <w:lang w:eastAsia="es-CL"/>
        </w:rPr>
      </w:pPr>
      <w:hyperlink w:anchor="_Toc524387426" w:history="1">
        <w:r w:rsidR="003439C0" w:rsidRPr="00B05FD8">
          <w:rPr>
            <w:rStyle w:val="Hipervnculo"/>
            <w:rFonts w:ascii="Arial" w:hAnsi="Arial" w:cs="Arial"/>
            <w:noProof/>
            <w:sz w:val="24"/>
            <w:szCs w:val="24"/>
          </w:rPr>
          <w:t>Tabla 25: Recomendaciones Criptográficas ECRYPT del año 2018.</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79</w:t>
        </w:r>
        <w:r w:rsidR="003439C0" w:rsidRPr="00B05FD8">
          <w:rPr>
            <w:rFonts w:ascii="Arial" w:hAnsi="Arial" w:cs="Arial"/>
            <w:noProof/>
            <w:webHidden/>
            <w:sz w:val="24"/>
            <w:szCs w:val="24"/>
          </w:rPr>
          <w:fldChar w:fldCharType="end"/>
        </w:r>
      </w:hyperlink>
    </w:p>
    <w:p w14:paraId="26843C4B" w14:textId="2F5A7001" w:rsidR="003439C0" w:rsidRPr="00B05FD8" w:rsidRDefault="009F7C5C">
      <w:pPr>
        <w:pStyle w:val="Tabladeilustraciones"/>
        <w:tabs>
          <w:tab w:val="right" w:leader="dot" w:pos="8544"/>
        </w:tabs>
        <w:rPr>
          <w:rFonts w:ascii="Arial" w:hAnsi="Arial" w:cs="Arial"/>
          <w:noProof/>
          <w:sz w:val="24"/>
          <w:szCs w:val="24"/>
          <w:lang w:eastAsia="es-CL"/>
        </w:rPr>
      </w:pPr>
      <w:hyperlink w:anchor="_Toc524387427" w:history="1">
        <w:r w:rsidR="003439C0" w:rsidRPr="00B05FD8">
          <w:rPr>
            <w:rStyle w:val="Hipervnculo"/>
            <w:rFonts w:ascii="Arial" w:hAnsi="Arial" w:cs="Arial"/>
            <w:noProof/>
            <w:sz w:val="24"/>
            <w:szCs w:val="24"/>
          </w:rPr>
          <w:t>Tabla 26: Recomendaciones Criptográficas NIST del año 2016.</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79</w:t>
        </w:r>
        <w:r w:rsidR="003439C0" w:rsidRPr="00B05FD8">
          <w:rPr>
            <w:rFonts w:ascii="Arial" w:hAnsi="Arial" w:cs="Arial"/>
            <w:noProof/>
            <w:webHidden/>
            <w:sz w:val="24"/>
            <w:szCs w:val="24"/>
          </w:rPr>
          <w:fldChar w:fldCharType="end"/>
        </w:r>
      </w:hyperlink>
    </w:p>
    <w:p w14:paraId="3A09C6FD" w14:textId="1FD634B9" w:rsidR="003439C0" w:rsidRPr="00B05FD8" w:rsidRDefault="009F7C5C">
      <w:pPr>
        <w:pStyle w:val="Tabladeilustraciones"/>
        <w:tabs>
          <w:tab w:val="right" w:leader="dot" w:pos="8544"/>
        </w:tabs>
        <w:rPr>
          <w:rFonts w:ascii="Arial" w:hAnsi="Arial" w:cs="Arial"/>
          <w:noProof/>
          <w:sz w:val="24"/>
          <w:szCs w:val="24"/>
          <w:lang w:eastAsia="es-CL"/>
        </w:rPr>
      </w:pPr>
      <w:hyperlink w:anchor="_Toc524387428" w:history="1">
        <w:r w:rsidR="003439C0" w:rsidRPr="00B05FD8">
          <w:rPr>
            <w:rStyle w:val="Hipervnculo"/>
            <w:rFonts w:ascii="Arial" w:hAnsi="Arial" w:cs="Arial"/>
            <w:noProof/>
            <w:sz w:val="24"/>
            <w:szCs w:val="24"/>
          </w:rPr>
          <w:t>Tabla 27: Protocolos criptográficos utilizados.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80</w:t>
        </w:r>
        <w:r w:rsidR="003439C0" w:rsidRPr="00B05FD8">
          <w:rPr>
            <w:rFonts w:ascii="Arial" w:hAnsi="Arial" w:cs="Arial"/>
            <w:noProof/>
            <w:webHidden/>
            <w:sz w:val="24"/>
            <w:szCs w:val="24"/>
          </w:rPr>
          <w:fldChar w:fldCharType="end"/>
        </w:r>
      </w:hyperlink>
    </w:p>
    <w:p w14:paraId="2423A52A" w14:textId="2B9D219C" w:rsidR="003439C0" w:rsidRPr="00B05FD8" w:rsidRDefault="009F7C5C">
      <w:pPr>
        <w:pStyle w:val="Tabladeilustraciones"/>
        <w:tabs>
          <w:tab w:val="right" w:leader="dot" w:pos="8544"/>
        </w:tabs>
        <w:rPr>
          <w:rFonts w:ascii="Arial" w:hAnsi="Arial" w:cs="Arial"/>
          <w:noProof/>
          <w:sz w:val="24"/>
          <w:szCs w:val="24"/>
          <w:lang w:eastAsia="es-CL"/>
        </w:rPr>
      </w:pPr>
      <w:hyperlink w:anchor="_Toc524387429" w:history="1">
        <w:r w:rsidR="003439C0" w:rsidRPr="00B05FD8">
          <w:rPr>
            <w:rStyle w:val="Hipervnculo"/>
            <w:rFonts w:ascii="Arial" w:hAnsi="Arial" w:cs="Arial"/>
            <w:noProof/>
            <w:sz w:val="24"/>
            <w:szCs w:val="24"/>
          </w:rPr>
          <w:t>Tabla 28: Métodos de cifrado utilizados.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_Toc524387429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80</w:t>
        </w:r>
        <w:r w:rsidR="003439C0" w:rsidRPr="00B05FD8">
          <w:rPr>
            <w:rFonts w:ascii="Arial" w:hAnsi="Arial" w:cs="Arial"/>
            <w:noProof/>
            <w:webHidden/>
            <w:sz w:val="24"/>
            <w:szCs w:val="24"/>
          </w:rPr>
          <w:fldChar w:fldCharType="end"/>
        </w:r>
      </w:hyperlink>
    </w:p>
    <w:p w14:paraId="0683FA27" w14:textId="6AC7CC9C" w:rsidR="003439C0" w:rsidRPr="00B05FD8" w:rsidRDefault="009F7C5C">
      <w:pPr>
        <w:pStyle w:val="Tabladeilustraciones"/>
        <w:tabs>
          <w:tab w:val="right" w:leader="dot" w:pos="8544"/>
        </w:tabs>
        <w:rPr>
          <w:rFonts w:ascii="Arial" w:hAnsi="Arial" w:cs="Arial"/>
          <w:noProof/>
          <w:sz w:val="24"/>
          <w:szCs w:val="24"/>
          <w:lang w:eastAsia="es-CL"/>
        </w:rPr>
      </w:pPr>
      <w:hyperlink w:anchor="_Toc524387430" w:history="1">
        <w:r w:rsidR="003439C0" w:rsidRPr="00B05FD8">
          <w:rPr>
            <w:rStyle w:val="Hipervnculo"/>
            <w:rFonts w:ascii="Arial" w:hAnsi="Arial" w:cs="Arial"/>
            <w:noProof/>
            <w:sz w:val="24"/>
            <w:szCs w:val="24"/>
          </w:rPr>
          <w:t>Tabla 29: Resultado de prueba de penetración a servidor XMPP sin mejora de seguridad.</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81</w:t>
        </w:r>
        <w:r w:rsidR="003439C0" w:rsidRPr="00B05FD8">
          <w:rPr>
            <w:rFonts w:ascii="Arial" w:hAnsi="Arial" w:cs="Arial"/>
            <w:noProof/>
            <w:webHidden/>
            <w:sz w:val="24"/>
            <w:szCs w:val="24"/>
          </w:rPr>
          <w:fldChar w:fldCharType="end"/>
        </w:r>
      </w:hyperlink>
    </w:p>
    <w:p w14:paraId="10205EFF" w14:textId="15EBF11C" w:rsidR="003439C0" w:rsidRPr="00B05FD8" w:rsidRDefault="009F7C5C">
      <w:pPr>
        <w:pStyle w:val="Tabladeilustraciones"/>
        <w:tabs>
          <w:tab w:val="right" w:leader="dot" w:pos="8544"/>
        </w:tabs>
        <w:rPr>
          <w:rFonts w:ascii="Arial" w:hAnsi="Arial" w:cs="Arial"/>
          <w:noProof/>
          <w:sz w:val="24"/>
          <w:szCs w:val="24"/>
          <w:lang w:eastAsia="es-CL"/>
        </w:rPr>
      </w:pPr>
      <w:hyperlink w:anchor="_Toc524387431" w:history="1">
        <w:r w:rsidR="003439C0" w:rsidRPr="00B05FD8">
          <w:rPr>
            <w:rStyle w:val="Hipervnculo"/>
            <w:rFonts w:ascii="Arial" w:hAnsi="Arial" w:cs="Arial"/>
            <w:noProof/>
            <w:sz w:val="24"/>
            <w:szCs w:val="24"/>
          </w:rPr>
          <w:t>Tabla 30: Resultado de prueba de penetración a servidor XMPP con mejora de seguridad.</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81</w:t>
        </w:r>
        <w:r w:rsidR="003439C0" w:rsidRPr="00B05FD8">
          <w:rPr>
            <w:rFonts w:ascii="Arial" w:hAnsi="Arial" w:cs="Arial"/>
            <w:noProof/>
            <w:webHidden/>
            <w:sz w:val="24"/>
            <w:szCs w:val="24"/>
          </w:rPr>
          <w:fldChar w:fldCharType="end"/>
        </w:r>
      </w:hyperlink>
    </w:p>
    <w:p w14:paraId="44E91249" w14:textId="29C8BF6C" w:rsidR="003439C0" w:rsidRPr="00B05FD8" w:rsidRDefault="009F7C5C">
      <w:pPr>
        <w:pStyle w:val="Tabladeilustraciones"/>
        <w:tabs>
          <w:tab w:val="right" w:leader="dot" w:pos="8544"/>
        </w:tabs>
        <w:rPr>
          <w:rFonts w:ascii="Arial" w:hAnsi="Arial" w:cs="Arial"/>
          <w:noProof/>
          <w:sz w:val="24"/>
          <w:szCs w:val="24"/>
          <w:lang w:eastAsia="es-CL"/>
        </w:rPr>
      </w:pPr>
      <w:hyperlink w:anchor="_Toc524387432" w:history="1">
        <w:r w:rsidR="003439C0" w:rsidRPr="00B05FD8">
          <w:rPr>
            <w:rStyle w:val="Hipervnculo"/>
            <w:rFonts w:ascii="Arial" w:hAnsi="Arial" w:cs="Arial"/>
            <w:noProof/>
            <w:sz w:val="24"/>
            <w:szCs w:val="24"/>
          </w:rPr>
          <w:t>Tabla 23 XEPs IoT</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89</w:t>
        </w:r>
        <w:r w:rsidR="003439C0" w:rsidRPr="00B05FD8">
          <w:rPr>
            <w:rFonts w:ascii="Arial" w:hAnsi="Arial" w:cs="Arial"/>
            <w:noProof/>
            <w:webHidden/>
            <w:sz w:val="24"/>
            <w:szCs w:val="24"/>
          </w:rPr>
          <w:fldChar w:fldCharType="end"/>
        </w:r>
      </w:hyperlink>
    </w:p>
    <w:p w14:paraId="3C6F5675" w14:textId="2D67F276" w:rsidR="003439C0" w:rsidRPr="00B05FD8" w:rsidRDefault="009F7C5C">
      <w:pPr>
        <w:pStyle w:val="Tabladeilustraciones"/>
        <w:tabs>
          <w:tab w:val="right" w:leader="dot" w:pos="8544"/>
        </w:tabs>
        <w:rPr>
          <w:rFonts w:ascii="Arial" w:hAnsi="Arial" w:cs="Arial"/>
          <w:noProof/>
          <w:sz w:val="24"/>
          <w:szCs w:val="24"/>
          <w:lang w:eastAsia="es-CL"/>
        </w:rPr>
      </w:pPr>
      <w:hyperlink w:anchor="_Toc524387433" w:history="1">
        <w:r w:rsidR="003439C0" w:rsidRPr="00B05FD8">
          <w:rPr>
            <w:rStyle w:val="Hipervnculo"/>
            <w:rFonts w:ascii="Arial" w:hAnsi="Arial" w:cs="Arial"/>
            <w:noProof/>
            <w:sz w:val="24"/>
            <w:szCs w:val="24"/>
          </w:rPr>
          <w:t>Tabla 32: Sprint 1 - Product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95</w:t>
        </w:r>
        <w:r w:rsidR="003439C0" w:rsidRPr="00B05FD8">
          <w:rPr>
            <w:rFonts w:ascii="Arial" w:hAnsi="Arial" w:cs="Arial"/>
            <w:noProof/>
            <w:webHidden/>
            <w:sz w:val="24"/>
            <w:szCs w:val="24"/>
          </w:rPr>
          <w:fldChar w:fldCharType="end"/>
        </w:r>
      </w:hyperlink>
    </w:p>
    <w:p w14:paraId="16549B7A" w14:textId="1624C04B" w:rsidR="003439C0" w:rsidRPr="00B05FD8" w:rsidRDefault="009F7C5C">
      <w:pPr>
        <w:pStyle w:val="Tabladeilustraciones"/>
        <w:tabs>
          <w:tab w:val="right" w:leader="dot" w:pos="8544"/>
        </w:tabs>
        <w:rPr>
          <w:rFonts w:ascii="Arial" w:hAnsi="Arial" w:cs="Arial"/>
          <w:noProof/>
          <w:sz w:val="24"/>
          <w:szCs w:val="24"/>
          <w:lang w:eastAsia="es-CL"/>
        </w:rPr>
      </w:pPr>
      <w:hyperlink w:anchor="_Toc524387434" w:history="1">
        <w:r w:rsidR="003439C0" w:rsidRPr="00B05FD8">
          <w:rPr>
            <w:rStyle w:val="Hipervnculo"/>
            <w:rFonts w:ascii="Arial" w:hAnsi="Arial" w:cs="Arial"/>
            <w:noProof/>
            <w:sz w:val="24"/>
            <w:szCs w:val="24"/>
          </w:rPr>
          <w:t>Tabla 33: Sprint 1 - OF0348-HU</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95</w:t>
        </w:r>
        <w:r w:rsidR="003439C0" w:rsidRPr="00B05FD8">
          <w:rPr>
            <w:rFonts w:ascii="Arial" w:hAnsi="Arial" w:cs="Arial"/>
            <w:noProof/>
            <w:webHidden/>
            <w:sz w:val="24"/>
            <w:szCs w:val="24"/>
          </w:rPr>
          <w:fldChar w:fldCharType="end"/>
        </w:r>
      </w:hyperlink>
    </w:p>
    <w:p w14:paraId="46DD4A0C" w14:textId="0F4D72A9" w:rsidR="003439C0" w:rsidRPr="00B05FD8" w:rsidRDefault="009F7C5C">
      <w:pPr>
        <w:pStyle w:val="Tabladeilustraciones"/>
        <w:tabs>
          <w:tab w:val="right" w:leader="dot" w:pos="8544"/>
        </w:tabs>
        <w:rPr>
          <w:rFonts w:ascii="Arial" w:hAnsi="Arial" w:cs="Arial"/>
          <w:noProof/>
          <w:sz w:val="24"/>
          <w:szCs w:val="24"/>
          <w:lang w:eastAsia="es-CL"/>
        </w:rPr>
      </w:pPr>
      <w:hyperlink w:anchor="_Toc524387435" w:history="1">
        <w:r w:rsidR="003439C0" w:rsidRPr="00B05FD8">
          <w:rPr>
            <w:rStyle w:val="Hipervnculo"/>
            <w:rFonts w:ascii="Arial" w:hAnsi="Arial" w:cs="Arial"/>
            <w:noProof/>
            <w:sz w:val="24"/>
            <w:szCs w:val="24"/>
          </w:rPr>
          <w:t>Tabla 34: Historia de Usuario OF0348-HU-01</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96</w:t>
        </w:r>
        <w:r w:rsidR="003439C0" w:rsidRPr="00B05FD8">
          <w:rPr>
            <w:rFonts w:ascii="Arial" w:hAnsi="Arial" w:cs="Arial"/>
            <w:noProof/>
            <w:webHidden/>
            <w:sz w:val="24"/>
            <w:szCs w:val="24"/>
          </w:rPr>
          <w:fldChar w:fldCharType="end"/>
        </w:r>
      </w:hyperlink>
    </w:p>
    <w:p w14:paraId="326E8713" w14:textId="3B1F98C1" w:rsidR="003439C0" w:rsidRPr="00B05FD8" w:rsidRDefault="009F7C5C">
      <w:pPr>
        <w:pStyle w:val="Tabladeilustraciones"/>
        <w:tabs>
          <w:tab w:val="right" w:leader="dot" w:pos="8544"/>
        </w:tabs>
        <w:rPr>
          <w:rFonts w:ascii="Arial" w:hAnsi="Arial" w:cs="Arial"/>
          <w:noProof/>
          <w:sz w:val="24"/>
          <w:szCs w:val="24"/>
          <w:lang w:eastAsia="es-CL"/>
        </w:rPr>
      </w:pPr>
      <w:hyperlink w:anchor="_Toc524387436" w:history="1">
        <w:r w:rsidR="003439C0" w:rsidRPr="00B05FD8">
          <w:rPr>
            <w:rStyle w:val="Hipervnculo"/>
            <w:rFonts w:ascii="Arial" w:hAnsi="Arial" w:cs="Arial"/>
            <w:noProof/>
            <w:sz w:val="24"/>
            <w:szCs w:val="24"/>
          </w:rPr>
          <w:t>Tabla 35: Criterios de aceptación OF0348-HU-01</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96</w:t>
        </w:r>
        <w:r w:rsidR="003439C0" w:rsidRPr="00B05FD8">
          <w:rPr>
            <w:rFonts w:ascii="Arial" w:hAnsi="Arial" w:cs="Arial"/>
            <w:noProof/>
            <w:webHidden/>
            <w:sz w:val="24"/>
            <w:szCs w:val="24"/>
          </w:rPr>
          <w:fldChar w:fldCharType="end"/>
        </w:r>
      </w:hyperlink>
    </w:p>
    <w:p w14:paraId="5540C023" w14:textId="6603B2FA" w:rsidR="003439C0" w:rsidRPr="00B05FD8" w:rsidRDefault="009F7C5C">
      <w:pPr>
        <w:pStyle w:val="Tabladeilustraciones"/>
        <w:tabs>
          <w:tab w:val="right" w:leader="dot" w:pos="8544"/>
        </w:tabs>
        <w:rPr>
          <w:rFonts w:ascii="Arial" w:hAnsi="Arial" w:cs="Arial"/>
          <w:noProof/>
          <w:sz w:val="24"/>
          <w:szCs w:val="24"/>
          <w:lang w:eastAsia="es-CL"/>
        </w:rPr>
      </w:pPr>
      <w:hyperlink w:anchor="_Toc524387437" w:history="1">
        <w:r w:rsidR="003439C0" w:rsidRPr="00B05FD8">
          <w:rPr>
            <w:rStyle w:val="Hipervnculo"/>
            <w:rFonts w:ascii="Arial" w:hAnsi="Arial" w:cs="Arial"/>
            <w:noProof/>
            <w:sz w:val="24"/>
            <w:szCs w:val="24"/>
          </w:rPr>
          <w:t>Tabla 36: Sprint 1 -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96</w:t>
        </w:r>
        <w:r w:rsidR="003439C0" w:rsidRPr="00B05FD8">
          <w:rPr>
            <w:rFonts w:ascii="Arial" w:hAnsi="Arial" w:cs="Arial"/>
            <w:noProof/>
            <w:webHidden/>
            <w:sz w:val="24"/>
            <w:szCs w:val="24"/>
          </w:rPr>
          <w:fldChar w:fldCharType="end"/>
        </w:r>
      </w:hyperlink>
    </w:p>
    <w:p w14:paraId="3017EF8F" w14:textId="29F7700C" w:rsidR="003439C0" w:rsidRPr="00B05FD8" w:rsidRDefault="009F7C5C">
      <w:pPr>
        <w:pStyle w:val="Tabladeilustraciones"/>
        <w:tabs>
          <w:tab w:val="right" w:leader="dot" w:pos="8544"/>
        </w:tabs>
        <w:rPr>
          <w:rFonts w:ascii="Arial" w:hAnsi="Arial" w:cs="Arial"/>
          <w:noProof/>
          <w:sz w:val="24"/>
          <w:szCs w:val="24"/>
          <w:lang w:eastAsia="es-CL"/>
        </w:rPr>
      </w:pPr>
      <w:hyperlink w:anchor="_Toc524387438" w:history="1">
        <w:r w:rsidR="003439C0" w:rsidRPr="00B05FD8">
          <w:rPr>
            <w:rStyle w:val="Hipervnculo"/>
            <w:rFonts w:ascii="Arial" w:hAnsi="Arial" w:cs="Arial"/>
            <w:noProof/>
            <w:sz w:val="24"/>
            <w:szCs w:val="24"/>
          </w:rPr>
          <w:t>Tabla 37: Sprint 1 – Evolución semanal de riegos.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100</w:t>
        </w:r>
        <w:r w:rsidR="003439C0" w:rsidRPr="00B05FD8">
          <w:rPr>
            <w:rFonts w:ascii="Arial" w:hAnsi="Arial" w:cs="Arial"/>
            <w:noProof/>
            <w:webHidden/>
            <w:sz w:val="24"/>
            <w:szCs w:val="24"/>
          </w:rPr>
          <w:fldChar w:fldCharType="end"/>
        </w:r>
      </w:hyperlink>
    </w:p>
    <w:p w14:paraId="214E098F" w14:textId="0DFCFA03" w:rsidR="003439C0" w:rsidRPr="00B05FD8" w:rsidRDefault="009F7C5C">
      <w:pPr>
        <w:pStyle w:val="Tabladeilustraciones"/>
        <w:tabs>
          <w:tab w:val="right" w:leader="dot" w:pos="8544"/>
        </w:tabs>
        <w:rPr>
          <w:rFonts w:ascii="Arial" w:hAnsi="Arial" w:cs="Arial"/>
          <w:noProof/>
          <w:sz w:val="24"/>
          <w:szCs w:val="24"/>
          <w:lang w:eastAsia="es-CL"/>
        </w:rPr>
      </w:pPr>
      <w:hyperlink w:anchor="_Toc524387439" w:history="1">
        <w:r w:rsidR="003439C0" w:rsidRPr="00B05FD8">
          <w:rPr>
            <w:rStyle w:val="Hipervnculo"/>
            <w:rFonts w:ascii="Arial" w:hAnsi="Arial" w:cs="Arial"/>
            <w:noProof/>
            <w:sz w:val="24"/>
            <w:szCs w:val="24"/>
          </w:rPr>
          <w:t>Tabla 38: Sprint 1 - Burndown de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_Toc524387439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101</w:t>
        </w:r>
        <w:r w:rsidR="003439C0" w:rsidRPr="00B05FD8">
          <w:rPr>
            <w:rFonts w:ascii="Arial" w:hAnsi="Arial" w:cs="Arial"/>
            <w:noProof/>
            <w:webHidden/>
            <w:sz w:val="24"/>
            <w:szCs w:val="24"/>
          </w:rPr>
          <w:fldChar w:fldCharType="end"/>
        </w:r>
      </w:hyperlink>
    </w:p>
    <w:p w14:paraId="49D166CD" w14:textId="22083E56" w:rsidR="003439C0" w:rsidRPr="00B05FD8" w:rsidRDefault="009F7C5C">
      <w:pPr>
        <w:pStyle w:val="Tabladeilustraciones"/>
        <w:tabs>
          <w:tab w:val="right" w:leader="dot" w:pos="8544"/>
        </w:tabs>
        <w:rPr>
          <w:rFonts w:ascii="Arial" w:hAnsi="Arial" w:cs="Arial"/>
          <w:noProof/>
          <w:sz w:val="24"/>
          <w:szCs w:val="24"/>
          <w:lang w:eastAsia="es-CL"/>
        </w:rPr>
      </w:pPr>
      <w:hyperlink w:anchor="_Toc524387440" w:history="1">
        <w:r w:rsidR="003439C0" w:rsidRPr="00B05FD8">
          <w:rPr>
            <w:rStyle w:val="Hipervnculo"/>
            <w:rFonts w:ascii="Arial" w:hAnsi="Arial" w:cs="Arial"/>
            <w:noProof/>
            <w:sz w:val="24"/>
            <w:szCs w:val="24"/>
          </w:rPr>
          <w:t>Tabla 39: Sprint 2 - Product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106</w:t>
        </w:r>
        <w:r w:rsidR="003439C0" w:rsidRPr="00B05FD8">
          <w:rPr>
            <w:rFonts w:ascii="Arial" w:hAnsi="Arial" w:cs="Arial"/>
            <w:noProof/>
            <w:webHidden/>
            <w:sz w:val="24"/>
            <w:szCs w:val="24"/>
          </w:rPr>
          <w:fldChar w:fldCharType="end"/>
        </w:r>
      </w:hyperlink>
    </w:p>
    <w:p w14:paraId="016194A1" w14:textId="2954ED90" w:rsidR="003439C0" w:rsidRPr="00B05FD8" w:rsidRDefault="009F7C5C">
      <w:pPr>
        <w:pStyle w:val="Tabladeilustraciones"/>
        <w:tabs>
          <w:tab w:val="right" w:leader="dot" w:pos="8544"/>
        </w:tabs>
        <w:rPr>
          <w:rFonts w:ascii="Arial" w:hAnsi="Arial" w:cs="Arial"/>
          <w:noProof/>
          <w:sz w:val="24"/>
          <w:szCs w:val="24"/>
          <w:lang w:eastAsia="es-CL"/>
        </w:rPr>
      </w:pPr>
      <w:hyperlink w:anchor="_Toc524387441" w:history="1">
        <w:r w:rsidR="003439C0" w:rsidRPr="00B05FD8">
          <w:rPr>
            <w:rStyle w:val="Hipervnculo"/>
            <w:rFonts w:ascii="Arial" w:hAnsi="Arial" w:cs="Arial"/>
            <w:noProof/>
            <w:sz w:val="24"/>
            <w:szCs w:val="24"/>
          </w:rPr>
          <w:t>Tabla 40: Sprint 2 - OF0348-HU</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107</w:t>
        </w:r>
        <w:r w:rsidR="003439C0" w:rsidRPr="00B05FD8">
          <w:rPr>
            <w:rFonts w:ascii="Arial" w:hAnsi="Arial" w:cs="Arial"/>
            <w:noProof/>
            <w:webHidden/>
            <w:sz w:val="24"/>
            <w:szCs w:val="24"/>
          </w:rPr>
          <w:fldChar w:fldCharType="end"/>
        </w:r>
      </w:hyperlink>
    </w:p>
    <w:p w14:paraId="178F82E9" w14:textId="2794415C" w:rsidR="003439C0" w:rsidRPr="00B05FD8" w:rsidRDefault="009F7C5C">
      <w:pPr>
        <w:pStyle w:val="Tabladeilustraciones"/>
        <w:tabs>
          <w:tab w:val="right" w:leader="dot" w:pos="8544"/>
        </w:tabs>
        <w:rPr>
          <w:rFonts w:ascii="Arial" w:hAnsi="Arial" w:cs="Arial"/>
          <w:noProof/>
          <w:sz w:val="24"/>
          <w:szCs w:val="24"/>
          <w:lang w:eastAsia="es-CL"/>
        </w:rPr>
      </w:pPr>
      <w:hyperlink w:anchor="_Toc524387442" w:history="1">
        <w:r w:rsidR="003439C0" w:rsidRPr="00B05FD8">
          <w:rPr>
            <w:rStyle w:val="Hipervnculo"/>
            <w:rFonts w:ascii="Arial" w:hAnsi="Arial" w:cs="Arial"/>
            <w:noProof/>
            <w:sz w:val="24"/>
            <w:szCs w:val="24"/>
          </w:rPr>
          <w:t>Tabla 41: Historia de usuario OF0348-HU-03</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107</w:t>
        </w:r>
        <w:r w:rsidR="003439C0" w:rsidRPr="00B05FD8">
          <w:rPr>
            <w:rFonts w:ascii="Arial" w:hAnsi="Arial" w:cs="Arial"/>
            <w:noProof/>
            <w:webHidden/>
            <w:sz w:val="24"/>
            <w:szCs w:val="24"/>
          </w:rPr>
          <w:fldChar w:fldCharType="end"/>
        </w:r>
      </w:hyperlink>
    </w:p>
    <w:p w14:paraId="779DF4BE" w14:textId="4D740BE4" w:rsidR="003439C0" w:rsidRPr="00B05FD8" w:rsidRDefault="009F7C5C">
      <w:pPr>
        <w:pStyle w:val="Tabladeilustraciones"/>
        <w:tabs>
          <w:tab w:val="right" w:leader="dot" w:pos="8544"/>
        </w:tabs>
        <w:rPr>
          <w:rFonts w:ascii="Arial" w:hAnsi="Arial" w:cs="Arial"/>
          <w:noProof/>
          <w:sz w:val="24"/>
          <w:szCs w:val="24"/>
          <w:lang w:eastAsia="es-CL"/>
        </w:rPr>
      </w:pPr>
      <w:hyperlink w:anchor="_Toc524387443" w:history="1">
        <w:r w:rsidR="003439C0" w:rsidRPr="00B05FD8">
          <w:rPr>
            <w:rStyle w:val="Hipervnculo"/>
            <w:rFonts w:ascii="Arial" w:hAnsi="Arial" w:cs="Arial"/>
            <w:noProof/>
            <w:sz w:val="24"/>
            <w:szCs w:val="24"/>
          </w:rPr>
          <w:t>Tabla 42: Criterios de aceptación de OF0348-HU-03</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107</w:t>
        </w:r>
        <w:r w:rsidR="003439C0" w:rsidRPr="00B05FD8">
          <w:rPr>
            <w:rFonts w:ascii="Arial" w:hAnsi="Arial" w:cs="Arial"/>
            <w:noProof/>
            <w:webHidden/>
            <w:sz w:val="24"/>
            <w:szCs w:val="24"/>
          </w:rPr>
          <w:fldChar w:fldCharType="end"/>
        </w:r>
      </w:hyperlink>
    </w:p>
    <w:p w14:paraId="01C30909" w14:textId="26AC1263" w:rsidR="003439C0" w:rsidRPr="00B05FD8" w:rsidRDefault="009F7C5C">
      <w:pPr>
        <w:pStyle w:val="Tabladeilustraciones"/>
        <w:tabs>
          <w:tab w:val="right" w:leader="dot" w:pos="8544"/>
        </w:tabs>
        <w:rPr>
          <w:rFonts w:ascii="Arial" w:hAnsi="Arial" w:cs="Arial"/>
          <w:noProof/>
          <w:sz w:val="24"/>
          <w:szCs w:val="24"/>
          <w:lang w:eastAsia="es-CL"/>
        </w:rPr>
      </w:pPr>
      <w:hyperlink w:anchor="_Toc524387444" w:history="1">
        <w:r w:rsidR="003439C0" w:rsidRPr="00B05FD8">
          <w:rPr>
            <w:rStyle w:val="Hipervnculo"/>
            <w:rFonts w:ascii="Arial" w:hAnsi="Arial" w:cs="Arial"/>
            <w:noProof/>
            <w:sz w:val="24"/>
            <w:szCs w:val="24"/>
          </w:rPr>
          <w:t>Tabla 43: Sprint 2 -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108</w:t>
        </w:r>
        <w:r w:rsidR="003439C0" w:rsidRPr="00B05FD8">
          <w:rPr>
            <w:rFonts w:ascii="Arial" w:hAnsi="Arial" w:cs="Arial"/>
            <w:noProof/>
            <w:webHidden/>
            <w:sz w:val="24"/>
            <w:szCs w:val="24"/>
          </w:rPr>
          <w:fldChar w:fldCharType="end"/>
        </w:r>
      </w:hyperlink>
    </w:p>
    <w:p w14:paraId="323E5EA2" w14:textId="1EAD437D" w:rsidR="003439C0" w:rsidRPr="00B05FD8" w:rsidRDefault="009F7C5C">
      <w:pPr>
        <w:pStyle w:val="Tabladeilustraciones"/>
        <w:tabs>
          <w:tab w:val="right" w:leader="dot" w:pos="8544"/>
        </w:tabs>
        <w:rPr>
          <w:rFonts w:ascii="Arial" w:hAnsi="Arial" w:cs="Arial"/>
          <w:noProof/>
          <w:sz w:val="24"/>
          <w:szCs w:val="24"/>
          <w:lang w:eastAsia="es-CL"/>
        </w:rPr>
      </w:pPr>
      <w:hyperlink w:anchor="_Toc524387445" w:history="1">
        <w:r w:rsidR="003439C0" w:rsidRPr="00B05FD8">
          <w:rPr>
            <w:rStyle w:val="Hipervnculo"/>
            <w:rFonts w:ascii="Arial" w:hAnsi="Arial" w:cs="Arial"/>
            <w:noProof/>
            <w:sz w:val="24"/>
            <w:szCs w:val="24"/>
          </w:rPr>
          <w:t>Tabla 43: Sprint - Riegos semanales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108</w:t>
        </w:r>
        <w:r w:rsidR="003439C0" w:rsidRPr="00B05FD8">
          <w:rPr>
            <w:rFonts w:ascii="Arial" w:hAnsi="Arial" w:cs="Arial"/>
            <w:noProof/>
            <w:webHidden/>
            <w:sz w:val="24"/>
            <w:szCs w:val="24"/>
          </w:rPr>
          <w:fldChar w:fldCharType="end"/>
        </w:r>
      </w:hyperlink>
    </w:p>
    <w:p w14:paraId="1DC147D2" w14:textId="6550E5FB" w:rsidR="003439C0" w:rsidRPr="00B05FD8" w:rsidRDefault="009F7C5C">
      <w:pPr>
        <w:pStyle w:val="Tabladeilustraciones"/>
        <w:tabs>
          <w:tab w:val="right" w:leader="dot" w:pos="8544"/>
        </w:tabs>
        <w:rPr>
          <w:rFonts w:ascii="Arial" w:hAnsi="Arial" w:cs="Arial"/>
          <w:noProof/>
          <w:sz w:val="24"/>
          <w:szCs w:val="24"/>
          <w:lang w:eastAsia="es-CL"/>
        </w:rPr>
      </w:pPr>
      <w:hyperlink w:anchor="_Toc524387446" w:history="1">
        <w:r w:rsidR="003439C0" w:rsidRPr="00B05FD8">
          <w:rPr>
            <w:rStyle w:val="Hipervnculo"/>
            <w:rFonts w:ascii="Arial" w:hAnsi="Arial" w:cs="Arial"/>
            <w:noProof/>
            <w:sz w:val="24"/>
            <w:szCs w:val="24"/>
          </w:rPr>
          <w:t>Tabla 45: Sprint 3 - Product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113</w:t>
        </w:r>
        <w:r w:rsidR="003439C0" w:rsidRPr="00B05FD8">
          <w:rPr>
            <w:rFonts w:ascii="Arial" w:hAnsi="Arial" w:cs="Arial"/>
            <w:noProof/>
            <w:webHidden/>
            <w:sz w:val="24"/>
            <w:szCs w:val="24"/>
          </w:rPr>
          <w:fldChar w:fldCharType="end"/>
        </w:r>
      </w:hyperlink>
    </w:p>
    <w:p w14:paraId="1AECFB0A" w14:textId="2775998F" w:rsidR="003439C0" w:rsidRPr="00B05FD8" w:rsidRDefault="009F7C5C">
      <w:pPr>
        <w:pStyle w:val="Tabladeilustraciones"/>
        <w:tabs>
          <w:tab w:val="right" w:leader="dot" w:pos="8544"/>
        </w:tabs>
        <w:rPr>
          <w:rFonts w:ascii="Arial" w:hAnsi="Arial" w:cs="Arial"/>
          <w:noProof/>
          <w:sz w:val="24"/>
          <w:szCs w:val="24"/>
          <w:lang w:eastAsia="es-CL"/>
        </w:rPr>
      </w:pPr>
      <w:hyperlink w:anchor="_Toc524387447" w:history="1">
        <w:r w:rsidR="003439C0" w:rsidRPr="00B05FD8">
          <w:rPr>
            <w:rStyle w:val="Hipervnculo"/>
            <w:rFonts w:ascii="Arial" w:hAnsi="Arial" w:cs="Arial"/>
            <w:noProof/>
            <w:sz w:val="24"/>
            <w:szCs w:val="24"/>
          </w:rPr>
          <w:t>Tabla 46: Sprint 3 - OF0348-HU</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113</w:t>
        </w:r>
        <w:r w:rsidR="003439C0" w:rsidRPr="00B05FD8">
          <w:rPr>
            <w:rFonts w:ascii="Arial" w:hAnsi="Arial" w:cs="Arial"/>
            <w:noProof/>
            <w:webHidden/>
            <w:sz w:val="24"/>
            <w:szCs w:val="24"/>
          </w:rPr>
          <w:fldChar w:fldCharType="end"/>
        </w:r>
      </w:hyperlink>
    </w:p>
    <w:p w14:paraId="10676782" w14:textId="319EB505" w:rsidR="003439C0" w:rsidRPr="00B05FD8" w:rsidRDefault="009F7C5C">
      <w:pPr>
        <w:pStyle w:val="Tabladeilustraciones"/>
        <w:tabs>
          <w:tab w:val="right" w:leader="dot" w:pos="8544"/>
        </w:tabs>
        <w:rPr>
          <w:rFonts w:ascii="Arial" w:hAnsi="Arial" w:cs="Arial"/>
          <w:noProof/>
          <w:sz w:val="24"/>
          <w:szCs w:val="24"/>
          <w:lang w:eastAsia="es-CL"/>
        </w:rPr>
      </w:pPr>
      <w:hyperlink w:anchor="_Toc524387448" w:history="1">
        <w:r w:rsidR="003439C0" w:rsidRPr="00B05FD8">
          <w:rPr>
            <w:rStyle w:val="Hipervnculo"/>
            <w:rFonts w:ascii="Arial" w:hAnsi="Arial" w:cs="Arial"/>
            <w:noProof/>
            <w:sz w:val="24"/>
            <w:szCs w:val="24"/>
          </w:rPr>
          <w:t>Tabla 47: Historia de Usuario OF0348-HU-05</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114</w:t>
        </w:r>
        <w:r w:rsidR="003439C0" w:rsidRPr="00B05FD8">
          <w:rPr>
            <w:rFonts w:ascii="Arial" w:hAnsi="Arial" w:cs="Arial"/>
            <w:noProof/>
            <w:webHidden/>
            <w:sz w:val="24"/>
            <w:szCs w:val="24"/>
          </w:rPr>
          <w:fldChar w:fldCharType="end"/>
        </w:r>
      </w:hyperlink>
    </w:p>
    <w:p w14:paraId="69FA9488" w14:textId="2FB0D968" w:rsidR="003439C0" w:rsidRPr="00B05FD8" w:rsidRDefault="009F7C5C">
      <w:pPr>
        <w:pStyle w:val="Tabladeilustraciones"/>
        <w:tabs>
          <w:tab w:val="right" w:leader="dot" w:pos="8544"/>
        </w:tabs>
        <w:rPr>
          <w:rFonts w:ascii="Arial" w:hAnsi="Arial" w:cs="Arial"/>
          <w:noProof/>
          <w:sz w:val="24"/>
          <w:szCs w:val="24"/>
          <w:lang w:eastAsia="es-CL"/>
        </w:rPr>
      </w:pPr>
      <w:hyperlink w:anchor="_Toc524387449" w:history="1">
        <w:r w:rsidR="003439C0" w:rsidRPr="00B05FD8">
          <w:rPr>
            <w:rStyle w:val="Hipervnculo"/>
            <w:rFonts w:ascii="Arial" w:hAnsi="Arial" w:cs="Arial"/>
            <w:noProof/>
            <w:sz w:val="24"/>
            <w:szCs w:val="24"/>
          </w:rPr>
          <w:t>Tabla 48: Criterios de aceptación para OF0348-HU-05</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_Toc524387449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114</w:t>
        </w:r>
        <w:r w:rsidR="003439C0" w:rsidRPr="00B05FD8">
          <w:rPr>
            <w:rFonts w:ascii="Arial" w:hAnsi="Arial" w:cs="Arial"/>
            <w:noProof/>
            <w:webHidden/>
            <w:sz w:val="24"/>
            <w:szCs w:val="24"/>
          </w:rPr>
          <w:fldChar w:fldCharType="end"/>
        </w:r>
      </w:hyperlink>
    </w:p>
    <w:p w14:paraId="4D2108FC" w14:textId="2E2F68F0" w:rsidR="003439C0" w:rsidRPr="00B05FD8" w:rsidRDefault="009F7C5C">
      <w:pPr>
        <w:pStyle w:val="Tabladeilustraciones"/>
        <w:tabs>
          <w:tab w:val="right" w:leader="dot" w:pos="8544"/>
        </w:tabs>
        <w:rPr>
          <w:rFonts w:ascii="Arial" w:hAnsi="Arial" w:cs="Arial"/>
          <w:noProof/>
          <w:sz w:val="24"/>
          <w:szCs w:val="24"/>
          <w:lang w:eastAsia="es-CL"/>
        </w:rPr>
      </w:pPr>
      <w:hyperlink w:anchor="_Toc524387450" w:history="1">
        <w:r w:rsidR="003439C0" w:rsidRPr="00B05FD8">
          <w:rPr>
            <w:rStyle w:val="Hipervnculo"/>
            <w:rFonts w:ascii="Arial" w:hAnsi="Arial" w:cs="Arial"/>
            <w:noProof/>
            <w:sz w:val="24"/>
            <w:szCs w:val="24"/>
          </w:rPr>
          <w:t>Tabla 49: Sprint 3 -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114</w:t>
        </w:r>
        <w:r w:rsidR="003439C0" w:rsidRPr="00B05FD8">
          <w:rPr>
            <w:rFonts w:ascii="Arial" w:hAnsi="Arial" w:cs="Arial"/>
            <w:noProof/>
            <w:webHidden/>
            <w:sz w:val="24"/>
            <w:szCs w:val="24"/>
          </w:rPr>
          <w:fldChar w:fldCharType="end"/>
        </w:r>
      </w:hyperlink>
    </w:p>
    <w:p w14:paraId="076294C0" w14:textId="120D32F7" w:rsidR="003439C0" w:rsidRPr="00B05FD8" w:rsidRDefault="009F7C5C">
      <w:pPr>
        <w:pStyle w:val="Tabladeilustraciones"/>
        <w:tabs>
          <w:tab w:val="right" w:leader="dot" w:pos="8544"/>
        </w:tabs>
        <w:rPr>
          <w:rFonts w:ascii="Arial" w:hAnsi="Arial" w:cs="Arial"/>
          <w:noProof/>
          <w:sz w:val="24"/>
          <w:szCs w:val="24"/>
          <w:lang w:eastAsia="es-CL"/>
        </w:rPr>
      </w:pPr>
      <w:hyperlink w:anchor="_Toc524387451" w:history="1">
        <w:r w:rsidR="003439C0" w:rsidRPr="00B05FD8">
          <w:rPr>
            <w:rStyle w:val="Hipervnculo"/>
            <w:rFonts w:ascii="Arial" w:hAnsi="Arial" w:cs="Arial"/>
            <w:noProof/>
            <w:sz w:val="24"/>
            <w:szCs w:val="24"/>
          </w:rPr>
          <w:t>Tabla 50: Sprint 3 - Burndown de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118</w:t>
        </w:r>
        <w:r w:rsidR="003439C0" w:rsidRPr="00B05FD8">
          <w:rPr>
            <w:rFonts w:ascii="Arial" w:hAnsi="Arial" w:cs="Arial"/>
            <w:noProof/>
            <w:webHidden/>
            <w:sz w:val="24"/>
            <w:szCs w:val="24"/>
          </w:rPr>
          <w:fldChar w:fldCharType="end"/>
        </w:r>
      </w:hyperlink>
    </w:p>
    <w:p w14:paraId="6BF13E1F" w14:textId="1A005217" w:rsidR="003439C0" w:rsidRPr="00B05FD8" w:rsidRDefault="009F7C5C">
      <w:pPr>
        <w:pStyle w:val="Tabladeilustraciones"/>
        <w:tabs>
          <w:tab w:val="right" w:leader="dot" w:pos="8544"/>
        </w:tabs>
        <w:rPr>
          <w:rFonts w:ascii="Arial" w:hAnsi="Arial" w:cs="Arial"/>
          <w:noProof/>
          <w:sz w:val="24"/>
          <w:szCs w:val="24"/>
          <w:lang w:eastAsia="es-CL"/>
        </w:rPr>
      </w:pPr>
      <w:hyperlink w:anchor="_Toc524387452" w:history="1">
        <w:r w:rsidR="003439C0" w:rsidRPr="00B05FD8">
          <w:rPr>
            <w:rStyle w:val="Hipervnculo"/>
            <w:rFonts w:ascii="Arial" w:hAnsi="Arial" w:cs="Arial"/>
            <w:noProof/>
            <w:sz w:val="24"/>
            <w:szCs w:val="24"/>
          </w:rPr>
          <w:t>Tabla 51: Sprint 3 - Evolución semanal de riegos.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119</w:t>
        </w:r>
        <w:r w:rsidR="003439C0" w:rsidRPr="00B05FD8">
          <w:rPr>
            <w:rFonts w:ascii="Arial" w:hAnsi="Arial" w:cs="Arial"/>
            <w:noProof/>
            <w:webHidden/>
            <w:sz w:val="24"/>
            <w:szCs w:val="24"/>
          </w:rPr>
          <w:fldChar w:fldCharType="end"/>
        </w:r>
      </w:hyperlink>
    </w:p>
    <w:p w14:paraId="20E92A31" w14:textId="7284B2EA" w:rsidR="003439C0" w:rsidRPr="00B05FD8" w:rsidRDefault="009F7C5C">
      <w:pPr>
        <w:pStyle w:val="Tabladeilustraciones"/>
        <w:tabs>
          <w:tab w:val="right" w:leader="dot" w:pos="8544"/>
        </w:tabs>
        <w:rPr>
          <w:rFonts w:ascii="Arial" w:hAnsi="Arial" w:cs="Arial"/>
          <w:noProof/>
          <w:sz w:val="24"/>
          <w:szCs w:val="24"/>
          <w:lang w:eastAsia="es-CL"/>
        </w:rPr>
      </w:pPr>
      <w:hyperlink w:anchor="_Toc524387453" w:history="1">
        <w:r w:rsidR="003439C0" w:rsidRPr="00B05FD8">
          <w:rPr>
            <w:rStyle w:val="Hipervnculo"/>
            <w:rFonts w:ascii="Arial" w:hAnsi="Arial" w:cs="Arial"/>
            <w:noProof/>
            <w:sz w:val="24"/>
            <w:szCs w:val="24"/>
          </w:rPr>
          <w:t>Tabla 52: Sprint 4 - Product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124</w:t>
        </w:r>
        <w:r w:rsidR="003439C0" w:rsidRPr="00B05FD8">
          <w:rPr>
            <w:rFonts w:ascii="Arial" w:hAnsi="Arial" w:cs="Arial"/>
            <w:noProof/>
            <w:webHidden/>
            <w:sz w:val="24"/>
            <w:szCs w:val="24"/>
          </w:rPr>
          <w:fldChar w:fldCharType="end"/>
        </w:r>
      </w:hyperlink>
    </w:p>
    <w:p w14:paraId="2C046841" w14:textId="0B371545" w:rsidR="003439C0" w:rsidRPr="00B05FD8" w:rsidRDefault="009F7C5C">
      <w:pPr>
        <w:pStyle w:val="Tabladeilustraciones"/>
        <w:tabs>
          <w:tab w:val="right" w:leader="dot" w:pos="8544"/>
        </w:tabs>
        <w:rPr>
          <w:rFonts w:ascii="Arial" w:hAnsi="Arial" w:cs="Arial"/>
          <w:noProof/>
          <w:sz w:val="24"/>
          <w:szCs w:val="24"/>
          <w:lang w:eastAsia="es-CL"/>
        </w:rPr>
      </w:pPr>
      <w:hyperlink w:anchor="_Toc524387454" w:history="1">
        <w:r w:rsidR="003439C0" w:rsidRPr="00B05FD8">
          <w:rPr>
            <w:rStyle w:val="Hipervnculo"/>
            <w:rFonts w:ascii="Arial" w:hAnsi="Arial" w:cs="Arial"/>
            <w:noProof/>
            <w:sz w:val="24"/>
            <w:szCs w:val="24"/>
          </w:rPr>
          <w:t>Tabla 53: Sprint 4 - OF0348-HU</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125</w:t>
        </w:r>
        <w:r w:rsidR="003439C0" w:rsidRPr="00B05FD8">
          <w:rPr>
            <w:rFonts w:ascii="Arial" w:hAnsi="Arial" w:cs="Arial"/>
            <w:noProof/>
            <w:webHidden/>
            <w:sz w:val="24"/>
            <w:szCs w:val="24"/>
          </w:rPr>
          <w:fldChar w:fldCharType="end"/>
        </w:r>
      </w:hyperlink>
    </w:p>
    <w:p w14:paraId="40203FE8" w14:textId="72B31A21" w:rsidR="003439C0" w:rsidRPr="00B05FD8" w:rsidRDefault="009F7C5C">
      <w:pPr>
        <w:pStyle w:val="Tabladeilustraciones"/>
        <w:tabs>
          <w:tab w:val="right" w:leader="dot" w:pos="8544"/>
        </w:tabs>
        <w:rPr>
          <w:rFonts w:ascii="Arial" w:hAnsi="Arial" w:cs="Arial"/>
          <w:noProof/>
          <w:sz w:val="24"/>
          <w:szCs w:val="24"/>
          <w:lang w:eastAsia="es-CL"/>
        </w:rPr>
      </w:pPr>
      <w:hyperlink w:anchor="_Toc524387455" w:history="1">
        <w:r w:rsidR="003439C0" w:rsidRPr="00B05FD8">
          <w:rPr>
            <w:rStyle w:val="Hipervnculo"/>
            <w:rFonts w:ascii="Arial" w:hAnsi="Arial" w:cs="Arial"/>
            <w:noProof/>
            <w:sz w:val="24"/>
            <w:szCs w:val="24"/>
          </w:rPr>
          <w:t>Tabla 54: Historia de Usuario OF0348-HU-07</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125</w:t>
        </w:r>
        <w:r w:rsidR="003439C0" w:rsidRPr="00B05FD8">
          <w:rPr>
            <w:rFonts w:ascii="Arial" w:hAnsi="Arial" w:cs="Arial"/>
            <w:noProof/>
            <w:webHidden/>
            <w:sz w:val="24"/>
            <w:szCs w:val="24"/>
          </w:rPr>
          <w:fldChar w:fldCharType="end"/>
        </w:r>
      </w:hyperlink>
    </w:p>
    <w:p w14:paraId="30408D43" w14:textId="352D8FD5" w:rsidR="003439C0" w:rsidRPr="00B05FD8" w:rsidRDefault="009F7C5C">
      <w:pPr>
        <w:pStyle w:val="Tabladeilustraciones"/>
        <w:tabs>
          <w:tab w:val="right" w:leader="dot" w:pos="8544"/>
        </w:tabs>
        <w:rPr>
          <w:rFonts w:ascii="Arial" w:hAnsi="Arial" w:cs="Arial"/>
          <w:noProof/>
          <w:sz w:val="24"/>
          <w:szCs w:val="24"/>
          <w:lang w:eastAsia="es-CL"/>
        </w:rPr>
      </w:pPr>
      <w:hyperlink w:anchor="_Toc524387456" w:history="1">
        <w:r w:rsidR="003439C0" w:rsidRPr="00B05FD8">
          <w:rPr>
            <w:rStyle w:val="Hipervnculo"/>
            <w:rFonts w:ascii="Arial" w:hAnsi="Arial" w:cs="Arial"/>
            <w:noProof/>
            <w:sz w:val="24"/>
            <w:szCs w:val="24"/>
          </w:rPr>
          <w:t>Tabla 55: Criterios de aceptación de OF0348-HU-07</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126</w:t>
        </w:r>
        <w:r w:rsidR="003439C0" w:rsidRPr="00B05FD8">
          <w:rPr>
            <w:rFonts w:ascii="Arial" w:hAnsi="Arial" w:cs="Arial"/>
            <w:noProof/>
            <w:webHidden/>
            <w:sz w:val="24"/>
            <w:szCs w:val="24"/>
          </w:rPr>
          <w:fldChar w:fldCharType="end"/>
        </w:r>
      </w:hyperlink>
    </w:p>
    <w:p w14:paraId="3777FEFC" w14:textId="29676013" w:rsidR="003439C0" w:rsidRPr="00B05FD8" w:rsidRDefault="009F7C5C">
      <w:pPr>
        <w:pStyle w:val="Tabladeilustraciones"/>
        <w:tabs>
          <w:tab w:val="right" w:leader="dot" w:pos="8544"/>
        </w:tabs>
        <w:rPr>
          <w:rFonts w:ascii="Arial" w:hAnsi="Arial" w:cs="Arial"/>
          <w:noProof/>
          <w:sz w:val="24"/>
          <w:szCs w:val="24"/>
          <w:lang w:eastAsia="es-CL"/>
        </w:rPr>
      </w:pPr>
      <w:hyperlink w:anchor="_Toc524387457" w:history="1">
        <w:r w:rsidR="003439C0" w:rsidRPr="00B05FD8">
          <w:rPr>
            <w:rStyle w:val="Hipervnculo"/>
            <w:rFonts w:ascii="Arial" w:hAnsi="Arial" w:cs="Arial"/>
            <w:noProof/>
            <w:sz w:val="24"/>
            <w:szCs w:val="24"/>
          </w:rPr>
          <w:t>Tabla 56: Sprint 4 -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_Toc524387457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126</w:t>
        </w:r>
        <w:r w:rsidR="003439C0" w:rsidRPr="00B05FD8">
          <w:rPr>
            <w:rFonts w:ascii="Arial" w:hAnsi="Arial" w:cs="Arial"/>
            <w:noProof/>
            <w:webHidden/>
            <w:sz w:val="24"/>
            <w:szCs w:val="24"/>
          </w:rPr>
          <w:fldChar w:fldCharType="end"/>
        </w:r>
      </w:hyperlink>
    </w:p>
    <w:p w14:paraId="117DD381" w14:textId="01460AD1" w:rsidR="003439C0" w:rsidRPr="00B05FD8" w:rsidRDefault="009F7C5C">
      <w:pPr>
        <w:pStyle w:val="Tabladeilustraciones"/>
        <w:tabs>
          <w:tab w:val="right" w:leader="dot" w:pos="8544"/>
        </w:tabs>
        <w:rPr>
          <w:rFonts w:ascii="Arial" w:hAnsi="Arial" w:cs="Arial"/>
          <w:noProof/>
          <w:sz w:val="24"/>
          <w:szCs w:val="24"/>
          <w:lang w:eastAsia="es-CL"/>
        </w:rPr>
      </w:pPr>
      <w:hyperlink w:anchor="_Toc524387458" w:history="1">
        <w:r w:rsidR="003439C0" w:rsidRPr="00B05FD8">
          <w:rPr>
            <w:rStyle w:val="Hipervnculo"/>
            <w:rFonts w:ascii="Arial" w:hAnsi="Arial" w:cs="Arial"/>
            <w:noProof/>
            <w:sz w:val="24"/>
            <w:szCs w:val="24"/>
          </w:rPr>
          <w:t>Tabla 57: Sprint 4 - Proyectos anidados en SMACK</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_Toc524387458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127</w:t>
        </w:r>
        <w:r w:rsidR="003439C0" w:rsidRPr="00B05FD8">
          <w:rPr>
            <w:rFonts w:ascii="Arial" w:hAnsi="Arial" w:cs="Arial"/>
            <w:noProof/>
            <w:webHidden/>
            <w:sz w:val="24"/>
            <w:szCs w:val="24"/>
          </w:rPr>
          <w:fldChar w:fldCharType="end"/>
        </w:r>
      </w:hyperlink>
    </w:p>
    <w:p w14:paraId="2327BA0E" w14:textId="62A9F26B" w:rsidR="003439C0" w:rsidRPr="00B05FD8" w:rsidRDefault="009F7C5C">
      <w:pPr>
        <w:pStyle w:val="Tabladeilustraciones"/>
        <w:tabs>
          <w:tab w:val="right" w:leader="dot" w:pos="8544"/>
        </w:tabs>
        <w:rPr>
          <w:rFonts w:ascii="Arial" w:hAnsi="Arial" w:cs="Arial"/>
          <w:noProof/>
          <w:sz w:val="24"/>
          <w:szCs w:val="24"/>
          <w:lang w:eastAsia="es-CL"/>
        </w:rPr>
      </w:pPr>
      <w:hyperlink w:anchor="_Toc524387459" w:history="1">
        <w:r w:rsidR="003439C0" w:rsidRPr="00B05FD8">
          <w:rPr>
            <w:rStyle w:val="Hipervnculo"/>
            <w:rFonts w:ascii="Arial" w:hAnsi="Arial" w:cs="Arial"/>
            <w:noProof/>
            <w:sz w:val="24"/>
            <w:szCs w:val="24"/>
          </w:rPr>
          <w:t>Tabla 58: Sprint 4 - Evolución semanal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_Toc524387459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129</w:t>
        </w:r>
        <w:r w:rsidR="003439C0" w:rsidRPr="00B05FD8">
          <w:rPr>
            <w:rFonts w:ascii="Arial" w:hAnsi="Arial" w:cs="Arial"/>
            <w:noProof/>
            <w:webHidden/>
            <w:sz w:val="24"/>
            <w:szCs w:val="24"/>
          </w:rPr>
          <w:fldChar w:fldCharType="end"/>
        </w:r>
      </w:hyperlink>
    </w:p>
    <w:p w14:paraId="46197BC9" w14:textId="21DD658C" w:rsidR="003439C0" w:rsidRPr="00B05FD8" w:rsidRDefault="009F7C5C">
      <w:pPr>
        <w:pStyle w:val="Tabladeilustraciones"/>
        <w:tabs>
          <w:tab w:val="right" w:leader="dot" w:pos="8544"/>
        </w:tabs>
        <w:rPr>
          <w:rFonts w:ascii="Arial" w:hAnsi="Arial" w:cs="Arial"/>
          <w:noProof/>
          <w:sz w:val="24"/>
          <w:szCs w:val="24"/>
          <w:lang w:eastAsia="es-CL"/>
        </w:rPr>
      </w:pPr>
      <w:hyperlink w:anchor="_Toc524387460" w:history="1">
        <w:r w:rsidR="003439C0" w:rsidRPr="00B05FD8">
          <w:rPr>
            <w:rStyle w:val="Hipervnculo"/>
            <w:rFonts w:ascii="Arial" w:hAnsi="Arial" w:cs="Arial"/>
            <w:noProof/>
            <w:sz w:val="24"/>
            <w:szCs w:val="24"/>
          </w:rPr>
          <w:t>Tabla 59: Sprint 5 - Product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_Toc524387460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134</w:t>
        </w:r>
        <w:r w:rsidR="003439C0" w:rsidRPr="00B05FD8">
          <w:rPr>
            <w:rFonts w:ascii="Arial" w:hAnsi="Arial" w:cs="Arial"/>
            <w:noProof/>
            <w:webHidden/>
            <w:sz w:val="24"/>
            <w:szCs w:val="24"/>
          </w:rPr>
          <w:fldChar w:fldCharType="end"/>
        </w:r>
      </w:hyperlink>
    </w:p>
    <w:p w14:paraId="5AAE998C" w14:textId="5D4A9A01" w:rsidR="003439C0" w:rsidRPr="00B05FD8" w:rsidRDefault="009F7C5C">
      <w:pPr>
        <w:pStyle w:val="Tabladeilustraciones"/>
        <w:tabs>
          <w:tab w:val="right" w:leader="dot" w:pos="8544"/>
        </w:tabs>
        <w:rPr>
          <w:rFonts w:ascii="Arial" w:hAnsi="Arial" w:cs="Arial"/>
          <w:noProof/>
          <w:sz w:val="24"/>
          <w:szCs w:val="24"/>
          <w:lang w:eastAsia="es-CL"/>
        </w:rPr>
      </w:pPr>
      <w:hyperlink w:anchor="_Toc524387461" w:history="1">
        <w:r w:rsidR="003439C0" w:rsidRPr="00B05FD8">
          <w:rPr>
            <w:rStyle w:val="Hipervnculo"/>
            <w:rFonts w:ascii="Arial" w:hAnsi="Arial" w:cs="Arial"/>
            <w:noProof/>
            <w:sz w:val="24"/>
            <w:szCs w:val="24"/>
          </w:rPr>
          <w:t>Tabla 60: Sprint 5 - OF0348-HU</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_Toc524387461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135</w:t>
        </w:r>
        <w:r w:rsidR="003439C0" w:rsidRPr="00B05FD8">
          <w:rPr>
            <w:rFonts w:ascii="Arial" w:hAnsi="Arial" w:cs="Arial"/>
            <w:noProof/>
            <w:webHidden/>
            <w:sz w:val="24"/>
            <w:szCs w:val="24"/>
          </w:rPr>
          <w:fldChar w:fldCharType="end"/>
        </w:r>
      </w:hyperlink>
    </w:p>
    <w:p w14:paraId="77456D4B" w14:textId="550635B3" w:rsidR="003439C0" w:rsidRPr="00B05FD8" w:rsidRDefault="009F7C5C">
      <w:pPr>
        <w:pStyle w:val="Tabladeilustraciones"/>
        <w:tabs>
          <w:tab w:val="right" w:leader="dot" w:pos="8544"/>
        </w:tabs>
        <w:rPr>
          <w:rFonts w:ascii="Arial" w:hAnsi="Arial" w:cs="Arial"/>
          <w:noProof/>
          <w:sz w:val="24"/>
          <w:szCs w:val="24"/>
          <w:lang w:eastAsia="es-CL"/>
        </w:rPr>
      </w:pPr>
      <w:hyperlink w:anchor="_Toc524387462" w:history="1">
        <w:r w:rsidR="003439C0" w:rsidRPr="00B05FD8">
          <w:rPr>
            <w:rStyle w:val="Hipervnculo"/>
            <w:rFonts w:ascii="Arial" w:hAnsi="Arial" w:cs="Arial"/>
            <w:noProof/>
            <w:sz w:val="24"/>
            <w:szCs w:val="24"/>
          </w:rPr>
          <w:t>Tabla 61: Historia de Usuario OF0348-HU-08</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_Toc524387462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135</w:t>
        </w:r>
        <w:r w:rsidR="003439C0" w:rsidRPr="00B05FD8">
          <w:rPr>
            <w:rFonts w:ascii="Arial" w:hAnsi="Arial" w:cs="Arial"/>
            <w:noProof/>
            <w:webHidden/>
            <w:sz w:val="24"/>
            <w:szCs w:val="24"/>
          </w:rPr>
          <w:fldChar w:fldCharType="end"/>
        </w:r>
      </w:hyperlink>
    </w:p>
    <w:p w14:paraId="3D7EC37E" w14:textId="02E75A0A" w:rsidR="003439C0" w:rsidRPr="00B05FD8" w:rsidRDefault="009F7C5C">
      <w:pPr>
        <w:pStyle w:val="Tabladeilustraciones"/>
        <w:tabs>
          <w:tab w:val="right" w:leader="dot" w:pos="8544"/>
        </w:tabs>
        <w:rPr>
          <w:rFonts w:ascii="Arial" w:hAnsi="Arial" w:cs="Arial"/>
          <w:noProof/>
          <w:sz w:val="24"/>
          <w:szCs w:val="24"/>
          <w:lang w:eastAsia="es-CL"/>
        </w:rPr>
      </w:pPr>
      <w:hyperlink w:anchor="_Toc524387463" w:history="1">
        <w:r w:rsidR="003439C0" w:rsidRPr="00B05FD8">
          <w:rPr>
            <w:rStyle w:val="Hipervnculo"/>
            <w:rFonts w:ascii="Arial" w:hAnsi="Arial" w:cs="Arial"/>
            <w:noProof/>
            <w:sz w:val="24"/>
            <w:szCs w:val="24"/>
          </w:rPr>
          <w:t>Tabla 62: Criterios de aceptación de OF0348-HU-08</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_Toc524387463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136</w:t>
        </w:r>
        <w:r w:rsidR="003439C0" w:rsidRPr="00B05FD8">
          <w:rPr>
            <w:rFonts w:ascii="Arial" w:hAnsi="Arial" w:cs="Arial"/>
            <w:noProof/>
            <w:webHidden/>
            <w:sz w:val="24"/>
            <w:szCs w:val="24"/>
          </w:rPr>
          <w:fldChar w:fldCharType="end"/>
        </w:r>
      </w:hyperlink>
    </w:p>
    <w:p w14:paraId="431E8C52" w14:textId="2ACB36EF" w:rsidR="003439C0" w:rsidRPr="00B05FD8" w:rsidRDefault="009F7C5C">
      <w:pPr>
        <w:pStyle w:val="Tabladeilustraciones"/>
        <w:tabs>
          <w:tab w:val="right" w:leader="dot" w:pos="8544"/>
        </w:tabs>
        <w:rPr>
          <w:rFonts w:ascii="Arial" w:hAnsi="Arial" w:cs="Arial"/>
          <w:noProof/>
          <w:sz w:val="24"/>
          <w:szCs w:val="24"/>
          <w:lang w:eastAsia="es-CL"/>
        </w:rPr>
      </w:pPr>
      <w:hyperlink w:anchor="_Toc524387464" w:history="1">
        <w:r w:rsidR="003439C0" w:rsidRPr="00B05FD8">
          <w:rPr>
            <w:rStyle w:val="Hipervnculo"/>
            <w:rFonts w:ascii="Arial" w:hAnsi="Arial" w:cs="Arial"/>
            <w:noProof/>
            <w:sz w:val="24"/>
            <w:szCs w:val="24"/>
          </w:rPr>
          <w:t>Tabla 63: Sprint 5 -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_Toc524387464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136</w:t>
        </w:r>
        <w:r w:rsidR="003439C0" w:rsidRPr="00B05FD8">
          <w:rPr>
            <w:rFonts w:ascii="Arial" w:hAnsi="Arial" w:cs="Arial"/>
            <w:noProof/>
            <w:webHidden/>
            <w:sz w:val="24"/>
            <w:szCs w:val="24"/>
          </w:rPr>
          <w:fldChar w:fldCharType="end"/>
        </w:r>
      </w:hyperlink>
    </w:p>
    <w:p w14:paraId="05F9ED93" w14:textId="57A6BCB9" w:rsidR="003439C0" w:rsidRPr="00B05FD8" w:rsidRDefault="009F7C5C">
      <w:pPr>
        <w:pStyle w:val="Tabladeilustraciones"/>
        <w:tabs>
          <w:tab w:val="right" w:leader="dot" w:pos="8544"/>
        </w:tabs>
        <w:rPr>
          <w:rFonts w:ascii="Arial" w:hAnsi="Arial" w:cs="Arial"/>
          <w:noProof/>
          <w:sz w:val="24"/>
          <w:szCs w:val="24"/>
          <w:lang w:eastAsia="es-CL"/>
        </w:rPr>
      </w:pPr>
      <w:hyperlink w:anchor="_Toc524387465" w:history="1">
        <w:r w:rsidR="003439C0" w:rsidRPr="00B05FD8">
          <w:rPr>
            <w:rStyle w:val="Hipervnculo"/>
            <w:rFonts w:ascii="Arial" w:hAnsi="Arial" w:cs="Arial"/>
            <w:noProof/>
            <w:sz w:val="24"/>
            <w:szCs w:val="24"/>
          </w:rPr>
          <w:t>Tabla 64: Sprint 5 - Evolución semanal de riesgos.</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_Toc524387465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139</w:t>
        </w:r>
        <w:r w:rsidR="003439C0" w:rsidRPr="00B05FD8">
          <w:rPr>
            <w:rFonts w:ascii="Arial" w:hAnsi="Arial" w:cs="Arial"/>
            <w:noProof/>
            <w:webHidden/>
            <w:sz w:val="24"/>
            <w:szCs w:val="24"/>
          </w:rPr>
          <w:fldChar w:fldCharType="end"/>
        </w:r>
      </w:hyperlink>
    </w:p>
    <w:p w14:paraId="601BD453" w14:textId="0D2B12DE" w:rsidR="003439C0" w:rsidRPr="00B05FD8" w:rsidRDefault="009F7C5C">
      <w:pPr>
        <w:pStyle w:val="Tabladeilustraciones"/>
        <w:tabs>
          <w:tab w:val="right" w:leader="dot" w:pos="8544"/>
        </w:tabs>
        <w:rPr>
          <w:rFonts w:ascii="Arial" w:hAnsi="Arial" w:cs="Arial"/>
          <w:noProof/>
          <w:sz w:val="24"/>
          <w:szCs w:val="24"/>
          <w:lang w:eastAsia="es-CL"/>
        </w:rPr>
      </w:pPr>
      <w:hyperlink w:anchor="_Toc524387466" w:history="1">
        <w:r w:rsidR="003439C0" w:rsidRPr="00B05FD8">
          <w:rPr>
            <w:rStyle w:val="Hipervnculo"/>
            <w:rFonts w:ascii="Arial" w:hAnsi="Arial" w:cs="Arial"/>
            <w:noProof/>
            <w:sz w:val="24"/>
            <w:szCs w:val="24"/>
          </w:rPr>
          <w:t>Tabla 65: Sprint 5 - Resultado de Sprint Backlog</w:t>
        </w:r>
        <w:r w:rsidR="003439C0" w:rsidRPr="00B05FD8">
          <w:rPr>
            <w:rFonts w:ascii="Arial" w:hAnsi="Arial" w:cs="Arial"/>
            <w:noProof/>
            <w:webHidden/>
            <w:sz w:val="24"/>
            <w:szCs w:val="24"/>
          </w:rPr>
          <w:tab/>
        </w:r>
        <w:r w:rsidR="003439C0" w:rsidRPr="00B05FD8">
          <w:rPr>
            <w:rFonts w:ascii="Arial" w:hAnsi="Arial" w:cs="Arial"/>
            <w:noProof/>
            <w:webHidden/>
            <w:sz w:val="24"/>
            <w:szCs w:val="24"/>
          </w:rPr>
          <w:fldChar w:fldCharType="begin"/>
        </w:r>
        <w:r w:rsidR="003439C0" w:rsidRPr="00B05FD8">
          <w:rPr>
            <w:rFonts w:ascii="Arial" w:hAnsi="Arial" w:cs="Arial"/>
            <w:noProof/>
            <w:webHidden/>
            <w:sz w:val="24"/>
            <w:szCs w:val="24"/>
          </w:rPr>
          <w:instrText xml:space="preserve"> PAGEREF _Toc524387466 \h </w:instrText>
        </w:r>
        <w:r w:rsidR="003439C0" w:rsidRPr="00B05FD8">
          <w:rPr>
            <w:rFonts w:ascii="Arial" w:hAnsi="Arial" w:cs="Arial"/>
            <w:noProof/>
            <w:webHidden/>
            <w:sz w:val="24"/>
            <w:szCs w:val="24"/>
          </w:rPr>
        </w:r>
        <w:r w:rsidR="003439C0" w:rsidRPr="00B05FD8">
          <w:rPr>
            <w:rFonts w:ascii="Arial" w:hAnsi="Arial" w:cs="Arial"/>
            <w:noProof/>
            <w:webHidden/>
            <w:sz w:val="24"/>
            <w:szCs w:val="24"/>
          </w:rPr>
          <w:fldChar w:fldCharType="separate"/>
        </w:r>
        <w:r w:rsidR="003439C0" w:rsidRPr="00B05FD8">
          <w:rPr>
            <w:rFonts w:ascii="Arial" w:hAnsi="Arial" w:cs="Arial"/>
            <w:noProof/>
            <w:webHidden/>
            <w:sz w:val="24"/>
            <w:szCs w:val="24"/>
          </w:rPr>
          <w:t>140</w:t>
        </w:r>
        <w:r w:rsidR="003439C0" w:rsidRPr="00B05FD8">
          <w:rPr>
            <w:rFonts w:ascii="Arial" w:hAnsi="Arial" w:cs="Arial"/>
            <w:noProof/>
            <w:webHidden/>
            <w:sz w:val="24"/>
            <w:szCs w:val="24"/>
          </w:rPr>
          <w:fldChar w:fldCharType="end"/>
        </w:r>
      </w:hyperlink>
    </w:p>
    <w:p w14:paraId="5B4FCA6B" w14:textId="430CBF72" w:rsidR="009E0D58" w:rsidRPr="001E3E04" w:rsidRDefault="00DA1BED" w:rsidP="008110FB">
      <w:pPr>
        <w:rPr>
          <w:rFonts w:cs="Arial"/>
          <w:color w:val="FFFFFF" w:themeColor="background1"/>
          <w:spacing w:val="15"/>
          <w:sz w:val="22"/>
          <w:szCs w:val="22"/>
        </w:rPr>
      </w:pPr>
      <w:r w:rsidRPr="00B05FD8">
        <w:rPr>
          <w:rFonts w:cs="Arial"/>
          <w:szCs w:val="24"/>
        </w:rPr>
        <w:fldChar w:fldCharType="end"/>
      </w:r>
      <w:r w:rsidR="008110FB" w:rsidRPr="001E3E04">
        <w:rPr>
          <w:rFonts w:cs="Arial"/>
        </w:rPr>
        <w:br w:type="page"/>
      </w:r>
    </w:p>
    <w:p w14:paraId="0F608CA5" w14:textId="77777777" w:rsidR="00A01A75" w:rsidRPr="001E3E04" w:rsidRDefault="00B6630B" w:rsidP="00A01A75">
      <w:pPr>
        <w:pStyle w:val="Ttulo1"/>
        <w:rPr>
          <w:rFonts w:cs="Arial"/>
        </w:rPr>
      </w:pPr>
      <w:bookmarkStart w:id="6" w:name="_Toc464484059"/>
      <w:bookmarkStart w:id="7" w:name="_Toc465070112"/>
      <w:bookmarkStart w:id="8" w:name="_Toc465070655"/>
      <w:bookmarkStart w:id="9" w:name="_Toc524387324"/>
      <w:r w:rsidRPr="001E3E04">
        <w:rPr>
          <w:rFonts w:cs="Arial"/>
        </w:rPr>
        <w:lastRenderedPageBreak/>
        <w:t>Resumen.</w:t>
      </w:r>
      <w:bookmarkEnd w:id="6"/>
      <w:bookmarkEnd w:id="7"/>
      <w:bookmarkEnd w:id="8"/>
      <w:bookmarkEnd w:id="9"/>
    </w:p>
    <w:p w14:paraId="75A9D040" w14:textId="61209768" w:rsidR="00FA75C3" w:rsidRDefault="00190F98" w:rsidP="00F8309B">
      <w:pPr>
        <w:ind w:firstLine="708"/>
        <w:rPr>
          <w:rFonts w:cs="Arial"/>
        </w:rPr>
      </w:pPr>
      <w:r>
        <w:rPr>
          <w:rFonts w:cs="Arial"/>
        </w:rPr>
        <w:t xml:space="preserve">Una definición acertada del concepto Internet de las Cosas, es: «Internet </w:t>
      </w:r>
      <w:proofErr w:type="spellStart"/>
      <w:r>
        <w:rPr>
          <w:rFonts w:cs="Arial"/>
        </w:rPr>
        <w:t>of</w:t>
      </w:r>
      <w:proofErr w:type="spellEnd"/>
      <w:r>
        <w:rPr>
          <w:rFonts w:cs="Arial"/>
        </w:rPr>
        <w:t xml:space="preserve"> Things</w:t>
      </w:r>
      <w:r w:rsidRPr="00190F98">
        <w:rPr>
          <w:rFonts w:cs="Arial"/>
        </w:rPr>
        <w:t>, o IoT, es lo que obtenemos cuando conectamos Cosas, que no son operadas por humanos, a Internet</w:t>
      </w:r>
      <w:r>
        <w:rPr>
          <w:rFonts w:cs="Arial"/>
        </w:rPr>
        <w:t>»</w:t>
      </w:r>
      <w:r w:rsidR="00F077FA">
        <w:rPr>
          <w:rFonts w:cs="Arial"/>
        </w:rPr>
        <w:t>.</w:t>
      </w:r>
      <w:r>
        <w:rPr>
          <w:rFonts w:cs="Arial"/>
        </w:rPr>
        <w:t xml:space="preserve"> </w:t>
      </w:r>
      <w:r w:rsidR="00AA022C">
        <w:rPr>
          <w:rFonts w:cs="Arial"/>
        </w:rPr>
        <w:t>Estas cosas, pueden ser sensores</w:t>
      </w:r>
      <w:r w:rsidR="002D0018">
        <w:rPr>
          <w:rFonts w:cs="Arial"/>
        </w:rPr>
        <w:t>:</w:t>
      </w:r>
      <w:r w:rsidR="00AA022C">
        <w:rPr>
          <w:rFonts w:cs="Arial"/>
        </w:rPr>
        <w:t xml:space="preserve"> de movimiento, temperatura</w:t>
      </w:r>
      <w:r w:rsidR="002D0018">
        <w:rPr>
          <w:rFonts w:cs="Arial"/>
        </w:rPr>
        <w:t xml:space="preserve">, </w:t>
      </w:r>
      <w:r w:rsidR="00AA022C">
        <w:rPr>
          <w:rFonts w:cs="Arial"/>
        </w:rPr>
        <w:t>humedad</w:t>
      </w:r>
      <w:r w:rsidR="002D0018">
        <w:rPr>
          <w:rFonts w:cs="Arial"/>
        </w:rPr>
        <w:t>, etc</w:t>
      </w:r>
      <w:r w:rsidR="00AA022C">
        <w:rPr>
          <w:rFonts w:cs="Arial"/>
        </w:rPr>
        <w:t>. Actuadores</w:t>
      </w:r>
      <w:r w:rsidR="00AA022C">
        <w:rPr>
          <w:rFonts w:cs="Arial"/>
        </w:rPr>
        <w:softHyphen/>
        <w:t xml:space="preserve">: cercos </w:t>
      </w:r>
      <w:r w:rsidR="00160933">
        <w:rPr>
          <w:rFonts w:cs="Arial"/>
        </w:rPr>
        <w:t>electromecánicos</w:t>
      </w:r>
      <w:r w:rsidR="00AA022C">
        <w:rPr>
          <w:rFonts w:cs="Arial"/>
        </w:rPr>
        <w:t xml:space="preserve">, pantallas de información, equipos de aire acondicionado, etc. </w:t>
      </w:r>
      <w:r>
        <w:rPr>
          <w:rFonts w:cs="Arial"/>
        </w:rPr>
        <w:t xml:space="preserve">En este contexto, existen variados protocolos de comunicaciones, donde cada uno plantea propuestas interesantes, en torno a la definición </w:t>
      </w:r>
      <w:r w:rsidR="00EC00C4">
        <w:rPr>
          <w:rFonts w:cs="Arial"/>
        </w:rPr>
        <w:t xml:space="preserve">mencionada </w:t>
      </w:r>
      <w:r>
        <w:rPr>
          <w:rFonts w:cs="Arial"/>
        </w:rPr>
        <w:t>de IoT.</w:t>
      </w:r>
      <w:r w:rsidR="00EC00C4">
        <w:rPr>
          <w:rFonts w:cs="Arial"/>
        </w:rPr>
        <w:t xml:space="preserve"> </w:t>
      </w:r>
    </w:p>
    <w:p w14:paraId="61B26B83" w14:textId="3954FDA3" w:rsidR="00B6630B" w:rsidRPr="001E3E04" w:rsidRDefault="00190F98" w:rsidP="00B602FE">
      <w:pPr>
        <w:ind w:firstLine="708"/>
        <w:rPr>
          <w:rFonts w:cs="Arial"/>
        </w:rPr>
      </w:pPr>
      <w:r>
        <w:rPr>
          <w:rFonts w:cs="Arial"/>
        </w:rPr>
        <w:t xml:space="preserve">El </w:t>
      </w:r>
      <w:r w:rsidRPr="00190F98">
        <w:rPr>
          <w:rFonts w:cs="Arial"/>
        </w:rPr>
        <w:t>Protocolo extensible de mensajería y comunicación de presencia</w:t>
      </w:r>
      <w:r w:rsidR="00EC00C4">
        <w:rPr>
          <w:rFonts w:cs="Arial"/>
        </w:rPr>
        <w:t xml:space="preserve"> (XMPP)</w:t>
      </w:r>
      <w:r>
        <w:rPr>
          <w:rFonts w:cs="Arial"/>
        </w:rPr>
        <w:t>, mejor conocido por XMPP,</w:t>
      </w:r>
      <w:r w:rsidR="00833F33">
        <w:rPr>
          <w:rFonts w:cs="Arial"/>
        </w:rPr>
        <w:t xml:space="preserve"> </w:t>
      </w:r>
      <w:r w:rsidR="00833F33" w:rsidRPr="00833F33">
        <w:rPr>
          <w:rFonts w:cs="Arial"/>
        </w:rPr>
        <w:t xml:space="preserve">es un protocolo abierto y extensible basado en </w:t>
      </w:r>
      <w:r w:rsidR="00EC00C4">
        <w:rPr>
          <w:rFonts w:cs="Arial"/>
        </w:rPr>
        <w:t>Lenguaje de Marcado Extensible (</w:t>
      </w:r>
      <w:r w:rsidR="00833F33" w:rsidRPr="00833F33">
        <w:rPr>
          <w:rFonts w:cs="Arial"/>
        </w:rPr>
        <w:t>XML</w:t>
      </w:r>
      <w:r w:rsidR="00EC00C4">
        <w:rPr>
          <w:rFonts w:cs="Arial"/>
        </w:rPr>
        <w:t>)</w:t>
      </w:r>
      <w:r w:rsidR="00833F33" w:rsidRPr="00833F33">
        <w:rPr>
          <w:rFonts w:cs="Arial"/>
        </w:rPr>
        <w:t>,</w:t>
      </w:r>
      <w:r w:rsidR="00EC00C4">
        <w:rPr>
          <w:rFonts w:cs="Arial"/>
        </w:rPr>
        <w:t xml:space="preserve"> </w:t>
      </w:r>
      <w:r w:rsidR="00EC00C4" w:rsidRPr="00EC00C4">
        <w:rPr>
          <w:rFonts w:cs="Arial"/>
        </w:rPr>
        <w:t>permite el intercambio casi en tiempo real de datos estructurados pero extensibles entre dos o más entidades de red</w:t>
      </w:r>
      <w:r w:rsidR="00EC00C4">
        <w:rPr>
          <w:rFonts w:cs="Arial"/>
        </w:rPr>
        <w:t xml:space="preserve">, debido a esto, </w:t>
      </w:r>
      <w:r w:rsidR="00833F33" w:rsidRPr="00833F33">
        <w:rPr>
          <w:rFonts w:cs="Arial"/>
        </w:rPr>
        <w:t>originalmente ideado para mensajería instantánea</w:t>
      </w:r>
      <w:r w:rsidR="00833F33">
        <w:rPr>
          <w:rFonts w:cs="Arial"/>
        </w:rPr>
        <w:t xml:space="preserve">. Este </w:t>
      </w:r>
      <w:r w:rsidR="00EC00C4">
        <w:rPr>
          <w:rFonts w:cs="Arial"/>
        </w:rPr>
        <w:t xml:space="preserve">protocolo </w:t>
      </w:r>
      <w:r>
        <w:rPr>
          <w:rFonts w:cs="Arial"/>
        </w:rPr>
        <w:t>salió vencedor, luego de ser comparado en características</w:t>
      </w:r>
      <w:r w:rsidR="00EC00C4">
        <w:rPr>
          <w:rFonts w:cs="Arial"/>
        </w:rPr>
        <w:t xml:space="preserve"> útiles para el IoT</w:t>
      </w:r>
      <w:r>
        <w:rPr>
          <w:rFonts w:cs="Arial"/>
        </w:rPr>
        <w:t xml:space="preserve"> con otros </w:t>
      </w:r>
      <w:r w:rsidR="00833F33">
        <w:rPr>
          <w:rFonts w:cs="Arial"/>
        </w:rPr>
        <w:t>protocolos</w:t>
      </w:r>
      <w:r>
        <w:rPr>
          <w:rFonts w:cs="Arial"/>
        </w:rPr>
        <w:t xml:space="preserve"> de comunicación, como lo </w:t>
      </w:r>
      <w:r w:rsidR="00EC00C4">
        <w:rPr>
          <w:rFonts w:cs="Arial"/>
        </w:rPr>
        <w:t xml:space="preserve">son </w:t>
      </w:r>
      <w:proofErr w:type="spellStart"/>
      <w:r>
        <w:rPr>
          <w:rFonts w:cs="Arial"/>
        </w:rPr>
        <w:t>Co</w:t>
      </w:r>
      <w:r w:rsidR="00833F33">
        <w:rPr>
          <w:rFonts w:cs="Arial"/>
        </w:rPr>
        <w:t>AP</w:t>
      </w:r>
      <w:proofErr w:type="spellEnd"/>
      <w:r>
        <w:rPr>
          <w:rFonts w:cs="Arial"/>
        </w:rPr>
        <w:t>, MQTT</w:t>
      </w:r>
      <w:r w:rsidR="00833F33">
        <w:rPr>
          <w:rFonts w:cs="Arial"/>
        </w:rPr>
        <w:t xml:space="preserve"> y HTTP. Sin embargo, al momento de su evaluación aún</w:t>
      </w:r>
      <w:r w:rsidR="00CE7F4D">
        <w:rPr>
          <w:rFonts w:cs="Arial"/>
        </w:rPr>
        <w:t xml:space="preserve"> presentaba vulnerabilidades </w:t>
      </w:r>
      <w:r w:rsidR="00EC00C4">
        <w:rPr>
          <w:rFonts w:cs="Arial"/>
        </w:rPr>
        <w:t xml:space="preserve">importantes de </w:t>
      </w:r>
      <w:r w:rsidR="00833F33">
        <w:rPr>
          <w:rFonts w:cs="Arial"/>
        </w:rPr>
        <w:t>seguridad en el mecanismo de registro de identidades en-Banda, frente a esta problemática. Lo cual, eventualmente permitiría a hackers registrar identidades indiscriminadamente, de modo que</w:t>
      </w:r>
      <w:r w:rsidR="00EC00C4">
        <w:rPr>
          <w:rFonts w:cs="Arial"/>
        </w:rPr>
        <w:t>,</w:t>
      </w:r>
      <w:r w:rsidR="00833F33">
        <w:rPr>
          <w:rFonts w:cs="Arial"/>
        </w:rPr>
        <w:t xml:space="preserve"> sobrecargaría las bases de datos, </w:t>
      </w:r>
      <w:r w:rsidR="006312C1">
        <w:rPr>
          <w:rFonts w:cs="Arial"/>
        </w:rPr>
        <w:t>bajaría</w:t>
      </w:r>
      <w:r w:rsidR="00833F33">
        <w:rPr>
          <w:rFonts w:cs="Arial"/>
        </w:rPr>
        <w:t xml:space="preserve"> el servidor, y podría interactuar con identidades de la red XMPP</w:t>
      </w:r>
      <w:r w:rsidR="00EC00C4">
        <w:rPr>
          <w:rFonts w:cs="Arial"/>
        </w:rPr>
        <w:t>, como lo son sensores</w:t>
      </w:r>
      <w:r w:rsidR="00AA022C">
        <w:rPr>
          <w:rFonts w:cs="Arial"/>
        </w:rPr>
        <w:t>, actuadores, y controladores</w:t>
      </w:r>
      <w:r w:rsidR="00833F33">
        <w:rPr>
          <w:rFonts w:cs="Arial"/>
        </w:rPr>
        <w:t xml:space="preserve">, </w:t>
      </w:r>
      <w:r w:rsidR="00AA022C">
        <w:rPr>
          <w:rFonts w:cs="Arial"/>
        </w:rPr>
        <w:t xml:space="preserve">todo </w:t>
      </w:r>
      <w:r w:rsidR="00833F33">
        <w:rPr>
          <w:rFonts w:cs="Arial"/>
        </w:rPr>
        <w:t>esto bajo la anonimidad. Est</w:t>
      </w:r>
      <w:r w:rsidR="00AA022C">
        <w:rPr>
          <w:rFonts w:cs="Arial"/>
        </w:rPr>
        <w:t>e problema</w:t>
      </w:r>
      <w:r w:rsidR="00833F33">
        <w:rPr>
          <w:rFonts w:cs="Arial"/>
        </w:rPr>
        <w:t xml:space="preserve"> se dem</w:t>
      </w:r>
      <w:r w:rsidR="003D0810">
        <w:rPr>
          <w:rFonts w:cs="Arial"/>
        </w:rPr>
        <w:t>o</w:t>
      </w:r>
      <w:r w:rsidR="00833F33">
        <w:rPr>
          <w:rFonts w:cs="Arial"/>
        </w:rPr>
        <w:t xml:space="preserve">stró, creando un </w:t>
      </w:r>
      <w:proofErr w:type="spellStart"/>
      <w:r w:rsidR="00833F33">
        <w:rPr>
          <w:rFonts w:cs="Arial"/>
        </w:rPr>
        <w:t>bot</w:t>
      </w:r>
      <w:proofErr w:type="spellEnd"/>
      <w:r w:rsidR="00833F33">
        <w:rPr>
          <w:rFonts w:cs="Arial"/>
        </w:rPr>
        <w:t xml:space="preserve">, el cual crea </w:t>
      </w:r>
      <w:r w:rsidR="003D0810">
        <w:rPr>
          <w:rFonts w:cs="Arial"/>
        </w:rPr>
        <w:t>identidades</w:t>
      </w:r>
      <w:r w:rsidR="00833F33">
        <w:rPr>
          <w:rFonts w:cs="Arial"/>
        </w:rPr>
        <w:t xml:space="preserve"> virtualmente ilimitadas en una red vulnerable con un servidor </w:t>
      </w:r>
      <w:r w:rsidR="003D0810">
        <w:rPr>
          <w:rFonts w:cs="Arial"/>
        </w:rPr>
        <w:t xml:space="preserve">XMPP </w:t>
      </w:r>
      <w:r w:rsidR="00833F33">
        <w:rPr>
          <w:rFonts w:cs="Arial"/>
        </w:rPr>
        <w:t>Openfire</w:t>
      </w:r>
      <w:r w:rsidR="003D0810">
        <w:rPr>
          <w:rFonts w:cs="Arial"/>
        </w:rPr>
        <w:t>.</w:t>
      </w:r>
      <w:r w:rsidR="00160933">
        <w:rPr>
          <w:rFonts w:cs="Arial"/>
        </w:rPr>
        <w:t xml:space="preserve"> </w:t>
      </w:r>
      <w:r w:rsidR="003D0810">
        <w:rPr>
          <w:rFonts w:cs="Arial"/>
        </w:rPr>
        <w:t>Para solucionar la problemática descrita, se</w:t>
      </w:r>
      <w:r w:rsidR="00160933">
        <w:rPr>
          <w:rFonts w:cs="Arial"/>
        </w:rPr>
        <w:t xml:space="preserve"> modificaron y añadieron componentes al </w:t>
      </w:r>
      <w:r w:rsidR="003D0810">
        <w:rPr>
          <w:rFonts w:cs="Arial"/>
        </w:rPr>
        <w:t>servidor</w:t>
      </w:r>
      <w:r w:rsidR="00833F33">
        <w:rPr>
          <w:rFonts w:cs="Arial"/>
        </w:rPr>
        <w:t xml:space="preserve"> </w:t>
      </w:r>
      <w:r w:rsidR="00AA022C">
        <w:rPr>
          <w:rFonts w:cs="Arial"/>
        </w:rPr>
        <w:t xml:space="preserve">XMPP Openfire, y la </w:t>
      </w:r>
      <w:r w:rsidR="00160933">
        <w:rPr>
          <w:rFonts w:cs="Arial"/>
        </w:rPr>
        <w:t>librería</w:t>
      </w:r>
      <w:r w:rsidR="00AA022C">
        <w:rPr>
          <w:rFonts w:cs="Arial"/>
        </w:rPr>
        <w:t xml:space="preserve"> cliente XMPP SMAC</w:t>
      </w:r>
      <w:r w:rsidR="00160933">
        <w:rPr>
          <w:rFonts w:cs="Arial"/>
        </w:rPr>
        <w:t>K</w:t>
      </w:r>
      <w:r w:rsidR="00AA022C">
        <w:rPr>
          <w:rFonts w:cs="Arial"/>
        </w:rPr>
        <w:t xml:space="preserve"> de modo </w:t>
      </w:r>
      <w:r w:rsidR="00160933">
        <w:rPr>
          <w:rFonts w:cs="Arial"/>
        </w:rPr>
        <w:t xml:space="preserve">que, se corrigieron </w:t>
      </w:r>
      <w:r w:rsidR="00AA022C">
        <w:rPr>
          <w:rFonts w:cs="Arial"/>
        </w:rPr>
        <w:t>las vulnerabilidades en el registro en-Banda</w:t>
      </w:r>
      <w:r w:rsidR="00160933">
        <w:rPr>
          <w:rFonts w:cs="Arial"/>
        </w:rPr>
        <w:t xml:space="preserve"> por medio de implementación de un sistema firmado de formularios, mediante el mecanismo OAuth 1.0 modificado. De esta forma, registrar de forma segura identidades – Cosas – en la </w:t>
      </w:r>
      <w:r w:rsidR="00F077FA">
        <w:rPr>
          <w:rFonts w:cs="Arial"/>
        </w:rPr>
        <w:t xml:space="preserve">red </w:t>
      </w:r>
      <w:r w:rsidR="00160933">
        <w:rPr>
          <w:rFonts w:cs="Arial"/>
        </w:rPr>
        <w:t>XMPP-IoT.</w:t>
      </w:r>
      <w:r w:rsidR="00B6630B" w:rsidRPr="001E3E04">
        <w:rPr>
          <w:rFonts w:cs="Arial"/>
        </w:rPr>
        <w:br w:type="page"/>
      </w:r>
    </w:p>
    <w:p w14:paraId="14D3593C" w14:textId="77777777" w:rsidR="00B6630B" w:rsidRPr="001E3E04" w:rsidRDefault="00B6630B" w:rsidP="00B6630B">
      <w:pPr>
        <w:pStyle w:val="Ttulo1"/>
        <w:rPr>
          <w:rFonts w:cs="Arial"/>
          <w:sz w:val="24"/>
        </w:rPr>
      </w:pPr>
      <w:bookmarkStart w:id="10" w:name="_Toc464484060"/>
      <w:bookmarkStart w:id="11" w:name="_Toc465070113"/>
      <w:bookmarkStart w:id="12" w:name="_Toc465070656"/>
      <w:bookmarkStart w:id="13" w:name="_Toc524387325"/>
      <w:r w:rsidRPr="001E3E04">
        <w:rPr>
          <w:rFonts w:cs="Arial"/>
          <w:sz w:val="24"/>
        </w:rPr>
        <w:lastRenderedPageBreak/>
        <w:t xml:space="preserve">1. </w:t>
      </w:r>
      <w:r w:rsidR="00597D6F" w:rsidRPr="001E3E04">
        <w:rPr>
          <w:rFonts w:cs="Arial"/>
          <w:sz w:val="24"/>
        </w:rPr>
        <w:t>INTRODUCCIÓN</w:t>
      </w:r>
      <w:bookmarkEnd w:id="10"/>
      <w:bookmarkEnd w:id="11"/>
      <w:bookmarkEnd w:id="12"/>
      <w:bookmarkEnd w:id="13"/>
    </w:p>
    <w:p w14:paraId="704D764F" w14:textId="02C77BDF" w:rsidR="00C467D9" w:rsidRPr="001E3E04" w:rsidRDefault="00597D6F" w:rsidP="002B6A54">
      <w:pPr>
        <w:ind w:firstLine="708"/>
        <w:rPr>
          <w:rFonts w:cs="Arial"/>
        </w:rPr>
      </w:pPr>
      <w:r w:rsidRPr="001E3E04">
        <w:rPr>
          <w:rFonts w:cs="Arial"/>
        </w:rPr>
        <w:t xml:space="preserve">Desde el mismo origen del internet, lo que se ha buscado es impulsar las comunicaciones o en su defecto el intercambio de información, lo cual ha motivado a diferentes personas o grupos de trabajos, </w:t>
      </w:r>
      <w:r w:rsidR="00CE7F4D">
        <w:rPr>
          <w:rFonts w:cs="Arial"/>
        </w:rPr>
        <w:t xml:space="preserve">a </w:t>
      </w:r>
      <w:r w:rsidRPr="001E3E04">
        <w:rPr>
          <w:rFonts w:cs="Arial"/>
        </w:rPr>
        <w:t>diseñar estándares de comunicación entre dispositivos de cómputo, dicho de otro modo, diseñar protocolos de comunicaciones entre computadores. Ya sea</w:t>
      </w:r>
      <w:r w:rsidR="00771190" w:rsidRPr="001E3E04">
        <w:rPr>
          <w:rFonts w:cs="Arial"/>
        </w:rPr>
        <w:t>n estos</w:t>
      </w:r>
      <w:r w:rsidRPr="001E3E04">
        <w:rPr>
          <w:rFonts w:cs="Arial"/>
        </w:rPr>
        <w:t xml:space="preserve"> como lo son TCP, UDP, SPX, en la capa de transporte, según el modelo OSI. O también, </w:t>
      </w:r>
      <w:proofErr w:type="spellStart"/>
      <w:r w:rsidRPr="001E3E04">
        <w:rPr>
          <w:rFonts w:cs="Arial"/>
        </w:rPr>
        <w:t>NetBios</w:t>
      </w:r>
      <w:proofErr w:type="spellEnd"/>
      <w:r w:rsidRPr="001E3E04">
        <w:rPr>
          <w:rFonts w:cs="Arial"/>
        </w:rPr>
        <w:t xml:space="preserve">, RPC, SSL, en la capa 5 de sesión. De </w:t>
      </w:r>
      <w:r w:rsidR="002B6A54" w:rsidRPr="001E3E04">
        <w:rPr>
          <w:rFonts w:cs="Arial"/>
        </w:rPr>
        <w:t>igual modo, tenemos en la capa siete</w:t>
      </w:r>
      <w:r w:rsidRPr="001E3E04">
        <w:rPr>
          <w:rFonts w:cs="Arial"/>
        </w:rPr>
        <w:t xml:space="preserve"> de aplicación, una serie de protocolos, </w:t>
      </w:r>
      <w:r w:rsidR="003B7B2C" w:rsidRPr="001E3E04">
        <w:rPr>
          <w:rFonts w:cs="Arial"/>
        </w:rPr>
        <w:t>como,</w:t>
      </w:r>
      <w:r w:rsidRPr="001E3E04">
        <w:rPr>
          <w:rFonts w:cs="Arial"/>
        </w:rPr>
        <w:t xml:space="preserve"> por ejemplo, SNMP, SMTP, NNTP, FTP, SSH, HTTP, CIFS. Centrándonos en esta última capa </w:t>
      </w:r>
      <w:r w:rsidR="00771190" w:rsidRPr="001E3E04">
        <w:rPr>
          <w:rFonts w:cs="Arial"/>
        </w:rPr>
        <w:t>también tenemos a</w:t>
      </w:r>
      <w:r w:rsidRPr="001E3E04">
        <w:rPr>
          <w:rFonts w:cs="Arial"/>
        </w:rPr>
        <w:t xml:space="preserve"> XMPP, un protocolo inicialmente desarrollado para IM mensajería instantánea, el cual ha pasado por una serie etapas de adiciones y modificaciones de sus especificaciones.</w:t>
      </w:r>
    </w:p>
    <w:p w14:paraId="316DBBD6" w14:textId="77AEB27C" w:rsidR="007E5B83" w:rsidRPr="001E3E04" w:rsidRDefault="00933B26" w:rsidP="006312C1">
      <w:pPr>
        <w:ind w:firstLine="708"/>
        <w:rPr>
          <w:rFonts w:cs="Arial"/>
        </w:rPr>
      </w:pPr>
      <w:r w:rsidRPr="001E3E04">
        <w:rPr>
          <w:rFonts w:cs="Arial"/>
        </w:rPr>
        <w:t>XMPP</w:t>
      </w:r>
      <w:r w:rsidR="006312C1">
        <w:rPr>
          <w:rFonts w:cs="Arial"/>
        </w:rPr>
        <w:t xml:space="preserve"> ha estado en contante mejora a lo</w:t>
      </w:r>
      <w:r w:rsidR="00287CF2" w:rsidRPr="001E3E04">
        <w:rPr>
          <w:rFonts w:cs="Arial"/>
        </w:rPr>
        <w:t xml:space="preserve"> largo de los años </w:t>
      </w:r>
      <w:r w:rsidR="006312C1" w:rsidRPr="001E3E04">
        <w:rPr>
          <w:rFonts w:cs="Arial"/>
        </w:rPr>
        <w:t>gracias al aporte</w:t>
      </w:r>
      <w:r w:rsidR="006312C1">
        <w:rPr>
          <w:rFonts w:cs="Arial"/>
        </w:rPr>
        <w:t xml:space="preserve"> constante de la gran comunidad en torno al protocolo y la XMPP Software </w:t>
      </w:r>
      <w:proofErr w:type="spellStart"/>
      <w:r w:rsidR="006312C1">
        <w:rPr>
          <w:rFonts w:cs="Arial"/>
        </w:rPr>
        <w:t>Fundation</w:t>
      </w:r>
      <w:proofErr w:type="spellEnd"/>
      <w:r w:rsidR="006312C1">
        <w:rPr>
          <w:rFonts w:cs="Arial"/>
        </w:rPr>
        <w:t xml:space="preserve">, </w:t>
      </w:r>
      <w:r w:rsidR="00615C9F">
        <w:rPr>
          <w:rFonts w:cs="Arial"/>
        </w:rPr>
        <w:t xml:space="preserve">la </w:t>
      </w:r>
      <w:r w:rsidR="006312C1">
        <w:rPr>
          <w:rFonts w:cs="Arial"/>
        </w:rPr>
        <w:t xml:space="preserve">que se dedica a estandarizar el </w:t>
      </w:r>
      <w:r w:rsidR="00615C9F">
        <w:rPr>
          <w:rFonts w:cs="Arial"/>
        </w:rPr>
        <w:t>protocolo</w:t>
      </w:r>
      <w:r w:rsidR="00C467D9" w:rsidRPr="001E3E04">
        <w:rPr>
          <w:rFonts w:cs="Arial"/>
        </w:rPr>
        <w:t xml:space="preserve">, se ha logrado multiplicar las áreas de uso de este protocolo. Dentro de las cuales está, </w:t>
      </w:r>
      <w:r w:rsidRPr="001E3E04">
        <w:rPr>
          <w:rFonts w:cs="Arial"/>
        </w:rPr>
        <w:t>primeramente,</w:t>
      </w:r>
      <w:r w:rsidR="00C467D9" w:rsidRPr="001E3E04">
        <w:rPr>
          <w:rFonts w:cs="Arial"/>
        </w:rPr>
        <w:t xml:space="preserve"> la mensajería instantánea,</w:t>
      </w:r>
      <w:r w:rsidR="006312C1">
        <w:rPr>
          <w:rFonts w:cs="Arial"/>
        </w:rPr>
        <w:t xml:space="preserve"> para lo cual</w:t>
      </w:r>
      <w:r w:rsidR="00C467D9" w:rsidRPr="001E3E04">
        <w:rPr>
          <w:rFonts w:cs="Arial"/>
        </w:rPr>
        <w:t xml:space="preserve"> este protocolo se pensó </w:t>
      </w:r>
      <w:r w:rsidR="006312C1">
        <w:rPr>
          <w:rFonts w:cs="Arial"/>
        </w:rPr>
        <w:t>originalmente</w:t>
      </w:r>
      <w:r w:rsidRPr="001E3E04">
        <w:rPr>
          <w:rFonts w:cs="Arial"/>
        </w:rPr>
        <w:t>,</w:t>
      </w:r>
      <w:r w:rsidR="006312C1">
        <w:rPr>
          <w:rFonts w:cs="Arial"/>
        </w:rPr>
        <w:t xml:space="preserve"> luego</w:t>
      </w:r>
      <w:r w:rsidRPr="001E3E04">
        <w:rPr>
          <w:rFonts w:cs="Arial"/>
        </w:rPr>
        <w:t xml:space="preserve"> grupos de chat, control de sistemas, VoIP e IoT. Esta última área es la que nos interesa en el marco del presente documento. Ya que XMPP fue pensado inicialmente como un protocolo de comunicaciones tiene vulnerabilidades abiertas cuando hablamos de al</w:t>
      </w:r>
      <w:r w:rsidR="006312C1">
        <w:rPr>
          <w:rFonts w:cs="Arial"/>
        </w:rPr>
        <w:t>gún</w:t>
      </w:r>
      <w:r w:rsidRPr="001E3E04">
        <w:rPr>
          <w:rFonts w:cs="Arial"/>
        </w:rPr>
        <w:t xml:space="preserve"> </w:t>
      </w:r>
      <w:r w:rsidRPr="00CE7F4D">
        <w:rPr>
          <w:rFonts w:cs="Arial"/>
          <w:highlight w:val="green"/>
        </w:rPr>
        <w:t>área que no ha sido originalmente diseñado</w:t>
      </w:r>
      <w:r w:rsidRPr="001E3E04">
        <w:rPr>
          <w:rFonts w:cs="Arial"/>
        </w:rPr>
        <w:t xml:space="preserve">. </w:t>
      </w:r>
      <w:r w:rsidR="007E5B83" w:rsidRPr="001E3E04">
        <w:rPr>
          <w:rFonts w:cs="Arial"/>
        </w:rPr>
        <w:t>El problema en resumidas cuentas radica en que la creación de identidades</w:t>
      </w:r>
      <w:r w:rsidR="00CE7F4D">
        <w:rPr>
          <w:rFonts w:cs="Arial"/>
        </w:rPr>
        <w:t>;</w:t>
      </w:r>
      <w:r w:rsidR="007E5B83" w:rsidRPr="001E3E04">
        <w:rPr>
          <w:rFonts w:cs="Arial"/>
        </w:rPr>
        <w:t xml:space="preserve"> sólo está regulada por CAPTCHAS en las especificaciones existentes de protocolo, esto evita la creación de identidades por medio de bots maliciosos, sin embargo, no delimita a los usuarios maliciosos que deseen crear identidades. </w:t>
      </w:r>
      <w:r w:rsidRPr="001E3E04">
        <w:rPr>
          <w:rFonts w:cs="Arial"/>
        </w:rPr>
        <w:t xml:space="preserve">Por esta razón </w:t>
      </w:r>
      <w:r w:rsidR="00A24010">
        <w:rPr>
          <w:rFonts w:cs="Arial"/>
        </w:rPr>
        <w:t xml:space="preserve">se </w:t>
      </w:r>
      <w:r w:rsidRPr="001E3E04">
        <w:rPr>
          <w:rFonts w:cs="Arial"/>
        </w:rPr>
        <w:t xml:space="preserve">ha creado especificaciones </w:t>
      </w:r>
      <w:r w:rsidR="00A24010">
        <w:rPr>
          <w:rFonts w:cs="Arial"/>
        </w:rPr>
        <w:t xml:space="preserve">protocolos de extensión </w:t>
      </w:r>
      <w:r w:rsidR="00CE7F4D">
        <w:rPr>
          <w:rFonts w:cs="Arial"/>
        </w:rPr>
        <w:t>con e</w:t>
      </w:r>
      <w:r w:rsidRPr="001E3E04">
        <w:rPr>
          <w:rFonts w:cs="Arial"/>
        </w:rPr>
        <w:t xml:space="preserve">l fin de dar una solución adecuada a la problemática de la seguridad en XMPP </w:t>
      </w:r>
      <w:r w:rsidR="00A24010">
        <w:rPr>
          <w:rFonts w:cs="Arial"/>
        </w:rPr>
        <w:t xml:space="preserve">dentro del contexto del </w:t>
      </w:r>
      <w:r w:rsidRPr="001E3E04">
        <w:rPr>
          <w:rFonts w:cs="Arial"/>
        </w:rPr>
        <w:t>I</w:t>
      </w:r>
      <w:r w:rsidR="00A24010">
        <w:rPr>
          <w:rFonts w:cs="Arial"/>
        </w:rPr>
        <w:t>nternet de las Cosas</w:t>
      </w:r>
      <w:r w:rsidRPr="001E3E04">
        <w:rPr>
          <w:rFonts w:cs="Arial"/>
        </w:rPr>
        <w:t>.</w:t>
      </w:r>
    </w:p>
    <w:p w14:paraId="733524FD" w14:textId="25B42B4D" w:rsidR="00597D6F" w:rsidRPr="001E3E04" w:rsidRDefault="00597D6F" w:rsidP="002B6A54">
      <w:pPr>
        <w:ind w:firstLine="708"/>
        <w:rPr>
          <w:rFonts w:cs="Arial"/>
        </w:rPr>
      </w:pPr>
      <w:r w:rsidRPr="001E3E04">
        <w:rPr>
          <w:rFonts w:cs="Arial"/>
        </w:rPr>
        <w:t xml:space="preserve">En el presente documento, se presenta la </w:t>
      </w:r>
      <w:r w:rsidR="00080B88" w:rsidRPr="001E3E04">
        <w:rPr>
          <w:rFonts w:cs="Arial"/>
        </w:rPr>
        <w:t xml:space="preserve">historia de XMPP, </w:t>
      </w:r>
      <w:r w:rsidRPr="001E3E04">
        <w:rPr>
          <w:rFonts w:cs="Arial"/>
        </w:rPr>
        <w:t>como este funciona,</w:t>
      </w:r>
      <w:r w:rsidR="00080B88" w:rsidRPr="001E3E04">
        <w:rPr>
          <w:rFonts w:cs="Arial"/>
        </w:rPr>
        <w:t xml:space="preserve"> la manera que se utiliza en el internet de las cosas</w:t>
      </w:r>
      <w:r w:rsidRPr="001E3E04">
        <w:rPr>
          <w:rFonts w:cs="Arial"/>
        </w:rPr>
        <w:t xml:space="preserve"> y l</w:t>
      </w:r>
      <w:r w:rsidR="00A24010">
        <w:rPr>
          <w:rFonts w:cs="Arial"/>
        </w:rPr>
        <w:t xml:space="preserve">as propuestas </w:t>
      </w:r>
      <w:r w:rsidRPr="001E3E04">
        <w:rPr>
          <w:rFonts w:cs="Arial"/>
        </w:rPr>
        <w:t>para mejo</w:t>
      </w:r>
      <w:r w:rsidR="00287CF2" w:rsidRPr="001E3E04">
        <w:rPr>
          <w:rFonts w:cs="Arial"/>
        </w:rPr>
        <w:t>rar la seguridad del protocolo.</w:t>
      </w:r>
    </w:p>
    <w:p w14:paraId="77CD6DD8" w14:textId="2C2E18D4" w:rsidR="00C467D9" w:rsidRPr="001E3E04" w:rsidRDefault="00C467D9" w:rsidP="00094EC1">
      <w:pPr>
        <w:rPr>
          <w:rFonts w:cs="Arial"/>
        </w:rPr>
      </w:pPr>
    </w:p>
    <w:p w14:paraId="58D8EC81" w14:textId="77777777" w:rsidR="00597D6F" w:rsidRPr="001E3E04" w:rsidRDefault="00597D6F" w:rsidP="00597D6F">
      <w:pPr>
        <w:rPr>
          <w:rFonts w:cs="Arial"/>
        </w:rPr>
      </w:pPr>
    </w:p>
    <w:p w14:paraId="190622F3" w14:textId="77777777" w:rsidR="00287CF2" w:rsidRPr="001E3E04" w:rsidRDefault="00287CF2">
      <w:pPr>
        <w:rPr>
          <w:rFonts w:cs="Arial"/>
          <w:caps/>
          <w:color w:val="FFFFFF" w:themeColor="background1"/>
          <w:spacing w:val="15"/>
          <w:szCs w:val="22"/>
        </w:rPr>
      </w:pPr>
      <w:bookmarkStart w:id="14" w:name="_Toc464484061"/>
      <w:r w:rsidRPr="001E3E04">
        <w:rPr>
          <w:rFonts w:cs="Arial"/>
        </w:rPr>
        <w:br w:type="page"/>
      </w:r>
    </w:p>
    <w:p w14:paraId="14F5EE9A" w14:textId="7D2F420F" w:rsidR="00B6630B" w:rsidRPr="001E3E04" w:rsidRDefault="00597D6F" w:rsidP="00B6630B">
      <w:pPr>
        <w:pStyle w:val="Ttulo1"/>
        <w:rPr>
          <w:rFonts w:cs="Arial"/>
          <w:sz w:val="24"/>
        </w:rPr>
      </w:pPr>
      <w:bookmarkStart w:id="15" w:name="_Toc465070114"/>
      <w:bookmarkStart w:id="16" w:name="_Toc465070657"/>
      <w:bookmarkStart w:id="17" w:name="_Toc524387326"/>
      <w:r w:rsidRPr="001E3E04">
        <w:rPr>
          <w:rFonts w:cs="Arial"/>
          <w:sz w:val="24"/>
        </w:rPr>
        <w:lastRenderedPageBreak/>
        <w:t>2. FUNDAMENTACIÓN</w:t>
      </w:r>
      <w:bookmarkEnd w:id="14"/>
      <w:bookmarkEnd w:id="15"/>
      <w:bookmarkEnd w:id="16"/>
      <w:bookmarkEnd w:id="17"/>
    </w:p>
    <w:p w14:paraId="39CF4657" w14:textId="77777777" w:rsidR="00597D6F" w:rsidRPr="001E3E04" w:rsidRDefault="00597D6F" w:rsidP="00597D6F">
      <w:pPr>
        <w:pStyle w:val="Ttulo2"/>
        <w:rPr>
          <w:rFonts w:cs="Arial"/>
        </w:rPr>
      </w:pPr>
      <w:bookmarkStart w:id="18" w:name="_Toc464484062"/>
      <w:bookmarkStart w:id="19" w:name="_Toc465070115"/>
      <w:bookmarkStart w:id="20" w:name="_Toc465070658"/>
      <w:bookmarkStart w:id="21" w:name="_Toc524387327"/>
      <w:r w:rsidRPr="001E3E04">
        <w:rPr>
          <w:rFonts w:cs="Arial"/>
        </w:rPr>
        <w:t>2.1. Contextualización el proyecto</w:t>
      </w:r>
      <w:bookmarkEnd w:id="18"/>
      <w:bookmarkEnd w:id="19"/>
      <w:bookmarkEnd w:id="20"/>
      <w:bookmarkEnd w:id="21"/>
    </w:p>
    <w:p w14:paraId="5FCA3A84" w14:textId="77777777" w:rsidR="00597D6F" w:rsidRPr="001E3E04" w:rsidRDefault="008273D6" w:rsidP="008273D6">
      <w:pPr>
        <w:pStyle w:val="Ttulo3"/>
        <w:rPr>
          <w:rFonts w:cs="Arial"/>
        </w:rPr>
      </w:pPr>
      <w:bookmarkStart w:id="22" w:name="_Toc464484063"/>
      <w:bookmarkStart w:id="23" w:name="_Toc465070116"/>
      <w:bookmarkStart w:id="24" w:name="_Toc465070659"/>
      <w:bookmarkStart w:id="25" w:name="_Toc524387328"/>
      <w:r w:rsidRPr="001E3E04">
        <w:rPr>
          <w:rFonts w:cs="Arial"/>
        </w:rPr>
        <w:t>2.1.1. XMPP</w:t>
      </w:r>
      <w:bookmarkEnd w:id="22"/>
      <w:bookmarkEnd w:id="23"/>
      <w:bookmarkEnd w:id="24"/>
      <w:bookmarkEnd w:id="25"/>
    </w:p>
    <w:p w14:paraId="6C33BBA8" w14:textId="77777777" w:rsidR="008273D6" w:rsidRPr="001E3E04" w:rsidRDefault="008273D6" w:rsidP="008273D6">
      <w:pPr>
        <w:pStyle w:val="Ttulo4"/>
        <w:rPr>
          <w:rFonts w:cs="Arial"/>
        </w:rPr>
      </w:pPr>
      <w:bookmarkStart w:id="26" w:name="_Toc464484064"/>
      <w:bookmarkStart w:id="27" w:name="_Toc465070117"/>
      <w:bookmarkStart w:id="28" w:name="_Toc465070660"/>
      <w:r w:rsidRPr="001E3E04">
        <w:rPr>
          <w:rFonts w:cs="Arial"/>
        </w:rPr>
        <w:t>2.1.1.1. Protocolo</w:t>
      </w:r>
      <w:bookmarkEnd w:id="26"/>
      <w:bookmarkEnd w:id="27"/>
      <w:bookmarkEnd w:id="28"/>
    </w:p>
    <w:p w14:paraId="17B316D7" w14:textId="44268B4F" w:rsidR="00692E49" w:rsidRPr="001E3E04" w:rsidRDefault="00692E49" w:rsidP="002B6A54">
      <w:pPr>
        <w:ind w:firstLine="708"/>
        <w:rPr>
          <w:rStyle w:val="st"/>
          <w:rFonts w:cs="Arial"/>
        </w:rPr>
      </w:pPr>
      <w:r w:rsidRPr="001E3E04">
        <w:rPr>
          <w:rFonts w:cs="Arial"/>
        </w:rPr>
        <w:t xml:space="preserve">XMPP es un protocolo </w:t>
      </w:r>
      <w:r w:rsidR="006C6AFA" w:rsidRPr="001E3E04">
        <w:rPr>
          <w:rFonts w:cs="Arial"/>
        </w:rPr>
        <w:t>libre de comunicaciones</w:t>
      </w:r>
      <w:r w:rsidR="003710B1">
        <w:rPr>
          <w:rFonts w:cs="Arial"/>
        </w:rPr>
        <w:t xml:space="preserve">, según </w:t>
      </w:r>
      <w:r w:rsidR="006C6AFA" w:rsidRPr="001E3E04">
        <w:rPr>
          <w:rFonts w:cs="Arial"/>
        </w:rPr>
        <w:t xml:space="preserve">el estándar de software libre. Este </w:t>
      </w:r>
      <w:r w:rsidRPr="001E3E04">
        <w:rPr>
          <w:rFonts w:cs="Arial"/>
        </w:rPr>
        <w:t>funciona sobre la capa</w:t>
      </w:r>
      <w:r w:rsidR="00615C9F">
        <w:rPr>
          <w:rFonts w:cs="Arial"/>
        </w:rPr>
        <w:t xml:space="preserve"> </w:t>
      </w:r>
      <w:r w:rsidR="00615C9F" w:rsidRPr="00615C9F">
        <w:rPr>
          <w:rFonts w:cs="Arial"/>
        </w:rPr>
        <w:t>de aplicación</w:t>
      </w:r>
      <w:r w:rsidR="00615C9F">
        <w:rPr>
          <w:rFonts w:cs="Arial"/>
        </w:rPr>
        <w:t>,</w:t>
      </w:r>
      <w:r w:rsidR="00A9529B">
        <w:rPr>
          <w:rFonts w:cs="Arial"/>
        </w:rPr>
        <w:t xml:space="preserve"> </w:t>
      </w:r>
      <w:proofErr w:type="gramStart"/>
      <w:r w:rsidR="003710B1" w:rsidRPr="001E3E04">
        <w:rPr>
          <w:rFonts w:cs="Arial"/>
        </w:rPr>
        <w:t xml:space="preserve">de acuerdo </w:t>
      </w:r>
      <w:r w:rsidR="00615C9F">
        <w:rPr>
          <w:rFonts w:cs="Arial"/>
        </w:rPr>
        <w:t>a</w:t>
      </w:r>
      <w:r w:rsidR="003710B1" w:rsidRPr="001E3E04">
        <w:rPr>
          <w:rFonts w:cs="Arial"/>
        </w:rPr>
        <w:t>l</w:t>
      </w:r>
      <w:proofErr w:type="gramEnd"/>
      <w:r w:rsidR="006C6AFA" w:rsidRPr="001E3E04">
        <w:rPr>
          <w:rFonts w:cs="Arial"/>
        </w:rPr>
        <w:t xml:space="preserve"> modelo OSI. Este protocolo, fue pensado para ser utilizado en mensajería instantánea (IM por sus siglas en ingles), está</w:t>
      </w:r>
      <w:r w:rsidR="0044446D" w:rsidRPr="001E3E04">
        <w:rPr>
          <w:rFonts w:cs="Arial"/>
        </w:rPr>
        <w:t xml:space="preserve"> basado en el </w:t>
      </w:r>
      <w:r w:rsidR="003710B1" w:rsidRPr="001E3E04">
        <w:rPr>
          <w:rFonts w:cs="Arial"/>
        </w:rPr>
        <w:t>metalenguaje</w:t>
      </w:r>
      <w:r w:rsidR="0044446D" w:rsidRPr="001E3E04">
        <w:rPr>
          <w:rFonts w:cs="Arial"/>
        </w:rPr>
        <w:t xml:space="preserve"> </w:t>
      </w:r>
      <w:r w:rsidR="0044446D" w:rsidRPr="001E3E04">
        <w:rPr>
          <w:rStyle w:val="st"/>
          <w:rFonts w:cs="Arial"/>
        </w:rPr>
        <w:t>XML (</w:t>
      </w:r>
      <w:proofErr w:type="spellStart"/>
      <w:r w:rsidR="0044446D" w:rsidRPr="001E3E04">
        <w:rPr>
          <w:rStyle w:val="st"/>
          <w:rFonts w:cs="Arial"/>
        </w:rPr>
        <w:t>eXtensible</w:t>
      </w:r>
      <w:proofErr w:type="spellEnd"/>
      <w:r w:rsidR="0044446D" w:rsidRPr="001E3E04">
        <w:rPr>
          <w:rStyle w:val="st"/>
          <w:rFonts w:cs="Arial"/>
        </w:rPr>
        <w:t xml:space="preserve"> </w:t>
      </w:r>
      <w:proofErr w:type="spellStart"/>
      <w:r w:rsidR="0044446D" w:rsidRPr="001E3E04">
        <w:rPr>
          <w:rStyle w:val="st"/>
          <w:rFonts w:cs="Arial"/>
        </w:rPr>
        <w:t>Markup</w:t>
      </w:r>
      <w:proofErr w:type="spellEnd"/>
      <w:r w:rsidR="0044446D" w:rsidRPr="001E3E04">
        <w:rPr>
          <w:rStyle w:val="st"/>
          <w:rFonts w:cs="Arial"/>
        </w:rPr>
        <w:t xml:space="preserve"> </w:t>
      </w:r>
      <w:proofErr w:type="spellStart"/>
      <w:r w:rsidR="0044446D" w:rsidRPr="001E3E04">
        <w:rPr>
          <w:rStyle w:val="st"/>
          <w:rFonts w:cs="Arial"/>
        </w:rPr>
        <w:t>Language</w:t>
      </w:r>
      <w:proofErr w:type="spellEnd"/>
      <w:r w:rsidR="0044446D" w:rsidRPr="001E3E04">
        <w:rPr>
          <w:rStyle w:val="st"/>
          <w:rFonts w:cs="Arial"/>
        </w:rPr>
        <w:t>).</w:t>
      </w:r>
    </w:p>
    <w:p w14:paraId="4C8004DB" w14:textId="6D70770A" w:rsidR="00514A5E" w:rsidRPr="001E3E04" w:rsidRDefault="005B18A8" w:rsidP="00094EC1">
      <w:pPr>
        <w:rPr>
          <w:rStyle w:val="st"/>
          <w:rFonts w:cs="Arial"/>
        </w:rPr>
      </w:pPr>
      <w:r w:rsidRPr="001E3E04">
        <w:rPr>
          <w:rStyle w:val="st"/>
          <w:rFonts w:cs="Arial"/>
        </w:rPr>
        <w:t xml:space="preserve">Su nombre es acrónimo </w:t>
      </w:r>
      <w:r w:rsidR="00514A5E" w:rsidRPr="001E3E04">
        <w:rPr>
          <w:rStyle w:val="st"/>
          <w:rFonts w:cs="Arial"/>
        </w:rPr>
        <w:t>sus siglas en inglés:</w:t>
      </w:r>
    </w:p>
    <w:p w14:paraId="73AEBF1B" w14:textId="77777777" w:rsidR="00094EC1" w:rsidRPr="001E3E04" w:rsidRDefault="003B44AB" w:rsidP="00EC0540">
      <w:pPr>
        <w:pStyle w:val="Prrafodelista"/>
        <w:numPr>
          <w:ilvl w:val="0"/>
          <w:numId w:val="3"/>
        </w:numPr>
        <w:rPr>
          <w:rStyle w:val="st"/>
          <w:rFonts w:cs="Arial"/>
        </w:rPr>
      </w:pPr>
      <w:r w:rsidRPr="001E3E04">
        <w:rPr>
          <w:rStyle w:val="st"/>
          <w:rFonts w:cs="Arial"/>
        </w:rPr>
        <w:t>P – Protocolo</w:t>
      </w:r>
    </w:p>
    <w:p w14:paraId="66471BB9" w14:textId="11E659CF" w:rsidR="00E1269F" w:rsidRPr="001E3E04" w:rsidRDefault="003B44AB" w:rsidP="00094EC1">
      <w:pPr>
        <w:pStyle w:val="Prrafodelista"/>
        <w:rPr>
          <w:rStyle w:val="st"/>
          <w:rFonts w:cs="Arial"/>
        </w:rPr>
      </w:pPr>
      <w:r w:rsidRPr="001E3E04">
        <w:rPr>
          <w:rStyle w:val="st"/>
          <w:rFonts w:cs="Arial"/>
        </w:rPr>
        <w:t xml:space="preserve">XMPP es un protocolo; un conjunto de estándares que permiten a los sistemas que se comuniquen entre sí. </w:t>
      </w:r>
    </w:p>
    <w:p w14:paraId="7E1CDE2B"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P – Presencia</w:t>
      </w:r>
    </w:p>
    <w:p w14:paraId="50FF8410" w14:textId="3942876E" w:rsidR="00FE3B6F" w:rsidRPr="001E3E04" w:rsidRDefault="00FE3B6F" w:rsidP="00094EC1">
      <w:pPr>
        <w:pStyle w:val="Prrafodelista"/>
        <w:ind w:left="708"/>
        <w:rPr>
          <w:rStyle w:val="st"/>
          <w:rFonts w:cs="Arial"/>
        </w:rPr>
      </w:pPr>
      <w:r w:rsidRPr="001E3E04">
        <w:rPr>
          <w:rStyle w:val="st"/>
          <w:rFonts w:cs="Arial"/>
        </w:rPr>
        <w:t>El indicador de presenci</w:t>
      </w:r>
      <w:r w:rsidR="006F7A9C" w:rsidRPr="001E3E04">
        <w:rPr>
          <w:rStyle w:val="st"/>
          <w:rFonts w:cs="Arial"/>
        </w:rPr>
        <w:t xml:space="preserve">a </w:t>
      </w:r>
      <w:r w:rsidR="00771190" w:rsidRPr="001E3E04">
        <w:rPr>
          <w:rStyle w:val="st"/>
          <w:rFonts w:cs="Arial"/>
        </w:rPr>
        <w:t>les</w:t>
      </w:r>
      <w:r w:rsidR="006F7A9C" w:rsidRPr="001E3E04">
        <w:rPr>
          <w:rStyle w:val="st"/>
          <w:rFonts w:cs="Arial"/>
        </w:rPr>
        <w:t xml:space="preserve"> dice a los servidores si un cliente está en Online</w:t>
      </w:r>
      <w:r w:rsidR="00AD4374" w:rsidRPr="001E3E04">
        <w:rPr>
          <w:rStyle w:val="Refdenotaalpie"/>
          <w:rFonts w:cs="Arial"/>
        </w:rPr>
        <w:footnoteReference w:id="1"/>
      </w:r>
      <w:r w:rsidR="006F7A9C" w:rsidRPr="001E3E04">
        <w:rPr>
          <w:rStyle w:val="st"/>
          <w:rFonts w:cs="Arial"/>
        </w:rPr>
        <w:t xml:space="preserve"> / Offline</w:t>
      </w:r>
      <w:r w:rsidR="00AD4374" w:rsidRPr="001E3E04">
        <w:rPr>
          <w:rStyle w:val="Refdenotaalpie"/>
          <w:rFonts w:cs="Arial"/>
        </w:rPr>
        <w:footnoteReference w:id="2"/>
      </w:r>
      <w:r w:rsidR="00AD4374" w:rsidRPr="001E3E04">
        <w:rPr>
          <w:rStyle w:val="st"/>
          <w:rFonts w:cs="Arial"/>
        </w:rPr>
        <w:t xml:space="preserve"> / </w:t>
      </w:r>
      <w:proofErr w:type="spellStart"/>
      <w:r w:rsidR="00AD4374" w:rsidRPr="001E3E04">
        <w:rPr>
          <w:rStyle w:val="st"/>
          <w:rFonts w:cs="Arial"/>
        </w:rPr>
        <w:t>Busy</w:t>
      </w:r>
      <w:proofErr w:type="spellEnd"/>
      <w:r w:rsidR="00AD4374" w:rsidRPr="001E3E04">
        <w:rPr>
          <w:rStyle w:val="Refdenotaalpie"/>
          <w:rFonts w:cs="Arial"/>
        </w:rPr>
        <w:footnoteReference w:id="3"/>
      </w:r>
      <w:r w:rsidR="006F7A9C" w:rsidRPr="001E3E04">
        <w:rPr>
          <w:rStyle w:val="st"/>
          <w:rFonts w:cs="Arial"/>
        </w:rPr>
        <w:t>. En términos técnicos, la presencia determina el estado de una entidad XMPP; en términos simples si se está listo para recibir mensajes o no.</w:t>
      </w:r>
    </w:p>
    <w:p w14:paraId="5737D821"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M – Mensajería</w:t>
      </w:r>
    </w:p>
    <w:p w14:paraId="757A3D50" w14:textId="2DE98881" w:rsidR="00905534" w:rsidRPr="001E3E04" w:rsidRDefault="00905534" w:rsidP="00094EC1">
      <w:pPr>
        <w:pStyle w:val="Prrafodelista"/>
        <w:ind w:left="708"/>
        <w:rPr>
          <w:rStyle w:val="st"/>
          <w:rFonts w:cs="Arial"/>
        </w:rPr>
      </w:pPr>
      <w:r w:rsidRPr="001E3E04">
        <w:rPr>
          <w:rStyle w:val="st"/>
          <w:rFonts w:cs="Arial"/>
        </w:rPr>
        <w:t>La parte de “mensajería” de XMPP es la parte que se ve; el mensaje instantá</w:t>
      </w:r>
      <w:r w:rsidR="00E219AB" w:rsidRPr="001E3E04">
        <w:rPr>
          <w:rStyle w:val="st"/>
          <w:rFonts w:cs="Arial"/>
        </w:rPr>
        <w:t>neo (IM) enviado entre clientes.</w:t>
      </w:r>
      <w:r w:rsidRPr="001E3E04">
        <w:rPr>
          <w:rStyle w:val="st"/>
          <w:rFonts w:cs="Arial"/>
        </w:rPr>
        <w:t xml:space="preserve"> XMPP ha sido diseñado para enviar </w:t>
      </w:r>
      <w:r w:rsidR="003B7B2C" w:rsidRPr="001E3E04">
        <w:rPr>
          <w:rStyle w:val="st"/>
          <w:rFonts w:cs="Arial"/>
        </w:rPr>
        <w:t>todos los mensajes</w:t>
      </w:r>
      <w:r w:rsidRPr="001E3E04">
        <w:rPr>
          <w:rStyle w:val="st"/>
          <w:rFonts w:cs="Arial"/>
        </w:rPr>
        <w:t xml:space="preserve"> en tiempo real, </w:t>
      </w:r>
      <w:r w:rsidR="00E219AB" w:rsidRPr="001E3E04">
        <w:rPr>
          <w:rStyle w:val="st"/>
          <w:rFonts w:cs="Arial"/>
        </w:rPr>
        <w:t>utilizando un mecanismo de envío</w:t>
      </w:r>
      <w:r w:rsidRPr="001E3E04">
        <w:rPr>
          <w:rStyle w:val="st"/>
          <w:rFonts w:cs="Arial"/>
        </w:rPr>
        <w:t xml:space="preserve"> muy eficiente; mientras que a menu</w:t>
      </w:r>
      <w:r w:rsidR="00E219AB" w:rsidRPr="001E3E04">
        <w:rPr>
          <w:rStyle w:val="st"/>
          <w:rFonts w:cs="Arial"/>
        </w:rPr>
        <w:t xml:space="preserve">do los mecanismos basados en </w:t>
      </w:r>
      <w:r w:rsidRPr="001E3E04">
        <w:rPr>
          <w:rStyle w:val="st"/>
          <w:rFonts w:cs="Arial"/>
        </w:rPr>
        <w:t>web hacen muchas peticiones innecesarias lo que produce una carga de la red, y por lo tanto no son en tiempo real.</w:t>
      </w:r>
    </w:p>
    <w:p w14:paraId="2A9AEBE5" w14:textId="77777777" w:rsidR="00094EC1" w:rsidRPr="001E3E04" w:rsidRDefault="003B44AB" w:rsidP="00EC0540">
      <w:pPr>
        <w:pStyle w:val="Prrafodelista"/>
        <w:numPr>
          <w:ilvl w:val="0"/>
          <w:numId w:val="3"/>
        </w:numPr>
        <w:ind w:left="708"/>
        <w:rPr>
          <w:rStyle w:val="st"/>
          <w:rFonts w:cs="Arial"/>
        </w:rPr>
      </w:pPr>
      <w:r w:rsidRPr="001E3E04">
        <w:rPr>
          <w:rStyle w:val="st"/>
          <w:rFonts w:cs="Arial"/>
        </w:rPr>
        <w:t xml:space="preserve">X </w:t>
      </w:r>
      <w:r w:rsidR="00905534" w:rsidRPr="001E3E04">
        <w:rPr>
          <w:rStyle w:val="st"/>
          <w:rFonts w:cs="Arial"/>
        </w:rPr>
        <w:t>–</w:t>
      </w:r>
      <w:r w:rsidRPr="001E3E04">
        <w:rPr>
          <w:rStyle w:val="st"/>
          <w:rFonts w:cs="Arial"/>
        </w:rPr>
        <w:t xml:space="preserve"> </w:t>
      </w:r>
      <w:proofErr w:type="spellStart"/>
      <w:r w:rsidRPr="001E3E04">
        <w:rPr>
          <w:rStyle w:val="st"/>
          <w:rFonts w:cs="Arial"/>
        </w:rPr>
        <w:t>eXtensible</w:t>
      </w:r>
      <w:proofErr w:type="spellEnd"/>
    </w:p>
    <w:p w14:paraId="3B9259D0" w14:textId="79002ED9" w:rsidR="00094EC1" w:rsidRPr="001E3E04" w:rsidRDefault="00E1269F" w:rsidP="00094EC1">
      <w:pPr>
        <w:pStyle w:val="Prrafodelista"/>
        <w:ind w:left="708"/>
        <w:rPr>
          <w:rStyle w:val="st"/>
          <w:rFonts w:cs="Arial"/>
        </w:rPr>
      </w:pPr>
      <w:r w:rsidRPr="001E3E04">
        <w:rPr>
          <w:rStyle w:val="st"/>
          <w:rFonts w:cs="Arial"/>
        </w:rPr>
        <w:t xml:space="preserve">XMPP está definido en un estándar abierto, </w:t>
      </w:r>
      <w:r w:rsidRPr="00CE7F4D">
        <w:rPr>
          <w:rStyle w:val="st"/>
          <w:rFonts w:cs="Arial"/>
          <w:highlight w:val="green"/>
        </w:rPr>
        <w:t>usando</w:t>
      </w:r>
      <w:r w:rsidR="00F35C67" w:rsidRPr="00CE7F4D">
        <w:rPr>
          <w:rStyle w:val="st"/>
          <w:rFonts w:cs="Arial"/>
          <w:highlight w:val="green"/>
        </w:rPr>
        <w:t xml:space="preserve"> el mismo</w:t>
      </w:r>
      <w:r w:rsidRPr="00CE7F4D">
        <w:rPr>
          <w:rStyle w:val="st"/>
          <w:rFonts w:cs="Arial"/>
          <w:highlight w:val="green"/>
        </w:rPr>
        <w:t xml:space="preserve"> enfoque </w:t>
      </w:r>
      <w:r w:rsidR="00F35C67" w:rsidRPr="00CE7F4D">
        <w:rPr>
          <w:rStyle w:val="st"/>
          <w:rFonts w:cs="Arial"/>
          <w:highlight w:val="green"/>
        </w:rPr>
        <w:t>para</w:t>
      </w:r>
      <w:r w:rsidRPr="00CE7F4D">
        <w:rPr>
          <w:rStyle w:val="st"/>
          <w:rFonts w:cs="Arial"/>
          <w:highlight w:val="green"/>
        </w:rPr>
        <w:t xml:space="preserve"> </w:t>
      </w:r>
      <w:r w:rsidR="00A9529B" w:rsidRPr="00CE7F4D">
        <w:rPr>
          <w:rStyle w:val="st"/>
          <w:rFonts w:cs="Arial"/>
          <w:highlight w:val="green"/>
        </w:rPr>
        <w:t>sistema para</w:t>
      </w:r>
      <w:r w:rsidR="00E219AB" w:rsidRPr="00CE7F4D">
        <w:rPr>
          <w:rStyle w:val="st"/>
          <w:rFonts w:cs="Arial"/>
          <w:highlight w:val="green"/>
        </w:rPr>
        <w:t xml:space="preserve"> el desarrollo</w:t>
      </w:r>
      <w:r w:rsidRPr="00CE7F4D">
        <w:rPr>
          <w:rStyle w:val="st"/>
          <w:rFonts w:cs="Arial"/>
          <w:highlight w:val="green"/>
        </w:rPr>
        <w:t>.</w:t>
      </w:r>
      <w:r w:rsidRPr="001E3E04">
        <w:rPr>
          <w:rStyle w:val="st"/>
          <w:rFonts w:cs="Arial"/>
        </w:rPr>
        <w:t xml:space="preserve"> En otra</w:t>
      </w:r>
      <w:r w:rsidR="007F05F8" w:rsidRPr="001E3E04">
        <w:rPr>
          <w:rStyle w:val="st"/>
          <w:rFonts w:cs="Arial"/>
        </w:rPr>
        <w:t>s palabras, se ha diseñado para</w:t>
      </w:r>
      <w:r w:rsidRPr="001E3E04">
        <w:rPr>
          <w:rStyle w:val="st"/>
          <w:rFonts w:cs="Arial"/>
        </w:rPr>
        <w:t xml:space="preserve"> crecer y adaptarse a los cambios</w:t>
      </w:r>
    </w:p>
    <w:p w14:paraId="28FDC1F8" w14:textId="15EA16C1" w:rsidR="00B15F64" w:rsidRPr="001E3E04" w:rsidRDefault="00B15F64" w:rsidP="002B6A54">
      <w:pPr>
        <w:ind w:firstLine="708"/>
        <w:rPr>
          <w:rStyle w:val="st"/>
          <w:rFonts w:cs="Arial"/>
        </w:rPr>
      </w:pPr>
      <w:r w:rsidRPr="001E3E04">
        <w:rPr>
          <w:rStyle w:val="st"/>
          <w:rFonts w:cs="Arial"/>
        </w:rPr>
        <w:lastRenderedPageBreak/>
        <w:t>Entre las definiciones formales están las realizadas por la IETF, que es la RFC</w:t>
      </w:r>
      <w:r w:rsidRPr="001E3E04">
        <w:rPr>
          <w:rFonts w:cs="Arial"/>
        </w:rPr>
        <w:t xml:space="preserve"> </w:t>
      </w:r>
      <w:r w:rsidRPr="001E3E04">
        <w:rPr>
          <w:rStyle w:val="st"/>
          <w:rFonts w:cs="Arial"/>
        </w:rPr>
        <w:t>6120</w:t>
      </w:r>
      <w:r w:rsidR="002A049C" w:rsidRPr="001E3E04">
        <w:rPr>
          <w:rStyle w:val="Refdenotaalpie"/>
          <w:rFonts w:cs="Arial"/>
        </w:rPr>
        <w:footnoteReference w:id="4"/>
      </w:r>
      <w:r w:rsidRPr="001E3E04">
        <w:rPr>
          <w:rStyle w:val="st"/>
          <w:rFonts w:cs="Arial"/>
        </w:rPr>
        <w:t>, la cual describe el núcleo (</w:t>
      </w:r>
      <w:proofErr w:type="spellStart"/>
      <w:r w:rsidRPr="001E3E04">
        <w:rPr>
          <w:rStyle w:val="st"/>
          <w:rFonts w:cs="Arial"/>
        </w:rPr>
        <w:t>core</w:t>
      </w:r>
      <w:proofErr w:type="spellEnd"/>
      <w:r w:rsidRPr="001E3E04">
        <w:rPr>
          <w:rStyle w:val="st"/>
          <w:rFonts w:cs="Arial"/>
        </w:rPr>
        <w:t>) de XMPP, y la RFC6121</w:t>
      </w:r>
      <w:r w:rsidR="002A049C" w:rsidRPr="001E3E04">
        <w:rPr>
          <w:rStyle w:val="Refdenotaalpie"/>
          <w:rFonts w:cs="Arial"/>
        </w:rPr>
        <w:footnoteReference w:id="5"/>
      </w:r>
      <w:r w:rsidRPr="001E3E04">
        <w:rPr>
          <w:rStyle w:val="st"/>
          <w:rFonts w:cs="Arial"/>
        </w:rPr>
        <w:t xml:space="preserve"> describe el comportamiento XMPP en la mensajería instantánea (IM por </w:t>
      </w:r>
      <w:r w:rsidR="003B7B2C" w:rsidRPr="001E3E04">
        <w:rPr>
          <w:rStyle w:val="st"/>
          <w:rFonts w:cs="Arial"/>
        </w:rPr>
        <w:t>sus siglas</w:t>
      </w:r>
      <w:r w:rsidRPr="001E3E04">
        <w:rPr>
          <w:rStyle w:val="st"/>
          <w:rFonts w:cs="Arial"/>
        </w:rPr>
        <w:t xml:space="preserve"> en ingl</w:t>
      </w:r>
      <w:r w:rsidR="00F35C67" w:rsidRPr="001E3E04">
        <w:rPr>
          <w:rStyle w:val="st"/>
          <w:rFonts w:cs="Arial"/>
        </w:rPr>
        <w:t>é</w:t>
      </w:r>
      <w:r w:rsidRPr="001E3E04">
        <w:rPr>
          <w:rStyle w:val="st"/>
          <w:rFonts w:cs="Arial"/>
        </w:rPr>
        <w:t>s).</w:t>
      </w:r>
    </w:p>
    <w:p w14:paraId="2A06FFF7" w14:textId="71B4F4B9" w:rsidR="004D5834" w:rsidRPr="001E3E04" w:rsidRDefault="004D5834">
      <w:pPr>
        <w:rPr>
          <w:rFonts w:cs="Arial"/>
        </w:rPr>
      </w:pPr>
      <w:r w:rsidRPr="001E3E04">
        <w:rPr>
          <w:rFonts w:cs="Arial"/>
        </w:rPr>
        <w:br w:type="page"/>
      </w:r>
    </w:p>
    <w:p w14:paraId="69967B66" w14:textId="3EDBE2DE" w:rsidR="008273D6" w:rsidRPr="001E3E04" w:rsidRDefault="008273D6" w:rsidP="007F05F8">
      <w:pPr>
        <w:pStyle w:val="Ttulo4"/>
        <w:rPr>
          <w:rFonts w:cs="Arial"/>
        </w:rPr>
      </w:pPr>
      <w:bookmarkStart w:id="29" w:name="_Toc464484065"/>
      <w:bookmarkStart w:id="30" w:name="_Toc465070118"/>
      <w:bookmarkStart w:id="31" w:name="_Toc465070661"/>
      <w:r w:rsidRPr="001E3E04">
        <w:rPr>
          <w:rFonts w:cs="Arial"/>
        </w:rPr>
        <w:lastRenderedPageBreak/>
        <w:t>2.1.1.2. Historia</w:t>
      </w:r>
      <w:bookmarkEnd w:id="29"/>
      <w:bookmarkEnd w:id="30"/>
      <w:bookmarkEnd w:id="31"/>
      <w:r w:rsidR="00A9529B">
        <w:rPr>
          <w:rFonts w:cs="Arial"/>
        </w:rPr>
        <w:t xml:space="preserve"> de XMPP</w:t>
      </w:r>
    </w:p>
    <w:p w14:paraId="4D08DBA2" w14:textId="77777777" w:rsidR="00B24517" w:rsidRPr="001E3E04" w:rsidRDefault="007F05F8" w:rsidP="007F05F8">
      <w:pPr>
        <w:rPr>
          <w:rFonts w:cs="Arial"/>
        </w:rPr>
      </w:pPr>
      <w:r w:rsidRPr="001E3E04">
        <w:rPr>
          <w:rFonts w:cs="Arial"/>
          <w:b/>
        </w:rPr>
        <w:t>1998</w:t>
      </w:r>
      <w:r w:rsidRPr="001E3E04">
        <w:rPr>
          <w:rFonts w:cs="Arial"/>
        </w:rPr>
        <w:t xml:space="preserve">: </w:t>
      </w:r>
    </w:p>
    <w:p w14:paraId="67DEBF0C" w14:textId="6A476A0E" w:rsidR="007F05F8" w:rsidRPr="001E3E04" w:rsidRDefault="007F05F8" w:rsidP="00E757A6">
      <w:pPr>
        <w:ind w:left="708"/>
        <w:rPr>
          <w:rFonts w:cs="Arial"/>
        </w:rPr>
      </w:pPr>
      <w:proofErr w:type="spellStart"/>
      <w:r w:rsidRPr="001E3E04">
        <w:rPr>
          <w:rFonts w:cs="Arial"/>
        </w:rPr>
        <w:t>Jeremie</w:t>
      </w:r>
      <w:proofErr w:type="spellEnd"/>
      <w:r w:rsidRPr="001E3E04">
        <w:rPr>
          <w:rFonts w:cs="Arial"/>
        </w:rPr>
        <w:t xml:space="preserve"> Miller anuncia la existencia de Jabber; una tecnología abierta para la mensajería instantánea y presencia. A lo largo del año de desarrollo se mueve rápidamente e</w:t>
      </w:r>
      <w:r w:rsidR="00B24517" w:rsidRPr="001E3E04">
        <w:rPr>
          <w:rFonts w:cs="Arial"/>
        </w:rPr>
        <w:t>n un servidor de código abierto, jabberd</w:t>
      </w:r>
      <w:r w:rsidRPr="001E3E04">
        <w:rPr>
          <w:rFonts w:cs="Arial"/>
        </w:rPr>
        <w:t>, varios clientes de código abierto y bibliotecas de códigos y protocolos</w:t>
      </w:r>
      <w:r w:rsidR="00E219AB" w:rsidRPr="001E3E04">
        <w:rPr>
          <w:rFonts w:cs="Arial"/>
        </w:rPr>
        <w:t xml:space="preserve"> open-</w:t>
      </w:r>
      <w:proofErr w:type="spellStart"/>
      <w:r w:rsidRPr="001E3E04">
        <w:rPr>
          <w:rFonts w:cs="Arial"/>
        </w:rPr>
        <w:t>wire</w:t>
      </w:r>
      <w:proofErr w:type="spellEnd"/>
      <w:r w:rsidRPr="001E3E04">
        <w:rPr>
          <w:rFonts w:cs="Arial"/>
        </w:rPr>
        <w:t xml:space="preserve"> para la transmisión XML en tiempo real; así como extensiones de mensa</w:t>
      </w:r>
      <w:r w:rsidR="00E219AB" w:rsidRPr="001E3E04">
        <w:rPr>
          <w:rFonts w:cs="Arial"/>
        </w:rPr>
        <w:t>jería instantánea</w:t>
      </w:r>
      <w:r w:rsidRPr="001E3E04">
        <w:rPr>
          <w:rFonts w:cs="Arial"/>
        </w:rPr>
        <w:t xml:space="preserve">. Estos mismos protocolos (con varias mejoras y ampliaciones) todavía están en uso hoy en día. </w:t>
      </w:r>
    </w:p>
    <w:p w14:paraId="67543075" w14:textId="77777777" w:rsidR="00B24517" w:rsidRPr="001E3E04" w:rsidRDefault="00B24517" w:rsidP="00B24517">
      <w:pPr>
        <w:rPr>
          <w:rFonts w:cs="Arial"/>
        </w:rPr>
      </w:pPr>
      <w:r w:rsidRPr="001E3E04">
        <w:rPr>
          <w:rFonts w:cs="Arial"/>
          <w:b/>
        </w:rPr>
        <w:t>2000</w:t>
      </w:r>
      <w:r w:rsidRPr="001E3E04">
        <w:rPr>
          <w:rFonts w:cs="Arial"/>
        </w:rPr>
        <w:t>:</w:t>
      </w:r>
    </w:p>
    <w:p w14:paraId="23D3F76F" w14:textId="30C041FB" w:rsidR="00B24517" w:rsidRPr="001E3E04" w:rsidRDefault="00B24517" w:rsidP="00E757A6">
      <w:pPr>
        <w:ind w:left="708"/>
        <w:rPr>
          <w:rFonts w:cs="Arial"/>
        </w:rPr>
      </w:pPr>
      <w:r w:rsidRPr="00A9529B">
        <w:rPr>
          <w:rFonts w:cs="Arial"/>
        </w:rPr>
        <w:t>Febrero:</w:t>
      </w:r>
      <w:r w:rsidR="00F54233" w:rsidRPr="00A9529B">
        <w:rPr>
          <w:rFonts w:cs="Arial"/>
        </w:rPr>
        <w:t xml:space="preserve"> La IETF, publica un modelo y un conjunto de requisitos para los sistemas de mensajería instantánea y la presencia, realizado por el grupo de trabajo de </w:t>
      </w:r>
      <w:proofErr w:type="spellStart"/>
      <w:r w:rsidR="00F54233" w:rsidRPr="00A9529B">
        <w:rPr>
          <w:rFonts w:cs="Arial"/>
        </w:rPr>
        <w:t>Instant</w:t>
      </w:r>
      <w:proofErr w:type="spellEnd"/>
      <w:r w:rsidR="00F54233" w:rsidRPr="00A9529B">
        <w:rPr>
          <w:rFonts w:cs="Arial"/>
        </w:rPr>
        <w:t xml:space="preserve"> </w:t>
      </w:r>
      <w:proofErr w:type="spellStart"/>
      <w:r w:rsidR="00F54233" w:rsidRPr="00A9529B">
        <w:rPr>
          <w:rFonts w:cs="Arial"/>
        </w:rPr>
        <w:t>Messaging</w:t>
      </w:r>
      <w:proofErr w:type="spellEnd"/>
      <w:r w:rsidR="00F54233" w:rsidRPr="00A9529B">
        <w:rPr>
          <w:rFonts w:cs="Arial"/>
        </w:rPr>
        <w:t xml:space="preserve"> and </w:t>
      </w:r>
      <w:proofErr w:type="spellStart"/>
      <w:r w:rsidR="00F54233" w:rsidRPr="00A9529B">
        <w:rPr>
          <w:rFonts w:cs="Arial"/>
        </w:rPr>
        <w:t>Presence</w:t>
      </w:r>
      <w:proofErr w:type="spellEnd"/>
      <w:r w:rsidR="00F54233" w:rsidRPr="00A9529B">
        <w:rPr>
          <w:rFonts w:cs="Arial"/>
        </w:rPr>
        <w:t xml:space="preserve"> </w:t>
      </w:r>
      <w:proofErr w:type="spellStart"/>
      <w:r w:rsidR="00F54233" w:rsidRPr="00A9529B">
        <w:rPr>
          <w:rFonts w:cs="Arial"/>
        </w:rPr>
        <w:t>Protocol</w:t>
      </w:r>
      <w:proofErr w:type="spellEnd"/>
      <w:r w:rsidR="00F54233" w:rsidRPr="00A9529B">
        <w:rPr>
          <w:rFonts w:cs="Arial"/>
        </w:rPr>
        <w:t xml:space="preserve"> (IMPP).</w:t>
      </w:r>
    </w:p>
    <w:p w14:paraId="15C82BA1" w14:textId="77777777" w:rsidR="00B24517" w:rsidRPr="001E3E04" w:rsidRDefault="00B24517" w:rsidP="00E757A6">
      <w:pPr>
        <w:ind w:left="708"/>
        <w:rPr>
          <w:rFonts w:cs="Arial"/>
        </w:rPr>
      </w:pPr>
      <w:r w:rsidRPr="001E3E04">
        <w:rPr>
          <w:rFonts w:cs="Arial"/>
        </w:rPr>
        <w:t>Mayo: La versión 1.0 del servidor jabberd se libera y se estabilizan los protocolos Jabber de base (de transmisión XML, mensajería, presencia, listas de contactos, etc.).</w:t>
      </w:r>
    </w:p>
    <w:p w14:paraId="3B3E6BD9" w14:textId="77777777" w:rsidR="007F05F8" w:rsidRPr="001E3E04" w:rsidRDefault="00B24517" w:rsidP="00E757A6">
      <w:pPr>
        <w:ind w:left="708"/>
        <w:rPr>
          <w:rFonts w:cs="Arial"/>
        </w:rPr>
      </w:pPr>
      <w:r w:rsidRPr="001E3E04">
        <w:rPr>
          <w:rFonts w:cs="Arial"/>
        </w:rPr>
        <w:t>Octubre: jabberd 1.2 se libera y el protocolo de devolución de llamada del servidor introducido para evitar la falsificación de direcciones debido al rápido crecimiento de la red de servidores Jabber</w:t>
      </w:r>
    </w:p>
    <w:p w14:paraId="64BC2BB0" w14:textId="77777777" w:rsidR="00B24517" w:rsidRPr="001E3E04" w:rsidRDefault="00B24517" w:rsidP="00B24517">
      <w:pPr>
        <w:rPr>
          <w:rFonts w:cs="Arial"/>
        </w:rPr>
      </w:pPr>
      <w:r w:rsidRPr="001E3E04">
        <w:rPr>
          <w:rFonts w:cs="Arial"/>
          <w:b/>
        </w:rPr>
        <w:t>2001</w:t>
      </w:r>
      <w:r w:rsidRPr="001E3E04">
        <w:rPr>
          <w:rFonts w:cs="Arial"/>
        </w:rPr>
        <w:t>:</w:t>
      </w:r>
    </w:p>
    <w:p w14:paraId="21E4E032" w14:textId="55693052" w:rsidR="00B24517" w:rsidRPr="001E3E04" w:rsidRDefault="00B24517" w:rsidP="00E757A6">
      <w:pPr>
        <w:ind w:left="708"/>
        <w:rPr>
          <w:rFonts w:cs="Arial"/>
        </w:rPr>
      </w:pPr>
      <w:r w:rsidRPr="001E3E04">
        <w:rPr>
          <w:rFonts w:cs="Arial"/>
        </w:rPr>
        <w:t xml:space="preserve">Agosto: </w:t>
      </w:r>
      <w:r w:rsidR="00237F9C" w:rsidRPr="001E3E04">
        <w:rPr>
          <w:rFonts w:cs="Arial"/>
        </w:rPr>
        <w:t>Comienza la formación de</w:t>
      </w:r>
      <w:r w:rsidRPr="001E3E04">
        <w:rPr>
          <w:rFonts w:cs="Arial"/>
        </w:rPr>
        <w:t xml:space="preserve"> la </w:t>
      </w:r>
      <w:r w:rsidRPr="001E3E04">
        <w:rPr>
          <w:rFonts w:cs="Arial"/>
          <w:color w:val="222222"/>
          <w:shd w:val="clear" w:color="auto" w:fill="FFFFFF"/>
        </w:rPr>
        <w:t xml:space="preserve">Jabber Software </w:t>
      </w:r>
      <w:proofErr w:type="spellStart"/>
      <w:r w:rsidRPr="001E3E04">
        <w:rPr>
          <w:rFonts w:cs="Arial"/>
          <w:color w:val="222222"/>
          <w:shd w:val="clear" w:color="auto" w:fill="FFFFFF"/>
        </w:rPr>
        <w:t>Foundation</w:t>
      </w:r>
      <w:proofErr w:type="spellEnd"/>
      <w:r w:rsidR="00597475" w:rsidRPr="001E3E04">
        <w:rPr>
          <w:rFonts w:cs="Arial"/>
        </w:rPr>
        <w:t xml:space="preserve"> «JSF»</w:t>
      </w:r>
      <w:r w:rsidRPr="001E3E04">
        <w:rPr>
          <w:rFonts w:cs="Arial"/>
        </w:rPr>
        <w:t xml:space="preserve"> </w:t>
      </w:r>
      <w:r w:rsidR="00237F9C" w:rsidRPr="001E3E04">
        <w:rPr>
          <w:rFonts w:cs="Arial"/>
        </w:rPr>
        <w:t xml:space="preserve">la cual, tiene la función de </w:t>
      </w:r>
      <w:r w:rsidRPr="001E3E04">
        <w:rPr>
          <w:rFonts w:cs="Arial"/>
        </w:rPr>
        <w:t>coordinar el creciente número de proyectos de código abierto y las entidades comerciales que construyen y/o usan las tecnologías Jabber. El punto clave de la JSF es la gestión de los protocolos que se utilizan dentro de la comunidad Jabber/XMPP, mediante la documentación de los protocolos existentes y el desarrollo de extensiones de protocolo a través de un proceso de estándares abiertos.</w:t>
      </w:r>
    </w:p>
    <w:p w14:paraId="6479AF29" w14:textId="77777777" w:rsidR="00B24517" w:rsidRPr="001E3E04" w:rsidRDefault="00B24517" w:rsidP="00B24517">
      <w:pPr>
        <w:rPr>
          <w:rFonts w:cs="Arial"/>
        </w:rPr>
      </w:pPr>
      <w:r w:rsidRPr="001E3E04">
        <w:rPr>
          <w:rFonts w:cs="Arial"/>
          <w:b/>
        </w:rPr>
        <w:t>2002</w:t>
      </w:r>
      <w:r w:rsidRPr="001E3E04">
        <w:rPr>
          <w:rFonts w:cs="Arial"/>
        </w:rPr>
        <w:t>:</w:t>
      </w:r>
    </w:p>
    <w:p w14:paraId="2B419F4C" w14:textId="59ADEA26" w:rsidR="00B24517" w:rsidRPr="001E3E04" w:rsidRDefault="00B24517" w:rsidP="00E757A6">
      <w:pPr>
        <w:ind w:left="708"/>
        <w:rPr>
          <w:rFonts w:cs="Arial"/>
        </w:rPr>
      </w:pPr>
      <w:r w:rsidRPr="001E3E04">
        <w:rPr>
          <w:rFonts w:cs="Arial"/>
        </w:rPr>
        <w:t>Octubre: La formación del Grupo de Trabajo XMPP es aprobado por el Grupo de Dirección de Ingeniería de Internet (IESG</w:t>
      </w:r>
      <w:r w:rsidR="00237F9C" w:rsidRPr="001E3E04">
        <w:rPr>
          <w:rFonts w:cs="Arial"/>
        </w:rPr>
        <w:t xml:space="preserve">: </w:t>
      </w:r>
      <w:r w:rsidR="00237F9C" w:rsidRPr="001E3E04">
        <w:rPr>
          <w:rFonts w:cs="Arial"/>
          <w:color w:val="222222"/>
          <w:shd w:val="clear" w:color="auto" w:fill="FFFFFF"/>
        </w:rPr>
        <w:t xml:space="preserve">Internet </w:t>
      </w:r>
      <w:proofErr w:type="spellStart"/>
      <w:r w:rsidR="00237F9C" w:rsidRPr="001E3E04">
        <w:rPr>
          <w:rFonts w:cs="Arial"/>
          <w:color w:val="222222"/>
          <w:shd w:val="clear" w:color="auto" w:fill="FFFFFF"/>
        </w:rPr>
        <w:t>Engineering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Steering</w:t>
      </w:r>
      <w:proofErr w:type="spellEnd"/>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Group</w:t>
      </w:r>
      <w:proofErr w:type="spellEnd"/>
      <w:r w:rsidRPr="001E3E04">
        <w:rPr>
          <w:rFonts w:cs="Arial"/>
        </w:rPr>
        <w:t xml:space="preserve">). Como resultado, JSF contribuye formalmente los protocolos Jabber de </w:t>
      </w:r>
      <w:r w:rsidR="00237F9C" w:rsidRPr="001E3E04">
        <w:rPr>
          <w:rFonts w:cs="Arial"/>
        </w:rPr>
        <w:t xml:space="preserve">protocolo </w:t>
      </w:r>
      <w:r w:rsidRPr="001E3E04">
        <w:rPr>
          <w:rFonts w:cs="Arial"/>
        </w:rPr>
        <w:t xml:space="preserve">base </w:t>
      </w:r>
      <w:r w:rsidR="003172BB" w:rsidRPr="001E3E04">
        <w:rPr>
          <w:rFonts w:cs="Arial"/>
        </w:rPr>
        <w:t xml:space="preserve">al </w:t>
      </w:r>
      <w:r w:rsidR="003172BB" w:rsidRPr="001E3E04">
        <w:rPr>
          <w:rStyle w:val="apple-converted-space"/>
          <w:rFonts w:cs="Arial"/>
          <w:color w:val="222222"/>
          <w:shd w:val="clear" w:color="auto" w:fill="FFFFFF"/>
        </w:rPr>
        <w:t>Internet</w:t>
      </w:r>
      <w:r w:rsidR="00237F9C" w:rsidRPr="001E3E04">
        <w:rPr>
          <w:rFonts w:cs="Arial"/>
          <w:color w:val="222222"/>
          <w:shd w:val="clear" w:color="auto" w:fill="FFFFFF"/>
        </w:rPr>
        <w:t xml:space="preserve"> </w:t>
      </w:r>
      <w:proofErr w:type="spellStart"/>
      <w:r w:rsidR="00237F9C" w:rsidRPr="001E3E04">
        <w:rPr>
          <w:rFonts w:cs="Arial"/>
          <w:color w:val="222222"/>
          <w:shd w:val="clear" w:color="auto" w:fill="FFFFFF"/>
        </w:rPr>
        <w:t>Standards</w:t>
      </w:r>
      <w:proofErr w:type="spellEnd"/>
      <w:r w:rsidR="00237F9C" w:rsidRPr="001E3E04">
        <w:rPr>
          <w:rFonts w:cs="Arial"/>
          <w:color w:val="222222"/>
          <w:shd w:val="clear" w:color="auto" w:fill="FFFFFF"/>
        </w:rPr>
        <w:t xml:space="preserve"> </w:t>
      </w:r>
      <w:proofErr w:type="spellStart"/>
      <w:r w:rsidR="00A9529B" w:rsidRPr="001E3E04">
        <w:rPr>
          <w:rFonts w:cs="Arial"/>
          <w:color w:val="222222"/>
          <w:shd w:val="clear" w:color="auto" w:fill="FFFFFF"/>
        </w:rPr>
        <w:t>Process</w:t>
      </w:r>
      <w:proofErr w:type="spellEnd"/>
      <w:r w:rsidR="00A9529B" w:rsidRPr="001E3E04">
        <w:rPr>
          <w:rFonts w:cs="Arial"/>
          <w:color w:val="222222"/>
          <w:shd w:val="clear" w:color="auto" w:fill="FFFFFF"/>
        </w:rPr>
        <w:t xml:space="preserve"> </w:t>
      </w:r>
      <w:r w:rsidR="00A9529B" w:rsidRPr="001E3E04">
        <w:rPr>
          <w:rFonts w:cs="Arial"/>
        </w:rPr>
        <w:t>y</w:t>
      </w:r>
      <w:r w:rsidRPr="001E3E04">
        <w:rPr>
          <w:rFonts w:cs="Arial"/>
        </w:rPr>
        <w:t xml:space="preserve"> asigna el control de cambios sobre los protocolos del IETF, bajo el nombre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w:t>
      </w:r>
    </w:p>
    <w:p w14:paraId="0F88F390" w14:textId="77777777" w:rsidR="00B24517" w:rsidRPr="001E3E04" w:rsidRDefault="00B24517" w:rsidP="00E757A6">
      <w:pPr>
        <w:ind w:left="708"/>
        <w:rPr>
          <w:rFonts w:cs="Arial"/>
        </w:rPr>
      </w:pPr>
      <w:r w:rsidRPr="001E3E04">
        <w:rPr>
          <w:rFonts w:cs="Arial"/>
        </w:rPr>
        <w:lastRenderedPageBreak/>
        <w:t xml:space="preserve">Noviembre: Primera reunión del Grupo de Trabajo XMPP se llevó a cabo en IETF 55 e incluye presentaciones de </w:t>
      </w:r>
      <w:proofErr w:type="spellStart"/>
      <w:r w:rsidRPr="001E3E04">
        <w:rPr>
          <w:rFonts w:cs="Arial"/>
        </w:rPr>
        <w:t>Jeremie</w:t>
      </w:r>
      <w:proofErr w:type="spellEnd"/>
      <w:r w:rsidRPr="001E3E04">
        <w:rPr>
          <w:rFonts w:cs="Arial"/>
        </w:rPr>
        <w:t xml:space="preserve"> Miller, Joe Hildebrand, y Peter Saint-</w:t>
      </w:r>
      <w:proofErr w:type="spellStart"/>
      <w:r w:rsidRPr="001E3E04">
        <w:rPr>
          <w:rFonts w:cs="Arial"/>
        </w:rPr>
        <w:t>Andre</w:t>
      </w:r>
      <w:proofErr w:type="spellEnd"/>
      <w:r w:rsidRPr="001E3E04">
        <w:rPr>
          <w:rFonts w:cs="Arial"/>
        </w:rPr>
        <w:t>.</w:t>
      </w:r>
    </w:p>
    <w:p w14:paraId="13F4A3B2" w14:textId="77777777" w:rsidR="00B24517" w:rsidRPr="001E3E04" w:rsidRDefault="00B24517" w:rsidP="00B24517">
      <w:pPr>
        <w:rPr>
          <w:rFonts w:cs="Arial"/>
        </w:rPr>
      </w:pPr>
      <w:r w:rsidRPr="001E3E04">
        <w:rPr>
          <w:rFonts w:cs="Arial"/>
          <w:b/>
        </w:rPr>
        <w:t>2003</w:t>
      </w:r>
      <w:r w:rsidRPr="001E3E04">
        <w:rPr>
          <w:rFonts w:cs="Arial"/>
        </w:rPr>
        <w:t>:</w:t>
      </w:r>
    </w:p>
    <w:p w14:paraId="2B38A8F9" w14:textId="77777777" w:rsidR="00B24517" w:rsidRPr="001E3E04" w:rsidRDefault="00237F9C" w:rsidP="00E757A6">
      <w:pPr>
        <w:ind w:left="708"/>
        <w:rPr>
          <w:rFonts w:cs="Arial"/>
        </w:rPr>
      </w:pPr>
      <w:r w:rsidRPr="001E3E04">
        <w:rPr>
          <w:rFonts w:cs="Arial"/>
        </w:rPr>
        <w:t>Grupo de Trabajo XMPP se dedica a trabajar esencialmente la formalización de la base del protocolo Jabber a fin de lograr su adaptación</w:t>
      </w:r>
      <w:r w:rsidR="00B24517" w:rsidRPr="001E3E04">
        <w:rPr>
          <w:rFonts w:cs="Arial"/>
        </w:rPr>
        <w:t xml:space="preserve">, como los protocolos de mensajería instantánea y presencia aprobados por la IETF; revisiones posteriores </w:t>
      </w:r>
      <w:r w:rsidR="00B8089D" w:rsidRPr="001E3E04">
        <w:rPr>
          <w:rFonts w:cs="Arial"/>
        </w:rPr>
        <w:t>realizadas</w:t>
      </w:r>
      <w:r w:rsidR="00B24517" w:rsidRPr="001E3E04">
        <w:rPr>
          <w:rFonts w:cs="Arial"/>
        </w:rPr>
        <w:t xml:space="preserve"> en los protocolos básicos se centran en la mejora de la seguridad y la internacionalización.</w:t>
      </w:r>
    </w:p>
    <w:p w14:paraId="37B732F9" w14:textId="77777777" w:rsidR="00B24517" w:rsidRPr="001E3E04" w:rsidRDefault="00B24517" w:rsidP="00E757A6">
      <w:pPr>
        <w:ind w:left="708"/>
        <w:rPr>
          <w:rFonts w:cs="Arial"/>
        </w:rPr>
      </w:pPr>
      <w:r w:rsidRPr="001E3E04">
        <w:rPr>
          <w:rFonts w:cs="Arial"/>
        </w:rPr>
        <w:t>Jabber Inc. presenta un Aviso de derechos de propiedad intelectual a la IETF en relación con la marca comercial Jabber.</w:t>
      </w:r>
    </w:p>
    <w:p w14:paraId="0A2B3E1F" w14:textId="77777777" w:rsidR="00B24517" w:rsidRPr="001E3E04" w:rsidRDefault="00B24517" w:rsidP="00B24517">
      <w:pPr>
        <w:rPr>
          <w:rFonts w:cs="Arial"/>
        </w:rPr>
      </w:pPr>
      <w:r w:rsidRPr="001E3E04">
        <w:rPr>
          <w:rFonts w:cs="Arial"/>
          <w:b/>
        </w:rPr>
        <w:t>2004</w:t>
      </w:r>
      <w:r w:rsidRPr="001E3E04">
        <w:rPr>
          <w:rFonts w:cs="Arial"/>
        </w:rPr>
        <w:t>:</w:t>
      </w:r>
    </w:p>
    <w:p w14:paraId="37FADF90" w14:textId="1BF3BD7B" w:rsidR="00B24517" w:rsidRPr="001E3E04" w:rsidRDefault="00B24517" w:rsidP="00E757A6">
      <w:pPr>
        <w:ind w:left="708"/>
        <w:rPr>
          <w:rFonts w:cs="Arial"/>
        </w:rPr>
      </w:pPr>
      <w:r w:rsidRPr="001E3E04">
        <w:rPr>
          <w:rFonts w:cs="Arial"/>
        </w:rPr>
        <w:t>Octub</w:t>
      </w:r>
      <w:r w:rsidR="002A049C" w:rsidRPr="001E3E04">
        <w:rPr>
          <w:rFonts w:cs="Arial"/>
        </w:rPr>
        <w:t>re: El IETF publica el RFC 3920</w:t>
      </w:r>
      <w:r w:rsidR="002A049C" w:rsidRPr="001E3E04">
        <w:rPr>
          <w:rStyle w:val="Refdenotaalpie"/>
          <w:rFonts w:cs="Arial"/>
        </w:rPr>
        <w:footnoteReference w:id="6"/>
      </w:r>
      <w:r w:rsidR="002A049C" w:rsidRPr="001E3E04">
        <w:rPr>
          <w:rFonts w:cs="Arial"/>
        </w:rPr>
        <w:t xml:space="preserve"> y RFC 3921</w:t>
      </w:r>
      <w:r w:rsidR="002A049C" w:rsidRPr="001E3E04">
        <w:rPr>
          <w:rStyle w:val="Refdenotaalpie"/>
          <w:rFonts w:cs="Arial"/>
        </w:rPr>
        <w:footnoteReference w:id="7"/>
      </w:r>
      <w:r w:rsidR="002A049C" w:rsidRPr="001E3E04">
        <w:rPr>
          <w:rFonts w:cs="Arial"/>
        </w:rPr>
        <w:t xml:space="preserve"> </w:t>
      </w:r>
      <w:r w:rsidRPr="001E3E04">
        <w:rPr>
          <w:rFonts w:cs="Arial"/>
        </w:rPr>
        <w:t xml:space="preserve">que define la funcionalidad básica de XMPP como </w:t>
      </w:r>
      <w:r w:rsidR="00D56304" w:rsidRPr="001E3E04">
        <w:rPr>
          <w:rFonts w:cs="Arial"/>
        </w:rPr>
        <w:t>estándares propuestos</w:t>
      </w:r>
      <w:r w:rsidRPr="001E3E04">
        <w:rPr>
          <w:rFonts w:cs="Arial"/>
        </w:rPr>
        <w:t>.</w:t>
      </w:r>
    </w:p>
    <w:p w14:paraId="2E5F68E9" w14:textId="5B69344A" w:rsidR="00B24517" w:rsidRPr="001E3E04" w:rsidRDefault="00B24517" w:rsidP="00E757A6">
      <w:pPr>
        <w:ind w:left="708"/>
        <w:rPr>
          <w:rFonts w:cs="Arial"/>
        </w:rPr>
      </w:pPr>
      <w:r w:rsidRPr="001E3E04">
        <w:rPr>
          <w:rFonts w:cs="Arial"/>
        </w:rPr>
        <w:t>Tras la publicación de los documentos RFC XMPP, el IETF anuncia la conclusión del Grupo de Trabajo XMPP. Sin embargo, el desarrollo de nuevas e</w:t>
      </w:r>
      <w:r w:rsidR="00C3097A" w:rsidRPr="001E3E04">
        <w:rPr>
          <w:rFonts w:cs="Arial"/>
        </w:rPr>
        <w:t>xtensiones XMPP continúa en la J</w:t>
      </w:r>
      <w:r w:rsidRPr="001E3E04">
        <w:rPr>
          <w:rFonts w:cs="Arial"/>
        </w:rPr>
        <w:t>SF.</w:t>
      </w:r>
    </w:p>
    <w:p w14:paraId="1D488511" w14:textId="77777777" w:rsidR="00B24517" w:rsidRPr="001E3E04" w:rsidRDefault="00B24517" w:rsidP="00B8089D">
      <w:pPr>
        <w:rPr>
          <w:rFonts w:cs="Arial"/>
        </w:rPr>
      </w:pPr>
      <w:r w:rsidRPr="001E3E04">
        <w:rPr>
          <w:rFonts w:cs="Arial"/>
          <w:b/>
        </w:rPr>
        <w:t>2005</w:t>
      </w:r>
      <w:r w:rsidR="00B8089D" w:rsidRPr="001E3E04">
        <w:rPr>
          <w:rFonts w:cs="Arial"/>
        </w:rPr>
        <w:t>:</w:t>
      </w:r>
    </w:p>
    <w:p w14:paraId="0225AF87" w14:textId="77777777" w:rsidR="00B24517" w:rsidRPr="001E3E04" w:rsidRDefault="00B24517" w:rsidP="00E757A6">
      <w:pPr>
        <w:ind w:left="708"/>
        <w:rPr>
          <w:rFonts w:cs="Arial"/>
        </w:rPr>
      </w:pPr>
      <w:r w:rsidRPr="001E3E04">
        <w:rPr>
          <w:rFonts w:cs="Arial"/>
        </w:rPr>
        <w:t xml:space="preserve">Agosto: Implementación y despliegue de servicios basados ​​en XMPP a gran escala continúa, destacan por el lanzamiento de Google </w:t>
      </w:r>
      <w:proofErr w:type="spellStart"/>
      <w:r w:rsidRPr="001E3E04">
        <w:rPr>
          <w:rFonts w:cs="Arial"/>
        </w:rPr>
        <w:t>Talk</w:t>
      </w:r>
      <w:proofErr w:type="spellEnd"/>
      <w:r w:rsidRPr="001E3E04">
        <w:rPr>
          <w:rFonts w:cs="Arial"/>
        </w:rPr>
        <w:t>.</w:t>
      </w:r>
    </w:p>
    <w:p w14:paraId="7ACB730E" w14:textId="77777777" w:rsidR="00B24517" w:rsidRPr="001E3E04" w:rsidRDefault="00B24517" w:rsidP="00B24517">
      <w:pPr>
        <w:rPr>
          <w:rFonts w:cs="Arial"/>
        </w:rPr>
      </w:pPr>
      <w:r w:rsidRPr="001E3E04">
        <w:rPr>
          <w:rFonts w:cs="Arial"/>
          <w:b/>
        </w:rPr>
        <w:t>2006</w:t>
      </w:r>
      <w:r w:rsidRPr="001E3E04">
        <w:rPr>
          <w:rFonts w:cs="Arial"/>
        </w:rPr>
        <w:t>:</w:t>
      </w:r>
    </w:p>
    <w:p w14:paraId="6A09D5F3" w14:textId="77777777" w:rsidR="00B24517" w:rsidRPr="001E3E04" w:rsidRDefault="00B24517" w:rsidP="00E757A6">
      <w:pPr>
        <w:ind w:left="708"/>
        <w:rPr>
          <w:rFonts w:cs="Arial"/>
        </w:rPr>
      </w:pPr>
      <w:r w:rsidRPr="001E3E04">
        <w:rPr>
          <w:rFonts w:cs="Arial"/>
        </w:rPr>
        <w:t xml:space="preserve">Junio-Agosto: El JSF participa en el Google Summer </w:t>
      </w:r>
      <w:proofErr w:type="spellStart"/>
      <w:r w:rsidRPr="001E3E04">
        <w:rPr>
          <w:rFonts w:cs="Arial"/>
        </w:rPr>
        <w:t>of</w:t>
      </w:r>
      <w:proofErr w:type="spellEnd"/>
      <w:r w:rsidRPr="001E3E04">
        <w:rPr>
          <w:rFonts w:cs="Arial"/>
        </w:rPr>
        <w:t xml:space="preserve"> </w:t>
      </w:r>
      <w:proofErr w:type="spellStart"/>
      <w:r w:rsidRPr="001E3E04">
        <w:rPr>
          <w:rFonts w:cs="Arial"/>
        </w:rPr>
        <w:t>Code</w:t>
      </w:r>
      <w:proofErr w:type="spellEnd"/>
      <w:r w:rsidRPr="001E3E04">
        <w:rPr>
          <w:rFonts w:cs="Arial"/>
        </w:rPr>
        <w:t>.</w:t>
      </w:r>
    </w:p>
    <w:p w14:paraId="1661B168" w14:textId="26CFEF0B" w:rsidR="00B24517" w:rsidRPr="001E3E04" w:rsidRDefault="00C3097A" w:rsidP="00E757A6">
      <w:pPr>
        <w:ind w:left="708"/>
        <w:rPr>
          <w:rFonts w:cs="Arial"/>
        </w:rPr>
      </w:pPr>
      <w:r w:rsidRPr="001E3E04">
        <w:rPr>
          <w:rFonts w:cs="Arial"/>
        </w:rPr>
        <w:t>Octubre: La</w:t>
      </w:r>
      <w:r w:rsidR="00B24517" w:rsidRPr="001E3E04">
        <w:rPr>
          <w:rFonts w:cs="Arial"/>
        </w:rPr>
        <w:t xml:space="preserve"> JSF cambia el nombre de "</w:t>
      </w:r>
      <w:r w:rsidR="00472D69" w:rsidRPr="001E3E04">
        <w:rPr>
          <w:rFonts w:cs="Arial"/>
        </w:rPr>
        <w:t xml:space="preserve">Jabber </w:t>
      </w:r>
      <w:proofErr w:type="spellStart"/>
      <w:r w:rsidR="00472D69" w:rsidRPr="001E3E04">
        <w:rPr>
          <w:rFonts w:cs="Arial"/>
        </w:rPr>
        <w:t>Enhancement</w:t>
      </w:r>
      <w:proofErr w:type="spellEnd"/>
      <w:r w:rsidR="00472D69" w:rsidRPr="001E3E04">
        <w:rPr>
          <w:rFonts w:cs="Arial"/>
        </w:rPr>
        <w:t xml:space="preserve"> </w:t>
      </w:r>
      <w:proofErr w:type="spellStart"/>
      <w:r w:rsidR="00472D69" w:rsidRPr="001E3E04">
        <w:rPr>
          <w:rFonts w:cs="Arial"/>
        </w:rPr>
        <w:t>Proposals</w:t>
      </w:r>
      <w:proofErr w:type="spellEnd"/>
      <w:r w:rsidR="00DD7BEC" w:rsidRPr="001E3E04">
        <w:rPr>
          <w:rFonts w:cs="Arial"/>
        </w:rPr>
        <w:t>" (</w:t>
      </w:r>
      <w:proofErr w:type="spellStart"/>
      <w:r w:rsidR="00DD7BEC" w:rsidRPr="001E3E04">
        <w:rPr>
          <w:rFonts w:cs="Arial"/>
        </w:rPr>
        <w:t>JEPs</w:t>
      </w:r>
      <w:proofErr w:type="spellEnd"/>
      <w:r w:rsidR="00B24517" w:rsidRPr="001E3E04">
        <w:rPr>
          <w:rFonts w:cs="Arial"/>
        </w:rPr>
        <w:t>) a los "</w:t>
      </w:r>
      <w:r w:rsidR="00DD7BEC" w:rsidRPr="001E3E04">
        <w:rPr>
          <w:rFonts w:cs="Arial"/>
        </w:rPr>
        <w:t xml:space="preserve"> XMPP Extension Protocols</w:t>
      </w:r>
      <w:r w:rsidR="00E219AB" w:rsidRPr="001E3E04">
        <w:rPr>
          <w:rFonts w:cs="Arial"/>
        </w:rPr>
        <w:t xml:space="preserve">" (XEPs) y los mueve al sitio </w:t>
      </w:r>
      <w:r w:rsidR="00B24517" w:rsidRPr="001E3E04">
        <w:rPr>
          <w:rFonts w:cs="Arial"/>
        </w:rPr>
        <w:t>xmpp.org.</w:t>
      </w:r>
    </w:p>
    <w:p w14:paraId="3CDFAC5D" w14:textId="77777777" w:rsidR="00B24517" w:rsidRPr="001E3E04" w:rsidRDefault="00B24517" w:rsidP="00E757A6">
      <w:pPr>
        <w:ind w:left="708"/>
        <w:rPr>
          <w:rFonts w:cs="Arial"/>
        </w:rPr>
      </w:pPr>
      <w:r w:rsidRPr="001E3E04">
        <w:rPr>
          <w:rFonts w:cs="Arial"/>
        </w:rPr>
        <w:t xml:space="preserve">Diciembre: El JSF entra en una asociación con </w:t>
      </w:r>
      <w:proofErr w:type="spellStart"/>
      <w:r w:rsidRPr="001E3E04">
        <w:rPr>
          <w:rFonts w:cs="Arial"/>
        </w:rPr>
        <w:t>StartCom</w:t>
      </w:r>
      <w:proofErr w:type="spellEnd"/>
      <w:r w:rsidRPr="001E3E04">
        <w:rPr>
          <w:rFonts w:cs="Arial"/>
        </w:rPr>
        <w:t>, para ofrecer certificados digitales gratis a los administradores de servidores Jabber / XMPP a través de la Autoridad de Certificación Intermedio XMPP.</w:t>
      </w:r>
    </w:p>
    <w:p w14:paraId="6BE42D7F" w14:textId="77777777" w:rsidR="00B24517" w:rsidRPr="001E3E04" w:rsidRDefault="00B24517" w:rsidP="00B24517">
      <w:pPr>
        <w:rPr>
          <w:rFonts w:cs="Arial"/>
        </w:rPr>
      </w:pPr>
      <w:r w:rsidRPr="001E3E04">
        <w:rPr>
          <w:rFonts w:cs="Arial"/>
          <w:b/>
        </w:rPr>
        <w:lastRenderedPageBreak/>
        <w:t>2007</w:t>
      </w:r>
      <w:r w:rsidRPr="001E3E04">
        <w:rPr>
          <w:rFonts w:cs="Arial"/>
        </w:rPr>
        <w:t>:</w:t>
      </w:r>
    </w:p>
    <w:p w14:paraId="2BB24671" w14:textId="7D7D5912" w:rsidR="00B8089D" w:rsidRPr="001E3E04" w:rsidRDefault="00B24517" w:rsidP="00E757A6">
      <w:pPr>
        <w:ind w:left="708"/>
        <w:rPr>
          <w:rFonts w:cs="Arial"/>
        </w:rPr>
      </w:pPr>
      <w:r w:rsidRPr="001E3E04">
        <w:rPr>
          <w:rFonts w:cs="Arial"/>
        </w:rPr>
        <w:t xml:space="preserve">Enero: </w:t>
      </w:r>
      <w:r w:rsidR="00C3097A" w:rsidRPr="001E3E04">
        <w:rPr>
          <w:rFonts w:cs="Arial"/>
        </w:rPr>
        <w:t>La «</w:t>
      </w:r>
      <w:r w:rsidRPr="001E3E04">
        <w:rPr>
          <w:rFonts w:cs="Arial"/>
        </w:rPr>
        <w:t xml:space="preserve">Jabber Software </w:t>
      </w:r>
      <w:proofErr w:type="spellStart"/>
      <w:r w:rsidRPr="001E3E04">
        <w:rPr>
          <w:rFonts w:cs="Arial"/>
        </w:rPr>
        <w:t>Foundation</w:t>
      </w:r>
      <w:proofErr w:type="spellEnd"/>
      <w:r w:rsidR="00C3097A" w:rsidRPr="001E3E04">
        <w:rPr>
          <w:rFonts w:cs="Arial"/>
        </w:rPr>
        <w:t>»</w:t>
      </w:r>
      <w:r w:rsidR="00D51A27" w:rsidRPr="001E3E04">
        <w:rPr>
          <w:rFonts w:cs="Arial"/>
        </w:rPr>
        <w:t xml:space="preserve"> (J</w:t>
      </w:r>
      <w:r w:rsidR="00B15F64" w:rsidRPr="001E3E04">
        <w:rPr>
          <w:rFonts w:cs="Arial"/>
        </w:rPr>
        <w:t xml:space="preserve">SF) </w:t>
      </w:r>
      <w:r w:rsidRPr="001E3E04">
        <w:rPr>
          <w:rFonts w:cs="Arial"/>
        </w:rPr>
        <w:t xml:space="preserve">se renombra a </w:t>
      </w:r>
      <w:r w:rsidR="00C3097A" w:rsidRPr="001E3E04">
        <w:rPr>
          <w:rFonts w:cs="Arial"/>
        </w:rPr>
        <w:t>«</w:t>
      </w:r>
      <w:r w:rsidR="00B8089D" w:rsidRPr="001E3E04">
        <w:rPr>
          <w:rFonts w:cs="Arial"/>
          <w:color w:val="222222"/>
          <w:shd w:val="clear" w:color="auto" w:fill="FFFFFF"/>
        </w:rPr>
        <w:t xml:space="preserve">XMPP </w:t>
      </w:r>
      <w:proofErr w:type="spellStart"/>
      <w:r w:rsidR="00B8089D" w:rsidRPr="001E3E04">
        <w:rPr>
          <w:rFonts w:cs="Arial"/>
          <w:color w:val="222222"/>
          <w:shd w:val="clear" w:color="auto" w:fill="FFFFFF"/>
        </w:rPr>
        <w:t>Standards</w:t>
      </w:r>
      <w:proofErr w:type="spellEnd"/>
      <w:r w:rsidR="00B8089D" w:rsidRPr="001E3E04">
        <w:rPr>
          <w:rFonts w:cs="Arial"/>
          <w:color w:val="222222"/>
          <w:shd w:val="clear" w:color="auto" w:fill="FFFFFF"/>
        </w:rPr>
        <w:t xml:space="preserve"> </w:t>
      </w:r>
      <w:proofErr w:type="spellStart"/>
      <w:r w:rsidR="00B8089D" w:rsidRPr="001E3E04">
        <w:rPr>
          <w:rFonts w:cs="Arial"/>
          <w:color w:val="222222"/>
          <w:shd w:val="clear" w:color="auto" w:fill="FFFFFF"/>
        </w:rPr>
        <w:t>Foundation</w:t>
      </w:r>
      <w:proofErr w:type="spellEnd"/>
      <w:r w:rsidR="00C3097A" w:rsidRPr="001E3E04">
        <w:rPr>
          <w:rFonts w:cs="Arial"/>
          <w:color w:val="222222"/>
          <w:shd w:val="clear" w:color="auto" w:fill="FFFFFF"/>
        </w:rPr>
        <w:t>»</w:t>
      </w:r>
      <w:r w:rsidR="00D51A27" w:rsidRPr="001E3E04">
        <w:rPr>
          <w:rFonts w:cs="Arial"/>
          <w:color w:val="222222"/>
          <w:shd w:val="clear" w:color="auto" w:fill="FFFFFF"/>
        </w:rPr>
        <w:t xml:space="preserve"> (XSF)</w:t>
      </w:r>
      <w:r w:rsidR="00B8089D" w:rsidRPr="001E3E04">
        <w:rPr>
          <w:rFonts w:cs="Arial"/>
        </w:rPr>
        <w:t xml:space="preserve"> </w:t>
      </w:r>
      <w:r w:rsidRPr="001E3E04">
        <w:rPr>
          <w:rFonts w:cs="Arial"/>
        </w:rPr>
        <w:t>para describir con mayor precisión su enfoque en el desarrollo de extensiones de protocolo abierto XMPP con las especificaciones de la base de la IETF, de software de código abierto.</w:t>
      </w:r>
    </w:p>
    <w:p w14:paraId="714526B4" w14:textId="3F53E5A3" w:rsidR="00B24517" w:rsidRPr="001E3E04" w:rsidRDefault="00B24517" w:rsidP="00B24517">
      <w:pPr>
        <w:rPr>
          <w:rFonts w:cs="Arial"/>
        </w:rPr>
      </w:pPr>
      <w:r w:rsidRPr="001E3E04">
        <w:rPr>
          <w:rFonts w:cs="Arial"/>
          <w:b/>
        </w:rPr>
        <w:t>2011</w:t>
      </w:r>
      <w:r w:rsidRPr="001E3E04">
        <w:rPr>
          <w:rFonts w:cs="Arial"/>
        </w:rPr>
        <w:t>:</w:t>
      </w:r>
    </w:p>
    <w:p w14:paraId="04EAB670" w14:textId="77777777" w:rsidR="00B24517" w:rsidRPr="001E3E04" w:rsidRDefault="00B24517" w:rsidP="00E757A6">
      <w:pPr>
        <w:ind w:left="708"/>
        <w:rPr>
          <w:rFonts w:cs="Arial"/>
        </w:rPr>
      </w:pPr>
      <w:r w:rsidRPr="001E3E04">
        <w:rPr>
          <w:rFonts w:cs="Arial"/>
        </w:rPr>
        <w:t>Febrero: El XSF mantiene la décima Cumbre XMPP en Bruselas, que comparte el edificio con una reunión intermedia del Grupo de Trabajo de la IETF XMPP, con un enfoque especial en la internacionalización.</w:t>
      </w:r>
    </w:p>
    <w:p w14:paraId="3B65A1A8" w14:textId="2636035B" w:rsidR="00B8089D" w:rsidRPr="001E3E04" w:rsidRDefault="00B24517" w:rsidP="00E757A6">
      <w:pPr>
        <w:ind w:left="708"/>
        <w:rPr>
          <w:rFonts w:cs="Arial"/>
        </w:rPr>
      </w:pPr>
      <w:r w:rsidRPr="001E3E04">
        <w:rPr>
          <w:rFonts w:cs="Arial"/>
        </w:rPr>
        <w:t>Marzo: El IETF publica</w:t>
      </w:r>
      <w:r w:rsidR="00C3097A" w:rsidRPr="001E3E04">
        <w:rPr>
          <w:rFonts w:cs="Arial"/>
        </w:rPr>
        <w:t xml:space="preserve"> actualizaciones a</w:t>
      </w:r>
      <w:r w:rsidRPr="001E3E04">
        <w:rPr>
          <w:rFonts w:cs="Arial"/>
        </w:rPr>
        <w:t xml:space="preserve"> el RFC 6120</w:t>
      </w:r>
      <w:r w:rsidR="002A049C" w:rsidRPr="001E3E04">
        <w:rPr>
          <w:rStyle w:val="Refdenotaalpie"/>
          <w:rFonts w:cs="Arial"/>
        </w:rPr>
        <w:footnoteReference w:id="8"/>
      </w:r>
      <w:r w:rsidRPr="001E3E04">
        <w:rPr>
          <w:rFonts w:cs="Arial"/>
        </w:rPr>
        <w:t xml:space="preserve"> y RFC 6121</w:t>
      </w:r>
      <w:r w:rsidR="002A049C" w:rsidRPr="001E3E04">
        <w:rPr>
          <w:rStyle w:val="Refdenotaalpie"/>
          <w:rFonts w:cs="Arial"/>
        </w:rPr>
        <w:footnoteReference w:id="9"/>
      </w:r>
      <w:r w:rsidR="00C3097A" w:rsidRPr="001E3E04">
        <w:rPr>
          <w:rFonts w:cs="Arial"/>
        </w:rPr>
        <w:t xml:space="preserve"> </w:t>
      </w:r>
      <w:r w:rsidRPr="001E3E04">
        <w:rPr>
          <w:rFonts w:cs="Arial"/>
        </w:rPr>
        <w:t xml:space="preserve">la a de la definición </w:t>
      </w:r>
      <w:r w:rsidR="00B8089D" w:rsidRPr="001E3E04">
        <w:rPr>
          <w:rFonts w:cs="Arial"/>
        </w:rPr>
        <w:t>del núcleo de XMPP.</w:t>
      </w:r>
    </w:p>
    <w:p w14:paraId="22457195" w14:textId="77777777" w:rsidR="00654278" w:rsidRPr="001E3E04" w:rsidRDefault="00B24517" w:rsidP="00654278">
      <w:pPr>
        <w:rPr>
          <w:rFonts w:cs="Arial"/>
        </w:rPr>
      </w:pPr>
      <w:r w:rsidRPr="001E3E04">
        <w:rPr>
          <w:rFonts w:cs="Arial"/>
          <w:b/>
        </w:rPr>
        <w:t>2012</w:t>
      </w:r>
      <w:r w:rsidRPr="001E3E04">
        <w:rPr>
          <w:rFonts w:cs="Arial"/>
        </w:rPr>
        <w:t>:</w:t>
      </w:r>
    </w:p>
    <w:p w14:paraId="6642F6EA" w14:textId="4A57B848" w:rsidR="00B8089D" w:rsidRPr="001E3E04" w:rsidRDefault="00B24517" w:rsidP="00654278">
      <w:pPr>
        <w:rPr>
          <w:rFonts w:cs="Arial"/>
        </w:rPr>
      </w:pPr>
      <w:r w:rsidRPr="001E3E04">
        <w:rPr>
          <w:rFonts w:cs="Arial"/>
        </w:rPr>
        <w:t>Febrero: El XSF completa revisiones significativas de la multi-usuario de la e</w:t>
      </w:r>
      <w:r w:rsidR="00771190" w:rsidRPr="001E3E04">
        <w:rPr>
          <w:rFonts w:cs="Arial"/>
        </w:rPr>
        <w:t>xtensión de chat XMPP XEP-0045</w:t>
      </w:r>
      <w:r w:rsidR="00771190" w:rsidRPr="001E3E04">
        <w:rPr>
          <w:rStyle w:val="Refdenotaalpie"/>
          <w:rFonts w:cs="Arial"/>
        </w:rPr>
        <w:footnoteReference w:id="10"/>
      </w:r>
      <w:r w:rsidRPr="001E3E04">
        <w:rPr>
          <w:rFonts w:cs="Arial"/>
        </w:rPr>
        <w:t>.</w:t>
      </w:r>
    </w:p>
    <w:p w14:paraId="320762B3" w14:textId="77777777" w:rsidR="00237F9C" w:rsidRPr="001E3E04" w:rsidRDefault="00B24517" w:rsidP="00B8089D">
      <w:pPr>
        <w:rPr>
          <w:rFonts w:cs="Arial"/>
        </w:rPr>
      </w:pPr>
      <w:r w:rsidRPr="001E3E04">
        <w:rPr>
          <w:rFonts w:cs="Arial"/>
          <w:b/>
        </w:rPr>
        <w:t>2014</w:t>
      </w:r>
      <w:r w:rsidR="00237F9C" w:rsidRPr="001E3E04">
        <w:rPr>
          <w:rFonts w:cs="Arial"/>
        </w:rPr>
        <w:t>:</w:t>
      </w:r>
    </w:p>
    <w:p w14:paraId="606231E3" w14:textId="77777777" w:rsidR="00B24517" w:rsidRPr="001E3E04" w:rsidRDefault="00B24517" w:rsidP="00E757A6">
      <w:pPr>
        <w:ind w:left="708"/>
        <w:rPr>
          <w:rFonts w:cs="Arial"/>
        </w:rPr>
      </w:pPr>
      <w:r w:rsidRPr="001E3E04">
        <w:rPr>
          <w:rFonts w:cs="Arial"/>
        </w:rPr>
        <w:t>Enero: El XSF tiene la decimoquinta Cumbre XMPP en Bruselas, Bélgica.</w:t>
      </w:r>
    </w:p>
    <w:p w14:paraId="3220A888" w14:textId="74D6A694" w:rsidR="00B24517" w:rsidRPr="001E3E04" w:rsidRDefault="00C3097A" w:rsidP="00E757A6">
      <w:pPr>
        <w:ind w:left="708"/>
        <w:rPr>
          <w:rFonts w:cs="Arial"/>
        </w:rPr>
      </w:pPr>
      <w:r w:rsidRPr="001E3E04">
        <w:rPr>
          <w:rFonts w:cs="Arial"/>
        </w:rPr>
        <w:t>Mayo</w:t>
      </w:r>
      <w:r w:rsidR="00B24517" w:rsidRPr="001E3E04">
        <w:rPr>
          <w:rFonts w:cs="Arial"/>
        </w:rPr>
        <w:t>: Los operadores de los servidores de la red XMPP pública</w:t>
      </w:r>
      <w:r w:rsidR="00472D69" w:rsidRPr="001E3E04">
        <w:rPr>
          <w:rFonts w:cs="Arial"/>
        </w:rPr>
        <w:t xml:space="preserve">, comienzan a actualizar </w:t>
      </w:r>
      <w:r w:rsidR="00B24517" w:rsidRPr="001E3E04">
        <w:rPr>
          <w:rFonts w:cs="Arial"/>
        </w:rPr>
        <w:t xml:space="preserve">de forma permanente </w:t>
      </w:r>
      <w:r w:rsidR="00472D69" w:rsidRPr="001E3E04">
        <w:rPr>
          <w:rFonts w:cs="Arial"/>
        </w:rPr>
        <w:t xml:space="preserve">el cifrado de </w:t>
      </w:r>
      <w:r w:rsidR="00B24517" w:rsidRPr="001E3E04">
        <w:rPr>
          <w:rFonts w:cs="Arial"/>
        </w:rPr>
        <w:t>las comunicaciones.</w:t>
      </w:r>
    </w:p>
    <w:p w14:paraId="29EE45CB" w14:textId="77777777" w:rsidR="00B24517" w:rsidRPr="001E3E04" w:rsidRDefault="00B24517" w:rsidP="00E757A6">
      <w:pPr>
        <w:ind w:left="708"/>
        <w:rPr>
          <w:rFonts w:cs="Arial"/>
        </w:rPr>
      </w:pPr>
      <w:r w:rsidRPr="001E3E04">
        <w:rPr>
          <w:rFonts w:cs="Arial"/>
        </w:rPr>
        <w:t>Septiembre: El XSF tiene la decimosexta Cumbre XMPP en Berlín, Alemania.</w:t>
      </w:r>
    </w:p>
    <w:p w14:paraId="34F8552A" w14:textId="008ECC98" w:rsidR="00B24517" w:rsidRPr="001E3E04" w:rsidRDefault="00B24517" w:rsidP="00E757A6">
      <w:pPr>
        <w:ind w:left="708"/>
        <w:rPr>
          <w:rFonts w:cs="Arial"/>
        </w:rPr>
      </w:pPr>
      <w:r w:rsidRPr="001E3E04">
        <w:rPr>
          <w:rFonts w:cs="Arial"/>
        </w:rPr>
        <w:t>Octub</w:t>
      </w:r>
      <w:r w:rsidR="00771190" w:rsidRPr="001E3E04">
        <w:rPr>
          <w:rFonts w:cs="Arial"/>
        </w:rPr>
        <w:t>re: El IETF publica el RFC 7395</w:t>
      </w:r>
      <w:r w:rsidR="00771190" w:rsidRPr="001E3E04">
        <w:rPr>
          <w:rStyle w:val="Refdenotaalpie"/>
          <w:rFonts w:cs="Arial"/>
        </w:rPr>
        <w:footnoteReference w:id="11"/>
      </w:r>
      <w:r w:rsidR="00771190" w:rsidRPr="001E3E04">
        <w:rPr>
          <w:rFonts w:cs="Arial"/>
        </w:rPr>
        <w:t xml:space="preserve"> </w:t>
      </w:r>
      <w:r w:rsidRPr="001E3E04">
        <w:rPr>
          <w:rFonts w:cs="Arial"/>
        </w:rPr>
        <w:t xml:space="preserve">que define XMPP sobre </w:t>
      </w:r>
      <w:proofErr w:type="spellStart"/>
      <w:r w:rsidRPr="001E3E04">
        <w:rPr>
          <w:rFonts w:cs="Arial"/>
        </w:rPr>
        <w:t>WebSocket</w:t>
      </w:r>
      <w:proofErr w:type="spellEnd"/>
      <w:r w:rsidRPr="001E3E04">
        <w:rPr>
          <w:rFonts w:cs="Arial"/>
        </w:rPr>
        <w:t>.</w:t>
      </w:r>
    </w:p>
    <w:p w14:paraId="35E7EC9F" w14:textId="77777777" w:rsidR="00237F9C" w:rsidRPr="001E3E04" w:rsidRDefault="00B24517" w:rsidP="00E757A6">
      <w:pPr>
        <w:rPr>
          <w:rFonts w:cs="Arial"/>
        </w:rPr>
      </w:pPr>
      <w:r w:rsidRPr="001E3E04">
        <w:rPr>
          <w:rFonts w:cs="Arial"/>
          <w:b/>
        </w:rPr>
        <w:t>2015</w:t>
      </w:r>
      <w:r w:rsidR="00237F9C" w:rsidRPr="001E3E04">
        <w:rPr>
          <w:rFonts w:cs="Arial"/>
        </w:rPr>
        <w:t>:</w:t>
      </w:r>
    </w:p>
    <w:p w14:paraId="1D6D6ABA" w14:textId="77777777" w:rsidR="00B24517" w:rsidRPr="001E3E04" w:rsidRDefault="00B24517" w:rsidP="00E757A6">
      <w:pPr>
        <w:ind w:left="708"/>
        <w:rPr>
          <w:rFonts w:cs="Arial"/>
        </w:rPr>
      </w:pPr>
      <w:r w:rsidRPr="001E3E04">
        <w:rPr>
          <w:rFonts w:cs="Arial"/>
        </w:rPr>
        <w:t>Febrero: El XSF mantiene la XVII Cumbre XMPP en Bruselas, Bélgica.</w:t>
      </w:r>
    </w:p>
    <w:p w14:paraId="09A428AE" w14:textId="6899D84D" w:rsidR="00B24517" w:rsidRPr="001E3E04" w:rsidRDefault="00B24517" w:rsidP="00E757A6">
      <w:pPr>
        <w:ind w:left="708"/>
        <w:rPr>
          <w:rFonts w:cs="Arial"/>
        </w:rPr>
      </w:pPr>
      <w:r w:rsidRPr="001E3E04">
        <w:rPr>
          <w:rFonts w:cs="Arial"/>
        </w:rPr>
        <w:lastRenderedPageBreak/>
        <w:t>Junio: El IETF publica RFC 7590</w:t>
      </w:r>
      <w:r w:rsidR="00771190" w:rsidRPr="001E3E04">
        <w:rPr>
          <w:rStyle w:val="Refdenotaalpie"/>
          <w:rFonts w:cs="Arial"/>
        </w:rPr>
        <w:footnoteReference w:id="12"/>
      </w:r>
      <w:r w:rsidRPr="001E3E04">
        <w:rPr>
          <w:rFonts w:cs="Arial"/>
        </w:rPr>
        <w:t xml:space="preserve"> la actualización del uso de </w:t>
      </w:r>
      <w:proofErr w:type="spellStart"/>
      <w:r w:rsidRPr="001E3E04">
        <w:rPr>
          <w:rFonts w:cs="Arial"/>
        </w:rPr>
        <w:t>Transport</w:t>
      </w:r>
      <w:proofErr w:type="spellEnd"/>
      <w:r w:rsidRPr="001E3E04">
        <w:rPr>
          <w:rFonts w:cs="Arial"/>
        </w:rPr>
        <w:t xml:space="preserve"> </w:t>
      </w:r>
      <w:proofErr w:type="spellStart"/>
      <w:r w:rsidRPr="001E3E04">
        <w:rPr>
          <w:rFonts w:cs="Arial"/>
        </w:rPr>
        <w:t>Layer</w:t>
      </w:r>
      <w:proofErr w:type="spellEnd"/>
      <w:r w:rsidRPr="001E3E04">
        <w:rPr>
          <w:rFonts w:cs="Arial"/>
        </w:rPr>
        <w:t xml:space="preserve"> Security (TLS) en XMPP.</w:t>
      </w:r>
    </w:p>
    <w:p w14:paraId="79B95D25" w14:textId="503DBC84" w:rsidR="00B24517" w:rsidRPr="001E3E04" w:rsidRDefault="00B24517" w:rsidP="00E757A6">
      <w:pPr>
        <w:ind w:left="708"/>
        <w:rPr>
          <w:rFonts w:cs="Arial"/>
        </w:rPr>
      </w:pPr>
      <w:r w:rsidRPr="001E3E04">
        <w:rPr>
          <w:rFonts w:cs="Arial"/>
        </w:rPr>
        <w:t>Septi</w:t>
      </w:r>
      <w:r w:rsidR="00771190" w:rsidRPr="001E3E04">
        <w:rPr>
          <w:rFonts w:cs="Arial"/>
        </w:rPr>
        <w:t>embre: El IETF publica RFC 7622</w:t>
      </w:r>
      <w:r w:rsidR="00771190" w:rsidRPr="001E3E04">
        <w:rPr>
          <w:rStyle w:val="Refdenotaalpie"/>
          <w:rFonts w:cs="Arial"/>
        </w:rPr>
        <w:footnoteReference w:id="13"/>
      </w:r>
      <w:r w:rsidR="00771190" w:rsidRPr="001E3E04">
        <w:rPr>
          <w:rFonts w:cs="Arial"/>
        </w:rPr>
        <w:t xml:space="preserve"> </w:t>
      </w:r>
      <w:r w:rsidRPr="001E3E04">
        <w:rPr>
          <w:rFonts w:cs="Arial"/>
        </w:rPr>
        <w:t xml:space="preserve">la modernización de la </w:t>
      </w:r>
      <w:r w:rsidR="00B8089D" w:rsidRPr="001E3E04">
        <w:rPr>
          <w:rFonts w:cs="Arial"/>
        </w:rPr>
        <w:t>definición de direcciones XMPP.</w:t>
      </w:r>
    </w:p>
    <w:p w14:paraId="57374EA6" w14:textId="77777777" w:rsidR="008273D6" w:rsidRPr="001E3E04" w:rsidRDefault="008273D6" w:rsidP="008273D6">
      <w:pPr>
        <w:pStyle w:val="Ttulo4"/>
        <w:rPr>
          <w:rFonts w:cs="Arial"/>
        </w:rPr>
      </w:pPr>
      <w:bookmarkStart w:id="32" w:name="_Toc464484066"/>
      <w:bookmarkStart w:id="33" w:name="_Toc465070119"/>
      <w:bookmarkStart w:id="34" w:name="_Toc465070662"/>
      <w:r w:rsidRPr="001E3E04">
        <w:rPr>
          <w:rFonts w:cs="Arial"/>
        </w:rPr>
        <w:t>2.1.1.3. XSF</w:t>
      </w:r>
      <w:bookmarkEnd w:id="32"/>
      <w:bookmarkEnd w:id="33"/>
      <w:bookmarkEnd w:id="34"/>
    </w:p>
    <w:p w14:paraId="7FD11A08" w14:textId="7AD03580" w:rsidR="008273D6" w:rsidRPr="001E3E04" w:rsidRDefault="008C37A5" w:rsidP="002B6A54">
      <w:pPr>
        <w:ind w:firstLine="708"/>
        <w:rPr>
          <w:rFonts w:cs="Arial"/>
        </w:rPr>
      </w:pPr>
      <w:r w:rsidRPr="00A9529B">
        <w:rPr>
          <w:rFonts w:cs="Arial"/>
        </w:rPr>
        <w:t>La Fundación de Estándares XMPP</w:t>
      </w:r>
      <w:r w:rsidR="00A9529B" w:rsidRPr="00A9529B">
        <w:rPr>
          <w:rFonts w:cs="Arial"/>
        </w:rPr>
        <w:t xml:space="preserve">, </w:t>
      </w:r>
      <w:r w:rsidRPr="00A9529B">
        <w:rPr>
          <w:rFonts w:cs="Arial"/>
        </w:rPr>
        <w:t xml:space="preserve">también conocida como la XSF por sus siglas en </w:t>
      </w:r>
      <w:r w:rsidR="00791F35" w:rsidRPr="00A9529B">
        <w:rPr>
          <w:rFonts w:cs="Arial"/>
        </w:rPr>
        <w:t>inglés</w:t>
      </w:r>
      <w:r w:rsidR="00A9529B" w:rsidRPr="00A9529B">
        <w:rPr>
          <w:rFonts w:cs="Arial"/>
        </w:rPr>
        <w:t xml:space="preserve"> </w:t>
      </w:r>
      <w:r w:rsidR="00E04B90" w:rsidRPr="00E04B90">
        <w:rPr>
          <w:rFonts w:cs="Arial"/>
        </w:rPr>
        <w:t>que</w:t>
      </w:r>
      <w:r w:rsidRPr="00A9529B">
        <w:rPr>
          <w:rFonts w:cs="Arial"/>
        </w:rPr>
        <w:t xml:space="preserve"> anteriormente</w:t>
      </w:r>
      <w:r w:rsidR="00A9529B" w:rsidRPr="00A9529B">
        <w:rPr>
          <w:rFonts w:cs="Arial"/>
        </w:rPr>
        <w:t xml:space="preserve"> fue conocida por el nombre de</w:t>
      </w:r>
      <w:r w:rsidRPr="00A9529B">
        <w:rPr>
          <w:rFonts w:cs="Arial"/>
        </w:rPr>
        <w:t xml:space="preserve"> Fundación de Software Jabber </w:t>
      </w:r>
      <w:r w:rsidR="00A9529B" w:rsidRPr="00A9529B">
        <w:rPr>
          <w:rFonts w:cs="Arial"/>
        </w:rPr>
        <w:t xml:space="preserve">JSF, en la actualidad </w:t>
      </w:r>
      <w:r w:rsidRPr="00A9529B">
        <w:rPr>
          <w:rFonts w:cs="Arial"/>
        </w:rPr>
        <w:t xml:space="preserve">es </w:t>
      </w:r>
      <w:r w:rsidR="003B7B2C" w:rsidRPr="00A9529B">
        <w:rPr>
          <w:rFonts w:cs="Arial"/>
        </w:rPr>
        <w:t>una organización independiente</w:t>
      </w:r>
      <w:r w:rsidR="00472D69" w:rsidRPr="00A9529B">
        <w:rPr>
          <w:rFonts w:cs="Arial"/>
        </w:rPr>
        <w:t xml:space="preserve"> </w:t>
      </w:r>
      <w:r w:rsidR="00A9529B" w:rsidRPr="00A9529B">
        <w:rPr>
          <w:rFonts w:cs="Arial"/>
        </w:rPr>
        <w:t xml:space="preserve">de desarrollo </w:t>
      </w:r>
      <w:r w:rsidR="00472D69" w:rsidRPr="00A9529B">
        <w:rPr>
          <w:rFonts w:cs="Arial"/>
        </w:rPr>
        <w:t>sin fines de lucro</w:t>
      </w:r>
      <w:r w:rsidRPr="00A9529B">
        <w:rPr>
          <w:rFonts w:cs="Arial"/>
        </w:rPr>
        <w:t xml:space="preserve">, cuya misión principal es la de definir protocolos </w:t>
      </w:r>
      <w:r w:rsidR="00A9529B" w:rsidRPr="00A9529B">
        <w:rPr>
          <w:rFonts w:cs="Arial"/>
        </w:rPr>
        <w:t>de extensión de XMPP, esto,</w:t>
      </w:r>
      <w:r w:rsidR="00791F35" w:rsidRPr="00A9529B">
        <w:rPr>
          <w:rFonts w:cs="Arial"/>
        </w:rPr>
        <w:t xml:space="preserve"> en colaboración con</w:t>
      </w:r>
      <w:r w:rsidRPr="00A9529B">
        <w:rPr>
          <w:rFonts w:cs="Arial"/>
        </w:rPr>
        <w:t xml:space="preserve"> IETF.</w:t>
      </w:r>
    </w:p>
    <w:p w14:paraId="13E09C0C" w14:textId="368848C2" w:rsidR="00791F35" w:rsidRPr="001E3E04" w:rsidRDefault="00791F35" w:rsidP="002B6A54">
      <w:pPr>
        <w:ind w:firstLine="708"/>
        <w:rPr>
          <w:rFonts w:cs="Arial"/>
        </w:rPr>
      </w:pPr>
      <w:r w:rsidRPr="001E3E04">
        <w:rPr>
          <w:rFonts w:cs="Arial"/>
        </w:rPr>
        <w:t>La XSF también proporciona información e infraestructura para la comunidad mundial de desarrolladores de Jabber / XMPP, proveedores de servicios y usuarios finales. Además, la XSF administra el programa de licencia de marca Jabber.</w:t>
      </w:r>
    </w:p>
    <w:p w14:paraId="2ACF24A5" w14:textId="2521010A" w:rsidR="00791F35" w:rsidRPr="001E3E04" w:rsidRDefault="00791F35" w:rsidP="002B6A54">
      <w:pPr>
        <w:ind w:firstLine="708"/>
        <w:rPr>
          <w:rFonts w:cs="Arial"/>
        </w:rPr>
      </w:pPr>
      <w:r w:rsidRPr="001E3E04">
        <w:rPr>
          <w:rFonts w:cs="Arial"/>
        </w:rPr>
        <w:t>El núcleo de la XSF está compuesto por miembros electos</w:t>
      </w:r>
      <w:r w:rsidR="00A9529B">
        <w:rPr>
          <w:rFonts w:cs="Arial"/>
        </w:rPr>
        <w:t>.</w:t>
      </w:r>
      <w:r w:rsidRPr="001E3E04">
        <w:rPr>
          <w:rFonts w:cs="Arial"/>
        </w:rPr>
        <w:t xml:space="preserve"> </w:t>
      </w:r>
      <w:r w:rsidR="00A9529B">
        <w:rPr>
          <w:rFonts w:cs="Arial"/>
        </w:rPr>
        <w:t>Q</w:t>
      </w:r>
      <w:r w:rsidR="00A9529B" w:rsidRPr="001E3E04">
        <w:rPr>
          <w:rFonts w:cs="Arial"/>
        </w:rPr>
        <w:t>ue,</w:t>
      </w:r>
      <w:r w:rsidRPr="001E3E04">
        <w:rPr>
          <w:rFonts w:cs="Arial"/>
        </w:rPr>
        <w:t xml:space="preserve"> a su vez, eligen un Consejo (la dirección técnica)</w:t>
      </w:r>
      <w:r w:rsidR="00EE4A18" w:rsidRPr="001E3E04">
        <w:rPr>
          <w:rFonts w:cs="Arial"/>
        </w:rPr>
        <w:t xml:space="preserve"> y la Junta (Dirección de empresarial</w:t>
      </w:r>
      <w:r w:rsidRPr="001E3E04">
        <w:rPr>
          <w:rFonts w:cs="Arial"/>
        </w:rPr>
        <w:t>). El Consejo también nombra a varios equipos de trabaj</w:t>
      </w:r>
      <w:r w:rsidR="00E422BE">
        <w:rPr>
          <w:rFonts w:cs="Arial"/>
        </w:rPr>
        <w:t xml:space="preserve">o, </w:t>
      </w:r>
      <w:r w:rsidRPr="001E3E04">
        <w:rPr>
          <w:rFonts w:cs="Arial"/>
        </w:rPr>
        <w:t xml:space="preserve">por ejemplo, el equipo redactor y el equipo de infraestructura, así como el </w:t>
      </w:r>
      <w:r w:rsidR="00E422BE">
        <w:rPr>
          <w:rFonts w:cs="Arial"/>
        </w:rPr>
        <w:t>d</w:t>
      </w:r>
      <w:r w:rsidRPr="001E3E04">
        <w:rPr>
          <w:rFonts w:cs="Arial"/>
        </w:rPr>
        <w:t xml:space="preserve">irector </w:t>
      </w:r>
      <w:r w:rsidR="00E422BE">
        <w:rPr>
          <w:rFonts w:cs="Arial"/>
        </w:rPr>
        <w:t>e</w:t>
      </w:r>
      <w:r w:rsidRPr="001E3E04">
        <w:rPr>
          <w:rFonts w:cs="Arial"/>
        </w:rPr>
        <w:t xml:space="preserve">jecutivo, </w:t>
      </w:r>
      <w:r w:rsidR="00E422BE">
        <w:rPr>
          <w:rFonts w:cs="Arial"/>
        </w:rPr>
        <w:t>t</w:t>
      </w:r>
      <w:r w:rsidRPr="001E3E04">
        <w:rPr>
          <w:rFonts w:cs="Arial"/>
        </w:rPr>
        <w:t xml:space="preserve">esorero y </w:t>
      </w:r>
      <w:r w:rsidR="00E422BE">
        <w:rPr>
          <w:rFonts w:cs="Arial"/>
        </w:rPr>
        <w:t>s</w:t>
      </w:r>
      <w:r w:rsidRPr="001E3E04">
        <w:rPr>
          <w:rFonts w:cs="Arial"/>
        </w:rPr>
        <w:t>ecretario.</w:t>
      </w:r>
    </w:p>
    <w:p w14:paraId="67BD8ED4" w14:textId="5C311C29" w:rsidR="00791F35" w:rsidRPr="001E3E04" w:rsidRDefault="00791F35" w:rsidP="002B6A54">
      <w:pPr>
        <w:ind w:firstLine="708"/>
        <w:rPr>
          <w:rFonts w:cs="Arial"/>
        </w:rPr>
      </w:pPr>
      <w:r w:rsidRPr="001E3E04">
        <w:rPr>
          <w:rFonts w:cs="Arial"/>
        </w:rPr>
        <w:t xml:space="preserve">Dentro de las bondades que </w:t>
      </w:r>
      <w:r w:rsidR="00E422BE">
        <w:rPr>
          <w:rFonts w:cs="Arial"/>
        </w:rPr>
        <w:t>ofrece</w:t>
      </w:r>
      <w:r w:rsidRPr="001E3E04">
        <w:rPr>
          <w:rFonts w:cs="Arial"/>
        </w:rPr>
        <w:t xml:space="preserve"> la XFS, es que cualquier persona que tenga interés en XMPP y sus protocolos, puede ser parte</w:t>
      </w:r>
      <w:r w:rsidR="00472D69" w:rsidRPr="001E3E04">
        <w:rPr>
          <w:rFonts w:cs="Arial"/>
        </w:rPr>
        <w:t xml:space="preserve"> de la comunidad XMPP, y eventualmente postular para ser miembro de la XSF.</w:t>
      </w:r>
    </w:p>
    <w:p w14:paraId="6E1D4064" w14:textId="3CB4BC26" w:rsidR="00D05879" w:rsidRPr="001E3E04" w:rsidRDefault="00472D69" w:rsidP="002B6A54">
      <w:pPr>
        <w:ind w:firstLine="708"/>
        <w:rPr>
          <w:rFonts w:cs="Arial"/>
        </w:rPr>
      </w:pPr>
      <w:r w:rsidRPr="001E3E04">
        <w:rPr>
          <w:rFonts w:cs="Arial"/>
        </w:rPr>
        <w:t>De manera resumida</w:t>
      </w:r>
      <w:r w:rsidR="00D05879" w:rsidRPr="001E3E04">
        <w:rPr>
          <w:rFonts w:cs="Arial"/>
        </w:rPr>
        <w:t xml:space="preserve">, la Fundación de Estándares XMPP, tiene </w:t>
      </w:r>
      <w:r w:rsidRPr="001E3E04">
        <w:rPr>
          <w:rFonts w:cs="Arial"/>
        </w:rPr>
        <w:t xml:space="preserve">como función esencial </w:t>
      </w:r>
      <w:r w:rsidR="00D05879" w:rsidRPr="001E3E04">
        <w:rPr>
          <w:rFonts w:cs="Arial"/>
        </w:rPr>
        <w:t>la mantención y actualización del mismo protocolo, ya que crea las instancias en la qu</w:t>
      </w:r>
      <w:r w:rsidR="009E0D58" w:rsidRPr="001E3E04">
        <w:rPr>
          <w:rFonts w:cs="Arial"/>
        </w:rPr>
        <w:t>e los interesados en corregir o</w:t>
      </w:r>
      <w:r w:rsidR="00D05879" w:rsidRPr="001E3E04">
        <w:rPr>
          <w:rFonts w:cs="Arial"/>
        </w:rPr>
        <w:t xml:space="preserve"> crear nuevas funcionali</w:t>
      </w:r>
      <w:r w:rsidRPr="001E3E04">
        <w:rPr>
          <w:rFonts w:cs="Arial"/>
        </w:rPr>
        <w:t xml:space="preserve">dades en XMPP, puedan </w:t>
      </w:r>
      <w:r w:rsidRPr="00E422BE">
        <w:rPr>
          <w:rFonts w:cs="Arial"/>
        </w:rPr>
        <w:t xml:space="preserve">hacerlo. </w:t>
      </w:r>
      <w:r w:rsidR="00E422BE" w:rsidRPr="00E422BE">
        <w:rPr>
          <w:rFonts w:cs="Arial"/>
        </w:rPr>
        <w:t xml:space="preserve">Generando cambios o nuevos XEPs, los cuales una vez siendo publicados, sean utilizados </w:t>
      </w:r>
      <w:r w:rsidR="00D05879" w:rsidRPr="00E422BE">
        <w:rPr>
          <w:rFonts w:cs="Arial"/>
        </w:rPr>
        <w:t xml:space="preserve">por la comunidad de administradores de servidores </w:t>
      </w:r>
      <w:r w:rsidR="009E0D58" w:rsidRPr="00E422BE">
        <w:rPr>
          <w:rFonts w:cs="Arial"/>
        </w:rPr>
        <w:t>de XMPP</w:t>
      </w:r>
      <w:r w:rsidR="00E422BE" w:rsidRPr="00E422BE">
        <w:rPr>
          <w:rFonts w:cs="Arial"/>
        </w:rPr>
        <w:t xml:space="preserve"> en el mundo</w:t>
      </w:r>
      <w:r w:rsidR="009E0D58" w:rsidRPr="00E422BE">
        <w:rPr>
          <w:rFonts w:cs="Arial"/>
        </w:rPr>
        <w:t>. De este modo,</w:t>
      </w:r>
      <w:r w:rsidR="009E0D58" w:rsidRPr="001E3E04">
        <w:rPr>
          <w:rFonts w:cs="Arial"/>
        </w:rPr>
        <w:t xml:space="preserve"> los clientes </w:t>
      </w:r>
      <w:r w:rsidR="00E422BE">
        <w:rPr>
          <w:rFonts w:cs="Arial"/>
        </w:rPr>
        <w:t xml:space="preserve">XMPP </w:t>
      </w:r>
      <w:r w:rsidR="009E0D58" w:rsidRPr="001E3E04">
        <w:rPr>
          <w:rFonts w:cs="Arial"/>
        </w:rPr>
        <w:t>sean actualizados</w:t>
      </w:r>
      <w:r w:rsidR="00D05879" w:rsidRPr="001E3E04">
        <w:rPr>
          <w:rFonts w:cs="Arial"/>
        </w:rPr>
        <w:t xml:space="preserve"> para incorporar dichas mejoras o nuevas funcionalidades. Estas especificaciones de funcionalidades son conocidas por el </w:t>
      </w:r>
      <w:r w:rsidR="00D05879" w:rsidRPr="001E3E04">
        <w:rPr>
          <w:rFonts w:cs="Arial"/>
        </w:rPr>
        <w:lastRenderedPageBreak/>
        <w:t>nombre de XEPs</w:t>
      </w:r>
      <w:r w:rsidR="009E0D58" w:rsidRPr="001E3E04">
        <w:rPr>
          <w:rFonts w:cs="Arial"/>
        </w:rPr>
        <w:t xml:space="preserve">, </w:t>
      </w:r>
      <w:r w:rsidR="00183408" w:rsidRPr="001E3E04">
        <w:rPr>
          <w:rFonts w:cs="Arial"/>
        </w:rPr>
        <w:t>Protocolos de exten</w:t>
      </w:r>
      <w:r w:rsidR="009E0D58" w:rsidRPr="001E3E04">
        <w:rPr>
          <w:rFonts w:cs="Arial"/>
        </w:rPr>
        <w:t>sión de XMPP</w:t>
      </w:r>
      <w:r w:rsidR="00D05879" w:rsidRPr="001E3E04">
        <w:rPr>
          <w:rFonts w:cs="Arial"/>
        </w:rPr>
        <w:t>, que son descritas en la sección que está a continuación.</w:t>
      </w:r>
    </w:p>
    <w:p w14:paraId="733C3350" w14:textId="77777777" w:rsidR="00AF4DE7" w:rsidRPr="001E3E04" w:rsidRDefault="008273D6" w:rsidP="00AF4DE7">
      <w:pPr>
        <w:pStyle w:val="Ttulo4"/>
        <w:rPr>
          <w:rFonts w:cs="Arial"/>
        </w:rPr>
      </w:pPr>
      <w:bookmarkStart w:id="35" w:name="_Toc464484067"/>
      <w:bookmarkStart w:id="36" w:name="_Toc465070120"/>
      <w:bookmarkStart w:id="37" w:name="_Toc465070663"/>
      <w:r w:rsidRPr="001E3E04">
        <w:rPr>
          <w:rFonts w:cs="Arial"/>
        </w:rPr>
        <w:t>2.1.1.4. XEPs</w:t>
      </w:r>
      <w:bookmarkEnd w:id="35"/>
      <w:bookmarkEnd w:id="36"/>
      <w:bookmarkEnd w:id="37"/>
    </w:p>
    <w:p w14:paraId="67896EFC" w14:textId="496CC605" w:rsidR="008273D6" w:rsidRPr="001E3E04" w:rsidRDefault="00094714" w:rsidP="002B6A54">
      <w:pPr>
        <w:ind w:firstLine="708"/>
        <w:rPr>
          <w:rFonts w:cs="Arial"/>
        </w:rPr>
      </w:pPr>
      <w:r w:rsidRPr="001E3E04">
        <w:rPr>
          <w:rFonts w:cs="Arial"/>
        </w:rPr>
        <w:t xml:space="preserve">La palabra </w:t>
      </w:r>
      <w:r w:rsidR="00AF4DE7" w:rsidRPr="001E3E04">
        <w:rPr>
          <w:rFonts w:cs="Arial"/>
        </w:rPr>
        <w:t xml:space="preserve">XEP </w:t>
      </w:r>
      <w:r w:rsidRPr="001E3E04">
        <w:rPr>
          <w:rFonts w:cs="Arial"/>
        </w:rPr>
        <w:t xml:space="preserve">es un </w:t>
      </w:r>
      <w:r w:rsidR="00DC277C" w:rsidRPr="001E3E04">
        <w:rPr>
          <w:rFonts w:cs="Arial"/>
        </w:rPr>
        <w:t>acrónimo</w:t>
      </w:r>
      <w:r w:rsidRPr="001E3E04">
        <w:rPr>
          <w:rFonts w:cs="Arial"/>
        </w:rPr>
        <w:t xml:space="preserve"> que </w:t>
      </w:r>
      <w:r w:rsidR="00AF4DE7" w:rsidRPr="001E3E04">
        <w:rPr>
          <w:rFonts w:cs="Arial"/>
        </w:rPr>
        <w:t>hace referencia a</w:t>
      </w:r>
      <w:r w:rsidR="009E0D58" w:rsidRPr="001E3E04">
        <w:rPr>
          <w:rFonts w:cs="Arial"/>
        </w:rPr>
        <w:t xml:space="preserve"> «</w:t>
      </w:r>
      <w:r w:rsidRPr="001E3E04">
        <w:rPr>
          <w:rFonts w:cs="Arial"/>
        </w:rPr>
        <w:t>XMPP Extension Protocols</w:t>
      </w:r>
      <w:r w:rsidR="009E0D58" w:rsidRPr="001E3E04">
        <w:rPr>
          <w:rFonts w:cs="Arial"/>
        </w:rPr>
        <w:t>»</w:t>
      </w:r>
      <w:r w:rsidRPr="001E3E04">
        <w:rPr>
          <w:rFonts w:cs="Arial"/>
        </w:rPr>
        <w:t>, cuyo significado en castellano es «P</w:t>
      </w:r>
      <w:r w:rsidR="00DC277C" w:rsidRPr="001E3E04">
        <w:rPr>
          <w:rFonts w:cs="Arial"/>
        </w:rPr>
        <w:t>rotocolos de Extensión de XMPP». E</w:t>
      </w:r>
      <w:r w:rsidRPr="001E3E04">
        <w:rPr>
          <w:rFonts w:cs="Arial"/>
        </w:rPr>
        <w:t>n definitiva, las XEP son especificaciones de protocolos de extensión de</w:t>
      </w:r>
      <w:r w:rsidR="00765E3F" w:rsidRPr="001E3E04">
        <w:rPr>
          <w:rFonts w:cs="Arial"/>
        </w:rPr>
        <w:t xml:space="preserve"> XMPP, los cuales contienen una detallada descripción de cómo implementar una funcionalidad particular</w:t>
      </w:r>
      <w:r w:rsidR="00BC1124" w:rsidRPr="001E3E04">
        <w:rPr>
          <w:rFonts w:cs="Arial"/>
        </w:rPr>
        <w:t>.</w:t>
      </w:r>
      <w:r w:rsidR="009E0D58" w:rsidRPr="001E3E04">
        <w:rPr>
          <w:rFonts w:cs="Arial"/>
        </w:rPr>
        <w:t xml:space="preserve"> Más</w:t>
      </w:r>
      <w:r w:rsidR="00DC277C" w:rsidRPr="001E3E04">
        <w:rPr>
          <w:rFonts w:cs="Arial"/>
        </w:rPr>
        <w:t>,</w:t>
      </w:r>
      <w:r w:rsidR="009E0D58" w:rsidRPr="001E3E04">
        <w:rPr>
          <w:rFonts w:cs="Arial"/>
        </w:rPr>
        <w:t xml:space="preserve"> </w:t>
      </w:r>
      <w:r w:rsidR="009E0D58" w:rsidRPr="001E3E04">
        <w:rPr>
          <w:rFonts w:cs="Arial"/>
          <w:b/>
        </w:rPr>
        <w:t>no</w:t>
      </w:r>
      <w:r w:rsidR="00DC277C" w:rsidRPr="001E3E04">
        <w:rPr>
          <w:rFonts w:cs="Arial"/>
        </w:rPr>
        <w:t xml:space="preserve"> son </w:t>
      </w:r>
      <w:r w:rsidR="00E422BE">
        <w:rPr>
          <w:rFonts w:cs="Arial"/>
        </w:rPr>
        <w:t>implementaciones</w:t>
      </w:r>
      <w:r w:rsidR="00DC277C" w:rsidRPr="001E3E04">
        <w:rPr>
          <w:rFonts w:cs="Arial"/>
        </w:rPr>
        <w:t>, sino só</w:t>
      </w:r>
      <w:r w:rsidR="009E0D58" w:rsidRPr="001E3E04">
        <w:rPr>
          <w:rFonts w:cs="Arial"/>
        </w:rPr>
        <w:t>lo la especificación del protocolo de extensión.</w:t>
      </w:r>
    </w:p>
    <w:p w14:paraId="2012BFBD" w14:textId="6FF21D81" w:rsidR="0040412C" w:rsidRPr="001E3E04" w:rsidRDefault="0040412C" w:rsidP="002B6A54">
      <w:pPr>
        <w:ind w:firstLine="360"/>
        <w:rPr>
          <w:rFonts w:cs="Arial"/>
        </w:rPr>
      </w:pPr>
      <w:r w:rsidRPr="001E3E04">
        <w:rPr>
          <w:rFonts w:cs="Arial"/>
        </w:rPr>
        <w:t>Los procesos que describen el ciclo de vida de los XEPs y como la XSF incide en ellos, están descritos en el XEP-0001</w:t>
      </w:r>
      <w:r w:rsidR="00AD4374" w:rsidRPr="001E3E04">
        <w:rPr>
          <w:rStyle w:val="Refdenotaalpie"/>
          <w:rFonts w:cs="Arial"/>
        </w:rPr>
        <w:footnoteReference w:id="14"/>
      </w:r>
      <w:r w:rsidRPr="001E3E04">
        <w:rPr>
          <w:rFonts w:cs="Arial"/>
        </w:rPr>
        <w:t>.</w:t>
      </w:r>
    </w:p>
    <w:p w14:paraId="0ACAEA1A" w14:textId="29BAA9CD" w:rsidR="0040412C" w:rsidRPr="001E3E04" w:rsidRDefault="001B7A6D" w:rsidP="002B6A54">
      <w:pPr>
        <w:ind w:firstLine="360"/>
        <w:rPr>
          <w:rFonts w:cs="Arial"/>
          <w:lang w:val="es-ES"/>
        </w:rPr>
      </w:pPr>
      <w:r w:rsidRPr="001E3E04">
        <w:rPr>
          <w:rFonts w:cs="Arial"/>
          <w:lang w:val="es-ES"/>
        </w:rPr>
        <w:t>El a</w:t>
      </w:r>
      <w:r w:rsidR="0040412C" w:rsidRPr="001E3E04">
        <w:rPr>
          <w:rFonts w:cs="Arial"/>
          <w:lang w:val="es-ES"/>
        </w:rPr>
        <w:t>vance de un XEP través del proceso de estandarización de la XSF depende de tres factores:</w:t>
      </w:r>
    </w:p>
    <w:p w14:paraId="3DD956CD" w14:textId="0A2187FC" w:rsidR="0040412C" w:rsidRPr="001E3E04" w:rsidRDefault="0040412C" w:rsidP="007A10DD">
      <w:pPr>
        <w:pStyle w:val="Prrafodelista"/>
        <w:numPr>
          <w:ilvl w:val="0"/>
          <w:numId w:val="17"/>
        </w:numPr>
        <w:rPr>
          <w:rFonts w:cs="Arial"/>
        </w:rPr>
      </w:pPr>
      <w:r w:rsidRPr="001E3E04">
        <w:rPr>
          <w:rFonts w:cs="Arial"/>
          <w:lang w:val="es-ES"/>
        </w:rPr>
        <w:t>Cierto consenso en las listas de discusión pública de la XSF.</w:t>
      </w:r>
    </w:p>
    <w:p w14:paraId="4375FEDA" w14:textId="77777777" w:rsidR="0040412C" w:rsidRPr="001E3E04" w:rsidRDefault="0040412C" w:rsidP="007A10DD">
      <w:pPr>
        <w:pStyle w:val="Prrafodelista"/>
        <w:numPr>
          <w:ilvl w:val="0"/>
          <w:numId w:val="17"/>
        </w:numPr>
        <w:rPr>
          <w:rFonts w:cs="Arial"/>
        </w:rPr>
      </w:pPr>
      <w:r w:rsidRPr="001E3E04">
        <w:rPr>
          <w:rFonts w:cs="Arial"/>
          <w:lang w:val="es-ES"/>
        </w:rPr>
        <w:t>Ejecución de código en los clientes XMPP, servidores y bibliotecas.</w:t>
      </w:r>
    </w:p>
    <w:p w14:paraId="7FC5D624" w14:textId="43E1D186" w:rsidR="0040412C" w:rsidRPr="001E3E04" w:rsidRDefault="0040412C" w:rsidP="007A10DD">
      <w:pPr>
        <w:pStyle w:val="Prrafodelista"/>
        <w:numPr>
          <w:ilvl w:val="0"/>
          <w:numId w:val="17"/>
        </w:numPr>
        <w:rPr>
          <w:rFonts w:cs="Arial"/>
        </w:rPr>
      </w:pPr>
      <w:r w:rsidRPr="001E3E04">
        <w:rPr>
          <w:rFonts w:cs="Arial"/>
          <w:lang w:val="es-ES"/>
        </w:rPr>
        <w:t>La aprobación formal por el Consejo XMPP.</w:t>
      </w:r>
    </w:p>
    <w:p w14:paraId="736CAA2C" w14:textId="6FD9CD89" w:rsidR="00252928" w:rsidRPr="001E3E04" w:rsidRDefault="00BC1124" w:rsidP="002B6A54">
      <w:pPr>
        <w:ind w:firstLine="360"/>
        <w:rPr>
          <w:rFonts w:cs="Arial"/>
        </w:rPr>
      </w:pPr>
      <w:r w:rsidRPr="001E3E04">
        <w:rPr>
          <w:rFonts w:cs="Arial"/>
        </w:rPr>
        <w:t xml:space="preserve">La creación y posterior solicitud de publicación de una XEP, la puede hacer cualquier persona que haya creado un Protocolo de Extension para XMPP. </w:t>
      </w:r>
      <w:r w:rsidR="00252928" w:rsidRPr="001E3E04">
        <w:rPr>
          <w:rFonts w:cs="Arial"/>
        </w:rPr>
        <w:t>Para realizar esta solicitud primero hay que realizar lo siguiente:</w:t>
      </w:r>
    </w:p>
    <w:p w14:paraId="2DB69CA7" w14:textId="4E63A1AF" w:rsidR="00252928" w:rsidRPr="001E3E04" w:rsidRDefault="00252928" w:rsidP="007A10DD">
      <w:pPr>
        <w:pStyle w:val="Prrafodelista"/>
        <w:numPr>
          <w:ilvl w:val="0"/>
          <w:numId w:val="16"/>
        </w:numPr>
        <w:rPr>
          <w:rFonts w:cs="Arial"/>
        </w:rPr>
      </w:pPr>
      <w:r w:rsidRPr="001E3E04">
        <w:rPr>
          <w:rFonts w:cs="Arial"/>
          <w:lang w:val="es-ES"/>
        </w:rPr>
        <w:t>Escribir la propuesta en formato XML siguiendo las directrices que se describen en el XEP-0143</w:t>
      </w:r>
      <w:r w:rsidR="00771190" w:rsidRPr="001E3E04">
        <w:rPr>
          <w:rStyle w:val="Refdenotaalpie"/>
          <w:rFonts w:cs="Arial"/>
          <w:lang w:val="es-ES"/>
        </w:rPr>
        <w:footnoteReference w:id="15"/>
      </w:r>
      <w:r w:rsidRPr="001E3E04">
        <w:rPr>
          <w:rFonts w:cs="Arial"/>
          <w:lang w:val="es-ES"/>
        </w:rPr>
        <w:t>: Directrices para los autores de protocolos de extensión XMPP.</w:t>
      </w:r>
    </w:p>
    <w:p w14:paraId="49A36FCB" w14:textId="2C52E4AC" w:rsidR="00252928" w:rsidRPr="001E3E04" w:rsidRDefault="00252928" w:rsidP="007A10DD">
      <w:pPr>
        <w:pStyle w:val="Prrafodelista"/>
        <w:numPr>
          <w:ilvl w:val="0"/>
          <w:numId w:val="16"/>
        </w:numPr>
        <w:rPr>
          <w:rFonts w:cs="Arial"/>
        </w:rPr>
      </w:pPr>
      <w:r w:rsidRPr="001E3E04">
        <w:rPr>
          <w:rFonts w:cs="Arial"/>
          <w:lang w:val="es-ES"/>
        </w:rPr>
        <w:t>Antes de presentar su idea, leer y entender la política de derechos de propiedad intelectual de la XSF.</w:t>
      </w:r>
    </w:p>
    <w:p w14:paraId="4FC839B4" w14:textId="5CC55EDE" w:rsidR="005630CB" w:rsidRPr="001E3E04" w:rsidRDefault="00252928" w:rsidP="007A10DD">
      <w:pPr>
        <w:pStyle w:val="Prrafodelista"/>
        <w:numPr>
          <w:ilvl w:val="0"/>
          <w:numId w:val="16"/>
        </w:numPr>
        <w:rPr>
          <w:rFonts w:cs="Arial"/>
        </w:rPr>
      </w:pPr>
      <w:r w:rsidRPr="001E3E04">
        <w:rPr>
          <w:rFonts w:cs="Arial"/>
          <w:lang w:val="es-ES"/>
        </w:rPr>
        <w:t xml:space="preserve">Enviar un email con el archivo XML (o una URL para el archivo) al «Equipo Editor» (Editor </w:t>
      </w:r>
      <w:proofErr w:type="spellStart"/>
      <w:r w:rsidRPr="001E3E04">
        <w:rPr>
          <w:rFonts w:cs="Arial"/>
          <w:lang w:val="es-ES"/>
        </w:rPr>
        <w:t>Team</w:t>
      </w:r>
      <w:proofErr w:type="spellEnd"/>
      <w:r w:rsidRPr="001E3E04">
        <w:rPr>
          <w:rFonts w:cs="Arial"/>
          <w:lang w:val="es-ES"/>
        </w:rPr>
        <w:t>) con una línea de asunto de "ProtoXEP: [Titulo del XEP]".</w:t>
      </w:r>
    </w:p>
    <w:p w14:paraId="74EA63C9" w14:textId="561DE4BE" w:rsidR="00EE4A18" w:rsidRPr="001E3E04" w:rsidRDefault="009D0BB7" w:rsidP="00E757A6">
      <w:pPr>
        <w:rPr>
          <w:rFonts w:cs="Arial"/>
        </w:rPr>
      </w:pPr>
      <w:r w:rsidRPr="001E3E04">
        <w:rPr>
          <w:rFonts w:cs="Arial"/>
        </w:rPr>
        <w:t xml:space="preserve">Luego de esto, el ProtoXEP entra al proceso, </w:t>
      </w:r>
      <w:r w:rsidR="006B6CCF" w:rsidRPr="001E3E04">
        <w:rPr>
          <w:rFonts w:cs="Arial"/>
        </w:rPr>
        <w:t xml:space="preserve">este es </w:t>
      </w:r>
      <w:r w:rsidR="003B7B2C" w:rsidRPr="001E3E04">
        <w:rPr>
          <w:rFonts w:cs="Arial"/>
        </w:rPr>
        <w:t>mostrado en la</w:t>
      </w:r>
      <w:r w:rsidR="006B6CCF" w:rsidRPr="001E3E04">
        <w:rPr>
          <w:rFonts w:cs="Arial"/>
        </w:rPr>
        <w:t xml:space="preserve"> </w:t>
      </w:r>
      <w:r w:rsidR="00E95CF3">
        <w:rPr>
          <w:rFonts w:cs="Arial"/>
        </w:rPr>
        <w:fldChar w:fldCharType="begin"/>
      </w:r>
      <w:r w:rsidR="00E95CF3">
        <w:rPr>
          <w:rFonts w:cs="Arial"/>
        </w:rPr>
        <w:instrText xml:space="preserve"> REF _Ref524308159 \h </w:instrText>
      </w:r>
      <w:r w:rsidR="00E95CF3">
        <w:rPr>
          <w:rFonts w:cs="Arial"/>
        </w:rPr>
      </w:r>
      <w:r w:rsidR="00E95CF3">
        <w:rPr>
          <w:rFonts w:cs="Arial"/>
        </w:rPr>
        <w:fldChar w:fldCharType="separate"/>
      </w:r>
      <w:r w:rsidR="00E95CF3">
        <w:t xml:space="preserve">Figura </w:t>
      </w:r>
      <w:r w:rsidR="00E95CF3">
        <w:rPr>
          <w:noProof/>
        </w:rPr>
        <w:t>1</w:t>
      </w:r>
      <w:r w:rsidR="00E95CF3">
        <w:rPr>
          <w:rFonts w:cs="Arial"/>
        </w:rPr>
        <w:fldChar w:fldCharType="end"/>
      </w:r>
      <w:r w:rsidR="00E95CF3">
        <w:rPr>
          <w:rFonts w:cs="Arial"/>
        </w:rPr>
        <w:t>.</w:t>
      </w:r>
    </w:p>
    <w:p w14:paraId="29E9B274" w14:textId="77777777" w:rsidR="00EE4A18" w:rsidRPr="001E3E04" w:rsidRDefault="00EE4A18">
      <w:pPr>
        <w:rPr>
          <w:rFonts w:cs="Arial"/>
        </w:rPr>
      </w:pPr>
      <w:r w:rsidRPr="001E3E04">
        <w:rPr>
          <w:rFonts w:cs="Arial"/>
        </w:rPr>
        <w:br w:type="page"/>
      </w:r>
    </w:p>
    <w:p w14:paraId="428F6B7F" w14:textId="1B6AC5A2" w:rsidR="009D0BB7" w:rsidRPr="001E3E04" w:rsidRDefault="00E95CF3" w:rsidP="00326177">
      <w:pPr>
        <w:pStyle w:val="Descripcin"/>
        <w:jc w:val="left"/>
        <w:rPr>
          <w:rFonts w:cs="Arial"/>
        </w:rPr>
      </w:pPr>
      <w:bookmarkStart w:id="38" w:name="_Ref524308159"/>
      <w:bookmarkStart w:id="39" w:name="_Toc524387544"/>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1</w:t>
      </w:r>
      <w:r w:rsidR="00B05FD8">
        <w:rPr>
          <w:noProof/>
        </w:rPr>
        <w:fldChar w:fldCharType="end"/>
      </w:r>
      <w:bookmarkEnd w:id="38"/>
      <w:r>
        <w:t>: Ciclo de vida de un XEP</w:t>
      </w:r>
      <w:bookmarkEnd w:id="39"/>
    </w:p>
    <w:p w14:paraId="0C22B67B" w14:textId="37D77D96" w:rsidR="006B6CCF" w:rsidRPr="001E3E04" w:rsidRDefault="009F7C5C" w:rsidP="006B6CCF">
      <w:pPr>
        <w:keepNext/>
        <w:rPr>
          <w:rFonts w:cs="Arial"/>
        </w:rPr>
      </w:pPr>
      <w:r>
        <w:rPr>
          <w:rFonts w:cs="Arial"/>
        </w:rPr>
        <w:pict w14:anchorId="15C6D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6pt;height:179.05pt" o:bordertopcolor="this" o:borderleftcolor="this" o:borderbottomcolor="this" o:borderrightcolor="this">
            <v:imagedata r:id="rId10" o:title="Estados XEPs"/>
            <w10:bordertop type="single" width="4"/>
            <w10:borderleft type="single" width="4"/>
            <w10:borderbottom type="single" width="4"/>
            <w10:borderright type="single" width="4"/>
          </v:shape>
        </w:pict>
      </w:r>
    </w:p>
    <w:p w14:paraId="1F58D5A5" w14:textId="0AF834D8" w:rsidR="009D0BB7" w:rsidRPr="001E3E04" w:rsidRDefault="0032172E" w:rsidP="00EE4A18">
      <w:pPr>
        <w:rPr>
          <w:rFonts w:cs="Arial"/>
        </w:rPr>
      </w:pPr>
      <w:r w:rsidRPr="001E3E04">
        <w:rPr>
          <w:rFonts w:cs="Arial"/>
        </w:rPr>
        <w:t xml:space="preserve">Los posibles estados para un XEP están </w:t>
      </w:r>
      <w:r w:rsidR="00E43BF2" w:rsidRPr="001E3E04">
        <w:rPr>
          <w:rFonts w:cs="Arial"/>
        </w:rPr>
        <w:t>descritos</w:t>
      </w:r>
      <w:r w:rsidRPr="001E3E04">
        <w:rPr>
          <w:rFonts w:cs="Arial"/>
        </w:rPr>
        <w:t xml:space="preserve"> a continuación:</w:t>
      </w:r>
    </w:p>
    <w:p w14:paraId="2F2E099F" w14:textId="6A9C473A" w:rsidR="00022525" w:rsidRPr="001E3E04" w:rsidRDefault="0032172E" w:rsidP="007A10DD">
      <w:pPr>
        <w:pStyle w:val="Prrafodelista"/>
        <w:numPr>
          <w:ilvl w:val="0"/>
          <w:numId w:val="27"/>
        </w:numPr>
        <w:rPr>
          <w:rFonts w:cs="Arial"/>
        </w:rPr>
      </w:pPr>
      <w:bookmarkStart w:id="40" w:name="states-Experimental"/>
      <w:r w:rsidRPr="001E3E04">
        <w:rPr>
          <w:rFonts w:cs="Arial"/>
          <w:b/>
        </w:rPr>
        <w:t>Experimental</w:t>
      </w:r>
      <w:bookmarkEnd w:id="40"/>
      <w:r w:rsidR="00E757A6" w:rsidRPr="001E3E04">
        <w:rPr>
          <w:rFonts w:cs="Arial"/>
        </w:rPr>
        <w:br/>
      </w:r>
      <w:r w:rsidRPr="001E3E04">
        <w:rPr>
          <w:rFonts w:cs="Arial"/>
        </w:rPr>
        <w:t xml:space="preserve">Un XEP de cualquier tipo </w:t>
      </w:r>
      <w:r w:rsidR="00022525" w:rsidRPr="001E3E04">
        <w:rPr>
          <w:rFonts w:cs="Arial"/>
        </w:rPr>
        <w:t>está</w:t>
      </w:r>
      <w:r w:rsidRPr="001E3E04">
        <w:rPr>
          <w:rFonts w:cs="Arial"/>
        </w:rPr>
        <w:t xml:space="preserve"> en el estado «Experimental» después de que ha sido aceptado por el </w:t>
      </w:r>
      <w:r w:rsidR="00B8418C" w:rsidRPr="001E3E04">
        <w:rPr>
          <w:rFonts w:cs="Arial"/>
        </w:rPr>
        <w:t>«Consejo</w:t>
      </w:r>
      <w:r w:rsidRPr="001E3E04">
        <w:rPr>
          <w:rFonts w:cs="Arial"/>
        </w:rPr>
        <w:t xml:space="preserve"> XMPP</w:t>
      </w:r>
      <w:r w:rsidR="00B8418C" w:rsidRPr="001E3E04">
        <w:rPr>
          <w:rFonts w:cs="Arial"/>
        </w:rPr>
        <w:t>»</w:t>
      </w:r>
      <w:r w:rsidRPr="001E3E04">
        <w:rPr>
          <w:rFonts w:cs="Arial"/>
        </w:rPr>
        <w:t xml:space="preserve"> y publicado por la Fundación de Estándares XMPP (XSF)</w:t>
      </w:r>
      <w:r w:rsidR="00022525" w:rsidRPr="001E3E04">
        <w:rPr>
          <w:rFonts w:cs="Arial"/>
        </w:rPr>
        <w:t xml:space="preserve"> pero antes de que haya avanzado por el proceso a un estado de «Active» o «Draft»</w:t>
      </w:r>
    </w:p>
    <w:p w14:paraId="286D49EE" w14:textId="001DD7EA" w:rsidR="0032172E" w:rsidRPr="001E3E04" w:rsidRDefault="0032172E" w:rsidP="007A10DD">
      <w:pPr>
        <w:pStyle w:val="Prrafodelista"/>
        <w:numPr>
          <w:ilvl w:val="0"/>
          <w:numId w:val="26"/>
        </w:numPr>
        <w:rPr>
          <w:rFonts w:cs="Arial"/>
        </w:rPr>
      </w:pPr>
      <w:bookmarkStart w:id="41" w:name="states-Proposed"/>
      <w:proofErr w:type="spellStart"/>
      <w:r w:rsidRPr="001E3E04">
        <w:rPr>
          <w:rFonts w:cs="Arial"/>
          <w:b/>
        </w:rPr>
        <w:t>Proposed</w:t>
      </w:r>
      <w:bookmarkEnd w:id="41"/>
      <w:proofErr w:type="spellEnd"/>
      <w:r w:rsidR="00E757A6" w:rsidRPr="001E3E04">
        <w:rPr>
          <w:rFonts w:cs="Arial"/>
        </w:rPr>
        <w:br/>
      </w:r>
      <w:r w:rsidR="00F85CB4" w:rsidRPr="001E3E04">
        <w:rPr>
          <w:rFonts w:cs="Arial"/>
        </w:rPr>
        <w:t>Un XEP de cualquier tipo está en el estado de «</w:t>
      </w:r>
      <w:proofErr w:type="spellStart"/>
      <w:r w:rsidR="00F85CB4" w:rsidRPr="001E3E04">
        <w:rPr>
          <w:rFonts w:cs="Arial"/>
        </w:rPr>
        <w:t>Proposed</w:t>
      </w:r>
      <w:proofErr w:type="spellEnd"/>
      <w:r w:rsidR="00F85CB4" w:rsidRPr="001E3E04">
        <w:rPr>
          <w:rFonts w:cs="Arial"/>
        </w:rPr>
        <w:t>», en castellano propuesto, mientras está en última convocatoria o en estudio por el Consejo de XMPP para el avance desde «Experimental» a «Draft» o «Active».</w:t>
      </w:r>
    </w:p>
    <w:p w14:paraId="0EC51188" w14:textId="04229585" w:rsidR="00F85CB4" w:rsidRPr="001E3E04" w:rsidRDefault="0032172E" w:rsidP="007A10DD">
      <w:pPr>
        <w:pStyle w:val="Prrafodelista"/>
        <w:numPr>
          <w:ilvl w:val="0"/>
          <w:numId w:val="25"/>
        </w:numPr>
        <w:rPr>
          <w:rFonts w:cs="Arial"/>
        </w:rPr>
      </w:pPr>
      <w:bookmarkStart w:id="42" w:name="states-Draft"/>
      <w:r w:rsidRPr="001E3E04">
        <w:rPr>
          <w:rFonts w:cs="Arial"/>
          <w:b/>
        </w:rPr>
        <w:t>Draft</w:t>
      </w:r>
      <w:bookmarkEnd w:id="42"/>
      <w:r w:rsidR="00E757A6" w:rsidRPr="001E3E04">
        <w:rPr>
          <w:rFonts w:cs="Arial"/>
        </w:rPr>
        <w:br/>
      </w:r>
      <w:r w:rsidR="00201BB5" w:rsidRPr="001E3E04">
        <w:rPr>
          <w:rFonts w:cs="Arial"/>
        </w:rPr>
        <w:t xml:space="preserve">Un </w:t>
      </w:r>
      <w:r w:rsidR="00F85CB4" w:rsidRPr="001E3E04">
        <w:rPr>
          <w:rFonts w:cs="Arial"/>
        </w:rPr>
        <w:t>XE</w:t>
      </w:r>
      <w:r w:rsidR="00201BB5" w:rsidRPr="001E3E04">
        <w:rPr>
          <w:rFonts w:cs="Arial"/>
        </w:rPr>
        <w:t xml:space="preserve">P está en el estado de «Draft» </w:t>
      </w:r>
      <w:r w:rsidR="00F85CB4" w:rsidRPr="001E3E04">
        <w:rPr>
          <w:rFonts w:cs="Arial"/>
        </w:rPr>
        <w:t xml:space="preserve">después de que ha sido objeto de amplia discusión y revisión técnica en la lista estándares y ha sido votado </w:t>
      </w:r>
      <w:r w:rsidR="00201BB5" w:rsidRPr="001E3E04">
        <w:rPr>
          <w:rFonts w:cs="Arial"/>
        </w:rPr>
        <w:t>positivamente para seguir su</w:t>
      </w:r>
      <w:r w:rsidR="00F85CB4" w:rsidRPr="001E3E04">
        <w:rPr>
          <w:rFonts w:cs="Arial"/>
        </w:rPr>
        <w:t xml:space="preserve"> camino hacia la estandarización por el Consejo XMPP.</w:t>
      </w:r>
    </w:p>
    <w:p w14:paraId="4395E015" w14:textId="7FB8D08B" w:rsidR="005630CB" w:rsidRPr="001E3E04" w:rsidRDefault="0032172E" w:rsidP="007A10DD">
      <w:pPr>
        <w:pStyle w:val="Prrafodelista"/>
        <w:numPr>
          <w:ilvl w:val="0"/>
          <w:numId w:val="24"/>
        </w:numPr>
        <w:rPr>
          <w:rStyle w:val="em"/>
          <w:rFonts w:cs="Arial"/>
        </w:rPr>
      </w:pPr>
      <w:bookmarkStart w:id="43" w:name="states-Final"/>
      <w:r w:rsidRPr="001E3E04">
        <w:rPr>
          <w:rFonts w:cs="Arial"/>
          <w:b/>
        </w:rPr>
        <w:t>Fina</w:t>
      </w:r>
      <w:bookmarkEnd w:id="43"/>
      <w:r w:rsidR="00E757A6" w:rsidRPr="001E3E04">
        <w:rPr>
          <w:rFonts w:cs="Arial"/>
          <w:b/>
        </w:rPr>
        <w:t>l</w:t>
      </w:r>
      <w:r w:rsidR="00E757A6" w:rsidRPr="001E3E04">
        <w:rPr>
          <w:rFonts w:cs="Arial"/>
        </w:rPr>
        <w:br/>
      </w:r>
      <w:r w:rsidR="00195259" w:rsidRPr="001E3E04">
        <w:rPr>
          <w:rFonts w:cs="Arial"/>
        </w:rPr>
        <w:t xml:space="preserve">Un XEP alcanza el estado de «Final» después de que ha pasado por lo menos seis meses en estado </w:t>
      </w:r>
      <w:r w:rsidR="00E757A6" w:rsidRPr="001E3E04">
        <w:rPr>
          <w:rFonts w:cs="Arial"/>
        </w:rPr>
        <w:t>de «</w:t>
      </w:r>
      <w:r w:rsidR="00195259" w:rsidRPr="001E3E04">
        <w:rPr>
          <w:rFonts w:cs="Arial"/>
        </w:rPr>
        <w:t>Draft», además se ha implementado en al menos dos bases de código independientes,  ha sido votado positivamente para su avance por el Consejo XMPP.</w:t>
      </w:r>
      <w:bookmarkStart w:id="44" w:name="states-Active"/>
      <w:r w:rsidR="00E757A6" w:rsidRPr="001E3E04">
        <w:rPr>
          <w:rFonts w:cs="Arial"/>
        </w:rPr>
        <w:br/>
      </w:r>
      <w:r w:rsidR="00DC277C" w:rsidRPr="001E3E04">
        <w:rPr>
          <w:rStyle w:val="em"/>
          <w:rFonts w:cs="Arial"/>
        </w:rPr>
        <w:t>Una vez que un</w:t>
      </w:r>
      <w:r w:rsidR="00195259" w:rsidRPr="001E3E04">
        <w:rPr>
          <w:rStyle w:val="em"/>
          <w:rFonts w:cs="Arial"/>
          <w:caps/>
        </w:rPr>
        <w:t xml:space="preserve"> XEP</w:t>
      </w:r>
      <w:r w:rsidR="00195259" w:rsidRPr="001E3E04">
        <w:rPr>
          <w:rStyle w:val="em"/>
          <w:rFonts w:cs="Arial"/>
        </w:rPr>
        <w:t xml:space="preserve"> ha avanzado a un estado de </w:t>
      </w:r>
      <w:r w:rsidR="00195259" w:rsidRPr="001E3E04">
        <w:rPr>
          <w:rStyle w:val="em"/>
          <w:rFonts w:cs="Arial"/>
          <w:caps/>
        </w:rPr>
        <w:t>«F</w:t>
      </w:r>
      <w:r w:rsidR="00195259" w:rsidRPr="001E3E04">
        <w:rPr>
          <w:rStyle w:val="em"/>
          <w:rFonts w:cs="Arial"/>
        </w:rPr>
        <w:t>inal</w:t>
      </w:r>
      <w:r w:rsidR="00195259" w:rsidRPr="001E3E04">
        <w:rPr>
          <w:rStyle w:val="em"/>
          <w:rFonts w:cs="Arial"/>
          <w:caps/>
        </w:rPr>
        <w:t>»</w:t>
      </w:r>
      <w:r w:rsidR="00195259" w:rsidRPr="001E3E04">
        <w:rPr>
          <w:rStyle w:val="em"/>
          <w:rFonts w:cs="Arial"/>
        </w:rPr>
        <w:t>, se hará todo lo posible para limita</w:t>
      </w:r>
      <w:r w:rsidR="00B8418C" w:rsidRPr="001E3E04">
        <w:rPr>
          <w:rStyle w:val="em"/>
          <w:rFonts w:cs="Arial"/>
        </w:rPr>
        <w:t>r</w:t>
      </w:r>
      <w:r w:rsidR="00195259" w:rsidRPr="001E3E04">
        <w:rPr>
          <w:rStyle w:val="em"/>
          <w:rFonts w:cs="Arial"/>
        </w:rPr>
        <w:t xml:space="preserve"> el alcance de las modificaciones; en part</w:t>
      </w:r>
      <w:r w:rsidR="0027428D" w:rsidRPr="001E3E04">
        <w:rPr>
          <w:rStyle w:val="em"/>
          <w:rFonts w:cs="Arial"/>
        </w:rPr>
        <w:t xml:space="preserve">icular, no se harán cambios </w:t>
      </w:r>
      <w:r w:rsidR="00195259" w:rsidRPr="001E3E04">
        <w:rPr>
          <w:rStyle w:val="em"/>
          <w:rFonts w:cs="Arial"/>
        </w:rPr>
        <w:t xml:space="preserve">incompatibles. Sin embargo, las modificaciones limitadas se </w:t>
      </w:r>
      <w:r w:rsidR="00C91E01" w:rsidRPr="001E3E04">
        <w:rPr>
          <w:rStyle w:val="em"/>
          <w:rFonts w:cs="Arial"/>
        </w:rPr>
        <w:t>pueden realizar, siempre y cuando sean opcionales las modificaciones en los servidores y/o clientes que usan dicha XEP</w:t>
      </w:r>
      <w:r w:rsidR="00C91E01" w:rsidRPr="001E3E04">
        <w:rPr>
          <w:rStyle w:val="em"/>
          <w:rFonts w:cs="Arial"/>
          <w:caps/>
        </w:rPr>
        <w:t>.</w:t>
      </w:r>
      <w:r w:rsidR="00C91E01" w:rsidRPr="001E3E04">
        <w:rPr>
          <w:rStyle w:val="em"/>
          <w:rFonts w:cs="Arial"/>
          <w:caps/>
        </w:rPr>
        <w:br/>
      </w:r>
      <w:r w:rsidR="00195259" w:rsidRPr="001E3E04">
        <w:rPr>
          <w:rStyle w:val="em"/>
          <w:rFonts w:cs="Arial"/>
        </w:rPr>
        <w:lastRenderedPageBreak/>
        <w:t xml:space="preserve">Por lo tanto, un protocolo </w:t>
      </w:r>
      <w:r w:rsidR="00C91E01" w:rsidRPr="001E3E04">
        <w:rPr>
          <w:rStyle w:val="em"/>
          <w:rFonts w:cs="Arial"/>
          <w:caps/>
        </w:rPr>
        <w:t>«F</w:t>
      </w:r>
      <w:r w:rsidR="00195259" w:rsidRPr="001E3E04">
        <w:rPr>
          <w:rStyle w:val="em"/>
          <w:rFonts w:cs="Arial"/>
        </w:rPr>
        <w:t>inal</w:t>
      </w:r>
      <w:r w:rsidR="00C91E01" w:rsidRPr="001E3E04">
        <w:rPr>
          <w:rStyle w:val="em"/>
          <w:rFonts w:cs="Arial"/>
          <w:caps/>
        </w:rPr>
        <w:t>»</w:t>
      </w:r>
      <w:r w:rsidR="00195259" w:rsidRPr="001E3E04">
        <w:rPr>
          <w:rStyle w:val="em"/>
          <w:rFonts w:cs="Arial"/>
        </w:rPr>
        <w:t xml:space="preserve"> es seguro para el despliegue</w:t>
      </w:r>
      <w:r w:rsidR="00C91E01" w:rsidRPr="001E3E04">
        <w:rPr>
          <w:rStyle w:val="em"/>
          <w:rFonts w:cs="Arial"/>
        </w:rPr>
        <w:t xml:space="preserve"> de aplicaciones.</w:t>
      </w:r>
    </w:p>
    <w:p w14:paraId="06C78242" w14:textId="24E29FB0" w:rsidR="005630CB" w:rsidRPr="001E3E04" w:rsidRDefault="0032172E" w:rsidP="007A10DD">
      <w:pPr>
        <w:pStyle w:val="Prrafodelista"/>
        <w:numPr>
          <w:ilvl w:val="0"/>
          <w:numId w:val="23"/>
        </w:numPr>
        <w:rPr>
          <w:rFonts w:cs="Arial"/>
        </w:rPr>
      </w:pPr>
      <w:r w:rsidRPr="001E3E04">
        <w:rPr>
          <w:rFonts w:cs="Arial"/>
          <w:b/>
        </w:rPr>
        <w:t>Active</w:t>
      </w:r>
      <w:bookmarkEnd w:id="44"/>
      <w:r w:rsidR="00E757A6" w:rsidRPr="001E3E04">
        <w:rPr>
          <w:rFonts w:cs="Arial"/>
        </w:rPr>
        <w:br/>
      </w:r>
      <w:r w:rsidR="00A5090A" w:rsidRPr="001E3E04">
        <w:rPr>
          <w:rFonts w:cs="Arial"/>
        </w:rPr>
        <w:t>Un XEP</w:t>
      </w:r>
      <w:r w:rsidR="005630CB" w:rsidRPr="001E3E04">
        <w:rPr>
          <w:rFonts w:cs="Arial"/>
        </w:rPr>
        <w:t xml:space="preserve"> que está en el proceso de estandarización se hace avanzar a un estado de «Active» después de que ha sido elegido para avanzar en el proceso de estandarización por el Consejo XMPP.</w:t>
      </w:r>
    </w:p>
    <w:p w14:paraId="537D4645" w14:textId="37CDA192" w:rsidR="0032172E" w:rsidRPr="001E3E04" w:rsidRDefault="0032172E" w:rsidP="007A10DD">
      <w:pPr>
        <w:pStyle w:val="Prrafodelista"/>
        <w:numPr>
          <w:ilvl w:val="0"/>
          <w:numId w:val="22"/>
        </w:numPr>
        <w:rPr>
          <w:rFonts w:cs="Arial"/>
        </w:rPr>
      </w:pPr>
      <w:bookmarkStart w:id="45" w:name="states-Deferred"/>
      <w:proofErr w:type="spellStart"/>
      <w:r w:rsidRPr="001E3E04">
        <w:rPr>
          <w:rFonts w:cs="Arial"/>
          <w:b/>
        </w:rPr>
        <w:t>Deferred</w:t>
      </w:r>
      <w:bookmarkEnd w:id="45"/>
      <w:proofErr w:type="spellEnd"/>
      <w:r w:rsidR="00E757A6" w:rsidRPr="001E3E04">
        <w:rPr>
          <w:rFonts w:cs="Arial"/>
        </w:rPr>
        <w:br/>
      </w:r>
      <w:r w:rsidR="00981C1A" w:rsidRPr="001E3E04">
        <w:rPr>
          <w:rFonts w:cs="Arial"/>
          <w:lang w:val="es-ES"/>
        </w:rPr>
        <w:t>Un XEP Experimental de cualquier tipo se cambia al estado «</w:t>
      </w:r>
      <w:proofErr w:type="spellStart"/>
      <w:r w:rsidR="00981C1A" w:rsidRPr="001E3E04">
        <w:rPr>
          <w:rFonts w:cs="Arial"/>
          <w:lang w:val="es-ES"/>
        </w:rPr>
        <w:t>Deferred</w:t>
      </w:r>
      <w:proofErr w:type="spellEnd"/>
      <w:r w:rsidR="00981C1A" w:rsidRPr="001E3E04">
        <w:rPr>
          <w:rFonts w:cs="Arial"/>
          <w:lang w:val="es-ES"/>
        </w:rPr>
        <w:t xml:space="preserve">» si no se ha actualizado en </w:t>
      </w:r>
      <w:r w:rsidR="00E757A6" w:rsidRPr="001E3E04">
        <w:rPr>
          <w:rFonts w:cs="Arial"/>
          <w:lang w:val="es-ES"/>
        </w:rPr>
        <w:t>doce meses</w:t>
      </w:r>
      <w:r w:rsidR="00981C1A" w:rsidRPr="001E3E04">
        <w:rPr>
          <w:rFonts w:cs="Arial"/>
          <w:lang w:val="es-ES"/>
        </w:rPr>
        <w:t>.</w:t>
      </w:r>
    </w:p>
    <w:p w14:paraId="7A965336" w14:textId="3CEFC402" w:rsidR="00E757A6" w:rsidRPr="001E3E04" w:rsidRDefault="0032172E" w:rsidP="007A10DD">
      <w:pPr>
        <w:pStyle w:val="Prrafodelista"/>
        <w:numPr>
          <w:ilvl w:val="0"/>
          <w:numId w:val="21"/>
        </w:numPr>
        <w:rPr>
          <w:rFonts w:cs="Arial"/>
        </w:rPr>
      </w:pPr>
      <w:bookmarkStart w:id="46" w:name="states-Retracted"/>
      <w:proofErr w:type="spellStart"/>
      <w:r w:rsidRPr="001E3E04">
        <w:rPr>
          <w:rFonts w:cs="Arial"/>
          <w:b/>
        </w:rPr>
        <w:t>Retracted</w:t>
      </w:r>
      <w:bookmarkEnd w:id="46"/>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Retracted</w:t>
      </w:r>
      <w:proofErr w:type="spellEnd"/>
      <w:r w:rsidR="00981C1A" w:rsidRPr="001E3E04">
        <w:rPr>
          <w:rFonts w:cs="Arial"/>
          <w:lang w:val="es-ES"/>
        </w:rPr>
        <w:t>» si el autor ha pedido al Editor de extensiones XMPP eliminar el XEP del proceso de estandarización de la XSF</w:t>
      </w:r>
      <w:r w:rsidRPr="001E3E04">
        <w:rPr>
          <w:rFonts w:cs="Arial"/>
        </w:rPr>
        <w:t>.</w:t>
      </w:r>
      <w:bookmarkStart w:id="47" w:name="states-Rejected"/>
    </w:p>
    <w:p w14:paraId="28DF8867" w14:textId="4711DEF6" w:rsidR="0032172E" w:rsidRPr="001E3E04" w:rsidRDefault="0032172E" w:rsidP="007A10DD">
      <w:pPr>
        <w:pStyle w:val="Prrafodelista"/>
        <w:numPr>
          <w:ilvl w:val="0"/>
          <w:numId w:val="20"/>
        </w:numPr>
        <w:rPr>
          <w:rFonts w:cs="Arial"/>
        </w:rPr>
      </w:pPr>
      <w:proofErr w:type="spellStart"/>
      <w:r w:rsidRPr="001E3E04">
        <w:rPr>
          <w:rFonts w:cs="Arial"/>
          <w:b/>
        </w:rPr>
        <w:t>Rejected</w:t>
      </w:r>
      <w:bookmarkEnd w:id="47"/>
      <w:proofErr w:type="spellEnd"/>
      <w:r w:rsidR="00E757A6" w:rsidRPr="001E3E04">
        <w:rPr>
          <w:rFonts w:cs="Arial"/>
        </w:rPr>
        <w:br/>
      </w:r>
      <w:r w:rsidR="00981C1A" w:rsidRPr="001E3E04">
        <w:rPr>
          <w:rFonts w:cs="Arial"/>
          <w:lang w:val="es-ES"/>
        </w:rPr>
        <w:t>Un XEP está en el estado «</w:t>
      </w:r>
      <w:proofErr w:type="spellStart"/>
      <w:r w:rsidR="00981C1A" w:rsidRPr="001E3E04">
        <w:rPr>
          <w:rFonts w:cs="Arial"/>
          <w:lang w:val="es-ES"/>
        </w:rPr>
        <w:t>Rejected</w:t>
      </w:r>
      <w:proofErr w:type="spellEnd"/>
      <w:r w:rsidR="00981C1A" w:rsidRPr="001E3E04">
        <w:rPr>
          <w:rFonts w:cs="Arial"/>
          <w:lang w:val="es-ES"/>
        </w:rPr>
        <w:t xml:space="preserve">» si el Consejo XMPP </w:t>
      </w:r>
      <w:r w:rsidR="00981C1A" w:rsidRPr="001E3E04">
        <w:rPr>
          <w:rStyle w:val="alt-edited"/>
          <w:rFonts w:cs="Arial"/>
          <w:lang w:val="es-ES"/>
        </w:rPr>
        <w:t>ha lo ha estimado</w:t>
      </w:r>
      <w:r w:rsidR="00981C1A" w:rsidRPr="001E3E04">
        <w:rPr>
          <w:rFonts w:cs="Arial"/>
          <w:lang w:val="es-ES"/>
        </w:rPr>
        <w:t xml:space="preserve"> inaceptable y ha votado para no moverlo hacia adelante en el </w:t>
      </w:r>
      <w:r w:rsidR="00981C1A" w:rsidRPr="001E3E04">
        <w:rPr>
          <w:rStyle w:val="alt-edited"/>
          <w:rFonts w:cs="Arial"/>
          <w:lang w:val="es-ES"/>
        </w:rPr>
        <w:t>proceso de estandarización</w:t>
      </w:r>
      <w:r w:rsidR="00981C1A" w:rsidRPr="001E3E04">
        <w:rPr>
          <w:rFonts w:cs="Arial"/>
          <w:lang w:val="es-ES"/>
        </w:rPr>
        <w:t>.</w:t>
      </w:r>
    </w:p>
    <w:p w14:paraId="390C9CFA" w14:textId="0365765F" w:rsidR="0032172E" w:rsidRPr="001E3E04" w:rsidRDefault="0032172E" w:rsidP="007A10DD">
      <w:pPr>
        <w:pStyle w:val="Prrafodelista"/>
        <w:numPr>
          <w:ilvl w:val="0"/>
          <w:numId w:val="19"/>
        </w:numPr>
        <w:rPr>
          <w:rFonts w:cs="Arial"/>
        </w:rPr>
      </w:pPr>
      <w:bookmarkStart w:id="48" w:name="states-Deprecated"/>
      <w:proofErr w:type="spellStart"/>
      <w:r w:rsidRPr="001E3E04">
        <w:rPr>
          <w:rFonts w:cs="Arial"/>
          <w:b/>
        </w:rPr>
        <w:t>Deprecated</w:t>
      </w:r>
      <w:bookmarkEnd w:id="48"/>
      <w:proofErr w:type="spellEnd"/>
      <w:r w:rsidR="00E757A6" w:rsidRPr="001E3E04">
        <w:rPr>
          <w:rFonts w:cs="Arial"/>
        </w:rPr>
        <w:br/>
      </w:r>
      <w:r w:rsidR="00981C1A" w:rsidRPr="001E3E04">
        <w:rPr>
          <w:rFonts w:cs="Arial"/>
        </w:rPr>
        <w:t xml:space="preserve">Un XEP está en el estado en </w:t>
      </w:r>
      <w:r w:rsidR="008B5F0E" w:rsidRPr="001E3E04">
        <w:rPr>
          <w:rFonts w:cs="Arial"/>
        </w:rPr>
        <w:t>«</w:t>
      </w:r>
      <w:proofErr w:type="spellStart"/>
      <w:r w:rsidR="008B5F0E" w:rsidRPr="001E3E04">
        <w:rPr>
          <w:rFonts w:cs="Arial"/>
        </w:rPr>
        <w:t>Depreated</w:t>
      </w:r>
      <w:proofErr w:type="spellEnd"/>
      <w:r w:rsidR="008B5F0E" w:rsidRPr="001E3E04">
        <w:rPr>
          <w:rFonts w:cs="Arial"/>
        </w:rPr>
        <w:t>»</w:t>
      </w:r>
      <w:r w:rsidR="00981C1A" w:rsidRPr="001E3E04">
        <w:rPr>
          <w:rFonts w:cs="Arial"/>
        </w:rPr>
        <w:t xml:space="preserve"> si el Consejo XMPP ha determinado que el protocolo definido en él no está actualizado y que las nuevas imp</w:t>
      </w:r>
      <w:r w:rsidR="008B5F0E" w:rsidRPr="001E3E04">
        <w:rPr>
          <w:rFonts w:cs="Arial"/>
        </w:rPr>
        <w:t>lementaciones ya no se le utiliza</w:t>
      </w:r>
      <w:r w:rsidR="00981C1A" w:rsidRPr="001E3E04">
        <w:rPr>
          <w:rFonts w:cs="Arial"/>
        </w:rPr>
        <w:t xml:space="preserve"> (por ejemplo, porque ha sido reemplazado por un protocolo más moderno).</w:t>
      </w:r>
    </w:p>
    <w:p w14:paraId="6F20F670" w14:textId="3A22D0C3" w:rsidR="002A5616" w:rsidRPr="001E3E04" w:rsidRDefault="0032172E" w:rsidP="007A10DD">
      <w:pPr>
        <w:pStyle w:val="Prrafodelista"/>
        <w:numPr>
          <w:ilvl w:val="0"/>
          <w:numId w:val="18"/>
        </w:numPr>
        <w:rPr>
          <w:rFonts w:cs="Arial"/>
          <w:lang w:val="es-ES"/>
        </w:rPr>
      </w:pPr>
      <w:bookmarkStart w:id="49" w:name="states-Obsolete"/>
      <w:proofErr w:type="spellStart"/>
      <w:r w:rsidRPr="001E3E04">
        <w:rPr>
          <w:rFonts w:cs="Arial"/>
          <w:b/>
        </w:rPr>
        <w:t>Obsolete</w:t>
      </w:r>
      <w:bookmarkEnd w:id="49"/>
      <w:proofErr w:type="spellEnd"/>
      <w:r w:rsidR="00E757A6" w:rsidRPr="001E3E04">
        <w:rPr>
          <w:rFonts w:cs="Arial"/>
        </w:rPr>
        <w:br/>
      </w:r>
      <w:r w:rsidR="008B5F0E" w:rsidRPr="001E3E04">
        <w:rPr>
          <w:rFonts w:cs="Arial"/>
          <w:lang w:val="es-ES"/>
        </w:rPr>
        <w:t xml:space="preserve">Un XEP cambia de </w:t>
      </w:r>
      <w:r w:rsidR="008B5F0E" w:rsidRPr="001E3E04">
        <w:rPr>
          <w:rFonts w:cs="Arial"/>
        </w:rPr>
        <w:t>«</w:t>
      </w:r>
      <w:proofErr w:type="spellStart"/>
      <w:r w:rsidR="008B5F0E" w:rsidRPr="001E3E04">
        <w:rPr>
          <w:rFonts w:cs="Arial"/>
        </w:rPr>
        <w:t>Depreated</w:t>
      </w:r>
      <w:proofErr w:type="spellEnd"/>
      <w:r w:rsidR="008B5F0E" w:rsidRPr="001E3E04">
        <w:rPr>
          <w:rFonts w:cs="Arial"/>
        </w:rPr>
        <w:t xml:space="preserve">» </w:t>
      </w:r>
      <w:r w:rsidR="008B5F0E" w:rsidRPr="001E3E04">
        <w:rPr>
          <w:rFonts w:cs="Arial"/>
          <w:lang w:val="es-ES"/>
        </w:rPr>
        <w:t>a «</w:t>
      </w:r>
      <w:proofErr w:type="spellStart"/>
      <w:r w:rsidR="008B5F0E" w:rsidRPr="001E3E04">
        <w:rPr>
          <w:rFonts w:cs="Arial"/>
          <w:lang w:val="es-ES"/>
        </w:rPr>
        <w:t>Obsolete</w:t>
      </w:r>
      <w:proofErr w:type="spellEnd"/>
      <w:r w:rsidR="008B5F0E" w:rsidRPr="001E3E04">
        <w:rPr>
          <w:rFonts w:cs="Arial"/>
          <w:lang w:val="es-ES"/>
        </w:rPr>
        <w:t>» si el Consejo XMPP ha determinado que el protocolo definido en este documento ya no se ejecutará o no será desplegado.</w:t>
      </w:r>
    </w:p>
    <w:p w14:paraId="3180ED78" w14:textId="1D13E84C" w:rsidR="0032172E" w:rsidRPr="001E3E04" w:rsidRDefault="002A5616" w:rsidP="002A5616">
      <w:pPr>
        <w:rPr>
          <w:rFonts w:cs="Arial"/>
          <w:lang w:val="es-ES"/>
        </w:rPr>
      </w:pPr>
      <w:r w:rsidRPr="001E3E04">
        <w:rPr>
          <w:rFonts w:cs="Arial"/>
          <w:lang w:val="es-ES"/>
        </w:rPr>
        <w:br w:type="page"/>
      </w:r>
    </w:p>
    <w:p w14:paraId="5E9B2829" w14:textId="77777777" w:rsidR="008273D6" w:rsidRPr="001E3E04" w:rsidRDefault="008273D6" w:rsidP="008273D6">
      <w:pPr>
        <w:pStyle w:val="Ttulo4"/>
        <w:rPr>
          <w:rFonts w:cs="Arial"/>
        </w:rPr>
      </w:pPr>
      <w:bookmarkStart w:id="50" w:name="_Toc464484068"/>
      <w:bookmarkStart w:id="51" w:name="_Toc465070121"/>
      <w:bookmarkStart w:id="52" w:name="_Toc465070664"/>
      <w:r w:rsidRPr="001E3E04">
        <w:rPr>
          <w:rFonts w:cs="Arial"/>
        </w:rPr>
        <w:lastRenderedPageBreak/>
        <w:t>2.1.1.5. Funcionamiento</w:t>
      </w:r>
      <w:bookmarkEnd w:id="50"/>
      <w:bookmarkEnd w:id="51"/>
      <w:bookmarkEnd w:id="52"/>
    </w:p>
    <w:p w14:paraId="0160A84E" w14:textId="19E062B2" w:rsidR="003B44AB" w:rsidRPr="001E3E04" w:rsidRDefault="003B44AB" w:rsidP="002B6A54">
      <w:pPr>
        <w:ind w:firstLine="708"/>
        <w:rPr>
          <w:rFonts w:cs="Arial"/>
        </w:rPr>
      </w:pPr>
      <w:r w:rsidRPr="001E3E04">
        <w:rPr>
          <w:rFonts w:cs="Arial"/>
        </w:rPr>
        <w:t xml:space="preserve">El RFC 3920, Extensible </w:t>
      </w:r>
      <w:proofErr w:type="spellStart"/>
      <w:r w:rsidRPr="001E3E04">
        <w:rPr>
          <w:rFonts w:cs="Arial"/>
        </w:rPr>
        <w:t>Messaging</w:t>
      </w:r>
      <w:proofErr w:type="spellEnd"/>
      <w:r w:rsidRPr="001E3E04">
        <w:rPr>
          <w:rFonts w:cs="Arial"/>
        </w:rPr>
        <w:t xml:space="preserve"> and </w:t>
      </w:r>
      <w:proofErr w:type="spellStart"/>
      <w:r w:rsidRPr="001E3E04">
        <w:rPr>
          <w:rFonts w:cs="Arial"/>
        </w:rPr>
        <w:t>Presence</w:t>
      </w:r>
      <w:proofErr w:type="spellEnd"/>
      <w:r w:rsidRPr="001E3E04">
        <w:rPr>
          <w:rFonts w:cs="Arial"/>
        </w:rPr>
        <w:t xml:space="preserve"> </w:t>
      </w:r>
      <w:proofErr w:type="spellStart"/>
      <w:r w:rsidRPr="001E3E04">
        <w:rPr>
          <w:rFonts w:cs="Arial"/>
        </w:rPr>
        <w:t>Protocol</w:t>
      </w:r>
      <w:proofErr w:type="spellEnd"/>
      <w:r w:rsidRPr="001E3E04">
        <w:rPr>
          <w:rFonts w:cs="Arial"/>
        </w:rPr>
        <w:t xml:space="preserve"> (XMPP) </w:t>
      </w:r>
      <w:proofErr w:type="spellStart"/>
      <w:r w:rsidRPr="001E3E04">
        <w:rPr>
          <w:rFonts w:cs="Arial"/>
        </w:rPr>
        <w:t>core</w:t>
      </w:r>
      <w:proofErr w:type="spellEnd"/>
      <w:r w:rsidRPr="001E3E04">
        <w:rPr>
          <w:rFonts w:cs="Arial"/>
        </w:rPr>
        <w:t>: Describe la mensajería Cliente</w:t>
      </w:r>
      <w:r w:rsidR="00A26A72" w:rsidRPr="001E3E04">
        <w:rPr>
          <w:rFonts w:cs="Arial"/>
        </w:rPr>
        <w:t>-servidor mediante el uso de</w:t>
      </w:r>
      <w:r w:rsidRPr="001E3E04">
        <w:rPr>
          <w:rFonts w:cs="Arial"/>
        </w:rPr>
        <w:t xml:space="preserve"> flujos XML. </w:t>
      </w:r>
    </w:p>
    <w:p w14:paraId="74257207" w14:textId="637CCEE0" w:rsidR="003B44AB" w:rsidRPr="001E3E04" w:rsidRDefault="003B44AB" w:rsidP="00E757A6">
      <w:pPr>
        <w:rPr>
          <w:rFonts w:cs="Arial"/>
        </w:rPr>
      </w:pPr>
      <w:r w:rsidRPr="001E3E04">
        <w:rPr>
          <w:rFonts w:cs="Arial"/>
        </w:rPr>
        <w:t>Los flujos</w:t>
      </w:r>
      <w:r w:rsidR="00463F13" w:rsidRPr="001E3E04">
        <w:rPr>
          <w:rFonts w:cs="Arial"/>
        </w:rPr>
        <w:t xml:space="preserve"> de datos</w:t>
      </w:r>
      <w:r w:rsidRPr="001E3E04">
        <w:rPr>
          <w:rFonts w:cs="Arial"/>
        </w:rPr>
        <w:t xml:space="preserve"> XML</w:t>
      </w:r>
      <w:r w:rsidR="00463F13" w:rsidRPr="001E3E04">
        <w:rPr>
          <w:rFonts w:cs="Arial"/>
        </w:rPr>
        <w:t xml:space="preserve"> que utiliza XMPP para diversos fines son los listados a continuación:</w:t>
      </w:r>
    </w:p>
    <w:p w14:paraId="6C866077" w14:textId="0F56F845" w:rsidR="00463F13" w:rsidRPr="001E3E04" w:rsidRDefault="005B3A0A" w:rsidP="00EC0540">
      <w:pPr>
        <w:pStyle w:val="Prrafodelista"/>
        <w:numPr>
          <w:ilvl w:val="0"/>
          <w:numId w:val="2"/>
        </w:numPr>
        <w:rPr>
          <w:rFonts w:cs="Arial"/>
        </w:rPr>
      </w:pPr>
      <w:proofErr w:type="spellStart"/>
      <w:r w:rsidRPr="001E3E04">
        <w:rPr>
          <w:rFonts w:cs="Arial"/>
        </w:rPr>
        <w:t>P</w:t>
      </w:r>
      <w:r w:rsidR="008B60F5" w:rsidRPr="001E3E04">
        <w:rPr>
          <w:rFonts w:cs="Arial"/>
        </w:rPr>
        <w:t>resence</w:t>
      </w:r>
      <w:proofErr w:type="spellEnd"/>
      <w:r w:rsidRPr="001E3E04">
        <w:rPr>
          <w:rFonts w:cs="Arial"/>
        </w:rPr>
        <w:t xml:space="preserve">: Se encarga de suscribirse y </w:t>
      </w:r>
      <w:proofErr w:type="spellStart"/>
      <w:r w:rsidRPr="001E3E04">
        <w:rPr>
          <w:rFonts w:cs="Arial"/>
        </w:rPr>
        <w:t>desuscribirse</w:t>
      </w:r>
      <w:proofErr w:type="spellEnd"/>
      <w:r w:rsidRPr="001E3E04">
        <w:rPr>
          <w:rFonts w:cs="Arial"/>
        </w:rPr>
        <w:t xml:space="preserve"> a las «presencias» de otras entidades.</w:t>
      </w:r>
    </w:p>
    <w:p w14:paraId="32218636" w14:textId="16D58056" w:rsidR="00463F13" w:rsidRPr="001E3E04" w:rsidRDefault="00463F13" w:rsidP="00EC0540">
      <w:pPr>
        <w:pStyle w:val="Prrafodelista"/>
        <w:numPr>
          <w:ilvl w:val="1"/>
          <w:numId w:val="2"/>
        </w:numPr>
        <w:rPr>
          <w:rFonts w:cs="Arial"/>
        </w:rPr>
      </w:pPr>
      <w:r w:rsidRPr="001E3E04">
        <w:rPr>
          <w:rFonts w:cs="Arial"/>
        </w:rPr>
        <w:t>Envía constantemente la «presencia» de la entidad, para informar de esta y mantener la conexión persistente.</w:t>
      </w:r>
    </w:p>
    <w:p w14:paraId="17A933A5" w14:textId="0E2B3B2F" w:rsidR="00463F13" w:rsidRPr="001E3E04" w:rsidRDefault="00463F13" w:rsidP="00EC0540">
      <w:pPr>
        <w:pStyle w:val="Prrafodelista"/>
        <w:numPr>
          <w:ilvl w:val="1"/>
          <w:numId w:val="2"/>
        </w:numPr>
        <w:rPr>
          <w:rFonts w:cs="Arial"/>
        </w:rPr>
      </w:pPr>
      <w:r w:rsidRPr="001E3E04">
        <w:rPr>
          <w:rFonts w:cs="Arial"/>
        </w:rPr>
        <w:t>Se puede establecer un estado personalizado de las «presencia».</w:t>
      </w:r>
    </w:p>
    <w:p w14:paraId="68D323B9" w14:textId="565F6B8F" w:rsidR="003B44AB" w:rsidRPr="001E3E04" w:rsidRDefault="008B60F5" w:rsidP="00EC0540">
      <w:pPr>
        <w:pStyle w:val="Prrafodelista"/>
        <w:numPr>
          <w:ilvl w:val="0"/>
          <w:numId w:val="2"/>
        </w:numPr>
        <w:rPr>
          <w:rFonts w:cs="Arial"/>
        </w:rPr>
      </w:pPr>
      <w:proofErr w:type="spellStart"/>
      <w:r w:rsidRPr="001E3E04">
        <w:rPr>
          <w:rFonts w:cs="Arial"/>
        </w:rPr>
        <w:t>message</w:t>
      </w:r>
      <w:proofErr w:type="spellEnd"/>
    </w:p>
    <w:p w14:paraId="6DEB7870" w14:textId="42B23037" w:rsidR="00463F13" w:rsidRPr="001E3E04" w:rsidRDefault="00463F13" w:rsidP="00EC0540">
      <w:pPr>
        <w:pStyle w:val="Prrafodelista"/>
        <w:numPr>
          <w:ilvl w:val="1"/>
          <w:numId w:val="2"/>
        </w:numPr>
        <w:rPr>
          <w:rFonts w:cs="Arial"/>
        </w:rPr>
      </w:pPr>
      <w:r w:rsidRPr="001E3E04">
        <w:rPr>
          <w:rFonts w:cs="Arial"/>
        </w:rPr>
        <w:t>Tipos:</w:t>
      </w:r>
    </w:p>
    <w:p w14:paraId="48F07E9A" w14:textId="0EA66553" w:rsidR="00463F13" w:rsidRPr="001E3E04" w:rsidRDefault="00463F13" w:rsidP="00EC0540">
      <w:pPr>
        <w:pStyle w:val="Prrafodelista"/>
        <w:numPr>
          <w:ilvl w:val="2"/>
          <w:numId w:val="2"/>
        </w:numPr>
        <w:rPr>
          <w:rFonts w:cs="Arial"/>
        </w:rPr>
      </w:pPr>
      <w:r w:rsidRPr="001E3E04">
        <w:rPr>
          <w:rFonts w:cs="Arial"/>
        </w:rPr>
        <w:t xml:space="preserve">Chat: </w:t>
      </w:r>
      <w:r w:rsidR="008C4C1D" w:rsidRPr="001E3E04">
        <w:rPr>
          <w:rFonts w:cs="Arial"/>
        </w:rPr>
        <w:t>mensaje en el contexto de un</w:t>
      </w:r>
      <w:r w:rsidR="00592023" w:rsidRPr="001E3E04">
        <w:rPr>
          <w:rFonts w:cs="Arial"/>
        </w:rPr>
        <w:t>a</w:t>
      </w:r>
      <w:r w:rsidR="008C4C1D" w:rsidRPr="001E3E04">
        <w:rPr>
          <w:rFonts w:cs="Arial"/>
        </w:rPr>
        <w:t xml:space="preserve"> conversación</w:t>
      </w:r>
      <w:r w:rsidRPr="001E3E04">
        <w:rPr>
          <w:rFonts w:cs="Arial"/>
        </w:rPr>
        <w:t xml:space="preserve"> uno-a-uno</w:t>
      </w:r>
      <w:r w:rsidR="008C4C1D" w:rsidRPr="001E3E04">
        <w:rPr>
          <w:rFonts w:cs="Arial"/>
        </w:rPr>
        <w:t xml:space="preserve"> con historial de conversación.</w:t>
      </w:r>
    </w:p>
    <w:p w14:paraId="7381FC1A" w14:textId="274D9539" w:rsidR="00463F13" w:rsidRPr="001E3E04" w:rsidRDefault="00463F13" w:rsidP="00EC0540">
      <w:pPr>
        <w:pStyle w:val="Prrafodelista"/>
        <w:numPr>
          <w:ilvl w:val="2"/>
          <w:numId w:val="2"/>
        </w:numPr>
        <w:rPr>
          <w:rFonts w:cs="Arial"/>
        </w:rPr>
      </w:pPr>
      <w:r w:rsidRPr="001E3E04">
        <w:rPr>
          <w:rFonts w:cs="Arial"/>
        </w:rPr>
        <w:t xml:space="preserve">Error: </w:t>
      </w:r>
      <w:r w:rsidR="008C4C1D" w:rsidRPr="001E3E04">
        <w:rPr>
          <w:rFonts w:cs="Arial"/>
        </w:rPr>
        <w:t>Ha producido un error relacionado con un mensaje previo enviado por el remitente.</w:t>
      </w:r>
    </w:p>
    <w:p w14:paraId="458D5B45" w14:textId="032A5AC7" w:rsidR="00463F13" w:rsidRPr="001E3E04" w:rsidRDefault="00463F13" w:rsidP="00EC0540">
      <w:pPr>
        <w:pStyle w:val="Prrafodelista"/>
        <w:numPr>
          <w:ilvl w:val="2"/>
          <w:numId w:val="2"/>
        </w:numPr>
        <w:rPr>
          <w:rFonts w:cs="Arial"/>
        </w:rPr>
      </w:pPr>
      <w:proofErr w:type="spellStart"/>
      <w:r w:rsidRPr="001E3E04">
        <w:rPr>
          <w:rFonts w:cs="Arial"/>
        </w:rPr>
        <w:t>Groupchat</w:t>
      </w:r>
      <w:proofErr w:type="spellEnd"/>
      <w:r w:rsidRPr="001E3E04">
        <w:rPr>
          <w:rFonts w:cs="Arial"/>
        </w:rPr>
        <w:t>: El mensaje se envía en un contexto chat multiusuario. Es decir, a varios usuarios al mismo tiempo.</w:t>
      </w:r>
    </w:p>
    <w:p w14:paraId="0AE923C4" w14:textId="524E1919" w:rsidR="00463F13" w:rsidRPr="001E3E04" w:rsidRDefault="00463F13" w:rsidP="00EC0540">
      <w:pPr>
        <w:pStyle w:val="Prrafodelista"/>
        <w:numPr>
          <w:ilvl w:val="2"/>
          <w:numId w:val="2"/>
        </w:numPr>
        <w:rPr>
          <w:rFonts w:cs="Arial"/>
        </w:rPr>
      </w:pPr>
      <w:proofErr w:type="spellStart"/>
      <w:r w:rsidRPr="001E3E04">
        <w:rPr>
          <w:rFonts w:cs="Arial"/>
        </w:rPr>
        <w:t>Headline</w:t>
      </w:r>
      <w:proofErr w:type="spellEnd"/>
      <w:r w:rsidR="008B60F5" w:rsidRPr="001E3E04">
        <w:rPr>
          <w:rFonts w:cs="Arial"/>
        </w:rPr>
        <w:t>: Mensaje</w:t>
      </w:r>
      <w:r w:rsidR="008C4C1D" w:rsidRPr="001E3E04">
        <w:rPr>
          <w:rFonts w:cs="Arial"/>
        </w:rPr>
        <w:t xml:space="preserve"> </w:t>
      </w:r>
      <w:r w:rsidR="00A26A72" w:rsidRPr="001E3E04">
        <w:rPr>
          <w:rFonts w:cs="Arial"/>
        </w:rPr>
        <w:t>probablemente</w:t>
      </w:r>
      <w:r w:rsidR="008B60F5" w:rsidRPr="001E3E04">
        <w:rPr>
          <w:rFonts w:cs="Arial"/>
        </w:rPr>
        <w:t xml:space="preserve"> autogenerado, es decir, puede ser noticias, información del mercado, RSS </w:t>
      </w:r>
      <w:proofErr w:type="spellStart"/>
      <w:r w:rsidR="008B60F5" w:rsidRPr="001E3E04">
        <w:rPr>
          <w:rFonts w:cs="Arial"/>
        </w:rPr>
        <w:t>Feed</w:t>
      </w:r>
      <w:proofErr w:type="spellEnd"/>
      <w:r w:rsidR="008B60F5" w:rsidRPr="001E3E04">
        <w:rPr>
          <w:rFonts w:cs="Arial"/>
        </w:rPr>
        <w:t>, etc. A este mensaje no se e</w:t>
      </w:r>
      <w:r w:rsidR="00E04B90">
        <w:rPr>
          <w:rFonts w:cs="Arial"/>
        </w:rPr>
        <w:t>spera respuesta.</w:t>
      </w:r>
    </w:p>
    <w:p w14:paraId="67281D36" w14:textId="43ADA0AE" w:rsidR="008B60F5" w:rsidRPr="001E3E04" w:rsidRDefault="008B60F5" w:rsidP="00EC0540">
      <w:pPr>
        <w:pStyle w:val="Prrafodelista"/>
        <w:numPr>
          <w:ilvl w:val="2"/>
          <w:numId w:val="2"/>
        </w:numPr>
        <w:rPr>
          <w:rFonts w:cs="Arial"/>
        </w:rPr>
      </w:pPr>
      <w:r w:rsidRPr="001E3E04">
        <w:rPr>
          <w:rFonts w:cs="Arial"/>
        </w:rPr>
        <w:t xml:space="preserve">Normal: </w:t>
      </w:r>
      <w:r w:rsidR="008C4C1D" w:rsidRPr="001E3E04">
        <w:rPr>
          <w:rFonts w:cs="Arial"/>
        </w:rPr>
        <w:t>Es un mensaje fuera de contexto de una conversación uno-a-uno o de un grupo de chat, a la que se espera que el receptor responda.</w:t>
      </w:r>
    </w:p>
    <w:p w14:paraId="76FA13A4" w14:textId="7F8B2EC4" w:rsidR="008C4C1D" w:rsidRPr="001E3E04" w:rsidRDefault="008C4C1D" w:rsidP="00EC0540">
      <w:pPr>
        <w:pStyle w:val="Prrafodelista"/>
        <w:numPr>
          <w:ilvl w:val="1"/>
          <w:numId w:val="2"/>
        </w:numPr>
        <w:rPr>
          <w:rFonts w:cs="Arial"/>
        </w:rPr>
      </w:pPr>
      <w:r w:rsidRPr="001E3E04">
        <w:rPr>
          <w:rFonts w:cs="Arial"/>
        </w:rPr>
        <w:t>Elementos hijos:</w:t>
      </w:r>
    </w:p>
    <w:p w14:paraId="198E0260" w14:textId="6AB2833D" w:rsidR="008C4C1D" w:rsidRPr="001E3E04" w:rsidRDefault="008C4C1D" w:rsidP="00EC0540">
      <w:pPr>
        <w:pStyle w:val="Prrafodelista"/>
        <w:numPr>
          <w:ilvl w:val="2"/>
          <w:numId w:val="2"/>
        </w:numPr>
        <w:rPr>
          <w:rFonts w:cs="Arial"/>
        </w:rPr>
      </w:pPr>
      <w:proofErr w:type="spellStart"/>
      <w:r w:rsidRPr="001E3E04">
        <w:rPr>
          <w:rFonts w:cs="Arial"/>
        </w:rPr>
        <w:t>Subject</w:t>
      </w:r>
      <w:proofErr w:type="spellEnd"/>
      <w:r w:rsidRPr="001E3E04">
        <w:rPr>
          <w:rFonts w:cs="Arial"/>
        </w:rPr>
        <w:t>: Contiene datos de carácter XML legible que especifica el tema del mensaje.</w:t>
      </w:r>
    </w:p>
    <w:p w14:paraId="0E837E7B" w14:textId="6CF1F700" w:rsidR="008C4C1D" w:rsidRPr="001E3E04" w:rsidRDefault="008C4C1D" w:rsidP="00EC0540">
      <w:pPr>
        <w:pStyle w:val="Prrafodelista"/>
        <w:numPr>
          <w:ilvl w:val="2"/>
          <w:numId w:val="2"/>
        </w:numPr>
        <w:rPr>
          <w:rFonts w:cs="Arial"/>
        </w:rPr>
      </w:pPr>
      <w:proofErr w:type="spellStart"/>
      <w:r w:rsidRPr="001E3E04">
        <w:rPr>
          <w:rFonts w:cs="Arial"/>
        </w:rPr>
        <w:t>Body</w:t>
      </w:r>
      <w:proofErr w:type="spellEnd"/>
      <w:r w:rsidRPr="001E3E04">
        <w:rPr>
          <w:rFonts w:cs="Arial"/>
        </w:rPr>
        <w:t>: Contiene datos de carácter XML legible por humanos que especifica el contenido textual del mensaje; este elemento hijo se incluye normalmente, pero es opcional.</w:t>
      </w:r>
    </w:p>
    <w:p w14:paraId="688627AA" w14:textId="2A1DD2D8" w:rsidR="008C4C1D" w:rsidRPr="001E3E04" w:rsidRDefault="008C4C1D" w:rsidP="00EC0540">
      <w:pPr>
        <w:pStyle w:val="Prrafodelista"/>
        <w:numPr>
          <w:ilvl w:val="2"/>
          <w:numId w:val="2"/>
        </w:numPr>
        <w:rPr>
          <w:rFonts w:cs="Arial"/>
        </w:rPr>
      </w:pPr>
      <w:proofErr w:type="spellStart"/>
      <w:r w:rsidRPr="001E3E04">
        <w:rPr>
          <w:rFonts w:cs="Arial"/>
        </w:rPr>
        <w:t>Thread</w:t>
      </w:r>
      <w:proofErr w:type="spellEnd"/>
      <w:r w:rsidRPr="001E3E04">
        <w:rPr>
          <w:rFonts w:cs="Arial"/>
        </w:rPr>
        <w:t>: Contiene datos de caracteres XML no legibles especificando un identificador que se utiliza para el seguimiento de un hilo de conversación (a veces conocido como un "sesión de mensajería instantánea") entre dos entidades. El valor del elemento &lt;</w:t>
      </w:r>
      <w:proofErr w:type="spellStart"/>
      <w:r w:rsidRPr="001E3E04">
        <w:rPr>
          <w:rFonts w:cs="Arial"/>
        </w:rPr>
        <w:t>thread</w:t>
      </w:r>
      <w:proofErr w:type="spellEnd"/>
      <w:r w:rsidRPr="001E3E04">
        <w:rPr>
          <w:rFonts w:cs="Arial"/>
        </w:rPr>
        <w:t>/&gt; es generada por el emisor y deberá ser copiada de nuevo en todas las respuestas.</w:t>
      </w:r>
    </w:p>
    <w:p w14:paraId="070E6373" w14:textId="26DF93E6" w:rsidR="003B44AB" w:rsidRPr="001E3E04" w:rsidRDefault="005B3A0A" w:rsidP="00EC0540">
      <w:pPr>
        <w:pStyle w:val="Prrafodelista"/>
        <w:numPr>
          <w:ilvl w:val="0"/>
          <w:numId w:val="2"/>
        </w:numPr>
        <w:rPr>
          <w:rFonts w:cs="Arial"/>
        </w:rPr>
      </w:pPr>
      <w:proofErr w:type="spellStart"/>
      <w:r w:rsidRPr="001E3E04">
        <w:rPr>
          <w:rFonts w:cs="Arial"/>
        </w:rPr>
        <w:t>i</w:t>
      </w:r>
      <w:r w:rsidR="008B60F5" w:rsidRPr="001E3E04">
        <w:rPr>
          <w:rFonts w:cs="Arial"/>
        </w:rPr>
        <w:t>q</w:t>
      </w:r>
      <w:proofErr w:type="spellEnd"/>
      <w:r w:rsidRPr="001E3E04">
        <w:rPr>
          <w:rFonts w:cs="Arial"/>
        </w:rPr>
        <w:t xml:space="preserve">: </w:t>
      </w:r>
      <w:proofErr w:type="spellStart"/>
      <w:r w:rsidRPr="001E3E04">
        <w:rPr>
          <w:rFonts w:cs="Arial"/>
        </w:rPr>
        <w:t>Info</w:t>
      </w:r>
      <w:proofErr w:type="spellEnd"/>
      <w:r w:rsidRPr="001E3E04">
        <w:rPr>
          <w:rFonts w:cs="Arial"/>
        </w:rPr>
        <w:t xml:space="preserve"> and </w:t>
      </w:r>
      <w:proofErr w:type="spellStart"/>
      <w:r w:rsidRPr="001E3E04">
        <w:rPr>
          <w:rFonts w:cs="Arial"/>
        </w:rPr>
        <w:t>Query</w:t>
      </w:r>
      <w:proofErr w:type="spellEnd"/>
      <w:r w:rsidRPr="001E3E04">
        <w:rPr>
          <w:rFonts w:cs="Arial"/>
        </w:rPr>
        <w:t>, en español es, Información y Consulta</w:t>
      </w:r>
    </w:p>
    <w:p w14:paraId="70B6E8C4" w14:textId="7CC09B4B" w:rsidR="00463F13" w:rsidRPr="001E3E04" w:rsidRDefault="00592023" w:rsidP="00EC0540">
      <w:pPr>
        <w:pStyle w:val="Prrafodelista"/>
        <w:numPr>
          <w:ilvl w:val="1"/>
          <w:numId w:val="2"/>
        </w:numPr>
        <w:rPr>
          <w:rFonts w:cs="Arial"/>
        </w:rPr>
      </w:pPr>
      <w:r w:rsidRPr="001E3E04">
        <w:rPr>
          <w:rFonts w:cs="Arial"/>
        </w:rPr>
        <w:lastRenderedPageBreak/>
        <w:t>estrofas IQ proporcionan un mecanismo de petición-respuesta estructurada. La semántica básica de este mecanismo, por ejemplo, que el atributo 'id' es requerido, se definen en XMPP-CORE, mientras que la semántica específicos necesarios para completar los casos de uso particulares se definen en todos los casos por un espacio de nombres extendida (tenga en cuenta que la 'Jabber: cliente' y 'Jabber: servidor' espacios de nombres no definen ningún hijo de IQ estrofas que no sea el común &lt;error /&gt;).</w:t>
      </w:r>
    </w:p>
    <w:p w14:paraId="716D59C4" w14:textId="02790E90" w:rsidR="00BA21AC" w:rsidRPr="001E3E04" w:rsidRDefault="004677B4" w:rsidP="00BA21AC">
      <w:pPr>
        <w:ind w:firstLine="708"/>
        <w:rPr>
          <w:rFonts w:cs="Arial"/>
        </w:rPr>
      </w:pPr>
      <w:r w:rsidRPr="001E3E04">
        <w:rPr>
          <w:rFonts w:cs="Arial"/>
        </w:rPr>
        <w:t xml:space="preserve">Una conexión </w:t>
      </w:r>
      <w:r w:rsidR="00B2563E" w:rsidRPr="001E3E04">
        <w:rPr>
          <w:rFonts w:cs="Arial"/>
        </w:rPr>
        <w:t xml:space="preserve">XMPP </w:t>
      </w:r>
      <w:r w:rsidRPr="001E3E04">
        <w:rPr>
          <w:rFonts w:cs="Arial"/>
        </w:rPr>
        <w:t>puede ser</w:t>
      </w:r>
      <w:r w:rsidR="003B44AB" w:rsidRPr="001E3E04">
        <w:rPr>
          <w:rFonts w:cs="Arial"/>
        </w:rPr>
        <w:t xml:space="preserve"> autentificada mediante SASL</w:t>
      </w:r>
      <w:r w:rsidR="007F5F5D" w:rsidRPr="001E3E04">
        <w:rPr>
          <w:rStyle w:val="Refdenotaalpie"/>
          <w:rFonts w:cs="Arial"/>
        </w:rPr>
        <w:footnoteReference w:id="16"/>
      </w:r>
      <w:r w:rsidR="008D3F67" w:rsidRPr="001E3E04">
        <w:rPr>
          <w:rFonts w:cs="Arial"/>
        </w:rPr>
        <w:t xml:space="preserve"> </w:t>
      </w:r>
      <w:r w:rsidR="008D4CE5" w:rsidRPr="001E3E04">
        <w:rPr>
          <w:rFonts w:cs="Arial"/>
        </w:rPr>
        <w:t>(Opcional)</w:t>
      </w:r>
      <w:r w:rsidR="003B44AB" w:rsidRPr="001E3E04">
        <w:rPr>
          <w:rFonts w:cs="Arial"/>
        </w:rPr>
        <w:t xml:space="preserve"> y </w:t>
      </w:r>
      <w:r w:rsidR="00905534" w:rsidRPr="001E3E04">
        <w:rPr>
          <w:rFonts w:cs="Arial"/>
        </w:rPr>
        <w:t>cifrada</w:t>
      </w:r>
      <w:r w:rsidR="008D4CE5" w:rsidRPr="001E3E04">
        <w:rPr>
          <w:rFonts w:cs="Arial"/>
        </w:rPr>
        <w:t xml:space="preserve"> mediante </w:t>
      </w:r>
      <w:r w:rsidR="0043059F">
        <w:rPr>
          <w:rFonts w:cs="Arial"/>
        </w:rPr>
        <w:t>SSL/</w:t>
      </w:r>
      <w:r w:rsidR="008D4CE5" w:rsidRPr="001E3E04">
        <w:rPr>
          <w:rFonts w:cs="Arial"/>
        </w:rPr>
        <w:t>TLS</w:t>
      </w:r>
      <w:r w:rsidR="008D3F67" w:rsidRPr="001E3E04">
        <w:rPr>
          <w:rStyle w:val="Refdenotaalpie"/>
          <w:rFonts w:cs="Arial"/>
        </w:rPr>
        <w:footnoteReference w:id="17"/>
      </w:r>
      <w:r w:rsidR="008D4CE5" w:rsidRPr="001E3E04">
        <w:rPr>
          <w:rFonts w:cs="Arial"/>
        </w:rPr>
        <w:t>.</w:t>
      </w:r>
      <w:r w:rsidR="008D3F67" w:rsidRPr="001E3E04">
        <w:rPr>
          <w:rFonts w:cs="Arial"/>
        </w:rPr>
        <w:br/>
      </w:r>
      <w:r w:rsidR="005B1114" w:rsidRPr="001E3E04">
        <w:rPr>
          <w:rFonts w:cs="Arial"/>
        </w:rPr>
        <w:t xml:space="preserve">A grosso modo, SASL </w:t>
      </w:r>
      <w:r w:rsidR="008D3F67" w:rsidRPr="001E3E04">
        <w:rPr>
          <w:rFonts w:cs="Arial"/>
        </w:rPr>
        <w:t>es un F</w:t>
      </w:r>
      <w:r w:rsidR="00694EFC" w:rsidRPr="001E3E04">
        <w:rPr>
          <w:rFonts w:cs="Arial"/>
        </w:rPr>
        <w:t>ramework para autenticación y autorización en inter</w:t>
      </w:r>
      <w:r w:rsidR="008D3F67" w:rsidRPr="001E3E04">
        <w:rPr>
          <w:rFonts w:cs="Arial"/>
        </w:rPr>
        <w:t>net. Sin embargo, este F</w:t>
      </w:r>
      <w:r w:rsidR="009406A3" w:rsidRPr="001E3E04">
        <w:rPr>
          <w:rFonts w:cs="Arial"/>
        </w:rPr>
        <w:t>ramewo</w:t>
      </w:r>
      <w:r w:rsidR="003B7B2C" w:rsidRPr="001E3E04">
        <w:rPr>
          <w:rFonts w:cs="Arial"/>
        </w:rPr>
        <w:t>r</w:t>
      </w:r>
      <w:r w:rsidR="009406A3" w:rsidRPr="001E3E04">
        <w:rPr>
          <w:rFonts w:cs="Arial"/>
        </w:rPr>
        <w:t>k</w:t>
      </w:r>
      <w:r w:rsidR="00694EFC" w:rsidRPr="001E3E04">
        <w:rPr>
          <w:rFonts w:cs="Arial"/>
        </w:rPr>
        <w:t xml:space="preserve"> no </w:t>
      </w:r>
      <w:r w:rsidR="009406A3" w:rsidRPr="001E3E04">
        <w:rPr>
          <w:rFonts w:cs="Arial"/>
        </w:rPr>
        <w:t>está</w:t>
      </w:r>
      <w:r w:rsidR="00694EFC" w:rsidRPr="001E3E04">
        <w:rPr>
          <w:rFonts w:cs="Arial"/>
        </w:rPr>
        <w:t xml:space="preserve"> cifrado</w:t>
      </w:r>
      <w:r w:rsidR="009406A3" w:rsidRPr="001E3E04">
        <w:rPr>
          <w:rFonts w:cs="Arial"/>
        </w:rPr>
        <w:t xml:space="preserve">, por </w:t>
      </w:r>
      <w:r w:rsidR="003B7B2C" w:rsidRPr="001E3E04">
        <w:rPr>
          <w:rFonts w:cs="Arial"/>
        </w:rPr>
        <w:t>ende,</w:t>
      </w:r>
      <w:r w:rsidR="00B2563E" w:rsidRPr="001E3E04">
        <w:rPr>
          <w:rFonts w:cs="Arial"/>
        </w:rPr>
        <w:t xml:space="preserve"> para cifrar los datos s</w:t>
      </w:r>
      <w:r w:rsidR="009406A3" w:rsidRPr="001E3E04">
        <w:rPr>
          <w:rFonts w:cs="Arial"/>
        </w:rPr>
        <w:t>e puede ayudar de SSL</w:t>
      </w:r>
      <w:r w:rsidR="007F5F5D" w:rsidRPr="001E3E04">
        <w:rPr>
          <w:rStyle w:val="Refdenotaalpie"/>
          <w:rFonts w:cs="Arial"/>
        </w:rPr>
        <w:footnoteReference w:id="18"/>
      </w:r>
      <w:r w:rsidR="009406A3" w:rsidRPr="001E3E04">
        <w:rPr>
          <w:rFonts w:cs="Arial"/>
        </w:rPr>
        <w:t xml:space="preserve"> o en su defecto TLS. Para ver </w:t>
      </w:r>
      <w:r w:rsidR="00E422BE" w:rsidRPr="001E3E04">
        <w:rPr>
          <w:rFonts w:cs="Arial"/>
        </w:rPr>
        <w:t>más información</w:t>
      </w:r>
      <w:r w:rsidR="007F5F5D" w:rsidRPr="001E3E04">
        <w:rPr>
          <w:rFonts w:cs="Arial"/>
        </w:rPr>
        <w:t xml:space="preserve"> sobre SASL, se puede revisar el</w:t>
      </w:r>
      <w:r w:rsidR="009406A3" w:rsidRPr="001E3E04">
        <w:rPr>
          <w:rFonts w:cs="Arial"/>
        </w:rPr>
        <w:t xml:space="preserve"> RFC4422</w:t>
      </w:r>
      <w:r w:rsidR="005B1114" w:rsidRPr="001E3E04">
        <w:rPr>
          <w:rStyle w:val="Refdenotaalpie"/>
          <w:rFonts w:cs="Arial"/>
        </w:rPr>
        <w:footnoteReference w:id="19"/>
      </w:r>
      <w:r w:rsidR="008C7E63" w:rsidRPr="001E3E04">
        <w:rPr>
          <w:rFonts w:cs="Arial"/>
        </w:rPr>
        <w:t xml:space="preserve"> y</w:t>
      </w:r>
      <w:r w:rsidR="007F5F5D" w:rsidRPr="001E3E04">
        <w:rPr>
          <w:rFonts w:cs="Arial"/>
        </w:rPr>
        <w:t xml:space="preserve"> para RLS el</w:t>
      </w:r>
      <w:r w:rsidR="008C7E63" w:rsidRPr="001E3E04">
        <w:rPr>
          <w:rFonts w:cs="Arial"/>
        </w:rPr>
        <w:t xml:space="preserve"> RFC5246</w:t>
      </w:r>
      <w:r w:rsidR="007F5F5D" w:rsidRPr="001E3E04">
        <w:rPr>
          <w:rStyle w:val="Refdenotaalpie"/>
          <w:rFonts w:cs="Arial"/>
        </w:rPr>
        <w:footnoteReference w:id="20"/>
      </w:r>
      <w:r w:rsidR="003B7B2C" w:rsidRPr="001E3E04">
        <w:rPr>
          <w:rFonts w:cs="Arial"/>
        </w:rPr>
        <w:t>.</w:t>
      </w:r>
    </w:p>
    <w:p w14:paraId="4B7F991B" w14:textId="71D0FE6C" w:rsidR="008F277F" w:rsidRPr="001E3E04" w:rsidRDefault="008F277F" w:rsidP="008F277F">
      <w:pPr>
        <w:pStyle w:val="Ttulo5"/>
        <w:rPr>
          <w:rFonts w:cs="Arial"/>
        </w:rPr>
      </w:pPr>
      <w:bookmarkStart w:id="53" w:name="_Toc465070122"/>
      <w:bookmarkStart w:id="54" w:name="_Toc465070665"/>
      <w:r w:rsidRPr="001E3E04">
        <w:rPr>
          <w:rFonts w:cs="Arial"/>
        </w:rPr>
        <w:t>Direccionamiento</w:t>
      </w:r>
      <w:bookmarkEnd w:id="53"/>
      <w:bookmarkEnd w:id="54"/>
    </w:p>
    <w:p w14:paraId="1BC8FB5A" w14:textId="7C099668" w:rsidR="00E95CF3" w:rsidRDefault="00BA21AC" w:rsidP="00E95CF3">
      <w:pPr>
        <w:ind w:firstLine="708"/>
        <w:rPr>
          <w:rFonts w:cs="Arial"/>
        </w:rPr>
      </w:pPr>
      <w:r w:rsidRPr="001E3E04">
        <w:rPr>
          <w:rFonts w:cs="Arial"/>
        </w:rPr>
        <w:t xml:space="preserve">Para </w:t>
      </w:r>
      <w:r w:rsidR="008F277F" w:rsidRPr="001E3E04">
        <w:rPr>
          <w:rFonts w:cs="Arial"/>
        </w:rPr>
        <w:t>localizar</w:t>
      </w:r>
      <w:r w:rsidRPr="001E3E04">
        <w:rPr>
          <w:rFonts w:cs="Arial"/>
        </w:rPr>
        <w:t xml:space="preserve"> una identidad en XMPP </w:t>
      </w:r>
      <w:r w:rsidR="008F277F" w:rsidRPr="001E3E04">
        <w:rPr>
          <w:rFonts w:cs="Arial"/>
        </w:rPr>
        <w:t>debemos</w:t>
      </w:r>
      <w:r w:rsidRPr="001E3E04">
        <w:rPr>
          <w:rFonts w:cs="Arial"/>
        </w:rPr>
        <w:t xml:space="preserve"> utilizar</w:t>
      </w:r>
      <w:r w:rsidR="008F277F" w:rsidRPr="001E3E04">
        <w:rPr>
          <w:rFonts w:cs="Arial"/>
        </w:rPr>
        <w:t xml:space="preserve"> direccionamiento en el caso de este protocolo tiene el nombre de</w:t>
      </w:r>
      <w:r w:rsidRPr="001E3E04">
        <w:rPr>
          <w:rFonts w:cs="Arial"/>
        </w:rPr>
        <w:t xml:space="preserve"> </w:t>
      </w:r>
      <w:r w:rsidR="008F277F" w:rsidRPr="001E3E04">
        <w:rPr>
          <w:rFonts w:cs="Arial"/>
        </w:rPr>
        <w:t>«</w:t>
      </w:r>
      <w:r w:rsidRPr="001E3E04">
        <w:rPr>
          <w:rFonts w:cs="Arial"/>
        </w:rPr>
        <w:t>Jabber ID (JID)</w:t>
      </w:r>
      <w:r w:rsidR="008F277F" w:rsidRPr="001E3E04">
        <w:rPr>
          <w:rFonts w:cs="Arial"/>
        </w:rPr>
        <w:t>»</w:t>
      </w:r>
      <w:r w:rsidRPr="001E3E04">
        <w:rPr>
          <w:rFonts w:cs="Arial"/>
        </w:rPr>
        <w:t xml:space="preserve">, el cual </w:t>
      </w:r>
      <w:r w:rsidR="008F277F" w:rsidRPr="001E3E04">
        <w:rPr>
          <w:rFonts w:cs="Arial"/>
        </w:rPr>
        <w:t>está</w:t>
      </w:r>
      <w:r w:rsidRPr="001E3E04">
        <w:rPr>
          <w:rFonts w:cs="Arial"/>
        </w:rPr>
        <w:t xml:space="preserve"> compuesto p</w:t>
      </w:r>
      <w:r w:rsidR="008F277F" w:rsidRPr="001E3E04">
        <w:rPr>
          <w:rFonts w:cs="Arial"/>
        </w:rPr>
        <w:t>or «nombre de usuario», «dominio</w:t>
      </w:r>
      <w:r w:rsidR="009E64C4" w:rsidRPr="001E3E04">
        <w:rPr>
          <w:rFonts w:cs="Arial"/>
        </w:rPr>
        <w:t>» y un «recurso». En la</w:t>
      </w:r>
      <w:r w:rsidR="00E95CF3">
        <w:rPr>
          <w:rFonts w:cs="Arial"/>
        </w:rPr>
        <w:t xml:space="preserve"> </w:t>
      </w:r>
      <w:r w:rsidR="00E95CF3">
        <w:rPr>
          <w:rFonts w:cs="Arial"/>
        </w:rPr>
        <w:fldChar w:fldCharType="begin"/>
      </w:r>
      <w:r w:rsidR="00E95CF3">
        <w:rPr>
          <w:rFonts w:cs="Arial"/>
        </w:rPr>
        <w:instrText xml:space="preserve"> REF _Ref524308263 \h </w:instrText>
      </w:r>
      <w:r w:rsidR="00E95CF3">
        <w:rPr>
          <w:rFonts w:cs="Arial"/>
        </w:rPr>
      </w:r>
      <w:r w:rsidR="00E95CF3">
        <w:rPr>
          <w:rFonts w:cs="Arial"/>
        </w:rPr>
        <w:fldChar w:fldCharType="separate"/>
      </w:r>
      <w:r w:rsidR="00E95CF3">
        <w:t xml:space="preserve">Figura </w:t>
      </w:r>
      <w:r w:rsidR="00E95CF3">
        <w:rPr>
          <w:noProof/>
        </w:rPr>
        <w:t>2</w:t>
      </w:r>
      <w:r w:rsidR="00E95CF3">
        <w:rPr>
          <w:rFonts w:cs="Arial"/>
        </w:rPr>
        <w:fldChar w:fldCharType="end"/>
      </w:r>
      <w:r w:rsidR="008F277F" w:rsidRPr="001E3E04">
        <w:rPr>
          <w:rFonts w:cs="Arial"/>
        </w:rPr>
        <w:t>, podremos ver gráficamente como es un JID.</w:t>
      </w:r>
    </w:p>
    <w:p w14:paraId="1FD2649B" w14:textId="5E1C5116" w:rsidR="00E95CF3" w:rsidRPr="001E3E04" w:rsidRDefault="00E95CF3" w:rsidP="00326177">
      <w:pPr>
        <w:pStyle w:val="Descripcin"/>
        <w:jc w:val="left"/>
        <w:rPr>
          <w:rFonts w:cs="Arial"/>
        </w:rPr>
      </w:pPr>
      <w:bookmarkStart w:id="55" w:name="_Ref524308263"/>
      <w:bookmarkStart w:id="56" w:name="_Toc524387545"/>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w:t>
      </w:r>
      <w:r w:rsidR="00B05FD8">
        <w:rPr>
          <w:noProof/>
        </w:rPr>
        <w:fldChar w:fldCharType="end"/>
      </w:r>
      <w:bookmarkEnd w:id="55"/>
      <w:r>
        <w:t>: Direccionamiento en XMPP.</w:t>
      </w:r>
      <w:bookmarkEnd w:id="56"/>
    </w:p>
    <w:p w14:paraId="79B81D9E" w14:textId="77777777" w:rsidR="009E64C4" w:rsidRPr="001E3E04" w:rsidRDefault="009F7C5C" w:rsidP="009E64C4">
      <w:pPr>
        <w:keepNext/>
        <w:jc w:val="center"/>
        <w:rPr>
          <w:rFonts w:cs="Arial"/>
        </w:rPr>
      </w:pPr>
      <w:r>
        <w:rPr>
          <w:rFonts w:cs="Arial"/>
        </w:rPr>
        <w:pict w14:anchorId="540C86BD">
          <v:shape id="_x0000_i1026" type="#_x0000_t75" style="width:249.8pt;height:102.05pt" o:bordertopcolor="this" o:borderleftcolor="this" o:borderbottomcolor="this" o:borderrightcolor="this">
            <v:imagedata r:id="rId11" o:title="JID"/>
            <w10:bordertop type="single" width="4"/>
            <w10:borderleft type="single" width="4"/>
            <w10:borderbottom type="single" width="4"/>
            <w10:borderright type="single" width="4"/>
          </v:shape>
        </w:pict>
      </w:r>
      <w:bookmarkStart w:id="57" w:name="_Toc464484069"/>
    </w:p>
    <w:p w14:paraId="2C635489" w14:textId="79AED160" w:rsidR="001757AE" w:rsidRPr="001E3E04" w:rsidRDefault="001757AE" w:rsidP="001757AE">
      <w:pPr>
        <w:pStyle w:val="Ttulo5"/>
        <w:rPr>
          <w:rFonts w:cs="Arial"/>
        </w:rPr>
      </w:pPr>
      <w:r w:rsidRPr="001E3E04">
        <w:rPr>
          <w:rFonts w:cs="Arial"/>
        </w:rPr>
        <w:t>Stanzas</w:t>
      </w:r>
    </w:p>
    <w:p w14:paraId="466EA4CA" w14:textId="11645940" w:rsidR="001757AE" w:rsidRPr="001E3E04" w:rsidRDefault="001757AE" w:rsidP="00F25141">
      <w:pPr>
        <w:rPr>
          <w:rFonts w:cs="Arial"/>
        </w:rPr>
      </w:pPr>
      <w:r w:rsidRPr="001E3E04">
        <w:rPr>
          <w:rFonts w:cs="Arial"/>
        </w:rPr>
        <w:t>Las «</w:t>
      </w:r>
      <w:proofErr w:type="spellStart"/>
      <w:r w:rsidRPr="001E3E04">
        <w:rPr>
          <w:rFonts w:cs="Arial"/>
        </w:rPr>
        <w:t>Stanzas</w:t>
      </w:r>
      <w:proofErr w:type="spellEnd"/>
      <w:r w:rsidRPr="001E3E04">
        <w:rPr>
          <w:rFonts w:cs="Arial"/>
        </w:rPr>
        <w:t xml:space="preserve">» son flujos XML, los cuales viajan por medio </w:t>
      </w:r>
      <w:r w:rsidR="0043059F">
        <w:rPr>
          <w:rFonts w:cs="Arial"/>
        </w:rPr>
        <w:t>HTTP/S</w:t>
      </w:r>
      <w:r w:rsidR="00857B13">
        <w:rPr>
          <w:rFonts w:cs="Arial"/>
        </w:rPr>
        <w:t xml:space="preserve"> o</w:t>
      </w:r>
      <w:r w:rsidR="0043059F">
        <w:rPr>
          <w:rFonts w:cs="Arial"/>
        </w:rPr>
        <w:t xml:space="preserve"> SOCKETS</w:t>
      </w:r>
      <w:r w:rsidRPr="001E3E04">
        <w:rPr>
          <w:rFonts w:cs="Arial"/>
        </w:rPr>
        <w:t xml:space="preserve"> interconectados </w:t>
      </w:r>
      <w:r w:rsidR="00F25141">
        <w:rPr>
          <w:rFonts w:cs="Arial"/>
        </w:rPr>
        <w:t xml:space="preserve">obedeciendo a patrón </w:t>
      </w:r>
      <w:r w:rsidRPr="001E3E04">
        <w:rPr>
          <w:rFonts w:cs="Arial"/>
        </w:rPr>
        <w:t>cliente-servidor.</w:t>
      </w:r>
    </w:p>
    <w:p w14:paraId="2D9DB5A4" w14:textId="0D48670D" w:rsidR="00F25141" w:rsidRDefault="001757AE" w:rsidP="00F25141">
      <w:pPr>
        <w:rPr>
          <w:rFonts w:cs="Arial"/>
        </w:rPr>
      </w:pPr>
      <w:r w:rsidRPr="001E3E04">
        <w:rPr>
          <w:rFonts w:cs="Arial"/>
        </w:rPr>
        <w:t>En la</w:t>
      </w:r>
      <w:r w:rsidR="00E95CF3">
        <w:rPr>
          <w:rFonts w:cs="Arial"/>
        </w:rPr>
        <w:t xml:space="preserve"> </w:t>
      </w:r>
      <w:r w:rsidR="00E95CF3">
        <w:rPr>
          <w:rFonts w:cs="Arial"/>
        </w:rPr>
        <w:fldChar w:fldCharType="begin"/>
      </w:r>
      <w:r w:rsidR="00E95CF3">
        <w:rPr>
          <w:rFonts w:cs="Arial"/>
        </w:rPr>
        <w:instrText xml:space="preserve"> REF _Ref524308336 \h </w:instrText>
      </w:r>
      <w:r w:rsidR="00E95CF3">
        <w:rPr>
          <w:rFonts w:cs="Arial"/>
        </w:rPr>
      </w:r>
      <w:r w:rsidR="00E95CF3">
        <w:rPr>
          <w:rFonts w:cs="Arial"/>
        </w:rPr>
        <w:fldChar w:fldCharType="separate"/>
      </w:r>
      <w:r w:rsidR="00E95CF3">
        <w:t xml:space="preserve">Figura </w:t>
      </w:r>
      <w:r w:rsidR="00E95CF3">
        <w:rPr>
          <w:noProof/>
        </w:rPr>
        <w:t>3</w:t>
      </w:r>
      <w:r w:rsidR="00E95CF3">
        <w:rPr>
          <w:rFonts w:cs="Arial"/>
        </w:rPr>
        <w:fldChar w:fldCharType="end"/>
      </w:r>
      <w:r w:rsidRPr="001E3E04">
        <w:rPr>
          <w:rFonts w:cs="Arial"/>
        </w:rPr>
        <w:t xml:space="preserve">, podemos visualizar las </w:t>
      </w:r>
      <w:proofErr w:type="spellStart"/>
      <w:r w:rsidRPr="001E3E04">
        <w:rPr>
          <w:rFonts w:cs="Arial"/>
        </w:rPr>
        <w:t>stanzas</w:t>
      </w:r>
      <w:proofErr w:type="spellEnd"/>
      <w:r w:rsidRPr="001E3E04">
        <w:rPr>
          <w:rFonts w:cs="Arial"/>
        </w:rPr>
        <w:t xml:space="preserve"> básicas.</w:t>
      </w:r>
    </w:p>
    <w:p w14:paraId="18A5037F" w14:textId="101D991A" w:rsidR="00E95CF3" w:rsidRDefault="00E95CF3" w:rsidP="00326177">
      <w:pPr>
        <w:pStyle w:val="Descripcin"/>
        <w:jc w:val="left"/>
        <w:rPr>
          <w:rFonts w:cs="Arial"/>
        </w:rPr>
      </w:pPr>
      <w:bookmarkStart w:id="58" w:name="_Ref524308336"/>
      <w:bookmarkStart w:id="59" w:name="_Toc524387546"/>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w:t>
      </w:r>
      <w:r w:rsidR="00B05FD8">
        <w:rPr>
          <w:noProof/>
        </w:rPr>
        <w:fldChar w:fldCharType="end"/>
      </w:r>
      <w:bookmarkEnd w:id="58"/>
      <w:r>
        <w:t xml:space="preserve">: </w:t>
      </w:r>
      <w:proofErr w:type="spellStart"/>
      <w:r>
        <w:t>Stanzas</w:t>
      </w:r>
      <w:proofErr w:type="spellEnd"/>
      <w:r>
        <w:t xml:space="preserve"> fundamentales en XMPP.</w:t>
      </w:r>
      <w:bookmarkEnd w:id="59"/>
    </w:p>
    <w:p w14:paraId="472CE21A" w14:textId="3A75D96E" w:rsidR="001757AE" w:rsidRPr="00E95CF3" w:rsidRDefault="001757AE" w:rsidP="00E95CF3">
      <w:pPr>
        <w:jc w:val="center"/>
        <w:rPr>
          <w:rFonts w:cs="Arial"/>
        </w:rPr>
      </w:pPr>
      <w:r w:rsidRPr="001E3E04">
        <w:rPr>
          <w:rFonts w:cs="Arial"/>
          <w:noProof/>
          <w:lang w:eastAsia="es-CL"/>
        </w:rPr>
        <w:drawing>
          <wp:inline distT="0" distB="0" distL="0" distR="0" wp14:anchorId="42EE4C5D" wp14:editId="4B481A0C">
            <wp:extent cx="2943225" cy="3041650"/>
            <wp:effectExtent l="19050" t="19050" r="28575" b="25400"/>
            <wp:docPr id="36" name="Marcador de contenido 1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Marcador de contenido 19"/>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43225" cy="3041650"/>
                    </a:xfrm>
                    <a:prstGeom prst="rect">
                      <a:avLst/>
                    </a:prstGeom>
                    <a:ln>
                      <a:solidFill>
                        <a:schemeClr val="bg1">
                          <a:lumMod val="50000"/>
                        </a:schemeClr>
                      </a:solidFill>
                    </a:ln>
                  </pic:spPr>
                </pic:pic>
              </a:graphicData>
            </a:graphic>
          </wp:inline>
        </w:drawing>
      </w:r>
    </w:p>
    <w:p w14:paraId="08963DE4" w14:textId="77777777" w:rsidR="001757AE" w:rsidRPr="001E3E04" w:rsidRDefault="001757AE" w:rsidP="007A10DD">
      <w:pPr>
        <w:pStyle w:val="Prrafodelista"/>
        <w:numPr>
          <w:ilvl w:val="0"/>
          <w:numId w:val="38"/>
        </w:numPr>
        <w:spacing w:before="0" w:after="0" w:line="216" w:lineRule="auto"/>
        <w:rPr>
          <w:rFonts w:eastAsia="Times New Roman" w:cs="Arial"/>
          <w:color w:val="E48312"/>
          <w:lang w:eastAsia="es-CL"/>
        </w:rPr>
      </w:pPr>
      <w:r w:rsidRPr="001E3E04">
        <w:rPr>
          <w:rFonts w:cs="Arial"/>
        </w:rPr>
        <w:t>En las «</w:t>
      </w:r>
      <w:proofErr w:type="spellStart"/>
      <w:r w:rsidRPr="001E3E04">
        <w:rPr>
          <w:rFonts w:cs="Arial"/>
        </w:rPr>
        <w:t>Stanzas</w:t>
      </w:r>
      <w:proofErr w:type="spellEnd"/>
      <w:r w:rsidRPr="001E3E04">
        <w:rPr>
          <w:rFonts w:cs="Arial"/>
        </w:rPr>
        <w:t xml:space="preserve">» </w:t>
      </w:r>
      <w:r w:rsidRPr="001E3E04">
        <w:rPr>
          <w:rFonts w:eastAsia="+mn-ea" w:cs="Arial"/>
          <w:noProof/>
          <w:color w:val="404040"/>
          <w:kern w:val="24"/>
          <w:lang w:eastAsia="es-CL"/>
        </w:rPr>
        <w:t xml:space="preserve">Todas tienen direcciones </w:t>
      </w:r>
      <w:r w:rsidRPr="001E3E04">
        <w:rPr>
          <w:rFonts w:eastAsia="+mn-ea" w:cs="Arial"/>
          <w:noProof/>
          <w:color w:val="3A772C"/>
          <w:kern w:val="24"/>
          <w:lang w:eastAsia="es-CL"/>
        </w:rPr>
        <w:t>to</w:t>
      </w:r>
      <w:r w:rsidRPr="001E3E04">
        <w:rPr>
          <w:rFonts w:eastAsia="+mn-ea" w:cs="Arial"/>
          <w:noProof/>
          <w:color w:val="393D79"/>
          <w:kern w:val="24"/>
          <w:lang w:eastAsia="es-CL"/>
        </w:rPr>
        <w:t>=</w:t>
      </w:r>
      <w:r w:rsidRPr="001E3E04">
        <w:rPr>
          <w:rFonts w:eastAsia="+mn-ea" w:cs="Arial"/>
          <w:noProof/>
          <w:color w:val="9194C7"/>
          <w:kern w:val="24"/>
          <w:lang w:eastAsia="es-CL"/>
        </w:rPr>
        <w:t>'JID'</w:t>
      </w:r>
      <w:r w:rsidRPr="001E3E04">
        <w:rPr>
          <w:rFonts w:eastAsia="+mn-ea" w:cs="Arial"/>
          <w:noProof/>
          <w:color w:val="404040"/>
          <w:kern w:val="24"/>
          <w:lang w:eastAsia="es-CL"/>
        </w:rPr>
        <w:t xml:space="preserve"> and </w:t>
      </w:r>
      <w:r w:rsidRPr="001E3E04">
        <w:rPr>
          <w:rFonts w:eastAsia="+mn-ea" w:cs="Arial"/>
          <w:noProof/>
          <w:color w:val="3A772C"/>
          <w:kern w:val="24"/>
          <w:lang w:eastAsia="es-CL"/>
        </w:rPr>
        <w:t>from</w:t>
      </w:r>
      <w:r w:rsidRPr="001E3E04">
        <w:rPr>
          <w:rFonts w:eastAsia="+mn-ea" w:cs="Arial"/>
          <w:noProof/>
          <w:color w:val="393D79"/>
          <w:kern w:val="24"/>
          <w:lang w:eastAsia="es-CL"/>
        </w:rPr>
        <w:t>=</w:t>
      </w:r>
      <w:r w:rsidRPr="001E3E04">
        <w:rPr>
          <w:rFonts w:eastAsia="+mn-ea" w:cs="Arial"/>
          <w:noProof/>
          <w:color w:val="9194C7"/>
          <w:kern w:val="24"/>
          <w:lang w:eastAsia="es-CL"/>
        </w:rPr>
        <w:t>'JID‘</w:t>
      </w:r>
    </w:p>
    <w:p w14:paraId="06D10D60"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«To» da el destino</w:t>
      </w:r>
    </w:p>
    <w:p w14:paraId="1CFAE289" w14:textId="77777777" w:rsidR="001757AE" w:rsidRPr="001E3E04" w:rsidRDefault="001757AE" w:rsidP="007A10DD">
      <w:pPr>
        <w:numPr>
          <w:ilvl w:val="1"/>
          <w:numId w:val="38"/>
        </w:numPr>
        <w:spacing w:before="40" w:after="80" w:line="216" w:lineRule="auto"/>
        <w:contextualSpacing/>
        <w:rPr>
          <w:rFonts w:eastAsia="Times New Roman" w:cs="Arial"/>
          <w:color w:val="E48312"/>
          <w:lang w:eastAsia="es-CL"/>
        </w:rPr>
      </w:pPr>
      <w:r w:rsidRPr="001E3E04">
        <w:rPr>
          <w:rFonts w:eastAsia="+mn-ea" w:cs="Arial"/>
          <w:noProof/>
          <w:color w:val="404040"/>
          <w:kern w:val="24"/>
          <w:lang w:eastAsia="es-CL"/>
        </w:rPr>
        <w:t xml:space="preserve">«From» es </w:t>
      </w:r>
      <w:r w:rsidRPr="001E3E04">
        <w:rPr>
          <w:rFonts w:eastAsia="+mn-ea" w:cs="Arial"/>
          <w:color w:val="404040"/>
          <w:kern w:val="24"/>
          <w:lang w:val="es-ES" w:eastAsia="es-CL"/>
        </w:rPr>
        <w:t>agregado por servidor local.</w:t>
      </w:r>
    </w:p>
    <w:p w14:paraId="5FD16042" w14:textId="7917CC50"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color w:val="404040"/>
          <w:kern w:val="24"/>
          <w:lang w:val="es-ES" w:eastAsia="es-CL"/>
        </w:rPr>
        <w:t>Cada «</w:t>
      </w:r>
      <w:proofErr w:type="spellStart"/>
      <w:r w:rsidRPr="001E3E04">
        <w:rPr>
          <w:rFonts w:eastAsia="+mn-ea" w:cs="Arial"/>
          <w:color w:val="404040"/>
          <w:kern w:val="24"/>
          <w:lang w:val="es-ES" w:eastAsia="es-CL"/>
        </w:rPr>
        <w:t>stanza</w:t>
      </w:r>
      <w:proofErr w:type="spellEnd"/>
      <w:r w:rsidRPr="001E3E04">
        <w:rPr>
          <w:rFonts w:eastAsia="+mn-ea" w:cs="Arial"/>
          <w:color w:val="404040"/>
          <w:kern w:val="24"/>
          <w:lang w:val="es-ES" w:eastAsia="es-CL"/>
        </w:rPr>
        <w:t xml:space="preserve">» se </w:t>
      </w:r>
      <w:proofErr w:type="spellStart"/>
      <w:r w:rsidR="009B6E54" w:rsidRPr="001E3E04">
        <w:rPr>
          <w:rFonts w:eastAsia="+mn-ea" w:cs="Arial"/>
          <w:color w:val="404040"/>
          <w:kern w:val="24"/>
          <w:lang w:val="es-ES" w:eastAsia="es-CL"/>
        </w:rPr>
        <w:t>rutea</w:t>
      </w:r>
      <w:proofErr w:type="spellEnd"/>
      <w:r w:rsidRPr="001E3E04">
        <w:rPr>
          <w:rFonts w:eastAsia="+mn-ea" w:cs="Arial"/>
          <w:color w:val="404040"/>
          <w:kern w:val="24"/>
          <w:lang w:val="es-ES" w:eastAsia="es-CL"/>
        </w:rPr>
        <w:t xml:space="preserve"> por separado</w:t>
      </w:r>
    </w:p>
    <w:p w14:paraId="7E66B08B"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Todo el contenido de la «stanza» es entregado.</w:t>
      </w:r>
    </w:p>
    <w:p w14:paraId="448FCC44" w14:textId="77777777" w:rsidR="001757AE" w:rsidRPr="001E3E04" w:rsidRDefault="001757AE" w:rsidP="007A10DD">
      <w:pPr>
        <w:pStyle w:val="Prrafodelista"/>
        <w:numPr>
          <w:ilvl w:val="0"/>
          <w:numId w:val="39"/>
        </w:numPr>
        <w:spacing w:after="40" w:line="216" w:lineRule="auto"/>
        <w:rPr>
          <w:rFonts w:eastAsia="Times New Roman" w:cs="Arial"/>
          <w:color w:val="E48312"/>
          <w:lang w:eastAsia="es-CL"/>
        </w:rPr>
      </w:pPr>
      <w:r w:rsidRPr="001E3E04">
        <w:rPr>
          <w:rFonts w:eastAsia="+mn-ea" w:cs="Arial"/>
          <w:noProof/>
          <w:color w:val="404040"/>
          <w:kern w:val="24"/>
          <w:lang w:eastAsia="es-CL"/>
        </w:rPr>
        <w:t>Different types for delivery semantics</w:t>
      </w:r>
    </w:p>
    <w:p w14:paraId="5B9C2BA3"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message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una dirección, </w:t>
      </w:r>
      <w:r w:rsidRPr="001E3E04">
        <w:rPr>
          <w:rFonts w:eastAsia="+mn-ea" w:cs="Arial"/>
          <w:color w:val="404040"/>
          <w:kern w:val="24"/>
          <w:lang w:val="es-ES" w:eastAsia="es-CL"/>
        </w:rPr>
        <w:t>un destinatario</w:t>
      </w:r>
    </w:p>
    <w:p w14:paraId="1142EB60" w14:textId="77777777"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presence</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xml:space="preserve">: </w:t>
      </w:r>
      <w:r w:rsidRPr="001E3E04">
        <w:rPr>
          <w:rFonts w:eastAsia="+mn-ea" w:cs="Arial"/>
          <w:color w:val="404040"/>
          <w:kern w:val="24"/>
          <w:lang w:val="es-ES" w:eastAsia="es-CL"/>
        </w:rPr>
        <w:t>una dirección, publica a muchos</w:t>
      </w:r>
    </w:p>
    <w:p w14:paraId="033234F2" w14:textId="464C71E5" w:rsidR="001757AE" w:rsidRPr="001E3E04" w:rsidRDefault="001757AE" w:rsidP="007A10DD">
      <w:pPr>
        <w:pStyle w:val="Prrafodelista"/>
        <w:numPr>
          <w:ilvl w:val="1"/>
          <w:numId w:val="39"/>
        </w:numPr>
        <w:spacing w:before="40" w:after="80" w:line="216" w:lineRule="auto"/>
        <w:rPr>
          <w:rFonts w:eastAsia="Times New Roman" w:cs="Arial"/>
          <w:color w:val="E48312"/>
          <w:lang w:eastAsia="es-CL"/>
        </w:rPr>
      </w:pPr>
      <w:r w:rsidRPr="001E3E04">
        <w:rPr>
          <w:rFonts w:eastAsia="+mn-ea" w:cs="Arial"/>
          <w:noProof/>
          <w:color w:val="9194C7"/>
          <w:kern w:val="24"/>
          <w:lang w:eastAsia="es-CL"/>
        </w:rPr>
        <w:t>&lt;</w:t>
      </w:r>
      <w:r w:rsidRPr="001E3E04">
        <w:rPr>
          <w:rFonts w:eastAsia="+mn-ea" w:cs="Arial"/>
          <w:noProof/>
          <w:color w:val="FF0000"/>
          <w:kern w:val="24"/>
          <w:lang w:eastAsia="es-CL"/>
        </w:rPr>
        <w:t>iq</w:t>
      </w:r>
      <w:r w:rsidRPr="001E3E04">
        <w:rPr>
          <w:rFonts w:eastAsia="+mn-ea" w:cs="Arial"/>
          <w:noProof/>
          <w:color w:val="3A772C"/>
          <w:kern w:val="24"/>
          <w:lang w:eastAsia="es-CL"/>
        </w:rPr>
        <w:t>/</w:t>
      </w:r>
      <w:r w:rsidRPr="001E3E04">
        <w:rPr>
          <w:rFonts w:eastAsia="+mn-ea" w:cs="Arial"/>
          <w:noProof/>
          <w:color w:val="9194C7"/>
          <w:kern w:val="24"/>
          <w:lang w:eastAsia="es-CL"/>
        </w:rPr>
        <w:t>&gt;</w:t>
      </w:r>
      <w:r w:rsidRPr="001E3E04">
        <w:rPr>
          <w:rFonts w:eastAsia="+mn-ea" w:cs="Arial"/>
          <w:noProof/>
          <w:color w:val="404040"/>
          <w:kern w:val="24"/>
          <w:lang w:eastAsia="es-CL"/>
        </w:rPr>
        <w:t>: «info/query» , request/response</w:t>
      </w:r>
    </w:p>
    <w:p w14:paraId="7DBA4956" w14:textId="77777777" w:rsidR="00121A76" w:rsidRPr="001E3E04" w:rsidRDefault="00121A76" w:rsidP="00121A76">
      <w:pPr>
        <w:spacing w:before="40" w:after="80" w:line="216" w:lineRule="auto"/>
        <w:rPr>
          <w:rFonts w:eastAsia="Times New Roman" w:cs="Arial"/>
          <w:color w:val="E48312"/>
          <w:lang w:eastAsia="es-CL"/>
        </w:rPr>
      </w:pPr>
    </w:p>
    <w:p w14:paraId="3F8F6269"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r w:rsidRPr="001E3E04">
        <w:rPr>
          <w:rFonts w:eastAsia="Times New Roman" w:cs="Arial"/>
          <w:lang w:eastAsia="es-CL"/>
        </w:rPr>
        <w:t xml:space="preserve"> </w:t>
      </w:r>
      <w:proofErr w:type="spellStart"/>
      <w:r w:rsidRPr="001E3E04">
        <w:rPr>
          <w:rFonts w:eastAsia="Times New Roman" w:cs="Arial"/>
          <w:b/>
          <w:lang w:eastAsia="es-CL"/>
        </w:rPr>
        <w:t>Stream:stream</w:t>
      </w:r>
      <w:proofErr w:type="spellEnd"/>
      <w:r w:rsidRPr="001E3E04">
        <w:rPr>
          <w:rFonts w:eastAsia="Times New Roman" w:cs="Arial"/>
          <w:b/>
          <w:lang w:eastAsia="es-CL"/>
        </w:rPr>
        <w:t>:</w:t>
      </w:r>
      <w:r w:rsidRPr="001E3E04">
        <w:rPr>
          <w:rFonts w:eastAsia="Times New Roman" w:cs="Arial"/>
          <w:lang w:eastAsia="es-CL"/>
        </w:rPr>
        <w:t xml:space="preserve"> Es utilizado para iniciar la conexión al servidor por TCP Socket.</w:t>
      </w:r>
    </w:p>
    <w:p w14:paraId="41B4272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 xml:space="preserve">El cliente envía el </w:t>
      </w:r>
      <w:proofErr w:type="spellStart"/>
      <w:r w:rsidRPr="001E3E04">
        <w:rPr>
          <w:rFonts w:cs="Arial"/>
          <w:color w:val="404040" w:themeColor="text1" w:themeTint="BF"/>
          <w:kern w:val="24"/>
          <w:lang w:eastAsia="es-CL"/>
        </w:rPr>
        <w:t>stream</w:t>
      </w:r>
      <w:proofErr w:type="spellEnd"/>
      <w:r w:rsidRPr="001E3E04">
        <w:rPr>
          <w:rFonts w:cs="Arial"/>
          <w:color w:val="404040" w:themeColor="text1" w:themeTint="BF"/>
          <w:kern w:val="24"/>
          <w:lang w:eastAsia="es-CL"/>
        </w:rPr>
        <w:t xml:space="preserve"> tag de inicio.</w:t>
      </w:r>
    </w:p>
    <w:p w14:paraId="44117F8D"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&lt;</w:t>
      </w:r>
      <w:r w:rsidRPr="001E3E04">
        <w:rPr>
          <w:rFonts w:cs="Arial"/>
          <w:color w:val="3A772C"/>
          <w:kern w:val="24"/>
          <w:lang w:val="en-US" w:eastAsia="es-CL"/>
        </w:rPr>
        <w:t>?xml</w:t>
      </w:r>
      <w:r w:rsidRPr="001E3E04">
        <w:rPr>
          <w:rFonts w:cs="Arial"/>
          <w:color w:val="9B099E"/>
          <w:kern w:val="24"/>
          <w:lang w:val="en-US" w:eastAsia="es-CL"/>
        </w:rPr>
        <w:t xml:space="preserve"> </w:t>
      </w:r>
      <w:r w:rsidRPr="001E3E04">
        <w:rPr>
          <w:rFonts w:cs="Arial"/>
          <w:color w:val="404040" w:themeColor="text1" w:themeTint="BF"/>
          <w:kern w:val="24"/>
          <w:lang w:val="en-US" w:eastAsia="es-CL"/>
        </w:rPr>
        <w:t>version='1.0'?&gt;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9B099E"/>
          <w:kern w:val="24"/>
          <w:lang w:val="en-US" w:eastAsia="es-CL"/>
        </w:rPr>
        <w:t xml:space="preserve"> </w:t>
      </w:r>
      <w:proofErr w:type="spellStart"/>
      <w:r w:rsidRPr="001E3E04">
        <w:rPr>
          <w:rFonts w:cs="Arial"/>
          <w:color w:val="9B099E"/>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w:t>
      </w:r>
      <w:r w:rsidRPr="001E3E04">
        <w:rPr>
          <w:rFonts w:cs="Arial"/>
          <w:color w:val="404040" w:themeColor="text1" w:themeTint="BF"/>
          <w:kern w:val="24"/>
          <w:lang w:val="en-US" w:eastAsia="es-CL"/>
        </w:rPr>
        <w:br/>
        <w:t>to="binarylamp.cl" version="1.0“</w:t>
      </w:r>
      <w:r w:rsidRPr="001E3E04">
        <w:rPr>
          <w:rFonts w:cs="Arial"/>
          <w:color w:val="404040" w:themeColor="text1" w:themeTint="BF"/>
          <w:kern w:val="24"/>
          <w:lang w:val="en-US" w:eastAsia="es-CL"/>
        </w:rPr>
        <w:br/>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&gt;</w:t>
      </w:r>
    </w:p>
    <w:p w14:paraId="23BAA242"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r w:rsidRPr="001E3E04">
        <w:rPr>
          <w:rFonts w:cs="Arial"/>
          <w:color w:val="404040" w:themeColor="text1" w:themeTint="BF"/>
          <w:kern w:val="24"/>
          <w:lang w:eastAsia="es-CL"/>
        </w:rPr>
        <w:t>El servidor responde</w:t>
      </w:r>
    </w:p>
    <w:p w14:paraId="136D90DE" w14:textId="77777777" w:rsidR="00121A76" w:rsidRPr="001E3E04" w:rsidRDefault="00121A76" w:rsidP="007A10DD">
      <w:pPr>
        <w:pStyle w:val="Prrafodelista"/>
        <w:numPr>
          <w:ilvl w:val="2"/>
          <w:numId w:val="39"/>
        </w:numPr>
        <w:spacing w:before="40" w:after="80" w:line="216" w:lineRule="auto"/>
        <w:rPr>
          <w:rFonts w:eastAsia="Times New Roman" w:cs="Arial"/>
          <w:lang w:val="en-US" w:eastAsia="es-CL"/>
        </w:rPr>
      </w:pPr>
      <w:r w:rsidRPr="001E3E04">
        <w:rPr>
          <w:rFonts w:cs="Arial"/>
          <w:color w:val="3A772C"/>
          <w:kern w:val="24"/>
          <w:lang w:val="en-US" w:eastAsia="es-CL"/>
        </w:rPr>
        <w:t>&lt;?xml</w:t>
      </w:r>
      <w:r w:rsidRPr="001E3E04">
        <w:rPr>
          <w:rFonts w:cs="Arial"/>
          <w:color w:val="404040" w:themeColor="text1" w:themeTint="BF"/>
          <w:kern w:val="24"/>
          <w:lang w:val="en-US" w:eastAsia="es-CL"/>
        </w:rPr>
        <w:t xml:space="preserve"> version='1.0' encoding='UTF-8'?&gt;</w:t>
      </w:r>
      <w:r w:rsidRPr="001E3E04">
        <w:rPr>
          <w:rFonts w:cs="Arial"/>
          <w:color w:val="404040" w:themeColor="text1" w:themeTint="BF"/>
          <w:kern w:val="24"/>
          <w:lang w:val="en-US" w:eastAsia="es-CL"/>
        </w:rPr>
        <w:br/>
        <w:t>&lt;</w:t>
      </w:r>
      <w:proofErr w:type="spellStart"/>
      <w:proofErr w:type="gramStart"/>
      <w:r w:rsidRPr="001E3E04">
        <w:rPr>
          <w:rFonts w:cs="Arial"/>
          <w:color w:val="3A772C"/>
          <w:kern w:val="24"/>
          <w:lang w:val="en-US" w:eastAsia="es-CL"/>
        </w:rPr>
        <w:t>stream:stream</w:t>
      </w:r>
      <w:proofErr w:type="spellEnd"/>
      <w:proofErr w:type="gram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xmlns:stream</w:t>
      </w:r>
      <w:proofErr w:type="spellEnd"/>
      <w:r w:rsidRPr="001E3E04">
        <w:rPr>
          <w:rFonts w:cs="Arial"/>
          <w:color w:val="404040" w:themeColor="text1" w:themeTint="BF"/>
          <w:kern w:val="24"/>
          <w:lang w:val="en-US" w:eastAsia="es-CL"/>
        </w:rPr>
        <w:t xml:space="preserve">="http://etherx.jabber.org/streams" </w:t>
      </w:r>
      <w:proofErr w:type="spellStart"/>
      <w:r w:rsidRPr="001E3E04">
        <w:rPr>
          <w:rFonts w:cs="Arial"/>
          <w:color w:val="404040" w:themeColor="text1" w:themeTint="BF"/>
          <w:kern w:val="24"/>
          <w:lang w:val="en-US" w:eastAsia="es-CL"/>
        </w:rPr>
        <w:t>xmlns</w:t>
      </w:r>
      <w:proofErr w:type="spellEnd"/>
      <w:r w:rsidRPr="001E3E04">
        <w:rPr>
          <w:rFonts w:cs="Arial"/>
          <w:color w:val="404040" w:themeColor="text1" w:themeTint="BF"/>
          <w:kern w:val="24"/>
          <w:lang w:val="en-US" w:eastAsia="es-CL"/>
        </w:rPr>
        <w:t>="</w:t>
      </w:r>
      <w:proofErr w:type="spellStart"/>
      <w:r w:rsidRPr="001E3E04">
        <w:rPr>
          <w:rFonts w:cs="Arial"/>
          <w:color w:val="404040" w:themeColor="text1" w:themeTint="BF"/>
          <w:kern w:val="24"/>
          <w:lang w:val="en-US" w:eastAsia="es-CL"/>
        </w:rPr>
        <w:t>jabber:client</w:t>
      </w:r>
      <w:proofErr w:type="spellEnd"/>
      <w:r w:rsidRPr="001E3E04">
        <w:rPr>
          <w:rFonts w:cs="Arial"/>
          <w:color w:val="404040" w:themeColor="text1" w:themeTint="BF"/>
          <w:kern w:val="24"/>
          <w:lang w:val="en-US" w:eastAsia="es-CL"/>
        </w:rPr>
        <w:t xml:space="preserve">" from="binarylamp.cl" id="7whd1lwsxk" </w:t>
      </w:r>
      <w:proofErr w:type="spellStart"/>
      <w:r w:rsidRPr="001E3E04">
        <w:rPr>
          <w:rFonts w:cs="Arial"/>
          <w:color w:val="404040" w:themeColor="text1" w:themeTint="BF"/>
          <w:kern w:val="24"/>
          <w:lang w:val="en-US" w:eastAsia="es-CL"/>
        </w:rPr>
        <w:t>xml:lang</w:t>
      </w:r>
      <w:proofErr w:type="spellEnd"/>
      <w:r w:rsidRPr="001E3E04">
        <w:rPr>
          <w:rFonts w:cs="Arial"/>
          <w:color w:val="404040" w:themeColor="text1" w:themeTint="BF"/>
          <w:kern w:val="24"/>
          <w:lang w:val="en-US" w:eastAsia="es-CL"/>
        </w:rPr>
        <w:t>="es" version="1.0"&gt;</w:t>
      </w:r>
    </w:p>
    <w:p w14:paraId="3CA5D3E7"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stream:features</w:t>
      </w:r>
      <w:proofErr w:type="spellEnd"/>
      <w:r w:rsidRPr="001E3E04">
        <w:rPr>
          <w:rFonts w:cs="Arial"/>
          <w:color w:val="404040" w:themeColor="text1" w:themeTint="BF"/>
          <w:kern w:val="24"/>
          <w:lang w:eastAsia="es-CL"/>
        </w:rPr>
        <w:t>: Es enviado por el servidor, con el fin para informar con que características cuenta este.</w:t>
      </w:r>
    </w:p>
    <w:p w14:paraId="700C8FC4"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proofErr w:type="spellStart"/>
      <w:proofErr w:type="gramStart"/>
      <w:r w:rsidRPr="001E3E04">
        <w:rPr>
          <w:rFonts w:cs="Arial"/>
          <w:color w:val="3A772C"/>
          <w:kern w:val="24"/>
          <w:lang w:val="en-US" w:eastAsia="es-CL"/>
        </w:rPr>
        <w:t>stream:features</w:t>
      </w:r>
      <w:proofErr w:type="spellEnd"/>
      <w:proofErr w:type="gramEnd"/>
      <w:r w:rsidRPr="001E3E04">
        <w:rPr>
          <w:rFonts w:cs="Arial"/>
          <w:color w:val="9194C7"/>
          <w:kern w:val="24"/>
          <w:lang w:val="en-US" w:eastAsia="es-CL"/>
        </w:rPr>
        <w:t>&gt;</w:t>
      </w:r>
      <w:r w:rsidRPr="001E3E04">
        <w:rPr>
          <w:rFonts w:cs="Arial"/>
          <w:color w:val="9194C7"/>
          <w:kern w:val="24"/>
          <w:lang w:val="en-US" w:eastAsia="es-CL"/>
        </w:rPr>
        <w:br/>
        <w:t xml:space="preserve">  &lt;</w:t>
      </w:r>
      <w:proofErr w:type="spellStart"/>
      <w:r w:rsidRPr="001E3E04">
        <w:rPr>
          <w:rFonts w:cs="Arial"/>
          <w:color w:val="3A772C"/>
          <w:kern w:val="24"/>
          <w:lang w:val="en-US" w:eastAsia="es-CL"/>
        </w:rPr>
        <w:t>starttls</w:t>
      </w:r>
      <w:proofErr w:type="spellEnd"/>
      <w:r w:rsidRPr="001E3E04">
        <w:rPr>
          <w:rFonts w:cs="Arial"/>
          <w:color w:val="3A772C"/>
          <w:kern w:val="24"/>
          <w:lang w:val="en-US" w:eastAsia="es-CL"/>
        </w:rPr>
        <w:t xml:space="preserve">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urn:ietf:params:xml:ns:xmpp-tls</w:t>
      </w:r>
      <w:proofErr w:type="spellEnd"/>
      <w:r w:rsidRPr="001E3E04">
        <w:rPr>
          <w:rFonts w:cs="Arial"/>
          <w:color w:val="9194C7"/>
          <w:kern w:val="24"/>
          <w:lang w:val="en-US" w:eastAsia="es-CL"/>
        </w:rPr>
        <w:t>'/&gt;</w:t>
      </w:r>
      <w:r w:rsidRPr="001E3E04">
        <w:rPr>
          <w:rFonts w:cs="Arial"/>
          <w:color w:val="9194C7"/>
          <w:kern w:val="24"/>
          <w:lang w:val="en-US" w:eastAsia="es-CL"/>
        </w:rPr>
        <w:br/>
      </w:r>
      <w:r w:rsidRPr="001E3E04">
        <w:rPr>
          <w:rFonts w:cs="Arial"/>
          <w:color w:val="9194C7"/>
          <w:kern w:val="24"/>
          <w:lang w:val="en-US" w:eastAsia="es-CL"/>
        </w:rPr>
        <w:lastRenderedPageBreak/>
        <w:t xml:space="preserve">  &lt;</w:t>
      </w:r>
      <w:r w:rsidRPr="001E3E04">
        <w:rPr>
          <w:rFonts w:cs="Arial"/>
          <w:color w:val="3A772C"/>
          <w:kern w:val="24"/>
          <w:lang w:val="en-US" w:eastAsia="es-CL"/>
        </w:rPr>
        <w:t xml:space="preserve">mechanisms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w:t>
      </w:r>
      <w:proofErr w:type="spellStart"/>
      <w:r w:rsidRPr="001E3E04">
        <w:rPr>
          <w:rFonts w:cs="Arial"/>
          <w:color w:val="9194C7"/>
          <w:kern w:val="24"/>
          <w:lang w:val="en-US" w:eastAsia="es-CL"/>
        </w:rPr>
        <w:t>urn:ietf:params:xml:ns:xmpp-sasl</w:t>
      </w:r>
      <w:proofErr w:type="spellEnd"/>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w:t>
      </w:r>
      <w:r w:rsidRPr="001E3E04">
        <w:rPr>
          <w:rFonts w:cs="Arial"/>
          <w:color w:val="9194C7"/>
          <w:kern w:val="24"/>
          <w:lang w:val="en-US" w:eastAsia="es-CL"/>
        </w:rPr>
        <w:t>&gt;DIGEST-MD5&lt;</w:t>
      </w:r>
      <w:r w:rsidRPr="001E3E04">
        <w:rPr>
          <w:rFonts w:cs="Arial"/>
          <w:color w:val="3A772C"/>
          <w:kern w:val="24"/>
          <w:lang w:val="en-US" w:eastAsia="es-CL"/>
        </w:rPr>
        <w:t>/mechanism</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/mechanisms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 xml:space="preserve">compression </w:t>
      </w:r>
      <w:proofErr w:type="spellStart"/>
      <w:r w:rsidRPr="001E3E04">
        <w:rPr>
          <w:rFonts w:cs="Arial"/>
          <w:color w:val="8A2BE2"/>
          <w:kern w:val="24"/>
          <w:lang w:val="en-US" w:eastAsia="es-CL"/>
        </w:rPr>
        <w:t>xmlns</w:t>
      </w:r>
      <w:proofErr w:type="spellEnd"/>
      <w:r w:rsidRPr="001E3E04">
        <w:rPr>
          <w:rFonts w:cs="Arial"/>
          <w:color w:val="393D79"/>
          <w:kern w:val="24"/>
          <w:lang w:val="en-US" w:eastAsia="es-CL"/>
        </w:rPr>
        <w:t>=</w:t>
      </w:r>
      <w:r w:rsidRPr="001E3E04">
        <w:rPr>
          <w:rFonts w:cs="Arial"/>
          <w:color w:val="9194C7"/>
          <w:kern w:val="24"/>
          <w:lang w:val="en-US" w:eastAsia="es-CL"/>
        </w:rPr>
        <w:t>'http://jabber.org/features/compress'&gt;</w:t>
      </w:r>
      <w:r w:rsidRPr="001E3E04">
        <w:rPr>
          <w:rFonts w:cs="Arial"/>
          <w:color w:val="9194C7"/>
          <w:kern w:val="24"/>
          <w:lang w:val="en-US" w:eastAsia="es-CL"/>
        </w:rPr>
        <w:br/>
        <w:t xml:space="preserve">    &lt;</w:t>
      </w:r>
      <w:r w:rsidRPr="001E3E04">
        <w:rPr>
          <w:rFonts w:cs="Arial"/>
          <w:color w:val="3A772C"/>
          <w:kern w:val="24"/>
          <w:lang w:val="en-US" w:eastAsia="es-CL"/>
        </w:rPr>
        <w:t>method</w:t>
      </w:r>
      <w:r w:rsidRPr="001E3E04">
        <w:rPr>
          <w:rFonts w:cs="Arial"/>
          <w:color w:val="9194C7"/>
          <w:kern w:val="24"/>
          <w:lang w:val="en-US" w:eastAsia="es-CL"/>
        </w:rPr>
        <w:t>&gt;</w:t>
      </w:r>
      <w:proofErr w:type="spellStart"/>
      <w:r w:rsidRPr="001E3E04">
        <w:rPr>
          <w:rFonts w:cs="Arial"/>
          <w:color w:val="9194C7"/>
          <w:kern w:val="24"/>
          <w:lang w:val="en-US" w:eastAsia="es-CL"/>
        </w:rPr>
        <w:t>zlib</w:t>
      </w:r>
      <w:proofErr w:type="spellEnd"/>
      <w:r w:rsidRPr="001E3E04">
        <w:rPr>
          <w:rFonts w:cs="Arial"/>
          <w:color w:val="9194C7"/>
          <w:kern w:val="24"/>
          <w:lang w:val="en-US" w:eastAsia="es-CL"/>
        </w:rPr>
        <w:t>&lt;</w:t>
      </w:r>
      <w:r w:rsidRPr="001E3E04">
        <w:rPr>
          <w:rFonts w:cs="Arial"/>
          <w:color w:val="3A772C"/>
          <w:kern w:val="24"/>
          <w:lang w:val="en-US" w:eastAsia="es-CL"/>
        </w:rPr>
        <w:t>/method</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/compression</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3A772C"/>
          <w:kern w:val="24"/>
          <w:lang w:val="en-US" w:eastAsia="es-CL"/>
        </w:rPr>
        <w:t>/</w:t>
      </w:r>
      <w:proofErr w:type="spellStart"/>
      <w:r w:rsidRPr="001E3E04">
        <w:rPr>
          <w:rFonts w:cs="Arial"/>
          <w:color w:val="3A772C"/>
          <w:kern w:val="24"/>
          <w:lang w:val="en-US" w:eastAsia="es-CL"/>
        </w:rPr>
        <w:t>stream:features</w:t>
      </w:r>
      <w:proofErr w:type="spellEnd"/>
      <w:r w:rsidRPr="001E3E04">
        <w:rPr>
          <w:rFonts w:cs="Arial"/>
          <w:color w:val="9194C7"/>
          <w:kern w:val="24"/>
          <w:lang w:val="en-US" w:eastAsia="es-CL"/>
        </w:rPr>
        <w:t>&gt;</w:t>
      </w:r>
    </w:p>
    <w:p w14:paraId="0B619E95" w14:textId="77777777" w:rsidR="00121A76" w:rsidRPr="001E3E04" w:rsidRDefault="00121A76" w:rsidP="007A10DD">
      <w:pPr>
        <w:pStyle w:val="Prrafodelista"/>
        <w:numPr>
          <w:ilvl w:val="0"/>
          <w:numId w:val="39"/>
        </w:numPr>
        <w:spacing w:before="40" w:after="80" w:line="216" w:lineRule="auto"/>
        <w:rPr>
          <w:rFonts w:eastAsia="Times New Roman" w:cs="Arial"/>
          <w:lang w:eastAsia="es-CL"/>
        </w:rPr>
      </w:pPr>
      <w:proofErr w:type="spellStart"/>
      <w:r w:rsidRPr="001E3E04">
        <w:rPr>
          <w:rFonts w:cs="Arial"/>
          <w:b/>
          <w:bCs/>
          <w:color w:val="404040" w:themeColor="text1" w:themeTint="BF"/>
          <w:kern w:val="24"/>
          <w:lang w:eastAsia="es-CL"/>
        </w:rPr>
        <w:t>presence</w:t>
      </w:r>
      <w:proofErr w:type="spellEnd"/>
      <w:r w:rsidRPr="001E3E04">
        <w:rPr>
          <w:rFonts w:cs="Arial"/>
          <w:color w:val="404040" w:themeColor="text1" w:themeTint="BF"/>
          <w:kern w:val="24"/>
          <w:lang w:eastAsia="es-CL"/>
        </w:rPr>
        <w:t>: Tiene la función de informar el estado de la identidad.</w:t>
      </w:r>
    </w:p>
    <w:p w14:paraId="1552D021"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9194C7"/>
          <w:kern w:val="24"/>
          <w:lang w:val="en-US" w:eastAsia="es-CL"/>
        </w:rPr>
        <w:t>&lt;</w:t>
      </w:r>
      <w:r w:rsidRPr="001E3E04">
        <w:rPr>
          <w:rFonts w:cs="Arial"/>
          <w:color w:val="FF0000"/>
          <w:kern w:val="24"/>
          <w:lang w:val="en-US" w:eastAsia="es-CL"/>
        </w:rPr>
        <w:t>presence</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show</w:t>
      </w:r>
      <w:r w:rsidRPr="001E3E04">
        <w:rPr>
          <w:rFonts w:cs="Arial"/>
          <w:color w:val="9194C7"/>
          <w:kern w:val="24"/>
          <w:lang w:val="en-US" w:eastAsia="es-CL"/>
        </w:rPr>
        <w:t>&gt;</w:t>
      </w:r>
      <w:proofErr w:type="spellStart"/>
      <w:r w:rsidRPr="001E3E04">
        <w:rPr>
          <w:rFonts w:cs="Arial"/>
          <w:color w:val="9194C7"/>
          <w:kern w:val="24"/>
          <w:lang w:val="en-US" w:eastAsia="es-CL"/>
        </w:rPr>
        <w:t>dnd</w:t>
      </w:r>
      <w:proofErr w:type="spellEnd"/>
      <w:r w:rsidRPr="001E3E04">
        <w:rPr>
          <w:rFonts w:cs="Arial"/>
          <w:color w:val="9194C7"/>
          <w:kern w:val="24"/>
          <w:lang w:val="en-US" w:eastAsia="es-CL"/>
        </w:rPr>
        <w:t>&lt;</w:t>
      </w:r>
      <w:r w:rsidRPr="001E3E04">
        <w:rPr>
          <w:rFonts w:cs="Arial"/>
          <w:color w:val="3A772C"/>
          <w:kern w:val="24"/>
          <w:lang w:val="en-US" w:eastAsia="es-CL"/>
        </w:rPr>
        <w:t>/show</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status</w:t>
      </w:r>
      <w:r w:rsidRPr="001E3E04">
        <w:rPr>
          <w:rFonts w:cs="Arial"/>
          <w:color w:val="9194C7"/>
          <w:kern w:val="24"/>
          <w:lang w:val="en-US" w:eastAsia="es-CL"/>
        </w:rPr>
        <w:t>&gt;Meeting&lt;</w:t>
      </w:r>
      <w:r w:rsidRPr="001E3E04">
        <w:rPr>
          <w:rFonts w:cs="Arial"/>
          <w:color w:val="3A772C"/>
          <w:kern w:val="24"/>
          <w:lang w:val="en-US" w:eastAsia="es-CL"/>
        </w:rPr>
        <w:t>/status</w:t>
      </w:r>
      <w:r w:rsidRPr="001E3E04">
        <w:rPr>
          <w:rFonts w:cs="Arial"/>
          <w:color w:val="9194C7"/>
          <w:kern w:val="24"/>
          <w:lang w:val="en-US" w:eastAsia="es-CL"/>
        </w:rPr>
        <w:t>&gt;</w:t>
      </w:r>
      <w:r w:rsidRPr="001E3E04">
        <w:rPr>
          <w:rFonts w:cs="Arial"/>
          <w:color w:val="9194C7"/>
          <w:kern w:val="24"/>
          <w:lang w:val="en-US" w:eastAsia="es-CL"/>
        </w:rPr>
        <w:br/>
        <w:t xml:space="preserve">  &lt;</w:t>
      </w:r>
      <w:r w:rsidRPr="001E3E04">
        <w:rPr>
          <w:rFonts w:cs="Arial"/>
          <w:color w:val="3A772C"/>
          <w:kern w:val="24"/>
          <w:lang w:val="en-US" w:eastAsia="es-CL"/>
        </w:rPr>
        <w:t>priority</w:t>
      </w:r>
      <w:r w:rsidRPr="001E3E04">
        <w:rPr>
          <w:rFonts w:cs="Arial"/>
          <w:color w:val="9194C7"/>
          <w:kern w:val="24"/>
          <w:lang w:val="en-US" w:eastAsia="es-CL"/>
        </w:rPr>
        <w:t>&gt;1&lt;</w:t>
      </w:r>
      <w:r w:rsidRPr="001E3E04">
        <w:rPr>
          <w:rFonts w:cs="Arial"/>
          <w:color w:val="3A772C"/>
          <w:kern w:val="24"/>
          <w:lang w:val="en-US" w:eastAsia="es-CL"/>
        </w:rPr>
        <w:t>/priority</w:t>
      </w:r>
      <w:r w:rsidRPr="001E3E04">
        <w:rPr>
          <w:rFonts w:cs="Arial"/>
          <w:color w:val="9194C7"/>
          <w:kern w:val="24"/>
          <w:lang w:val="en-US" w:eastAsia="es-CL"/>
        </w:rPr>
        <w:t>&gt;</w:t>
      </w:r>
      <w:r w:rsidRPr="001E3E04">
        <w:rPr>
          <w:rFonts w:cs="Arial"/>
          <w:color w:val="9194C7"/>
          <w:kern w:val="24"/>
          <w:lang w:val="en-US" w:eastAsia="es-CL"/>
        </w:rPr>
        <w:br/>
        <w:t>&lt;</w:t>
      </w:r>
      <w:r w:rsidRPr="001E3E04">
        <w:rPr>
          <w:rFonts w:cs="Arial"/>
          <w:color w:val="FF0000"/>
          <w:kern w:val="24"/>
          <w:lang w:val="en-US" w:eastAsia="es-CL"/>
        </w:rPr>
        <w:t>/presence</w:t>
      </w:r>
      <w:r w:rsidRPr="001E3E04">
        <w:rPr>
          <w:rFonts w:cs="Arial"/>
          <w:color w:val="9194C7"/>
          <w:kern w:val="24"/>
          <w:lang w:val="en-US" w:eastAsia="es-CL"/>
        </w:rPr>
        <w:t>&gt;</w:t>
      </w:r>
    </w:p>
    <w:p w14:paraId="4E4D943E" w14:textId="77777777" w:rsidR="00121A76" w:rsidRPr="001E3E04" w:rsidRDefault="00121A76" w:rsidP="007A10DD">
      <w:pPr>
        <w:pStyle w:val="Prrafodelista"/>
        <w:numPr>
          <w:ilvl w:val="1"/>
          <w:numId w:val="39"/>
        </w:numPr>
        <w:spacing w:before="40" w:after="80" w:line="216" w:lineRule="auto"/>
        <w:rPr>
          <w:rFonts w:eastAsia="Times New Roman" w:cs="Arial"/>
          <w:lang w:val="en-US" w:eastAsia="es-CL"/>
        </w:rPr>
      </w:pPr>
      <w:r w:rsidRPr="001E3E04">
        <w:rPr>
          <w:rFonts w:cs="Arial"/>
          <w:color w:val="404040" w:themeColor="text1" w:themeTint="BF"/>
          <w:kern w:val="24"/>
          <w:lang w:val="en-US" w:eastAsia="es-CL"/>
        </w:rPr>
        <w:t xml:space="preserve">Show: chat, available, away, </w:t>
      </w:r>
      <w:proofErr w:type="spellStart"/>
      <w:r w:rsidRPr="001E3E04">
        <w:rPr>
          <w:rFonts w:cs="Arial"/>
          <w:color w:val="404040" w:themeColor="text1" w:themeTint="BF"/>
          <w:kern w:val="24"/>
          <w:lang w:val="en-US" w:eastAsia="es-CL"/>
        </w:rPr>
        <w:t>xa</w:t>
      </w:r>
      <w:proofErr w:type="spellEnd"/>
      <w:r w:rsidRPr="001E3E04">
        <w:rPr>
          <w:rFonts w:cs="Arial"/>
          <w:color w:val="404040" w:themeColor="text1" w:themeTint="BF"/>
          <w:kern w:val="24"/>
          <w:lang w:val="en-US" w:eastAsia="es-CL"/>
        </w:rPr>
        <w:t xml:space="preserve">, </w:t>
      </w:r>
      <w:proofErr w:type="spellStart"/>
      <w:r w:rsidRPr="001E3E04">
        <w:rPr>
          <w:rFonts w:cs="Arial"/>
          <w:color w:val="404040" w:themeColor="text1" w:themeTint="BF"/>
          <w:kern w:val="24"/>
          <w:lang w:val="en-US" w:eastAsia="es-CL"/>
        </w:rPr>
        <w:t>dnd</w:t>
      </w:r>
      <w:proofErr w:type="spellEnd"/>
    </w:p>
    <w:p w14:paraId="6267A291" w14:textId="77777777"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gramStart"/>
      <w:r w:rsidRPr="001E3E04">
        <w:rPr>
          <w:rFonts w:cs="Arial"/>
          <w:color w:val="404040" w:themeColor="text1" w:themeTint="BF"/>
          <w:kern w:val="24"/>
          <w:lang w:eastAsia="es-CL"/>
        </w:rPr>
        <w:t>Status</w:t>
      </w:r>
      <w:proofErr w:type="gramEnd"/>
      <w:r w:rsidRPr="001E3E04">
        <w:rPr>
          <w:rFonts w:cs="Arial"/>
          <w:color w:val="404040" w:themeColor="text1" w:themeTint="BF"/>
          <w:kern w:val="24"/>
          <w:lang w:eastAsia="es-CL"/>
        </w:rPr>
        <w:t>: Texto leíble por humanos.</w:t>
      </w:r>
    </w:p>
    <w:p w14:paraId="65378312" w14:textId="444CD783" w:rsidR="00121A76" w:rsidRPr="001E3E04" w:rsidRDefault="00121A76" w:rsidP="007A10DD">
      <w:pPr>
        <w:pStyle w:val="Prrafodelista"/>
        <w:numPr>
          <w:ilvl w:val="1"/>
          <w:numId w:val="39"/>
        </w:numPr>
        <w:spacing w:before="40" w:after="80" w:line="216" w:lineRule="auto"/>
        <w:rPr>
          <w:rFonts w:eastAsia="Times New Roman" w:cs="Arial"/>
          <w:lang w:eastAsia="es-CL"/>
        </w:rPr>
      </w:pPr>
      <w:proofErr w:type="spellStart"/>
      <w:r w:rsidRPr="001E3E04">
        <w:rPr>
          <w:rFonts w:cs="Arial"/>
          <w:color w:val="404040" w:themeColor="text1" w:themeTint="BF"/>
          <w:kern w:val="24"/>
          <w:lang w:eastAsia="es-CL"/>
        </w:rPr>
        <w:t>Priority</w:t>
      </w:r>
      <w:proofErr w:type="spellEnd"/>
      <w:r w:rsidRPr="001E3E04">
        <w:rPr>
          <w:rFonts w:cs="Arial"/>
          <w:color w:val="404040" w:themeColor="text1" w:themeTint="BF"/>
          <w:kern w:val="24"/>
          <w:lang w:eastAsia="es-CL"/>
        </w:rPr>
        <w:t>: ¿</w:t>
      </w:r>
      <w:r w:rsidR="003248EF" w:rsidRPr="001E3E04">
        <w:rPr>
          <w:rFonts w:cs="Arial"/>
          <w:color w:val="404040" w:themeColor="text1" w:themeTint="BF"/>
          <w:kern w:val="24"/>
          <w:lang w:eastAsia="es-CL"/>
        </w:rPr>
        <w:t>Cuáles</w:t>
      </w:r>
      <w:r w:rsidRPr="001E3E04">
        <w:rPr>
          <w:rFonts w:cs="Arial"/>
          <w:color w:val="404040" w:themeColor="text1" w:themeTint="BF"/>
          <w:kern w:val="24"/>
          <w:lang w:eastAsia="es-CL"/>
        </w:rPr>
        <w:t xml:space="preserve"> recursos requieren «mayor disponibilidad»?</w:t>
      </w:r>
    </w:p>
    <w:p w14:paraId="7EA44ECD" w14:textId="77777777" w:rsidR="00121A76" w:rsidRPr="001E3E04" w:rsidRDefault="00121A76" w:rsidP="00121A76">
      <w:pPr>
        <w:pStyle w:val="Prrafodelista"/>
        <w:spacing w:before="40" w:after="80" w:line="216" w:lineRule="auto"/>
        <w:ind w:left="360"/>
        <w:rPr>
          <w:rFonts w:eastAsia="Times New Roman" w:cs="Arial"/>
          <w:lang w:eastAsia="es-CL"/>
        </w:rPr>
      </w:pPr>
    </w:p>
    <w:p w14:paraId="4BC83078" w14:textId="1606B322" w:rsidR="003B44AB" w:rsidRPr="001E3E04" w:rsidRDefault="008D4CE5" w:rsidP="008D4CE5">
      <w:pPr>
        <w:pStyle w:val="Ttulo5"/>
        <w:rPr>
          <w:rFonts w:cs="Arial"/>
        </w:rPr>
      </w:pPr>
      <w:bookmarkStart w:id="60" w:name="_Toc465070123"/>
      <w:bookmarkStart w:id="61" w:name="_Toc465070666"/>
      <w:r w:rsidRPr="001E3E04">
        <w:rPr>
          <w:rFonts w:cs="Arial"/>
        </w:rPr>
        <w:t>2.1.1.1.5. D</w:t>
      </w:r>
      <w:r w:rsidR="004677B4" w:rsidRPr="001E3E04">
        <w:rPr>
          <w:rFonts w:cs="Arial"/>
        </w:rPr>
        <w:t>esentralizado</w:t>
      </w:r>
      <w:bookmarkEnd w:id="57"/>
      <w:bookmarkEnd w:id="60"/>
      <w:bookmarkEnd w:id="61"/>
    </w:p>
    <w:p w14:paraId="2F48D010" w14:textId="56C9E9D6" w:rsidR="00402E87" w:rsidRPr="001E3E04" w:rsidRDefault="008D4CE5" w:rsidP="003C63DF">
      <w:pPr>
        <w:ind w:firstLine="708"/>
        <w:rPr>
          <w:rFonts w:cs="Arial"/>
        </w:rPr>
      </w:pPr>
      <w:r w:rsidRPr="00F25141">
        <w:rPr>
          <w:rFonts w:cs="Arial"/>
        </w:rPr>
        <w:t xml:space="preserve">Como se ha mencionado el protocolo XMPP tiene </w:t>
      </w:r>
      <w:r w:rsidR="00F25141" w:rsidRPr="00F25141">
        <w:rPr>
          <w:rFonts w:cs="Arial"/>
        </w:rPr>
        <w:t>la facultad de permitir</w:t>
      </w:r>
      <w:r w:rsidRPr="00F25141">
        <w:rPr>
          <w:rFonts w:cs="Arial"/>
        </w:rPr>
        <w:t xml:space="preserve"> la mensajería instantánea (IM) entre los usuarios de </w:t>
      </w:r>
      <w:r w:rsidRPr="00B05FD8">
        <w:rPr>
          <w:rFonts w:cs="Arial"/>
        </w:rPr>
        <w:t xml:space="preserve">manera accesible y </w:t>
      </w:r>
      <w:r w:rsidR="00B05FD8" w:rsidRPr="00B05FD8">
        <w:rPr>
          <w:rFonts w:cs="Arial"/>
        </w:rPr>
        <w:t xml:space="preserve">más simple, </w:t>
      </w:r>
      <w:r w:rsidRPr="00B05FD8">
        <w:rPr>
          <w:rFonts w:cs="Arial"/>
        </w:rPr>
        <w:t>p</w:t>
      </w:r>
      <w:r w:rsidR="00EA422F" w:rsidRPr="00B05FD8">
        <w:rPr>
          <w:rFonts w:cs="Arial"/>
        </w:rPr>
        <w:t>osible para ellos. De este modo,</w:t>
      </w:r>
      <w:r w:rsidRPr="00B05FD8">
        <w:rPr>
          <w:rFonts w:cs="Arial"/>
        </w:rPr>
        <w:t xml:space="preserve"> posee una arquitectura</w:t>
      </w:r>
      <w:r w:rsidRPr="00F25141">
        <w:rPr>
          <w:rFonts w:cs="Arial"/>
        </w:rPr>
        <w:t xml:space="preserve"> Cliente-Servidor descentralizada, es decir,</w:t>
      </w:r>
      <w:r w:rsidR="00E04B90">
        <w:rPr>
          <w:rFonts w:cs="Arial"/>
        </w:rPr>
        <w:t xml:space="preserve"> en</w:t>
      </w:r>
      <w:r w:rsidRPr="00F25141">
        <w:rPr>
          <w:rFonts w:cs="Arial"/>
        </w:rPr>
        <w:t xml:space="preserve"> la comunicación entre clientes no hay necesidad </w:t>
      </w:r>
      <w:r w:rsidR="00E04B90">
        <w:rPr>
          <w:rFonts w:cs="Arial"/>
        </w:rPr>
        <w:t xml:space="preserve">de </w:t>
      </w:r>
      <w:r w:rsidRPr="00F25141">
        <w:rPr>
          <w:rFonts w:cs="Arial"/>
        </w:rPr>
        <w:t xml:space="preserve">que pase por un </w:t>
      </w:r>
      <w:r w:rsidR="00F25141" w:rsidRPr="00F25141">
        <w:rPr>
          <w:rFonts w:cs="Arial"/>
        </w:rPr>
        <w:t xml:space="preserve">único </w:t>
      </w:r>
      <w:r w:rsidRPr="00F25141">
        <w:rPr>
          <w:rFonts w:cs="Arial"/>
        </w:rPr>
        <w:t xml:space="preserve">servidor central, sino que cualquier </w:t>
      </w:r>
      <w:r w:rsidR="00F25141" w:rsidRPr="00F25141">
        <w:rPr>
          <w:rFonts w:cs="Arial"/>
        </w:rPr>
        <w:t>usuario</w:t>
      </w:r>
      <w:r w:rsidRPr="00F25141">
        <w:rPr>
          <w:rFonts w:cs="Arial"/>
        </w:rPr>
        <w:t xml:space="preserve"> tiene la  capacidad de crear su  propio servidor XMPP y adherirse a la red,</w:t>
      </w:r>
      <w:r w:rsidR="00F25141" w:rsidRPr="00F25141">
        <w:rPr>
          <w:rFonts w:cs="Arial"/>
        </w:rPr>
        <w:t xml:space="preserve"> teniendo un mínimo de seguridad,</w:t>
      </w:r>
      <w:r w:rsidRPr="00F25141">
        <w:rPr>
          <w:rFonts w:cs="Arial"/>
        </w:rPr>
        <w:t xml:space="preserve"> esto ayuda a que no exista una sobrecarga de la conexión (pensando en que XMPP está pensado para una gran cantidad de usuarios que requieren de la conexión sea rápida y confiable, como debe ser la</w:t>
      </w:r>
      <w:r w:rsidR="0059214A" w:rsidRPr="00F25141">
        <w:rPr>
          <w:rFonts w:cs="Arial"/>
        </w:rPr>
        <w:t xml:space="preserve"> IM</w:t>
      </w:r>
      <w:r w:rsidRPr="00F25141">
        <w:rPr>
          <w:rFonts w:cs="Arial"/>
        </w:rPr>
        <w:t xml:space="preserve">), por otro lado, esto </w:t>
      </w:r>
      <w:r w:rsidR="00F25141" w:rsidRPr="00F25141">
        <w:rPr>
          <w:rFonts w:cs="Arial"/>
        </w:rPr>
        <w:t xml:space="preserve">también </w:t>
      </w:r>
      <w:r w:rsidRPr="00F25141">
        <w:rPr>
          <w:rFonts w:cs="Arial"/>
        </w:rPr>
        <w:t>puede significar una desventaja, ya que provoca que no exista un único punto de falla.</w:t>
      </w:r>
    </w:p>
    <w:p w14:paraId="04C4A5EE" w14:textId="77777777" w:rsidR="008D4CE5" w:rsidRPr="001E3E04" w:rsidRDefault="008D4CE5" w:rsidP="002B6A54">
      <w:pPr>
        <w:ind w:firstLine="708"/>
        <w:rPr>
          <w:rFonts w:cs="Arial"/>
        </w:rPr>
      </w:pPr>
    </w:p>
    <w:p w14:paraId="05B41FD7" w14:textId="0D540FDC" w:rsidR="00F25141" w:rsidRDefault="00592023" w:rsidP="004E6AB8">
      <w:pPr>
        <w:rPr>
          <w:rFonts w:cs="Arial"/>
        </w:rPr>
      </w:pPr>
      <w:r w:rsidRPr="001E3E04">
        <w:rPr>
          <w:rFonts w:cs="Arial"/>
        </w:rPr>
        <w:t>Como ayuda tenemos la</w:t>
      </w:r>
      <w:r w:rsidR="008D4CE5" w:rsidRPr="001E3E04">
        <w:rPr>
          <w:rFonts w:cs="Arial"/>
        </w:rPr>
        <w:t xml:space="preserve"> </w:t>
      </w:r>
      <w:r w:rsidRPr="001E3E04">
        <w:rPr>
          <w:rFonts w:cs="Arial"/>
        </w:rPr>
        <w:t>gráfica</w:t>
      </w:r>
      <w:r w:rsidR="008D4CE5" w:rsidRPr="001E3E04">
        <w:rPr>
          <w:rFonts w:cs="Arial"/>
        </w:rPr>
        <w:t xml:space="preserve"> </w:t>
      </w:r>
      <w:r w:rsidRPr="001E3E04">
        <w:rPr>
          <w:rFonts w:cs="Arial"/>
        </w:rPr>
        <w:t xml:space="preserve">de </w:t>
      </w:r>
      <w:r w:rsidR="003C63DF" w:rsidRPr="001E3E04">
        <w:rPr>
          <w:rFonts w:cs="Arial"/>
        </w:rPr>
        <w:t>la</w:t>
      </w:r>
      <w:r w:rsidR="00E95CF3">
        <w:rPr>
          <w:rFonts w:cs="Arial"/>
        </w:rPr>
        <w:t xml:space="preserve"> </w:t>
      </w:r>
      <w:r w:rsidR="00E95CF3">
        <w:rPr>
          <w:rFonts w:cs="Arial"/>
        </w:rPr>
        <w:fldChar w:fldCharType="begin"/>
      </w:r>
      <w:r w:rsidR="00E95CF3">
        <w:rPr>
          <w:rFonts w:cs="Arial"/>
        </w:rPr>
        <w:instrText xml:space="preserve"> REF _Ref524308452 \h </w:instrText>
      </w:r>
      <w:r w:rsidR="00E95CF3">
        <w:rPr>
          <w:rFonts w:cs="Arial"/>
        </w:rPr>
      </w:r>
      <w:r w:rsidR="00E95CF3">
        <w:rPr>
          <w:rFonts w:cs="Arial"/>
        </w:rPr>
        <w:fldChar w:fldCharType="separate"/>
      </w:r>
      <w:r w:rsidR="00E95CF3">
        <w:t xml:space="preserve">Figura </w:t>
      </w:r>
      <w:r w:rsidR="00E95CF3">
        <w:rPr>
          <w:noProof/>
        </w:rPr>
        <w:t>4</w:t>
      </w:r>
      <w:r w:rsidR="00E95CF3">
        <w:rPr>
          <w:rFonts w:cs="Arial"/>
        </w:rPr>
        <w:fldChar w:fldCharType="end"/>
      </w:r>
      <w:r w:rsidR="008D4CE5" w:rsidRPr="001E3E04">
        <w:rPr>
          <w:rFonts w:cs="Arial"/>
        </w:rPr>
        <w:t>.</w:t>
      </w:r>
    </w:p>
    <w:p w14:paraId="55D4EFDF" w14:textId="77777777" w:rsidR="00E95CF3" w:rsidRDefault="00E95CF3" w:rsidP="004E6AB8">
      <w:pPr>
        <w:rPr>
          <w:rFonts w:cs="Arial"/>
        </w:rPr>
      </w:pPr>
    </w:p>
    <w:p w14:paraId="45ADB5BA" w14:textId="77777777" w:rsidR="00E95CF3" w:rsidRDefault="00F25141" w:rsidP="008D4CE5">
      <w:pPr>
        <w:rPr>
          <w:rFonts w:cs="Arial"/>
        </w:rPr>
      </w:pPr>
      <w:r>
        <w:rPr>
          <w:rFonts w:cs="Arial"/>
        </w:rPr>
        <w:br w:type="page"/>
      </w:r>
    </w:p>
    <w:p w14:paraId="013FB864" w14:textId="0DD7487A" w:rsidR="00E95CF3" w:rsidRDefault="00E95CF3" w:rsidP="00326177">
      <w:pPr>
        <w:pStyle w:val="Descripcin"/>
        <w:jc w:val="left"/>
        <w:rPr>
          <w:rFonts w:cs="Arial"/>
        </w:rPr>
      </w:pPr>
      <w:bookmarkStart w:id="62" w:name="_Ref524308452"/>
      <w:bookmarkStart w:id="63" w:name="_Toc524387547"/>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w:t>
      </w:r>
      <w:r w:rsidR="00B05FD8">
        <w:rPr>
          <w:noProof/>
        </w:rPr>
        <w:fldChar w:fldCharType="end"/>
      </w:r>
      <w:bookmarkEnd w:id="62"/>
      <w:r>
        <w:t>: Federalización - descentralización - en XMPP.</w:t>
      </w:r>
      <w:bookmarkEnd w:id="63"/>
    </w:p>
    <w:p w14:paraId="39951F86" w14:textId="34216C2D" w:rsidR="008D4CE5" w:rsidRPr="001E3E04" w:rsidRDefault="009E1741" w:rsidP="008D4CE5">
      <w:pPr>
        <w:rPr>
          <w:rFonts w:cs="Arial"/>
        </w:rPr>
      </w:pPr>
      <w:r>
        <w:rPr>
          <w:noProof/>
        </w:rPr>
        <w:drawing>
          <wp:inline distT="0" distB="0" distL="0" distR="0" wp14:anchorId="15CD6FF7" wp14:editId="7141EBA1">
            <wp:extent cx="5289343" cy="2499360"/>
            <wp:effectExtent l="19050" t="19050" r="2603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2086" cy="2500656"/>
                    </a:xfrm>
                    <a:prstGeom prst="rect">
                      <a:avLst/>
                    </a:prstGeom>
                    <a:ln>
                      <a:solidFill>
                        <a:schemeClr val="bg1">
                          <a:lumMod val="50000"/>
                        </a:schemeClr>
                      </a:solidFill>
                    </a:ln>
                  </pic:spPr>
                </pic:pic>
              </a:graphicData>
            </a:graphic>
          </wp:inline>
        </w:drawing>
      </w:r>
    </w:p>
    <w:p w14:paraId="5146C8A9" w14:textId="639D2328" w:rsidR="008273D6" w:rsidRPr="001E3E04" w:rsidRDefault="008273D6" w:rsidP="008273D6">
      <w:pPr>
        <w:pStyle w:val="Ttulo4"/>
        <w:rPr>
          <w:rFonts w:cs="Arial"/>
        </w:rPr>
      </w:pPr>
      <w:bookmarkStart w:id="64" w:name="_Toc464484070"/>
      <w:bookmarkStart w:id="65" w:name="_Toc465070124"/>
      <w:bookmarkStart w:id="66" w:name="_Toc465070667"/>
      <w:r w:rsidRPr="001E3E04">
        <w:rPr>
          <w:rFonts w:cs="Arial"/>
        </w:rPr>
        <w:t>2.1.1.6. Usos</w:t>
      </w:r>
      <w:bookmarkEnd w:id="64"/>
      <w:bookmarkEnd w:id="65"/>
      <w:bookmarkEnd w:id="66"/>
    </w:p>
    <w:p w14:paraId="6B5EE1AB" w14:textId="7579FE2D" w:rsidR="00FD3FB5" w:rsidRPr="001E3E04" w:rsidRDefault="00FD3FB5" w:rsidP="001B7A6D">
      <w:pPr>
        <w:ind w:firstLine="708"/>
        <w:rPr>
          <w:rFonts w:cs="Arial"/>
        </w:rPr>
      </w:pPr>
      <w:r w:rsidRPr="001E3E04">
        <w:rPr>
          <w:rFonts w:cs="Arial"/>
        </w:rPr>
        <w:t xml:space="preserve">XMPP no solo se usa para mensajería instantánea, </w:t>
      </w:r>
      <w:r w:rsidR="004F7B52" w:rsidRPr="001E3E04">
        <w:rPr>
          <w:rFonts w:cs="Arial"/>
        </w:rPr>
        <w:t xml:space="preserve">sino también para grupos de chat, </w:t>
      </w:r>
      <w:proofErr w:type="spellStart"/>
      <w:r w:rsidR="004F7B52" w:rsidRPr="001E3E04">
        <w:rPr>
          <w:rFonts w:cs="Arial"/>
        </w:rPr>
        <w:t>Gamming</w:t>
      </w:r>
      <w:proofErr w:type="spellEnd"/>
      <w:r w:rsidR="004F7B52" w:rsidRPr="001E3E04">
        <w:rPr>
          <w:rFonts w:cs="Arial"/>
        </w:rPr>
        <w:t>, Control de Sistemas, Middleware, Cloud Computing, Data Sindicación, Voz sobre IP (VoIP),</w:t>
      </w:r>
      <w:r w:rsidR="00F25141">
        <w:rPr>
          <w:rFonts w:cs="Arial"/>
        </w:rPr>
        <w:t xml:space="preserve"> </w:t>
      </w:r>
      <w:r w:rsidR="004C4F5B">
        <w:rPr>
          <w:rFonts w:cs="Arial"/>
        </w:rPr>
        <w:t>videoconferencias</w:t>
      </w:r>
      <w:r w:rsidR="00003231">
        <w:rPr>
          <w:rFonts w:cs="Arial"/>
        </w:rPr>
        <w:t>,</w:t>
      </w:r>
      <w:r w:rsidR="004F7B52" w:rsidRPr="001E3E04">
        <w:rPr>
          <w:rFonts w:cs="Arial"/>
        </w:rPr>
        <w:t xml:space="preserve"> </w:t>
      </w:r>
      <w:proofErr w:type="spellStart"/>
      <w:r w:rsidR="004F7B52" w:rsidRPr="001E3E04">
        <w:rPr>
          <w:rFonts w:cs="Arial"/>
        </w:rPr>
        <w:t>Identity</w:t>
      </w:r>
      <w:proofErr w:type="spellEnd"/>
      <w:r w:rsidR="004F7B52" w:rsidRPr="001E3E04">
        <w:rPr>
          <w:rFonts w:cs="Arial"/>
        </w:rPr>
        <w:t xml:space="preserve"> </w:t>
      </w:r>
      <w:proofErr w:type="spellStart"/>
      <w:r w:rsidR="004F7B52" w:rsidRPr="001E3E04">
        <w:rPr>
          <w:rFonts w:cs="Arial"/>
        </w:rPr>
        <w:t>services</w:t>
      </w:r>
      <w:proofErr w:type="spellEnd"/>
      <w:r w:rsidR="004F7B52" w:rsidRPr="001E3E04">
        <w:rPr>
          <w:rFonts w:cs="Arial"/>
        </w:rPr>
        <w:t xml:space="preserve"> y IoT</w:t>
      </w:r>
      <w:r w:rsidR="003B7B2C" w:rsidRPr="001E3E04">
        <w:rPr>
          <w:rFonts w:cs="Arial"/>
        </w:rPr>
        <w:t>,</w:t>
      </w:r>
      <w:r w:rsidR="0027428D" w:rsidRPr="001E3E04">
        <w:rPr>
          <w:rFonts w:cs="Arial"/>
        </w:rPr>
        <w:t xml:space="preserve"> </w:t>
      </w:r>
      <w:r w:rsidR="00A50EEC" w:rsidRPr="001E3E04">
        <w:rPr>
          <w:rFonts w:cs="Arial"/>
        </w:rPr>
        <w:t xml:space="preserve">este </w:t>
      </w:r>
      <w:r w:rsidR="003B7B2C" w:rsidRPr="001E3E04">
        <w:rPr>
          <w:rFonts w:cs="Arial"/>
        </w:rPr>
        <w:t>último es en el ámbito que nos incumbe respecto al</w:t>
      </w:r>
      <w:r w:rsidR="005F75EB" w:rsidRPr="001E3E04">
        <w:rPr>
          <w:rFonts w:cs="Arial"/>
        </w:rPr>
        <w:t xml:space="preserve"> documento y proyecto.</w:t>
      </w:r>
    </w:p>
    <w:p w14:paraId="32044187" w14:textId="7FF24B1C" w:rsidR="005F75EB" w:rsidRPr="001E3E04" w:rsidRDefault="00AF6CAD" w:rsidP="00F25141">
      <w:pPr>
        <w:rPr>
          <w:rFonts w:cs="Arial"/>
        </w:rPr>
      </w:pPr>
      <w:r w:rsidRPr="001E3E04">
        <w:rPr>
          <w:rFonts w:cs="Arial"/>
        </w:rPr>
        <w:t>Existen XEPs diseñado</w:t>
      </w:r>
      <w:r w:rsidR="005F75EB" w:rsidRPr="001E3E04">
        <w:rPr>
          <w:rFonts w:cs="Arial"/>
        </w:rPr>
        <w:t>s especialmente para este fi</w:t>
      </w:r>
      <w:r w:rsidRPr="001E3E04">
        <w:rPr>
          <w:rFonts w:cs="Arial"/>
        </w:rPr>
        <w:t>n, dentro de las cuales están lo</w:t>
      </w:r>
      <w:r w:rsidR="005F75EB" w:rsidRPr="001E3E04">
        <w:rPr>
          <w:rFonts w:cs="Arial"/>
        </w:rPr>
        <w:t>s siguientes:</w:t>
      </w:r>
    </w:p>
    <w:p w14:paraId="68529ACD" w14:textId="5603505E" w:rsidR="00382171" w:rsidRPr="001E3E04" w:rsidRDefault="00382171" w:rsidP="007A10DD">
      <w:pPr>
        <w:pStyle w:val="Prrafodelista"/>
        <w:numPr>
          <w:ilvl w:val="0"/>
          <w:numId w:val="15"/>
        </w:numPr>
        <w:rPr>
          <w:rFonts w:cs="Arial"/>
          <w:lang w:val="en-US"/>
        </w:rPr>
      </w:pPr>
      <w:r w:rsidRPr="001E3E04">
        <w:rPr>
          <w:rFonts w:cs="Arial"/>
          <w:lang w:val="en-US"/>
        </w:rPr>
        <w:t>XEP-0322</w:t>
      </w:r>
      <w:r w:rsidR="00AB3E46" w:rsidRPr="001E3E04">
        <w:rPr>
          <w:rStyle w:val="Refdenotaalpie"/>
          <w:rFonts w:cs="Arial"/>
        </w:rPr>
        <w:footnoteReference w:id="21"/>
      </w:r>
      <w:r w:rsidRPr="001E3E04">
        <w:rPr>
          <w:rFonts w:cs="Arial"/>
          <w:lang w:val="en-US"/>
        </w:rPr>
        <w:t>: Efficient XML Interchange (EXI) Format</w:t>
      </w:r>
    </w:p>
    <w:p w14:paraId="4409A49B" w14:textId="5ADEC06F" w:rsidR="005F75EB" w:rsidRPr="001E3E04" w:rsidRDefault="005F75EB" w:rsidP="007A10DD">
      <w:pPr>
        <w:pStyle w:val="Prrafodelista"/>
        <w:numPr>
          <w:ilvl w:val="0"/>
          <w:numId w:val="15"/>
        </w:numPr>
        <w:rPr>
          <w:rFonts w:cs="Arial"/>
          <w:lang w:val="en-US"/>
        </w:rPr>
      </w:pPr>
      <w:r w:rsidRPr="001E3E04">
        <w:rPr>
          <w:rFonts w:cs="Arial"/>
          <w:lang w:val="en-US"/>
        </w:rPr>
        <w:t>XEP-0323</w:t>
      </w:r>
      <w:r w:rsidR="00AB3E46" w:rsidRPr="001E3E04">
        <w:rPr>
          <w:rStyle w:val="Refdenotaalpie"/>
          <w:rFonts w:cs="Arial"/>
        </w:rPr>
        <w:footnoteReference w:id="22"/>
      </w:r>
      <w:r w:rsidR="00382171" w:rsidRPr="001E3E04">
        <w:rPr>
          <w:rFonts w:cs="Arial"/>
          <w:lang w:val="en-US"/>
        </w:rPr>
        <w:t xml:space="preserve">: </w:t>
      </w:r>
      <w:r w:rsidR="00CF53DA" w:rsidRPr="001E3E04">
        <w:rPr>
          <w:rFonts w:cs="Arial"/>
          <w:lang w:val="en-US"/>
        </w:rPr>
        <w:t>Internet of Things –</w:t>
      </w:r>
      <w:r w:rsidR="00382171" w:rsidRPr="001E3E04">
        <w:rPr>
          <w:rFonts w:cs="Arial"/>
          <w:lang w:val="en-US"/>
        </w:rPr>
        <w:t xml:space="preserve"> Sensor Data</w:t>
      </w:r>
    </w:p>
    <w:p w14:paraId="40FCAAFF" w14:textId="40BD89E4" w:rsidR="005F75EB" w:rsidRPr="001E3E04" w:rsidRDefault="005F75EB" w:rsidP="007A10DD">
      <w:pPr>
        <w:pStyle w:val="Prrafodelista"/>
        <w:numPr>
          <w:ilvl w:val="0"/>
          <w:numId w:val="15"/>
        </w:numPr>
        <w:rPr>
          <w:rFonts w:cs="Arial"/>
        </w:rPr>
      </w:pPr>
      <w:r w:rsidRPr="001E3E04">
        <w:rPr>
          <w:rFonts w:cs="Arial"/>
        </w:rPr>
        <w:t>XEP-0324</w:t>
      </w:r>
      <w:r w:rsidR="00CF53DA" w:rsidRPr="001E3E04">
        <w:rPr>
          <w:rStyle w:val="Refdenotaalpie"/>
          <w:rFonts w:cs="Arial"/>
        </w:rPr>
        <w:footnoteReference w:id="23"/>
      </w:r>
      <w:r w:rsidR="00382171" w:rsidRPr="001E3E04">
        <w:rPr>
          <w:rFonts w:cs="Arial"/>
        </w:rPr>
        <w:t xml:space="preserve">: </w:t>
      </w:r>
      <w:r w:rsidR="00CF53DA" w:rsidRPr="001E3E04">
        <w:rPr>
          <w:rFonts w:cs="Arial"/>
        </w:rPr>
        <w:t xml:space="preserve">Internet </w:t>
      </w:r>
      <w:proofErr w:type="spellStart"/>
      <w:r w:rsidR="00CF53DA" w:rsidRPr="001E3E04">
        <w:rPr>
          <w:rFonts w:cs="Arial"/>
        </w:rPr>
        <w:t>of</w:t>
      </w:r>
      <w:proofErr w:type="spellEnd"/>
      <w:r w:rsidR="00CF53DA" w:rsidRPr="001E3E04">
        <w:rPr>
          <w:rFonts w:cs="Arial"/>
        </w:rPr>
        <w:t xml:space="preserve"> Things –</w:t>
      </w:r>
      <w:r w:rsidR="00382171" w:rsidRPr="001E3E04">
        <w:rPr>
          <w:rFonts w:cs="Arial"/>
        </w:rPr>
        <w:t xml:space="preserve"> </w:t>
      </w:r>
      <w:proofErr w:type="spellStart"/>
      <w:r w:rsidR="00382171" w:rsidRPr="001E3E04">
        <w:rPr>
          <w:rFonts w:cs="Arial"/>
        </w:rPr>
        <w:t>Provisioning</w:t>
      </w:r>
      <w:proofErr w:type="spellEnd"/>
    </w:p>
    <w:p w14:paraId="3838C690" w14:textId="25755A73" w:rsidR="00382171" w:rsidRPr="001E3E04" w:rsidRDefault="005F75EB" w:rsidP="007A10DD">
      <w:pPr>
        <w:pStyle w:val="Prrafodelista"/>
        <w:numPr>
          <w:ilvl w:val="0"/>
          <w:numId w:val="15"/>
        </w:numPr>
        <w:rPr>
          <w:rFonts w:cs="Arial"/>
        </w:rPr>
      </w:pPr>
      <w:r w:rsidRPr="001E3E04">
        <w:rPr>
          <w:rFonts w:cs="Arial"/>
        </w:rPr>
        <w:t>XEP-0325</w:t>
      </w:r>
      <w:r w:rsidR="00CF53DA" w:rsidRPr="001E3E04">
        <w:rPr>
          <w:rStyle w:val="Refdenotaalpie"/>
          <w:rFonts w:cs="Arial"/>
        </w:rPr>
        <w:footnoteReference w:id="24"/>
      </w:r>
      <w:r w:rsidR="00CF53DA" w:rsidRPr="001E3E04">
        <w:rPr>
          <w:rFonts w:cs="Arial"/>
        </w:rPr>
        <w:t xml:space="preserve">: </w:t>
      </w:r>
      <w:r w:rsidR="00382171" w:rsidRPr="001E3E04">
        <w:rPr>
          <w:rFonts w:cs="Arial"/>
        </w:rPr>
        <w:t xml:space="preserve">Internet </w:t>
      </w:r>
      <w:proofErr w:type="spellStart"/>
      <w:r w:rsidR="00382171" w:rsidRPr="001E3E04">
        <w:rPr>
          <w:rFonts w:cs="Arial"/>
        </w:rPr>
        <w:t>of</w:t>
      </w:r>
      <w:proofErr w:type="spellEnd"/>
      <w:r w:rsidR="00382171" w:rsidRPr="001E3E04">
        <w:rPr>
          <w:rFonts w:cs="Arial"/>
        </w:rPr>
        <w:t xml:space="preserve"> Things – Control</w:t>
      </w:r>
    </w:p>
    <w:p w14:paraId="7526588D" w14:textId="635BB69E" w:rsidR="00FD3FB5" w:rsidRPr="001E3E04" w:rsidRDefault="005F75EB" w:rsidP="007A10DD">
      <w:pPr>
        <w:pStyle w:val="Prrafodelista"/>
        <w:numPr>
          <w:ilvl w:val="0"/>
          <w:numId w:val="15"/>
        </w:numPr>
        <w:rPr>
          <w:rFonts w:cs="Arial"/>
        </w:rPr>
      </w:pPr>
      <w:r w:rsidRPr="001E3E04">
        <w:rPr>
          <w:rFonts w:cs="Arial"/>
        </w:rPr>
        <w:t>XEP-0326</w:t>
      </w:r>
      <w:r w:rsidR="00CF53DA" w:rsidRPr="001E3E04">
        <w:rPr>
          <w:rStyle w:val="Refdenotaalpie"/>
          <w:rFonts w:cs="Arial"/>
        </w:rPr>
        <w:footnoteReference w:id="25"/>
      </w:r>
      <w:r w:rsidR="00382171" w:rsidRPr="001E3E04">
        <w:rPr>
          <w:rFonts w:cs="Arial"/>
        </w:rPr>
        <w:t xml:space="preserve">: Internet </w:t>
      </w:r>
      <w:proofErr w:type="spellStart"/>
      <w:r w:rsidR="00382171" w:rsidRPr="001E3E04">
        <w:rPr>
          <w:rFonts w:cs="Arial"/>
        </w:rPr>
        <w:t>of</w:t>
      </w:r>
      <w:proofErr w:type="spellEnd"/>
      <w:r w:rsidR="00382171" w:rsidRPr="001E3E04">
        <w:rPr>
          <w:rFonts w:cs="Arial"/>
        </w:rPr>
        <w:t xml:space="preserve"> Things </w:t>
      </w:r>
      <w:r w:rsidR="00EA422F" w:rsidRPr="001E3E04">
        <w:rPr>
          <w:rFonts w:cs="Arial"/>
        </w:rPr>
        <w:t>–</w:t>
      </w:r>
      <w:r w:rsidR="00382171" w:rsidRPr="001E3E04">
        <w:rPr>
          <w:rFonts w:cs="Arial"/>
        </w:rPr>
        <w:t xml:space="preserve"> </w:t>
      </w:r>
      <w:proofErr w:type="spellStart"/>
      <w:r w:rsidR="00382171" w:rsidRPr="001E3E04">
        <w:rPr>
          <w:rFonts w:cs="Arial"/>
        </w:rPr>
        <w:t>Concentrators</w:t>
      </w:r>
      <w:proofErr w:type="spellEnd"/>
    </w:p>
    <w:p w14:paraId="5B201C0C" w14:textId="4306F5E9" w:rsidR="00FD3FB5" w:rsidRPr="001E3E04" w:rsidRDefault="00F55AA5" w:rsidP="001B7A6D">
      <w:pPr>
        <w:ind w:firstLine="360"/>
        <w:rPr>
          <w:rFonts w:cs="Arial"/>
        </w:rPr>
      </w:pPr>
      <w:r w:rsidRPr="001E3E04">
        <w:rPr>
          <w:rFonts w:cs="Arial"/>
        </w:rPr>
        <w:t xml:space="preserve">Cuando mencionamos XMPP IoT queremos decir que un JID es asignado a una «Things» o a una </w:t>
      </w:r>
      <w:r w:rsidR="004212A8" w:rsidRPr="001E3E04">
        <w:rPr>
          <w:rFonts w:cs="Arial"/>
        </w:rPr>
        <w:t>«</w:t>
      </w:r>
      <w:r w:rsidRPr="001E3E04">
        <w:rPr>
          <w:rFonts w:cs="Arial"/>
        </w:rPr>
        <w:t>estación d</w:t>
      </w:r>
      <w:r w:rsidR="00CC4ACC" w:rsidRPr="001E3E04">
        <w:rPr>
          <w:rFonts w:cs="Arial"/>
        </w:rPr>
        <w:t xml:space="preserve">e Things». Por ende, se tiene la </w:t>
      </w:r>
      <w:r w:rsidR="00003231">
        <w:rPr>
          <w:rFonts w:cs="Arial"/>
        </w:rPr>
        <w:t>opción</w:t>
      </w:r>
      <w:r w:rsidR="00CC4ACC" w:rsidRPr="001E3E04">
        <w:rPr>
          <w:rFonts w:cs="Arial"/>
        </w:rPr>
        <w:t xml:space="preserve"> de</w:t>
      </w:r>
      <w:r w:rsidRPr="001E3E04">
        <w:rPr>
          <w:rFonts w:cs="Arial"/>
        </w:rPr>
        <w:t xml:space="preserve"> </w:t>
      </w:r>
      <w:r w:rsidR="00CC4ACC" w:rsidRPr="001E3E04">
        <w:rPr>
          <w:rFonts w:cs="Arial"/>
        </w:rPr>
        <w:t>consultar datos</w:t>
      </w:r>
      <w:r w:rsidRPr="001E3E04">
        <w:rPr>
          <w:rFonts w:cs="Arial"/>
        </w:rPr>
        <w:t xml:space="preserve">, tal como si fuese </w:t>
      </w:r>
      <w:r w:rsidR="00E04B90">
        <w:rPr>
          <w:rFonts w:cs="Arial"/>
        </w:rPr>
        <w:t>un cliente más XMPP, por ende, é</w:t>
      </w:r>
      <w:r w:rsidRPr="001E3E04">
        <w:rPr>
          <w:rFonts w:cs="Arial"/>
        </w:rPr>
        <w:t>l estará escuchan</w:t>
      </w:r>
      <w:r w:rsidR="00FA100B" w:rsidRPr="001E3E04">
        <w:rPr>
          <w:rFonts w:cs="Arial"/>
        </w:rPr>
        <w:t>do con el</w:t>
      </w:r>
      <w:r w:rsidRPr="001E3E04">
        <w:rPr>
          <w:rFonts w:cs="Arial"/>
        </w:rPr>
        <w:t xml:space="preserve"> socket abierto, de modo, que pueda responder solicitudes que se vayan a realizar a este.</w:t>
      </w:r>
    </w:p>
    <w:p w14:paraId="79E0D7E4" w14:textId="77777777" w:rsidR="008273D6" w:rsidRPr="001E3E04" w:rsidRDefault="008273D6" w:rsidP="008273D6">
      <w:pPr>
        <w:pStyle w:val="Ttulo4"/>
        <w:rPr>
          <w:rFonts w:cs="Arial"/>
        </w:rPr>
      </w:pPr>
      <w:bookmarkStart w:id="67" w:name="_Toc464484071"/>
      <w:bookmarkStart w:id="68" w:name="_Toc465070125"/>
      <w:bookmarkStart w:id="69" w:name="_Toc465070668"/>
      <w:r w:rsidRPr="001E3E04">
        <w:rPr>
          <w:rFonts w:cs="Arial"/>
        </w:rPr>
        <w:lastRenderedPageBreak/>
        <w:t>2.1.1.7. Seguridad</w:t>
      </w:r>
      <w:bookmarkEnd w:id="67"/>
      <w:bookmarkEnd w:id="68"/>
      <w:bookmarkEnd w:id="69"/>
    </w:p>
    <w:p w14:paraId="41C7365F" w14:textId="282640FA" w:rsidR="008273D6" w:rsidRPr="00B05FD8" w:rsidRDefault="00B05FD8" w:rsidP="00B05FD8">
      <w:pPr>
        <w:ind w:firstLine="708"/>
        <w:rPr>
          <w:rFonts w:cs="Arial"/>
          <w:highlight w:val="green"/>
        </w:rPr>
      </w:pPr>
      <w:r w:rsidRPr="00B05FD8">
        <w:rPr>
          <w:rFonts w:cs="Arial"/>
        </w:rPr>
        <w:t>Cuando nos referimos a XMPP en el contexto del Internet de las Cosas,   e</w:t>
      </w:r>
      <w:r w:rsidR="00B2563E" w:rsidRPr="00B05FD8">
        <w:rPr>
          <w:rFonts w:cs="Arial"/>
        </w:rPr>
        <w:t>l principal problema de XMPP</w:t>
      </w:r>
      <w:r w:rsidRPr="00B05FD8">
        <w:rPr>
          <w:rFonts w:cs="Arial"/>
        </w:rPr>
        <w:t xml:space="preserve"> </w:t>
      </w:r>
      <w:r w:rsidR="00B2563E" w:rsidRPr="00B05FD8">
        <w:rPr>
          <w:rFonts w:cs="Arial"/>
        </w:rPr>
        <w:t>es</w:t>
      </w:r>
      <w:r w:rsidR="00E33AAF" w:rsidRPr="00B05FD8">
        <w:rPr>
          <w:rFonts w:cs="Arial"/>
        </w:rPr>
        <w:t xml:space="preserve"> el siguiente</w:t>
      </w:r>
      <w:r w:rsidR="00E33AAF" w:rsidRPr="001E3E04">
        <w:rPr>
          <w:rFonts w:cs="Arial"/>
        </w:rPr>
        <w:t xml:space="preserve">: </w:t>
      </w:r>
      <w:r>
        <w:rPr>
          <w:rFonts w:cs="Arial"/>
        </w:rPr>
        <w:t>D</w:t>
      </w:r>
      <w:r w:rsidR="00B2563E" w:rsidRPr="001E3E04">
        <w:rPr>
          <w:rFonts w:cs="Arial"/>
        </w:rPr>
        <w:t xml:space="preserve">ebido a que </w:t>
      </w:r>
      <w:r w:rsidR="00661AEC" w:rsidRPr="001E3E04">
        <w:rPr>
          <w:rFonts w:cs="Arial"/>
        </w:rPr>
        <w:t xml:space="preserve">este protocolo </w:t>
      </w:r>
      <w:r w:rsidR="00B2563E" w:rsidRPr="001E3E04">
        <w:rPr>
          <w:rFonts w:cs="Arial"/>
        </w:rPr>
        <w:t xml:space="preserve">fue concebido pensando originalmente en Mensajería Instantánea, el XEP que se encarga de la creación </w:t>
      </w:r>
      <w:r w:rsidR="00661AEC" w:rsidRPr="001E3E04">
        <w:rPr>
          <w:rFonts w:cs="Arial"/>
        </w:rPr>
        <w:t xml:space="preserve">automática </w:t>
      </w:r>
      <w:r w:rsidR="00B2563E" w:rsidRPr="001E3E04">
        <w:rPr>
          <w:rFonts w:cs="Arial"/>
        </w:rPr>
        <w:t xml:space="preserve">de identidades, es decir, el XEP-0077: In-Band </w:t>
      </w:r>
      <w:proofErr w:type="spellStart"/>
      <w:r w:rsidR="00B2563E" w:rsidRPr="001E3E04">
        <w:rPr>
          <w:rFonts w:cs="Arial"/>
        </w:rPr>
        <w:t>Registration</w:t>
      </w:r>
      <w:proofErr w:type="spellEnd"/>
      <w:r w:rsidR="00B2563E" w:rsidRPr="001E3E04">
        <w:rPr>
          <w:rFonts w:cs="Arial"/>
        </w:rPr>
        <w:t>, el único filtro para la creación de cuenta</w:t>
      </w:r>
      <w:r w:rsidR="004E1503">
        <w:rPr>
          <w:rFonts w:cs="Arial"/>
        </w:rPr>
        <w:t>s</w:t>
      </w:r>
      <w:r w:rsidR="00B2563E" w:rsidRPr="001E3E04">
        <w:rPr>
          <w:rFonts w:cs="Arial"/>
        </w:rPr>
        <w:t xml:space="preserve"> son los </w:t>
      </w:r>
      <w:proofErr w:type="spellStart"/>
      <w:r w:rsidR="00B2563E" w:rsidRPr="001E3E04">
        <w:rPr>
          <w:rFonts w:cs="Arial"/>
        </w:rPr>
        <w:t>CAPTCHAs</w:t>
      </w:r>
      <w:proofErr w:type="spellEnd"/>
      <w:r w:rsidR="00B2563E" w:rsidRPr="001E3E04">
        <w:rPr>
          <w:rFonts w:cs="Arial"/>
        </w:rPr>
        <w:t xml:space="preserve">, los cuales se especifican en </w:t>
      </w:r>
      <w:r w:rsidR="004E1503">
        <w:rPr>
          <w:rFonts w:cs="Arial"/>
        </w:rPr>
        <w:t>el</w:t>
      </w:r>
      <w:r w:rsidR="00B2563E" w:rsidRPr="001E3E04">
        <w:rPr>
          <w:rFonts w:cs="Arial"/>
        </w:rPr>
        <w:t xml:space="preserve"> XEP-0158: CAPTCHA </w:t>
      </w:r>
      <w:proofErr w:type="spellStart"/>
      <w:r w:rsidR="00B2563E" w:rsidRPr="001E3E04">
        <w:rPr>
          <w:rFonts w:cs="Arial"/>
        </w:rPr>
        <w:t>Forms</w:t>
      </w:r>
      <w:proofErr w:type="spellEnd"/>
      <w:r w:rsidR="00B2563E" w:rsidRPr="001E3E04">
        <w:rPr>
          <w:rFonts w:cs="Arial"/>
        </w:rPr>
        <w:t xml:space="preserve">. </w:t>
      </w:r>
      <w:r w:rsidR="00E33AAF" w:rsidRPr="001E3E04">
        <w:rPr>
          <w:rFonts w:cs="Arial"/>
        </w:rPr>
        <w:t>Sin embargo, esta</w:t>
      </w:r>
      <w:r w:rsidR="00F61EBF" w:rsidRPr="001E3E04">
        <w:rPr>
          <w:rFonts w:cs="Arial"/>
        </w:rPr>
        <w:t xml:space="preserve"> XEP </w:t>
      </w:r>
      <w:r w:rsidR="007C02B8" w:rsidRPr="001E3E04">
        <w:rPr>
          <w:rFonts w:cs="Arial"/>
        </w:rPr>
        <w:t>está</w:t>
      </w:r>
      <w:r w:rsidR="00F61EBF" w:rsidRPr="001E3E04">
        <w:rPr>
          <w:rFonts w:cs="Arial"/>
        </w:rPr>
        <w:t xml:space="preserve"> pensado para velar contra</w:t>
      </w:r>
      <w:r w:rsidR="007C02B8" w:rsidRPr="001E3E04">
        <w:rPr>
          <w:rFonts w:cs="Arial"/>
        </w:rPr>
        <w:t xml:space="preserve"> bots maliciosos, no pensado en usuarios maliciosos los cuales para burlar el </w:t>
      </w:r>
      <w:proofErr w:type="spellStart"/>
      <w:r w:rsidR="007C02B8" w:rsidRPr="001E3E04">
        <w:rPr>
          <w:rFonts w:cs="Arial"/>
        </w:rPr>
        <w:t>bot</w:t>
      </w:r>
      <w:proofErr w:type="spellEnd"/>
      <w:r w:rsidR="007C02B8" w:rsidRPr="001E3E04">
        <w:rPr>
          <w:rFonts w:cs="Arial"/>
        </w:rPr>
        <w:t xml:space="preserve"> escribiendo el código de verificación del CAPTCHA. Por ende, creando la identidad de un algún «Thing» y así burlar la seguridad del sistema.</w:t>
      </w:r>
      <w:r w:rsidR="004E1503">
        <w:rPr>
          <w:rFonts w:cs="Arial"/>
        </w:rPr>
        <w:t xml:space="preserve"> </w:t>
      </w:r>
    </w:p>
    <w:p w14:paraId="65697502" w14:textId="679ADBE2" w:rsidR="004E1503" w:rsidRPr="001E3E04" w:rsidRDefault="004E1503" w:rsidP="002B6A54">
      <w:pPr>
        <w:ind w:firstLine="708"/>
        <w:rPr>
          <w:rFonts w:cs="Arial"/>
        </w:rPr>
      </w:pPr>
      <w:r>
        <w:rPr>
          <w:rFonts w:cs="Arial"/>
        </w:rPr>
        <w:t xml:space="preserve">Con la información que contamos en la actualidad, sabemos que los mecanismos </w:t>
      </w:r>
      <w:proofErr w:type="spellStart"/>
      <w:r>
        <w:rPr>
          <w:rFonts w:cs="Arial"/>
        </w:rPr>
        <w:t>antibots</w:t>
      </w:r>
      <w:proofErr w:type="spellEnd"/>
      <w:r>
        <w:rPr>
          <w:rFonts w:cs="Arial"/>
        </w:rPr>
        <w:t xml:space="preserve"> que usan </w:t>
      </w:r>
      <w:proofErr w:type="spellStart"/>
      <w:r>
        <w:rPr>
          <w:rFonts w:cs="Arial"/>
        </w:rPr>
        <w:t>CAPTCHAs</w:t>
      </w:r>
      <w:proofErr w:type="spellEnd"/>
      <w:r>
        <w:rPr>
          <w:rFonts w:cs="Arial"/>
        </w:rPr>
        <w:t xml:space="preserve"> pueden se vulnerados, mediante visión computacional. </w:t>
      </w:r>
      <w:r w:rsidRPr="004E1503">
        <w:rPr>
          <w:rFonts w:cs="Arial"/>
          <w:highlight w:val="yellow"/>
        </w:rPr>
        <w:t>[falta referencia]</w:t>
      </w:r>
      <w:bookmarkStart w:id="70" w:name="_GoBack"/>
      <w:bookmarkEnd w:id="70"/>
    </w:p>
    <w:p w14:paraId="1E2228C9" w14:textId="21DD8AF3" w:rsidR="007C02B8" w:rsidRPr="001E3E04" w:rsidRDefault="007C02B8" w:rsidP="002B6A54">
      <w:pPr>
        <w:ind w:firstLine="708"/>
        <w:rPr>
          <w:rFonts w:cs="Arial"/>
        </w:rPr>
      </w:pPr>
      <w:r w:rsidRPr="001E3E04">
        <w:rPr>
          <w:rFonts w:cs="Arial"/>
        </w:rPr>
        <w:t xml:space="preserve">Para solucionar este problema uno de los </w:t>
      </w:r>
      <w:proofErr w:type="spellStart"/>
      <w:r w:rsidRPr="001E3E04">
        <w:rPr>
          <w:rFonts w:cs="Arial"/>
        </w:rPr>
        <w:t>Stakeholders</w:t>
      </w:r>
      <w:proofErr w:type="spellEnd"/>
      <w:r w:rsidRPr="001E3E04">
        <w:rPr>
          <w:rFonts w:cs="Arial"/>
        </w:rPr>
        <w:t xml:space="preserve"> involucrados en este proyecto, P</w:t>
      </w:r>
      <w:r w:rsidR="00F20233" w:rsidRPr="001E3E04">
        <w:rPr>
          <w:rFonts w:cs="Arial"/>
        </w:rPr>
        <w:t>eter Waher, creó el</w:t>
      </w:r>
      <w:r w:rsidRPr="001E3E04">
        <w:rPr>
          <w:rFonts w:cs="Arial"/>
        </w:rPr>
        <w:t xml:space="preserve"> </w:t>
      </w:r>
      <w:r w:rsidR="00F20233" w:rsidRPr="001E3E04">
        <w:rPr>
          <w:rFonts w:cs="Arial"/>
        </w:rPr>
        <w:t>«</w:t>
      </w:r>
      <w:r w:rsidRPr="001E3E04">
        <w:rPr>
          <w:rFonts w:cs="Arial"/>
        </w:rPr>
        <w:t>XEP</w:t>
      </w:r>
      <w:r w:rsidR="00F20233" w:rsidRPr="001E3E04">
        <w:rPr>
          <w:rFonts w:cs="Arial"/>
        </w:rPr>
        <w:t xml:space="preserve">-0348: </w:t>
      </w:r>
      <w:proofErr w:type="spellStart"/>
      <w:r w:rsidR="00F20233" w:rsidRPr="001E3E04">
        <w:rPr>
          <w:rFonts w:cs="Arial"/>
        </w:rPr>
        <w:t>Signing</w:t>
      </w:r>
      <w:proofErr w:type="spellEnd"/>
      <w:r w:rsidR="00F20233" w:rsidRPr="001E3E04">
        <w:rPr>
          <w:rFonts w:cs="Arial"/>
        </w:rPr>
        <w:t xml:space="preserve"> </w:t>
      </w:r>
      <w:proofErr w:type="spellStart"/>
      <w:r w:rsidR="00F20233" w:rsidRPr="001E3E04">
        <w:rPr>
          <w:rFonts w:cs="Arial"/>
        </w:rPr>
        <w:t>Forms</w:t>
      </w:r>
      <w:proofErr w:type="spellEnd"/>
      <w:r w:rsidR="00F20233" w:rsidRPr="001E3E04">
        <w:rPr>
          <w:rFonts w:cs="Arial"/>
        </w:rPr>
        <w:t>»,</w:t>
      </w:r>
      <w:r w:rsidRPr="001E3E04">
        <w:rPr>
          <w:rFonts w:cs="Arial"/>
        </w:rPr>
        <w:t xml:space="preserve"> es decir, la especificación</w:t>
      </w:r>
      <w:r w:rsidR="00F20233" w:rsidRPr="001E3E04">
        <w:rPr>
          <w:rFonts w:cs="Arial"/>
        </w:rPr>
        <w:t xml:space="preserve"> del protocolo</w:t>
      </w:r>
      <w:r w:rsidR="004E1503">
        <w:rPr>
          <w:rFonts w:cs="Arial"/>
        </w:rPr>
        <w:t xml:space="preserve"> de extensión,</w:t>
      </w:r>
      <w:r w:rsidR="00F20233" w:rsidRPr="001E3E04">
        <w:rPr>
          <w:rFonts w:cs="Arial"/>
        </w:rPr>
        <w:t xml:space="preserve"> </w:t>
      </w:r>
      <w:r w:rsidR="004E1503">
        <w:rPr>
          <w:rFonts w:cs="Arial"/>
        </w:rPr>
        <w:t>e</w:t>
      </w:r>
      <w:r w:rsidR="00F20233" w:rsidRPr="001E3E04">
        <w:rPr>
          <w:rFonts w:cs="Arial"/>
        </w:rPr>
        <w:t>l cual</w:t>
      </w:r>
      <w:r w:rsidR="004E1503">
        <w:rPr>
          <w:rFonts w:cs="Arial"/>
        </w:rPr>
        <w:t>,</w:t>
      </w:r>
      <w:r w:rsidR="00F20233" w:rsidRPr="001E3E04">
        <w:rPr>
          <w:rFonts w:cs="Arial"/>
        </w:rPr>
        <w:t xml:space="preserve"> utiliza «OAuth</w:t>
      </w:r>
      <w:r w:rsidR="00E33AAF" w:rsidRPr="001E3E04">
        <w:rPr>
          <w:rFonts w:cs="Arial"/>
        </w:rPr>
        <w:t xml:space="preserve"> 1.0</w:t>
      </w:r>
      <w:r w:rsidR="00F20233" w:rsidRPr="001E3E04">
        <w:rPr>
          <w:rFonts w:cs="Arial"/>
        </w:rPr>
        <w:t>»</w:t>
      </w:r>
      <w:r w:rsidR="0027071C" w:rsidRPr="001E3E04">
        <w:rPr>
          <w:rStyle w:val="Refdenotaalpie"/>
          <w:rFonts w:cs="Arial"/>
        </w:rPr>
        <w:footnoteReference w:id="26"/>
      </w:r>
      <w:r w:rsidR="00F20233" w:rsidRPr="001E3E04">
        <w:rPr>
          <w:rFonts w:cs="Arial"/>
        </w:rPr>
        <w:t>, para validad que lo agentes creadores de cuentas, sean robots o humanos, tengan autorización para crear identidades en el servidor XMPP.</w:t>
      </w:r>
    </w:p>
    <w:p w14:paraId="678B3B8B" w14:textId="6FED7A37" w:rsidR="00F20233" w:rsidRPr="001E3E04" w:rsidRDefault="00F20233" w:rsidP="00F20233">
      <w:pPr>
        <w:rPr>
          <w:rFonts w:cs="Arial"/>
        </w:rPr>
      </w:pPr>
      <w:r w:rsidRPr="001E3E04">
        <w:rPr>
          <w:rFonts w:cs="Arial"/>
        </w:rPr>
        <w:t xml:space="preserve">El funcionamiento de OAuth </w:t>
      </w:r>
      <w:r w:rsidR="00565B5B">
        <w:rPr>
          <w:rFonts w:cs="Arial"/>
        </w:rPr>
        <w:t xml:space="preserve">1.0 </w:t>
      </w:r>
      <w:r w:rsidRPr="001E3E04">
        <w:rPr>
          <w:rFonts w:cs="Arial"/>
        </w:rPr>
        <w:t xml:space="preserve">es explicado mediante </w:t>
      </w:r>
      <w:r w:rsidR="00E95CF3">
        <w:rPr>
          <w:rFonts w:cs="Arial"/>
        </w:rPr>
        <w:t xml:space="preserve">la </w:t>
      </w:r>
      <w:r w:rsidR="00E95CF3">
        <w:rPr>
          <w:rFonts w:cs="Arial"/>
        </w:rPr>
        <w:fldChar w:fldCharType="begin"/>
      </w:r>
      <w:r w:rsidR="00E95CF3">
        <w:rPr>
          <w:rFonts w:cs="Arial"/>
        </w:rPr>
        <w:instrText xml:space="preserve"> REF _Ref524308654 \h </w:instrText>
      </w:r>
      <w:r w:rsidR="00E95CF3">
        <w:rPr>
          <w:rFonts w:cs="Arial"/>
        </w:rPr>
      </w:r>
      <w:r w:rsidR="00E95CF3">
        <w:rPr>
          <w:rFonts w:cs="Arial"/>
        </w:rPr>
        <w:fldChar w:fldCharType="separate"/>
      </w:r>
      <w:r w:rsidR="00E95CF3">
        <w:t xml:space="preserve">Figura </w:t>
      </w:r>
      <w:r w:rsidR="00E95CF3">
        <w:rPr>
          <w:noProof/>
        </w:rPr>
        <w:t>5</w:t>
      </w:r>
      <w:r w:rsidR="00E95CF3">
        <w:rPr>
          <w:rFonts w:cs="Arial"/>
        </w:rPr>
        <w:fldChar w:fldCharType="end"/>
      </w:r>
      <w:r w:rsidR="00E95CF3">
        <w:rPr>
          <w:rFonts w:cs="Arial"/>
        </w:rPr>
        <w:t>.</w:t>
      </w:r>
    </w:p>
    <w:p w14:paraId="47DDB58A" w14:textId="77777777" w:rsidR="00E95CF3" w:rsidRDefault="00E95CF3" w:rsidP="003C63DF">
      <w:pPr>
        <w:pStyle w:val="Descripcin"/>
        <w:jc w:val="center"/>
        <w:rPr>
          <w:rFonts w:cs="Arial"/>
        </w:rPr>
      </w:pPr>
      <w:bookmarkStart w:id="71" w:name="_Toc465151414"/>
    </w:p>
    <w:p w14:paraId="17468852" w14:textId="77777777" w:rsidR="00E95CF3" w:rsidRDefault="00E95CF3" w:rsidP="003C63DF">
      <w:pPr>
        <w:pStyle w:val="Descripcin"/>
        <w:jc w:val="center"/>
        <w:rPr>
          <w:rFonts w:cs="Arial"/>
        </w:rPr>
      </w:pPr>
    </w:p>
    <w:p w14:paraId="7C4A934C" w14:textId="77777777" w:rsidR="00E95CF3" w:rsidRDefault="00E95CF3" w:rsidP="003C63DF">
      <w:pPr>
        <w:pStyle w:val="Descripcin"/>
        <w:jc w:val="center"/>
        <w:rPr>
          <w:rFonts w:cs="Arial"/>
        </w:rPr>
      </w:pPr>
    </w:p>
    <w:p w14:paraId="3589DCF1" w14:textId="77777777" w:rsidR="00E95CF3" w:rsidRDefault="00E95CF3" w:rsidP="00E95CF3">
      <w:pPr>
        <w:pStyle w:val="Descripcin"/>
        <w:jc w:val="center"/>
      </w:pPr>
    </w:p>
    <w:p w14:paraId="35C61EAA" w14:textId="77777777" w:rsidR="00E95CF3" w:rsidRDefault="00E95CF3" w:rsidP="00E95CF3">
      <w:pPr>
        <w:pStyle w:val="Descripcin"/>
        <w:jc w:val="center"/>
      </w:pPr>
    </w:p>
    <w:p w14:paraId="2051686C" w14:textId="7ABA5D25" w:rsidR="00E95CF3" w:rsidRDefault="00E95CF3" w:rsidP="00326177">
      <w:pPr>
        <w:pStyle w:val="Descripcin"/>
        <w:keepNext/>
        <w:jc w:val="left"/>
      </w:pPr>
      <w:bookmarkStart w:id="72" w:name="_Ref524308654"/>
      <w:bookmarkStart w:id="73" w:name="_Toc524387548"/>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w:t>
      </w:r>
      <w:r w:rsidR="00B05FD8">
        <w:rPr>
          <w:noProof/>
        </w:rPr>
        <w:fldChar w:fldCharType="end"/>
      </w:r>
      <w:bookmarkEnd w:id="72"/>
      <w:r>
        <w:t>: Diagrama de secuencia de OAuth 1.0.</w:t>
      </w:r>
      <w:bookmarkEnd w:id="73"/>
    </w:p>
    <w:p w14:paraId="6420543A" w14:textId="04EDE711" w:rsidR="00F20233" w:rsidRPr="001E3E04" w:rsidRDefault="009F7C5C" w:rsidP="00E95CF3">
      <w:pPr>
        <w:pStyle w:val="Descripcin"/>
        <w:jc w:val="center"/>
        <w:rPr>
          <w:rFonts w:cs="Arial"/>
        </w:rPr>
      </w:pPr>
      <w:r>
        <w:pict w14:anchorId="5377011B">
          <v:shape id="_x0000_i1027" type="#_x0000_t75" style="width:385.05pt;height:372.5pt" o:bordertopcolor="this" o:borderleftcolor="this" o:borderbottomcolor="this" o:borderrightcolor="this">
            <v:imagedata r:id="rId14" o:title="Uso de Oauth" chromakey="#fdfdfe"/>
            <w10:bordertop type="single" width="6"/>
            <w10:borderleft type="single" width="6"/>
            <w10:borderbottom type="single" width="6"/>
            <w10:borderright type="single" width="6"/>
          </v:shape>
        </w:pict>
      </w:r>
      <w:bookmarkEnd w:id="71"/>
    </w:p>
    <w:p w14:paraId="4CD92753" w14:textId="1BA6A716" w:rsidR="00F20233" w:rsidRPr="001E3E04" w:rsidRDefault="009905A6" w:rsidP="002B6A54">
      <w:pPr>
        <w:ind w:firstLine="708"/>
        <w:rPr>
          <w:rFonts w:cs="Arial"/>
        </w:rPr>
      </w:pPr>
      <w:r w:rsidRPr="001E3E04">
        <w:rPr>
          <w:rFonts w:cs="Arial"/>
        </w:rPr>
        <w:t>De este modo, con la «XEP-0348</w:t>
      </w:r>
      <w:r w:rsidR="00CF53DA" w:rsidRPr="001E3E04">
        <w:rPr>
          <w:rStyle w:val="Refdenotaalpie"/>
          <w:rFonts w:cs="Arial"/>
        </w:rPr>
        <w:footnoteReference w:id="27"/>
      </w:r>
      <w:r w:rsidRPr="001E3E04">
        <w:rPr>
          <w:rFonts w:cs="Arial"/>
        </w:rPr>
        <w:t xml:space="preserve">: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xml:space="preserve">» podemos solucionar la vulnerabilidad existente en el </w:t>
      </w:r>
      <w:r w:rsidR="004E1503">
        <w:rPr>
          <w:rFonts w:cs="Arial"/>
        </w:rPr>
        <w:t>contexto</w:t>
      </w:r>
      <w:r w:rsidRPr="001E3E04">
        <w:rPr>
          <w:rFonts w:cs="Arial"/>
        </w:rPr>
        <w:t xml:space="preserve"> de IoT de la </w:t>
      </w:r>
      <w:r w:rsidR="00CD78FA" w:rsidRPr="001E3E04">
        <w:rPr>
          <w:rFonts w:cs="Arial"/>
        </w:rPr>
        <w:t>«</w:t>
      </w:r>
      <w:r w:rsidRPr="001E3E04">
        <w:rPr>
          <w:rFonts w:cs="Arial"/>
        </w:rPr>
        <w:t>XEP-0077</w:t>
      </w:r>
      <w:r w:rsidR="00CF53DA" w:rsidRPr="001E3E04">
        <w:rPr>
          <w:rStyle w:val="Refdenotaalpie"/>
          <w:rFonts w:cs="Arial"/>
        </w:rPr>
        <w:footnoteReference w:id="28"/>
      </w:r>
      <w:r w:rsidR="00CD78FA" w:rsidRPr="001E3E04">
        <w:rPr>
          <w:rFonts w:cs="Arial"/>
        </w:rPr>
        <w:t xml:space="preserve">: In-Band </w:t>
      </w:r>
      <w:proofErr w:type="spellStart"/>
      <w:r w:rsidR="00CD78FA" w:rsidRPr="001E3E04">
        <w:rPr>
          <w:rFonts w:cs="Arial"/>
        </w:rPr>
        <w:t>Registration</w:t>
      </w:r>
      <w:proofErr w:type="spellEnd"/>
      <w:r w:rsidR="00CD78FA" w:rsidRPr="001E3E04">
        <w:rPr>
          <w:rFonts w:cs="Arial"/>
        </w:rPr>
        <w:t>».</w:t>
      </w:r>
    </w:p>
    <w:p w14:paraId="127DADC3" w14:textId="77777777" w:rsidR="00597D6F" w:rsidRPr="001E3E04" w:rsidRDefault="00597D6F" w:rsidP="00597D6F">
      <w:pPr>
        <w:pStyle w:val="Ttulo2"/>
        <w:rPr>
          <w:rFonts w:cs="Arial"/>
        </w:rPr>
      </w:pPr>
      <w:bookmarkStart w:id="74" w:name="_Toc464484072"/>
      <w:bookmarkStart w:id="75" w:name="_Toc465070126"/>
      <w:bookmarkStart w:id="76" w:name="_Toc465070669"/>
      <w:bookmarkStart w:id="77" w:name="_Toc524387329"/>
      <w:r w:rsidRPr="001E3E04">
        <w:rPr>
          <w:rFonts w:cs="Arial"/>
        </w:rPr>
        <w:t>2.2. Problema</w:t>
      </w:r>
      <w:bookmarkEnd w:id="74"/>
      <w:bookmarkEnd w:id="75"/>
      <w:bookmarkEnd w:id="76"/>
      <w:bookmarkEnd w:id="77"/>
    </w:p>
    <w:p w14:paraId="7C03ADFA" w14:textId="47D2B5C6" w:rsidR="008223BB" w:rsidRDefault="00A87FA7" w:rsidP="007A10DD">
      <w:pPr>
        <w:numPr>
          <w:ilvl w:val="0"/>
          <w:numId w:val="36"/>
        </w:numPr>
        <w:rPr>
          <w:rFonts w:cs="Arial"/>
        </w:rPr>
      </w:pPr>
      <w:r>
        <w:rPr>
          <w:rFonts w:cs="Arial"/>
        </w:rPr>
        <w:t>El</w:t>
      </w:r>
      <w:r w:rsidR="004E1503">
        <w:rPr>
          <w:rFonts w:cs="Arial"/>
        </w:rPr>
        <w:t xml:space="preserve"> </w:t>
      </w:r>
      <w:r w:rsidR="00EC0540" w:rsidRPr="001E3E04">
        <w:rPr>
          <w:rFonts w:cs="Arial"/>
        </w:rPr>
        <w:t xml:space="preserve">XEP-0077: In-Band </w:t>
      </w:r>
      <w:proofErr w:type="spellStart"/>
      <w:r w:rsidR="00EC0540" w:rsidRPr="001E3E04">
        <w:rPr>
          <w:rFonts w:cs="Arial"/>
        </w:rPr>
        <w:t>Registration</w:t>
      </w:r>
      <w:proofErr w:type="spellEnd"/>
      <w:r w:rsidR="00EC0540" w:rsidRPr="001E3E04">
        <w:rPr>
          <w:rFonts w:cs="Arial"/>
        </w:rPr>
        <w:t xml:space="preserve"> </w:t>
      </w:r>
      <w:r w:rsidR="008223BB">
        <w:rPr>
          <w:rFonts w:cs="Arial"/>
        </w:rPr>
        <w:t>abre una brecha de seguridad, al permitir que ninguno o todos los clientes creen identidades en la red XMPP-IoT.</w:t>
      </w:r>
    </w:p>
    <w:p w14:paraId="7994415F" w14:textId="71172001" w:rsidR="008223BB" w:rsidRPr="008223BB" w:rsidRDefault="000650A0" w:rsidP="007A10DD">
      <w:pPr>
        <w:numPr>
          <w:ilvl w:val="0"/>
          <w:numId w:val="36"/>
        </w:numPr>
        <w:rPr>
          <w:rFonts w:cs="Arial"/>
        </w:rPr>
      </w:pPr>
      <w:r>
        <w:rPr>
          <w:rFonts w:cs="Arial"/>
        </w:rPr>
        <w:t>En la actualidad, s</w:t>
      </w:r>
      <w:r w:rsidR="008223BB">
        <w:rPr>
          <w:rFonts w:cs="Arial"/>
        </w:rPr>
        <w:t>i se activa el mecanismo de In</w:t>
      </w:r>
      <w:r>
        <w:rPr>
          <w:rFonts w:cs="Arial"/>
        </w:rPr>
        <w:t xml:space="preserve">-Band </w:t>
      </w:r>
      <w:proofErr w:type="spellStart"/>
      <w:r>
        <w:rPr>
          <w:rFonts w:cs="Arial"/>
        </w:rPr>
        <w:t>Registration</w:t>
      </w:r>
      <w:proofErr w:type="spellEnd"/>
      <w:r>
        <w:rPr>
          <w:rFonts w:cs="Arial"/>
        </w:rPr>
        <w:t xml:space="preserve"> en conjunto con el </w:t>
      </w:r>
      <w:r w:rsidRPr="001E3E04">
        <w:rPr>
          <w:rFonts w:cs="Arial"/>
        </w:rPr>
        <w:t xml:space="preserve">XEP-0158: CAPTCHA </w:t>
      </w:r>
      <w:proofErr w:type="spellStart"/>
      <w:r w:rsidRPr="001E3E04">
        <w:rPr>
          <w:rFonts w:cs="Arial"/>
        </w:rPr>
        <w:t>Forms</w:t>
      </w:r>
      <w:proofErr w:type="spellEnd"/>
      <w:r>
        <w:rPr>
          <w:rFonts w:cs="Arial"/>
        </w:rPr>
        <w:t xml:space="preserve">, no se cierra la brecha de </w:t>
      </w:r>
      <w:r>
        <w:rPr>
          <w:rFonts w:cs="Arial"/>
        </w:rPr>
        <w:lastRenderedPageBreak/>
        <w:t>seguridad, ya que hoy mediante visión computacional, se pueden resolver los CAPTCHAS.</w:t>
      </w:r>
    </w:p>
    <w:p w14:paraId="4DCF1AFC" w14:textId="2F012041" w:rsidR="003E0ED1" w:rsidRPr="001E3E04" w:rsidRDefault="00EC0540" w:rsidP="007A10DD">
      <w:pPr>
        <w:numPr>
          <w:ilvl w:val="0"/>
          <w:numId w:val="36"/>
        </w:numPr>
        <w:rPr>
          <w:rFonts w:cs="Arial"/>
        </w:rPr>
      </w:pPr>
      <w:r w:rsidRPr="001E3E04">
        <w:rPr>
          <w:rFonts w:cs="Arial"/>
        </w:rPr>
        <w:t xml:space="preserve">Un usuario </w:t>
      </w:r>
      <w:r w:rsidR="000650A0">
        <w:rPr>
          <w:rFonts w:cs="Arial"/>
        </w:rPr>
        <w:t xml:space="preserve">o </w:t>
      </w:r>
      <w:proofErr w:type="spellStart"/>
      <w:r w:rsidR="000650A0">
        <w:rPr>
          <w:rFonts w:cs="Arial"/>
        </w:rPr>
        <w:t>bot</w:t>
      </w:r>
      <w:proofErr w:type="spellEnd"/>
      <w:r w:rsidR="000650A0">
        <w:rPr>
          <w:rFonts w:cs="Arial"/>
        </w:rPr>
        <w:t xml:space="preserve"> malicioso</w:t>
      </w:r>
      <w:r w:rsidRPr="001E3E04">
        <w:rPr>
          <w:rFonts w:cs="Arial"/>
        </w:rPr>
        <w:t xml:space="preserve">, fácilmente podría crear </w:t>
      </w:r>
      <w:r w:rsidR="000650A0">
        <w:rPr>
          <w:rFonts w:cs="Arial"/>
        </w:rPr>
        <w:t xml:space="preserve">cantidad virtualmente ilimitadas </w:t>
      </w:r>
      <w:r w:rsidRPr="001E3E04">
        <w:rPr>
          <w:rFonts w:cs="Arial"/>
        </w:rPr>
        <w:t>en un servidor XMPP orientado al IoT</w:t>
      </w:r>
      <w:r w:rsidR="000650A0">
        <w:rPr>
          <w:rFonts w:cs="Arial"/>
        </w:rPr>
        <w:t>. Vulnerando así la seguridad de toda la red XMPP-IoT.</w:t>
      </w:r>
    </w:p>
    <w:p w14:paraId="360CE877" w14:textId="77777777" w:rsidR="00011E92" w:rsidRPr="001E3E04" w:rsidRDefault="00011E92" w:rsidP="002B6A54">
      <w:pPr>
        <w:ind w:firstLine="708"/>
        <w:rPr>
          <w:rFonts w:cs="Arial"/>
        </w:rPr>
      </w:pPr>
    </w:p>
    <w:p w14:paraId="119F332A" w14:textId="77777777" w:rsidR="00597D6F" w:rsidRPr="001E3E04" w:rsidRDefault="00597D6F" w:rsidP="00850975">
      <w:pPr>
        <w:pStyle w:val="Ttulo3"/>
        <w:rPr>
          <w:rFonts w:cs="Arial"/>
        </w:rPr>
      </w:pPr>
      <w:bookmarkStart w:id="78" w:name="_Toc464484073"/>
      <w:bookmarkStart w:id="79" w:name="_Toc465070127"/>
      <w:bookmarkStart w:id="80" w:name="_Toc465070670"/>
      <w:bookmarkStart w:id="81" w:name="_Toc524387330"/>
      <w:r w:rsidRPr="001E3E04">
        <w:rPr>
          <w:rFonts w:cs="Arial"/>
        </w:rPr>
        <w:t>2.2.1. Objetivo General</w:t>
      </w:r>
      <w:bookmarkEnd w:id="78"/>
      <w:bookmarkEnd w:id="79"/>
      <w:bookmarkEnd w:id="80"/>
      <w:bookmarkEnd w:id="81"/>
    </w:p>
    <w:p w14:paraId="237A7F97" w14:textId="6FF0E4FE" w:rsidR="00597D6F" w:rsidRPr="001E3E04" w:rsidRDefault="00E77736" w:rsidP="00EC0540">
      <w:pPr>
        <w:pStyle w:val="Prrafodelista"/>
        <w:numPr>
          <w:ilvl w:val="0"/>
          <w:numId w:val="5"/>
        </w:numPr>
        <w:rPr>
          <w:rFonts w:cs="Arial"/>
        </w:rPr>
      </w:pPr>
      <w:r w:rsidRPr="001E3E04">
        <w:rPr>
          <w:rFonts w:cs="Arial"/>
          <w:b/>
        </w:rPr>
        <w:t>OG</w:t>
      </w:r>
      <w:r w:rsidRPr="001E3E04">
        <w:rPr>
          <w:rFonts w:cs="Arial"/>
        </w:rPr>
        <w:t xml:space="preserve">: </w:t>
      </w:r>
      <w:r w:rsidR="001070A7" w:rsidRPr="001E3E04">
        <w:rPr>
          <w:rFonts w:cs="Arial"/>
        </w:rPr>
        <w:t>Solucionar vulnerabilidad de seguridad existente en la XEP-0077</w:t>
      </w:r>
      <w:r w:rsidR="000650A0">
        <w:rPr>
          <w:rFonts w:cs="Arial"/>
        </w:rPr>
        <w:t xml:space="preserve"> </w:t>
      </w:r>
      <w:r w:rsidR="00D022A6">
        <w:rPr>
          <w:rFonts w:cs="Arial"/>
        </w:rPr>
        <w:t>dentro</w:t>
      </w:r>
      <w:r w:rsidR="000650A0">
        <w:rPr>
          <w:rFonts w:cs="Arial"/>
        </w:rPr>
        <w:t xml:space="preserve"> </w:t>
      </w:r>
      <w:r w:rsidR="00565B5B">
        <w:rPr>
          <w:rFonts w:cs="Arial"/>
        </w:rPr>
        <w:t>d</w:t>
      </w:r>
      <w:r w:rsidR="000650A0">
        <w:rPr>
          <w:rFonts w:cs="Arial"/>
        </w:rPr>
        <w:t>el contexto XMPP-IoT</w:t>
      </w:r>
      <w:r w:rsidR="001070A7" w:rsidRPr="001E3E04">
        <w:rPr>
          <w:rFonts w:cs="Arial"/>
        </w:rPr>
        <w:t>.</w:t>
      </w:r>
    </w:p>
    <w:p w14:paraId="2D7D9993" w14:textId="77777777" w:rsidR="00597D6F" w:rsidRPr="001E3E04" w:rsidRDefault="00597D6F" w:rsidP="00850975">
      <w:pPr>
        <w:pStyle w:val="Ttulo3"/>
        <w:rPr>
          <w:rFonts w:cs="Arial"/>
        </w:rPr>
      </w:pPr>
      <w:bookmarkStart w:id="82" w:name="_Toc464484074"/>
      <w:bookmarkStart w:id="83" w:name="_Toc465070128"/>
      <w:bookmarkStart w:id="84" w:name="_Toc465070671"/>
      <w:bookmarkStart w:id="85" w:name="_Toc524387331"/>
      <w:r w:rsidRPr="001E3E04">
        <w:rPr>
          <w:rFonts w:cs="Arial"/>
        </w:rPr>
        <w:t>2.2.2. Objetivos Específicos</w:t>
      </w:r>
      <w:bookmarkEnd w:id="82"/>
      <w:bookmarkEnd w:id="83"/>
      <w:bookmarkEnd w:id="84"/>
      <w:bookmarkEnd w:id="85"/>
    </w:p>
    <w:p w14:paraId="653AAD50" w14:textId="77777777" w:rsidR="007A4020" w:rsidRPr="001E3E04" w:rsidRDefault="007A4020" w:rsidP="00EC0540">
      <w:pPr>
        <w:pStyle w:val="Prrafodelista"/>
        <w:numPr>
          <w:ilvl w:val="0"/>
          <w:numId w:val="4"/>
        </w:numPr>
        <w:rPr>
          <w:rFonts w:cs="Arial"/>
        </w:rPr>
      </w:pPr>
      <w:r w:rsidRPr="00C0218E">
        <w:rPr>
          <w:rFonts w:cs="Arial"/>
          <w:b/>
        </w:rPr>
        <w:t>OE-01</w:t>
      </w:r>
      <w:r w:rsidRPr="001E3E04">
        <w:rPr>
          <w:rFonts w:cs="Arial"/>
        </w:rPr>
        <w:t>: Reducir a cero los intentos de penetración exitosos de usuarios maliciosos a la red XMPP, que utilizan la vulnerabilidad de la XEP-0077.</w:t>
      </w:r>
    </w:p>
    <w:p w14:paraId="0338A791" w14:textId="05478B07" w:rsidR="007A4020" w:rsidRDefault="007A4020" w:rsidP="00EC0540">
      <w:pPr>
        <w:pStyle w:val="Prrafodelista"/>
        <w:numPr>
          <w:ilvl w:val="0"/>
          <w:numId w:val="4"/>
        </w:numPr>
        <w:rPr>
          <w:rFonts w:cs="Arial"/>
        </w:rPr>
      </w:pPr>
      <w:r w:rsidRPr="00C0218E">
        <w:rPr>
          <w:rFonts w:cs="Arial"/>
          <w:b/>
        </w:rPr>
        <w:t>OE-02</w:t>
      </w:r>
      <w:r w:rsidRPr="001E3E04">
        <w:rPr>
          <w:rFonts w:cs="Arial"/>
        </w:rPr>
        <w:t xml:space="preserve">: Reducir </w:t>
      </w:r>
      <w:r w:rsidR="00565B5B">
        <w:rPr>
          <w:rFonts w:cs="Arial"/>
        </w:rPr>
        <w:t>a 0%</w:t>
      </w:r>
      <w:r w:rsidRPr="001E3E04">
        <w:rPr>
          <w:rFonts w:cs="Arial"/>
        </w:rPr>
        <w:t xml:space="preserve"> la </w:t>
      </w:r>
      <w:r w:rsidR="008223BB">
        <w:rPr>
          <w:rFonts w:cs="Arial"/>
        </w:rPr>
        <w:t>creación de identidades en un servidor XMPP-IoT</w:t>
      </w:r>
      <w:r w:rsidRPr="001E3E04">
        <w:rPr>
          <w:rFonts w:cs="Arial"/>
        </w:rPr>
        <w:t xml:space="preserve"> </w:t>
      </w:r>
      <w:r w:rsidR="008223BB">
        <w:rPr>
          <w:rFonts w:cs="Arial"/>
        </w:rPr>
        <w:t xml:space="preserve">por parte </w:t>
      </w:r>
      <w:r w:rsidR="000650A0">
        <w:rPr>
          <w:rFonts w:cs="Arial"/>
        </w:rPr>
        <w:t xml:space="preserve">de </w:t>
      </w:r>
      <w:r w:rsidR="00C0218E">
        <w:rPr>
          <w:rFonts w:cs="Arial"/>
        </w:rPr>
        <w:t xml:space="preserve">usuarios, </w:t>
      </w:r>
      <w:r w:rsidR="000650A0" w:rsidRPr="001E3E04">
        <w:rPr>
          <w:rFonts w:cs="Arial"/>
        </w:rPr>
        <w:t>dispositivos</w:t>
      </w:r>
      <w:r w:rsidRPr="001E3E04">
        <w:rPr>
          <w:rFonts w:cs="Arial"/>
        </w:rPr>
        <w:t xml:space="preserve"> o bots no autorizados</w:t>
      </w:r>
      <w:r w:rsidR="00C0218E">
        <w:rPr>
          <w:rFonts w:cs="Arial"/>
        </w:rPr>
        <w:t>, por medio de la vulnerabilidad en el registro en banda</w:t>
      </w:r>
      <w:r w:rsidRPr="001E3E04">
        <w:rPr>
          <w:rFonts w:cs="Arial"/>
        </w:rPr>
        <w:t>.</w:t>
      </w:r>
    </w:p>
    <w:p w14:paraId="656BFCF3" w14:textId="45400FF6" w:rsidR="00565B5B" w:rsidRPr="001E3E04" w:rsidRDefault="00565B5B" w:rsidP="00EC0540">
      <w:pPr>
        <w:pStyle w:val="Prrafodelista"/>
        <w:numPr>
          <w:ilvl w:val="0"/>
          <w:numId w:val="4"/>
        </w:numPr>
        <w:rPr>
          <w:rFonts w:cs="Arial"/>
        </w:rPr>
      </w:pPr>
      <w:r w:rsidRPr="00C0218E">
        <w:rPr>
          <w:rFonts w:cs="Arial"/>
          <w:b/>
        </w:rPr>
        <w:t>OE-03</w:t>
      </w:r>
      <w:r w:rsidRPr="001E3E04">
        <w:rPr>
          <w:rFonts w:cs="Arial"/>
        </w:rPr>
        <w:t>:</w:t>
      </w:r>
      <w:r w:rsidR="00C0218E">
        <w:rPr>
          <w:rFonts w:cs="Arial"/>
        </w:rPr>
        <w:t xml:space="preserve"> </w:t>
      </w:r>
      <w:r>
        <w:rPr>
          <w:rFonts w:cs="Arial"/>
        </w:rPr>
        <w:t>Permitir el registro de nuevas identidades sólo a los clientes autorizados.</w:t>
      </w:r>
    </w:p>
    <w:p w14:paraId="210665BA" w14:textId="713DEE8B" w:rsidR="00850975" w:rsidRPr="001E3E04" w:rsidRDefault="00850975" w:rsidP="00850975">
      <w:pPr>
        <w:pStyle w:val="Ttulo3"/>
        <w:rPr>
          <w:rFonts w:cs="Arial"/>
        </w:rPr>
      </w:pPr>
      <w:bookmarkStart w:id="86" w:name="_Toc464484075"/>
      <w:bookmarkStart w:id="87" w:name="_Toc465070129"/>
      <w:bookmarkStart w:id="88" w:name="_Toc465070672"/>
      <w:bookmarkStart w:id="89" w:name="_Toc524387332"/>
      <w:r w:rsidRPr="001E3E04">
        <w:rPr>
          <w:rFonts w:cs="Arial"/>
        </w:rPr>
        <w:t>2.2.3. Restricciones</w:t>
      </w:r>
      <w:bookmarkEnd w:id="86"/>
      <w:bookmarkEnd w:id="87"/>
      <w:bookmarkEnd w:id="88"/>
      <w:bookmarkEnd w:id="89"/>
    </w:p>
    <w:p w14:paraId="0D794AF1" w14:textId="5CC9BD4C" w:rsidR="00850975" w:rsidRPr="001E3E04" w:rsidRDefault="00973A1A" w:rsidP="00EC0540">
      <w:pPr>
        <w:pStyle w:val="Prrafodelista"/>
        <w:numPr>
          <w:ilvl w:val="0"/>
          <w:numId w:val="6"/>
        </w:numPr>
        <w:rPr>
          <w:rFonts w:cs="Arial"/>
        </w:rPr>
      </w:pPr>
      <w:r w:rsidRPr="001E3E04">
        <w:rPr>
          <w:rFonts w:cs="Arial"/>
        </w:rPr>
        <w:t xml:space="preserve">Documentación del código debe ser en </w:t>
      </w:r>
      <w:r w:rsidR="00AC275A" w:rsidRPr="001E3E04">
        <w:rPr>
          <w:rFonts w:cs="Arial"/>
        </w:rPr>
        <w:t>inglés</w:t>
      </w:r>
      <w:r w:rsidRPr="001E3E04">
        <w:rPr>
          <w:rFonts w:cs="Arial"/>
        </w:rPr>
        <w:t>.</w:t>
      </w:r>
    </w:p>
    <w:p w14:paraId="67E2BE51" w14:textId="77777777" w:rsidR="001F604F" w:rsidRPr="001E3E04" w:rsidRDefault="00973A1A" w:rsidP="00EC0540">
      <w:pPr>
        <w:pStyle w:val="Prrafodelista"/>
        <w:numPr>
          <w:ilvl w:val="0"/>
          <w:numId w:val="6"/>
        </w:numPr>
        <w:rPr>
          <w:rFonts w:cs="Arial"/>
        </w:rPr>
      </w:pPr>
      <w:commentRangeStart w:id="90"/>
      <w:r w:rsidRPr="001E3E04">
        <w:rPr>
          <w:rFonts w:cs="Arial"/>
        </w:rPr>
        <w:t xml:space="preserve">Licencia de plugin </w:t>
      </w:r>
      <w:r w:rsidR="00F754CE" w:rsidRPr="001E3E04">
        <w:rPr>
          <w:rFonts w:cs="Arial"/>
        </w:rPr>
        <w:t xml:space="preserve">y extensiones deben ser </w:t>
      </w:r>
      <w:r w:rsidR="001124B0" w:rsidRPr="001E3E04">
        <w:rPr>
          <w:rFonts w:cs="Arial"/>
        </w:rPr>
        <w:t xml:space="preserve">de licencia </w:t>
      </w:r>
      <w:r w:rsidR="00F754CE" w:rsidRPr="001E3E04">
        <w:rPr>
          <w:rFonts w:cs="Arial"/>
        </w:rPr>
        <w:t>Apache</w:t>
      </w:r>
      <w:r w:rsidR="001124B0" w:rsidRPr="001E3E04">
        <w:rPr>
          <w:rFonts w:cs="Arial"/>
        </w:rPr>
        <w:t xml:space="preserve"> 2.0</w:t>
      </w:r>
      <w:r w:rsidR="00F754CE" w:rsidRPr="001E3E04">
        <w:rPr>
          <w:rFonts w:cs="Arial"/>
        </w:rPr>
        <w:t>, MIT, o similar</w:t>
      </w:r>
      <w:r w:rsidRPr="001E3E04">
        <w:rPr>
          <w:rFonts w:cs="Arial"/>
        </w:rPr>
        <w:t>.</w:t>
      </w:r>
      <w:bookmarkStart w:id="91" w:name="_Ref464441898"/>
      <w:commentRangeEnd w:id="90"/>
      <w:r w:rsidR="00E77736" w:rsidRPr="001E3E04">
        <w:rPr>
          <w:rStyle w:val="Refdecomentario"/>
          <w:rFonts w:cs="Arial"/>
        </w:rPr>
        <w:commentReference w:id="90"/>
      </w:r>
    </w:p>
    <w:p w14:paraId="530D7C4E" w14:textId="10A5D445" w:rsidR="001F604F" w:rsidRPr="001E3E04" w:rsidRDefault="001F604F" w:rsidP="001F604F">
      <w:pPr>
        <w:pStyle w:val="Ttulo3"/>
        <w:rPr>
          <w:rFonts w:cs="Arial"/>
        </w:rPr>
      </w:pPr>
      <w:bookmarkStart w:id="92" w:name="_Toc464484076"/>
      <w:bookmarkStart w:id="93" w:name="_Toc465070130"/>
      <w:bookmarkStart w:id="94" w:name="_Toc465070673"/>
      <w:bookmarkStart w:id="95" w:name="_Toc524387333"/>
      <w:r w:rsidRPr="001E3E04">
        <w:rPr>
          <w:rFonts w:cs="Arial"/>
        </w:rPr>
        <w:t>2.2.4. Requerimientos No Funcionales</w:t>
      </w:r>
      <w:bookmarkEnd w:id="92"/>
      <w:bookmarkEnd w:id="93"/>
      <w:bookmarkEnd w:id="94"/>
      <w:bookmarkEnd w:id="95"/>
    </w:p>
    <w:p w14:paraId="2FEBCEDE" w14:textId="305D4246" w:rsidR="001F604F" w:rsidRPr="001E3E04" w:rsidRDefault="001F604F" w:rsidP="002B6A54">
      <w:pPr>
        <w:ind w:firstLine="708"/>
        <w:rPr>
          <w:rFonts w:cs="Arial"/>
        </w:rPr>
      </w:pPr>
      <w:r w:rsidRPr="001E3E04">
        <w:rPr>
          <w:rFonts w:cs="Arial"/>
        </w:rPr>
        <w:t>En la</w:t>
      </w:r>
      <w:r w:rsidR="003C63DF" w:rsidRPr="001E3E04">
        <w:rPr>
          <w:rFonts w:cs="Arial"/>
        </w:rPr>
        <w:t xml:space="preserve"> </w:t>
      </w:r>
      <w:r w:rsidR="003C63DF" w:rsidRPr="001E3E04">
        <w:rPr>
          <w:rFonts w:cs="Arial"/>
        </w:rPr>
        <w:fldChar w:fldCharType="begin"/>
      </w:r>
      <w:r w:rsidR="003C63DF" w:rsidRPr="001E3E04">
        <w:rPr>
          <w:rFonts w:cs="Arial"/>
        </w:rPr>
        <w:instrText xml:space="preserve"> REF _Ref465150857 \h </w:instrText>
      </w:r>
      <w:r w:rsidR="001E3E04">
        <w:rPr>
          <w:rFonts w:cs="Arial"/>
        </w:rPr>
        <w:instrText xml:space="preserve"> \* MERGEFORMAT </w:instrText>
      </w:r>
      <w:r w:rsidR="003C63DF" w:rsidRPr="001E3E04">
        <w:rPr>
          <w:rFonts w:cs="Arial"/>
        </w:rPr>
      </w:r>
      <w:r w:rsidR="003C63DF" w:rsidRPr="001E3E04">
        <w:rPr>
          <w:rFonts w:cs="Arial"/>
        </w:rPr>
        <w:fldChar w:fldCharType="separate"/>
      </w:r>
      <w:r w:rsidR="003C63DF" w:rsidRPr="001E3E04">
        <w:rPr>
          <w:rFonts w:cs="Arial"/>
        </w:rPr>
        <w:t xml:space="preserve">Tabla </w:t>
      </w:r>
      <w:r w:rsidR="003C63DF" w:rsidRPr="001E3E04">
        <w:rPr>
          <w:rFonts w:cs="Arial"/>
          <w:noProof/>
        </w:rPr>
        <w:t>1</w:t>
      </w:r>
      <w:r w:rsidR="003C63DF" w:rsidRPr="001E3E04">
        <w:rPr>
          <w:rFonts w:cs="Arial"/>
        </w:rPr>
        <w:fldChar w:fldCharType="end"/>
      </w:r>
      <w:r w:rsidR="00877530" w:rsidRPr="001E3E04">
        <w:rPr>
          <w:rFonts w:cs="Arial"/>
        </w:rPr>
        <w:t>,</w:t>
      </w:r>
      <w:r w:rsidRPr="001E3E04">
        <w:rPr>
          <w:rFonts w:cs="Arial"/>
        </w:rPr>
        <w:t xml:space="preserve"> podemos apreciar los Requerimie</w:t>
      </w:r>
      <w:r w:rsidR="003C63DF" w:rsidRPr="001E3E04">
        <w:rPr>
          <w:rFonts w:cs="Arial"/>
        </w:rPr>
        <w:t>ntos No Funcionales</w:t>
      </w:r>
      <w:r w:rsidRPr="001E3E04">
        <w:rPr>
          <w:rFonts w:cs="Arial"/>
        </w:rPr>
        <w:t>.</w:t>
      </w:r>
    </w:p>
    <w:p w14:paraId="0EA40C6C" w14:textId="7F0BDC78" w:rsidR="00E95CF3" w:rsidRDefault="00E95CF3" w:rsidP="001B1D40">
      <w:pPr>
        <w:pStyle w:val="Descripcin"/>
        <w:keepNext/>
        <w:jc w:val="left"/>
      </w:pPr>
      <w:bookmarkStart w:id="96" w:name="_Toc524387402"/>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w:t>
      </w:r>
      <w:r w:rsidR="008C76F3">
        <w:rPr>
          <w:noProof/>
        </w:rPr>
        <w:fldChar w:fldCharType="end"/>
      </w:r>
      <w:r>
        <w:t xml:space="preserve">: </w:t>
      </w:r>
      <w:r w:rsidRPr="00322B0D">
        <w:t>Requerimientos No Funcionales</w:t>
      </w:r>
      <w:bookmarkEnd w:id="96"/>
    </w:p>
    <w:tbl>
      <w:tblPr>
        <w:tblStyle w:val="Tablaconcuadrcula5oscura-nfasis1"/>
        <w:tblW w:w="8359" w:type="dxa"/>
        <w:tblLook w:val="04A0" w:firstRow="1" w:lastRow="0" w:firstColumn="1" w:lastColumn="0" w:noHBand="0" w:noVBand="1"/>
      </w:tblPr>
      <w:tblGrid>
        <w:gridCol w:w="1606"/>
        <w:gridCol w:w="1854"/>
        <w:gridCol w:w="1512"/>
        <w:gridCol w:w="1752"/>
        <w:gridCol w:w="1635"/>
      </w:tblGrid>
      <w:tr w:rsidR="001F604F" w:rsidRPr="001E3E04" w14:paraId="205534DA"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A1F5396" w14:textId="02BFC643" w:rsidR="001F604F" w:rsidRPr="00E95CF3" w:rsidRDefault="001F604F" w:rsidP="00E95CF3">
            <w:pPr>
              <w:jc w:val="left"/>
              <w:rPr>
                <w:rFonts w:cs="Arial"/>
                <w:sz w:val="22"/>
              </w:rPr>
            </w:pPr>
            <w:r w:rsidRPr="00E95CF3">
              <w:rPr>
                <w:rFonts w:cs="Arial"/>
                <w:sz w:val="22"/>
              </w:rPr>
              <w:t>Identificador</w:t>
            </w:r>
          </w:p>
        </w:tc>
        <w:tc>
          <w:tcPr>
            <w:tcW w:w="1982" w:type="dxa"/>
          </w:tcPr>
          <w:p w14:paraId="3ED6624E" w14:textId="33795AA5" w:rsidR="001F604F" w:rsidRPr="00B05FD8"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B05FD8">
              <w:rPr>
                <w:rFonts w:cs="Arial"/>
                <w:sz w:val="22"/>
              </w:rPr>
              <w:t>Título</w:t>
            </w:r>
          </w:p>
        </w:tc>
        <w:tc>
          <w:tcPr>
            <w:tcW w:w="1577" w:type="dxa"/>
          </w:tcPr>
          <w:p w14:paraId="418628BF" w14:textId="47F31C11"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Importancia</w:t>
            </w:r>
          </w:p>
        </w:tc>
        <w:tc>
          <w:tcPr>
            <w:tcW w:w="1820" w:type="dxa"/>
          </w:tcPr>
          <w:p w14:paraId="52D5FC21" w14:textId="19BDF2D4" w:rsidR="001F604F" w:rsidRPr="00E95CF3" w:rsidRDefault="001F604F" w:rsidP="00E95CF3">
            <w:pPr>
              <w:ind w:right="163"/>
              <w:jc w:val="left"/>
              <w:cnfStyle w:val="100000000000" w:firstRow="1" w:lastRow="0" w:firstColumn="0" w:lastColumn="0" w:oddVBand="0" w:evenVBand="0" w:oddHBand="0" w:evenHBand="0" w:firstRowFirstColumn="0" w:firstRowLastColumn="0" w:lastRowFirstColumn="0" w:lastRowLastColumn="0"/>
              <w:rPr>
                <w:sz w:val="22"/>
              </w:rPr>
            </w:pPr>
            <w:r w:rsidRPr="00E95CF3">
              <w:rPr>
                <w:rFonts w:cs="Arial"/>
                <w:sz w:val="22"/>
              </w:rPr>
              <w:t>Complejidad</w:t>
            </w:r>
          </w:p>
        </w:tc>
        <w:tc>
          <w:tcPr>
            <w:tcW w:w="1281" w:type="dxa"/>
          </w:tcPr>
          <w:p w14:paraId="76366889" w14:textId="3C2A92D3" w:rsidR="001F604F" w:rsidRPr="00E95CF3" w:rsidRDefault="001F604F" w:rsidP="00E95CF3">
            <w:pPr>
              <w:jc w:val="left"/>
              <w:cnfStyle w:val="100000000000" w:firstRow="1" w:lastRow="0" w:firstColumn="0" w:lastColumn="0" w:oddVBand="0" w:evenVBand="0" w:oddHBand="0" w:evenHBand="0" w:firstRowFirstColumn="0" w:firstRowLastColumn="0" w:lastRowFirstColumn="0" w:lastRowLastColumn="0"/>
              <w:rPr>
                <w:rFonts w:cs="Arial"/>
                <w:sz w:val="22"/>
              </w:rPr>
            </w:pPr>
            <w:r w:rsidRPr="00E95CF3">
              <w:rPr>
                <w:rFonts w:cs="Arial"/>
                <w:sz w:val="22"/>
              </w:rPr>
              <w:t>Atributo de Calidad Asociado</w:t>
            </w:r>
          </w:p>
        </w:tc>
      </w:tr>
      <w:tr w:rsidR="001F604F" w:rsidRPr="001E3E04" w14:paraId="5A93724C"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FD94404" w14:textId="3088A955" w:rsidR="001F604F" w:rsidRPr="00E95CF3" w:rsidRDefault="001F604F" w:rsidP="001F604F">
            <w:pPr>
              <w:rPr>
                <w:rFonts w:cs="Arial"/>
                <w:sz w:val="22"/>
              </w:rPr>
            </w:pPr>
            <w:r w:rsidRPr="00E95CF3">
              <w:rPr>
                <w:rFonts w:cs="Arial"/>
                <w:sz w:val="22"/>
              </w:rPr>
              <w:t>RNF01</w:t>
            </w:r>
          </w:p>
        </w:tc>
        <w:tc>
          <w:tcPr>
            <w:tcW w:w="1982" w:type="dxa"/>
          </w:tcPr>
          <w:p w14:paraId="4D134FD4" w14:textId="3DBCA7FE" w:rsidR="001F604F" w:rsidRPr="00B05FD8"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B05FD8">
              <w:rPr>
                <w:rFonts w:cs="Arial"/>
                <w:sz w:val="22"/>
              </w:rPr>
              <w:t>El código debe</w:t>
            </w:r>
            <w:r w:rsidR="00B05FD8" w:rsidRPr="00B05FD8">
              <w:rPr>
                <w:rFonts w:cs="Arial"/>
                <w:sz w:val="22"/>
              </w:rPr>
              <w:t xml:space="preserve"> ser</w:t>
            </w:r>
            <w:r w:rsidRPr="00B05FD8">
              <w:rPr>
                <w:rFonts w:cs="Arial"/>
                <w:sz w:val="22"/>
              </w:rPr>
              <w:t xml:space="preserve"> suficientemente claro para ser entendido y modificable por terceros.</w:t>
            </w:r>
          </w:p>
        </w:tc>
        <w:tc>
          <w:tcPr>
            <w:tcW w:w="1577" w:type="dxa"/>
          </w:tcPr>
          <w:p w14:paraId="78EA53F3" w14:textId="46894E8B"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50A38C9C" w14:textId="73AAE4AD"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Media</w:t>
            </w:r>
          </w:p>
        </w:tc>
        <w:tc>
          <w:tcPr>
            <w:tcW w:w="1281" w:type="dxa"/>
          </w:tcPr>
          <w:p w14:paraId="2D5615EA" w14:textId="0D22C2E8"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Mantenibilidad</w:t>
            </w:r>
          </w:p>
        </w:tc>
      </w:tr>
      <w:tr w:rsidR="001F604F" w:rsidRPr="001E3E04" w14:paraId="06FACB83" w14:textId="77777777" w:rsidTr="00E95CF3">
        <w:tc>
          <w:tcPr>
            <w:cnfStyle w:val="001000000000" w:firstRow="0" w:lastRow="0" w:firstColumn="1" w:lastColumn="0" w:oddVBand="0" w:evenVBand="0" w:oddHBand="0" w:evenHBand="0" w:firstRowFirstColumn="0" w:firstRowLastColumn="0" w:lastRowFirstColumn="0" w:lastRowLastColumn="0"/>
            <w:tcW w:w="1699" w:type="dxa"/>
          </w:tcPr>
          <w:p w14:paraId="6594A19A" w14:textId="49F6CD6F" w:rsidR="001F604F" w:rsidRPr="00E95CF3" w:rsidRDefault="001F604F" w:rsidP="001F604F">
            <w:pPr>
              <w:rPr>
                <w:rFonts w:cs="Arial"/>
                <w:sz w:val="22"/>
              </w:rPr>
            </w:pPr>
            <w:r w:rsidRPr="00E95CF3">
              <w:rPr>
                <w:rFonts w:cs="Arial"/>
                <w:sz w:val="22"/>
              </w:rPr>
              <w:lastRenderedPageBreak/>
              <w:t>RNF02</w:t>
            </w:r>
          </w:p>
        </w:tc>
        <w:tc>
          <w:tcPr>
            <w:tcW w:w="1982" w:type="dxa"/>
          </w:tcPr>
          <w:p w14:paraId="1208828A" w14:textId="48EC8A9E" w:rsidR="001F604F" w:rsidRPr="00E95CF3" w:rsidRDefault="001F604F" w:rsidP="00E95CF3">
            <w:pPr>
              <w:jc w:val="left"/>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El código fuente debe ser escalable.</w:t>
            </w:r>
          </w:p>
        </w:tc>
        <w:tc>
          <w:tcPr>
            <w:tcW w:w="1577" w:type="dxa"/>
          </w:tcPr>
          <w:p w14:paraId="6B84A9B1" w14:textId="22E428E4"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820" w:type="dxa"/>
          </w:tcPr>
          <w:p w14:paraId="5B6EE907" w14:textId="6B8286B7"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Alta</w:t>
            </w:r>
          </w:p>
        </w:tc>
        <w:tc>
          <w:tcPr>
            <w:tcW w:w="1281" w:type="dxa"/>
          </w:tcPr>
          <w:p w14:paraId="48EEA9F4" w14:textId="59AC0E10" w:rsidR="001F604F" w:rsidRPr="00E95CF3" w:rsidRDefault="001F604F" w:rsidP="00E95CF3">
            <w:pPr>
              <w:jc w:val="center"/>
              <w:cnfStyle w:val="000000000000" w:firstRow="0" w:lastRow="0" w:firstColumn="0" w:lastColumn="0" w:oddVBand="0" w:evenVBand="0" w:oddHBand="0" w:evenHBand="0" w:firstRowFirstColumn="0" w:firstRowLastColumn="0" w:lastRowFirstColumn="0" w:lastRowLastColumn="0"/>
              <w:rPr>
                <w:rFonts w:cs="Arial"/>
                <w:sz w:val="22"/>
              </w:rPr>
            </w:pPr>
            <w:r w:rsidRPr="00E95CF3">
              <w:rPr>
                <w:rFonts w:cs="Arial"/>
                <w:sz w:val="22"/>
              </w:rPr>
              <w:t>Mantenibilidad</w:t>
            </w:r>
          </w:p>
        </w:tc>
      </w:tr>
      <w:tr w:rsidR="001F604F" w:rsidRPr="001E3E04" w14:paraId="2A525812"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281A1B4" w14:textId="4640C4DA" w:rsidR="001F604F" w:rsidRPr="00E95CF3" w:rsidRDefault="001F604F" w:rsidP="001F604F">
            <w:pPr>
              <w:rPr>
                <w:rFonts w:cs="Arial"/>
                <w:sz w:val="22"/>
              </w:rPr>
            </w:pPr>
            <w:r w:rsidRPr="00E95CF3">
              <w:rPr>
                <w:rFonts w:cs="Arial"/>
                <w:sz w:val="22"/>
              </w:rPr>
              <w:t>RNF</w:t>
            </w:r>
            <w:r w:rsidR="0013228A" w:rsidRPr="00E95CF3">
              <w:rPr>
                <w:rFonts w:cs="Arial"/>
                <w:sz w:val="22"/>
              </w:rPr>
              <w:t>03</w:t>
            </w:r>
          </w:p>
        </w:tc>
        <w:tc>
          <w:tcPr>
            <w:tcW w:w="1982" w:type="dxa"/>
          </w:tcPr>
          <w:p w14:paraId="52255566" w14:textId="53495A0F" w:rsidR="001F604F" w:rsidRPr="00E95CF3" w:rsidRDefault="001F604F" w:rsidP="00E95CF3">
            <w:pPr>
              <w:jc w:val="left"/>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El software debe extender la seguridad del servidor.</w:t>
            </w:r>
          </w:p>
        </w:tc>
        <w:tc>
          <w:tcPr>
            <w:tcW w:w="1577" w:type="dxa"/>
          </w:tcPr>
          <w:p w14:paraId="7D4A102E" w14:textId="62448E92"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820" w:type="dxa"/>
          </w:tcPr>
          <w:p w14:paraId="1D5BA4A8" w14:textId="5E68536C" w:rsidR="001F604F" w:rsidRPr="00E95CF3" w:rsidRDefault="001F604F" w:rsidP="00E95CF3">
            <w:pPr>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Alta</w:t>
            </w:r>
          </w:p>
        </w:tc>
        <w:tc>
          <w:tcPr>
            <w:tcW w:w="1281" w:type="dxa"/>
          </w:tcPr>
          <w:p w14:paraId="5FC882E4" w14:textId="1137AE0D" w:rsidR="001F604F" w:rsidRPr="00E95CF3" w:rsidRDefault="001F604F" w:rsidP="00E95CF3">
            <w:pPr>
              <w:keepNext/>
              <w:jc w:val="center"/>
              <w:cnfStyle w:val="000000100000" w:firstRow="0" w:lastRow="0" w:firstColumn="0" w:lastColumn="0" w:oddVBand="0" w:evenVBand="0" w:oddHBand="1" w:evenHBand="0" w:firstRowFirstColumn="0" w:firstRowLastColumn="0" w:lastRowFirstColumn="0" w:lastRowLastColumn="0"/>
              <w:rPr>
                <w:rFonts w:cs="Arial"/>
                <w:sz w:val="22"/>
              </w:rPr>
            </w:pPr>
            <w:r w:rsidRPr="00E95CF3">
              <w:rPr>
                <w:rFonts w:cs="Arial"/>
                <w:sz w:val="22"/>
              </w:rPr>
              <w:t>Seguridad</w:t>
            </w:r>
          </w:p>
        </w:tc>
      </w:tr>
    </w:tbl>
    <w:p w14:paraId="3EC6A72D" w14:textId="11BBA83E" w:rsidR="00877530" w:rsidRPr="001E3E04" w:rsidRDefault="00877530" w:rsidP="00877530">
      <w:pPr>
        <w:pStyle w:val="Ttulo2"/>
        <w:rPr>
          <w:rFonts w:cs="Arial"/>
        </w:rPr>
      </w:pPr>
      <w:bookmarkStart w:id="97" w:name="_Toc464484077"/>
      <w:bookmarkStart w:id="98" w:name="_Toc465070131"/>
      <w:bookmarkStart w:id="99" w:name="_Toc465070674"/>
      <w:bookmarkStart w:id="100" w:name="_Toc524387334"/>
      <w:bookmarkEnd w:id="91"/>
      <w:r w:rsidRPr="001E3E04">
        <w:rPr>
          <w:rFonts w:cs="Arial"/>
        </w:rPr>
        <w:t>2.3. Alternativas de Solución</w:t>
      </w:r>
      <w:bookmarkEnd w:id="97"/>
      <w:bookmarkEnd w:id="98"/>
      <w:bookmarkEnd w:id="99"/>
      <w:bookmarkEnd w:id="100"/>
    </w:p>
    <w:p w14:paraId="3737F740" w14:textId="4000A8F8" w:rsidR="00877530" w:rsidRPr="001E3E04" w:rsidRDefault="00017403" w:rsidP="00017403">
      <w:pPr>
        <w:pStyle w:val="Ttulo3"/>
        <w:rPr>
          <w:rFonts w:cs="Arial"/>
        </w:rPr>
      </w:pPr>
      <w:bookmarkStart w:id="101" w:name="_Toc464484078"/>
      <w:bookmarkStart w:id="102" w:name="_Toc465070132"/>
      <w:bookmarkStart w:id="103" w:name="_Toc465070675"/>
      <w:bookmarkStart w:id="104" w:name="_Toc524387335"/>
      <w:r w:rsidRPr="001E3E04">
        <w:rPr>
          <w:rFonts w:cs="Arial"/>
        </w:rPr>
        <w:t>2.3.1. Alternativa 1: Implementar VPN</w:t>
      </w:r>
      <w:bookmarkEnd w:id="101"/>
      <w:bookmarkEnd w:id="102"/>
      <w:bookmarkEnd w:id="103"/>
      <w:bookmarkEnd w:id="104"/>
    </w:p>
    <w:p w14:paraId="3F04AEAD" w14:textId="30CBB8A7" w:rsidR="00017403" w:rsidRPr="001E3E04" w:rsidRDefault="00CA17AA" w:rsidP="002B6A54">
      <w:pPr>
        <w:ind w:firstLine="708"/>
        <w:rPr>
          <w:rFonts w:cs="Arial"/>
        </w:rPr>
      </w:pPr>
      <w:r w:rsidRPr="00B05FD8">
        <w:rPr>
          <w:rFonts w:cs="Arial"/>
        </w:rPr>
        <w:t>Esta</w:t>
      </w:r>
      <w:r w:rsidR="00B05FD8" w:rsidRPr="00B05FD8">
        <w:rPr>
          <w:rFonts w:cs="Arial"/>
        </w:rPr>
        <w:t xml:space="preserve"> </w:t>
      </w:r>
      <w:r w:rsidRPr="00B05FD8">
        <w:rPr>
          <w:rFonts w:cs="Arial"/>
        </w:rPr>
        <w:t xml:space="preserve">consiste en cerrar a internet los puertos que utiliza XMPP, e implementar </w:t>
      </w:r>
      <w:r w:rsidR="00AC275A" w:rsidRPr="00B05FD8">
        <w:rPr>
          <w:rFonts w:cs="Arial"/>
        </w:rPr>
        <w:t xml:space="preserve">una capa de seguridad </w:t>
      </w:r>
      <w:r w:rsidRPr="00B05FD8">
        <w:rPr>
          <w:rFonts w:cs="Arial"/>
        </w:rPr>
        <w:t>VPN para hacer uso del servid</w:t>
      </w:r>
      <w:r w:rsidR="00E970F7" w:rsidRPr="00B05FD8">
        <w:rPr>
          <w:rFonts w:cs="Arial"/>
        </w:rPr>
        <w:t xml:space="preserve">or, de este modo, disminuir considerablemente </w:t>
      </w:r>
      <w:r w:rsidR="00F66B8A" w:rsidRPr="00B05FD8">
        <w:rPr>
          <w:rFonts w:cs="Arial"/>
        </w:rPr>
        <w:t>el riego de sufrir ataques maliciosos.</w:t>
      </w:r>
    </w:p>
    <w:p w14:paraId="6DD50CE0" w14:textId="13C0CED7" w:rsidR="00017403" w:rsidRPr="001E3E04" w:rsidRDefault="00017403" w:rsidP="00E970F7">
      <w:pPr>
        <w:pStyle w:val="Ttulo3"/>
        <w:rPr>
          <w:rFonts w:cs="Arial"/>
        </w:rPr>
      </w:pPr>
      <w:bookmarkStart w:id="105" w:name="_Toc464484079"/>
      <w:bookmarkStart w:id="106" w:name="_Toc465070133"/>
      <w:bookmarkStart w:id="107" w:name="_Toc465070676"/>
      <w:bookmarkStart w:id="108" w:name="_Toc524387336"/>
      <w:r w:rsidRPr="001E3E04">
        <w:rPr>
          <w:rFonts w:cs="Arial"/>
        </w:rPr>
        <w:t xml:space="preserve">2.3.2. Alternativa 2: </w:t>
      </w:r>
      <w:bookmarkEnd w:id="105"/>
      <w:bookmarkEnd w:id="106"/>
      <w:bookmarkEnd w:id="107"/>
      <w:r w:rsidR="00615C9F">
        <w:rPr>
          <w:rFonts w:cs="Arial"/>
        </w:rPr>
        <w:t>Crear XEP, plugin y librería que implemenen OAUTH 1.0 modificado</w:t>
      </w:r>
      <w:bookmarkEnd w:id="108"/>
    </w:p>
    <w:p w14:paraId="04EADE91" w14:textId="002A6F4E" w:rsidR="00E970F7" w:rsidRPr="001E3E04" w:rsidRDefault="00E970F7" w:rsidP="002B6A54">
      <w:pPr>
        <w:ind w:firstLine="708"/>
        <w:rPr>
          <w:rFonts w:cs="Arial"/>
        </w:rPr>
      </w:pPr>
      <w:r w:rsidRPr="001E3E04">
        <w:rPr>
          <w:rFonts w:cs="Arial"/>
        </w:rPr>
        <w:t>Esta alternativa consiste en crear especificación de un Protocolo de Extension XMPP, que la Concilio de la XFS lo apruebe para que pase a «Draft» y posteriormente a «Experimental». Mientras se realiza este proceso, desarrollar un plugin para el servidor «</w:t>
      </w:r>
      <w:proofErr w:type="spellStart"/>
      <w:r w:rsidRPr="001E3E04">
        <w:rPr>
          <w:rFonts w:cs="Arial"/>
        </w:rPr>
        <w:t>OpenFire</w:t>
      </w:r>
      <w:proofErr w:type="spellEnd"/>
      <w:r w:rsidRPr="001E3E04">
        <w:rPr>
          <w:rFonts w:cs="Arial"/>
        </w:rPr>
        <w:t>» y una Extension para la Librería «Smack»</w:t>
      </w:r>
      <w:r w:rsidR="004212A8" w:rsidRPr="001E3E04">
        <w:rPr>
          <w:rFonts w:cs="Arial"/>
        </w:rPr>
        <w:t xml:space="preserve"> basados en el Proto-XEP</w:t>
      </w:r>
      <w:r w:rsidRPr="001E3E04">
        <w:rPr>
          <w:rFonts w:cs="Arial"/>
        </w:rPr>
        <w:t>.</w:t>
      </w:r>
    </w:p>
    <w:p w14:paraId="19451B73" w14:textId="41DD20B9" w:rsidR="00017403" w:rsidRPr="001E3E04" w:rsidRDefault="00017403" w:rsidP="00017403">
      <w:pPr>
        <w:pStyle w:val="Ttulo3"/>
        <w:rPr>
          <w:rFonts w:cs="Arial"/>
        </w:rPr>
      </w:pPr>
      <w:bookmarkStart w:id="109" w:name="_Toc464484080"/>
      <w:bookmarkStart w:id="110" w:name="_Toc465070134"/>
      <w:bookmarkStart w:id="111" w:name="_Toc465070677"/>
      <w:bookmarkStart w:id="112" w:name="_Toc524387337"/>
      <w:r w:rsidRPr="001E3E04">
        <w:rPr>
          <w:rFonts w:cs="Arial"/>
        </w:rPr>
        <w:t xml:space="preserve">2.3.3. Alternativa 3: </w:t>
      </w:r>
      <w:r w:rsidR="00AC275A">
        <w:rPr>
          <w:rFonts w:cs="Arial"/>
        </w:rPr>
        <w:t>modificar Servidor XMPP</w:t>
      </w:r>
      <w:r w:rsidR="00C22360" w:rsidRPr="001E3E04">
        <w:rPr>
          <w:rFonts w:cs="Arial"/>
        </w:rPr>
        <w:t xml:space="preserve"> y librería</w:t>
      </w:r>
      <w:r w:rsidR="00AC275A">
        <w:rPr>
          <w:rFonts w:cs="Arial"/>
        </w:rPr>
        <w:t xml:space="preserve"> XMPP para </w:t>
      </w:r>
      <w:r w:rsidR="00C22360" w:rsidRPr="001E3E04">
        <w:rPr>
          <w:rFonts w:cs="Arial"/>
        </w:rPr>
        <w:t>que implemente</w:t>
      </w:r>
      <w:r w:rsidR="00AC275A">
        <w:rPr>
          <w:rFonts w:cs="Arial"/>
        </w:rPr>
        <w:t>n</w:t>
      </w:r>
      <w:r w:rsidR="00C22360" w:rsidRPr="001E3E04">
        <w:rPr>
          <w:rFonts w:cs="Arial"/>
        </w:rPr>
        <w:t xml:space="preserve"> la Xep-0348 la cual </w:t>
      </w:r>
      <w:r w:rsidR="00AC275A">
        <w:rPr>
          <w:rFonts w:cs="Arial"/>
        </w:rPr>
        <w:t xml:space="preserve">tiene el mecanismo </w:t>
      </w:r>
      <w:r w:rsidR="00C22360" w:rsidRPr="001E3E04">
        <w:rPr>
          <w:rFonts w:cs="Arial"/>
        </w:rPr>
        <w:t>Oauth</w:t>
      </w:r>
      <w:bookmarkEnd w:id="109"/>
      <w:bookmarkEnd w:id="110"/>
      <w:bookmarkEnd w:id="111"/>
      <w:bookmarkEnd w:id="112"/>
    </w:p>
    <w:p w14:paraId="4223A4C5" w14:textId="1224D257" w:rsidR="00017403" w:rsidRPr="001E3E04" w:rsidRDefault="00E970F7" w:rsidP="002B6A54">
      <w:pPr>
        <w:ind w:firstLine="708"/>
        <w:rPr>
          <w:rFonts w:cs="Arial"/>
        </w:rPr>
      </w:pPr>
      <w:r w:rsidRPr="001E3E04">
        <w:rPr>
          <w:rFonts w:cs="Arial"/>
        </w:rPr>
        <w:t xml:space="preserve">Esta alternativa, consiste es utilizar como guía y referencia el XEP-0348: </w:t>
      </w:r>
      <w:proofErr w:type="spellStart"/>
      <w:r w:rsidRPr="001E3E04">
        <w:rPr>
          <w:rFonts w:cs="Arial"/>
        </w:rPr>
        <w:t>Signing</w:t>
      </w:r>
      <w:proofErr w:type="spellEnd"/>
      <w:r w:rsidRPr="001E3E04">
        <w:rPr>
          <w:rFonts w:cs="Arial"/>
        </w:rPr>
        <w:t xml:space="preserve"> </w:t>
      </w:r>
      <w:proofErr w:type="spellStart"/>
      <w:r w:rsidRPr="001E3E04">
        <w:rPr>
          <w:rFonts w:cs="Arial"/>
        </w:rPr>
        <w:t>Forms</w:t>
      </w:r>
      <w:proofErr w:type="spellEnd"/>
      <w:r w:rsidRPr="001E3E04">
        <w:rPr>
          <w:rFonts w:cs="Arial"/>
        </w:rPr>
        <w:t>. El cual implemen</w:t>
      </w:r>
      <w:r w:rsidR="0040309B" w:rsidRPr="001E3E04">
        <w:rPr>
          <w:rFonts w:cs="Arial"/>
        </w:rPr>
        <w:t>ta OAuth 1.0</w:t>
      </w:r>
      <w:r w:rsidRPr="001E3E04">
        <w:rPr>
          <w:rFonts w:cs="Arial"/>
        </w:rPr>
        <w:t xml:space="preserve"> para </w:t>
      </w:r>
      <w:r w:rsidR="00B63995">
        <w:rPr>
          <w:rFonts w:cs="Arial"/>
        </w:rPr>
        <w:t>delegar</w:t>
      </w:r>
      <w:r w:rsidRPr="001E3E04">
        <w:rPr>
          <w:rFonts w:cs="Arial"/>
        </w:rPr>
        <w:t xml:space="preserve"> </w:t>
      </w:r>
      <w:r w:rsidR="00B63995">
        <w:rPr>
          <w:rFonts w:cs="Arial"/>
        </w:rPr>
        <w:t>autorización</w:t>
      </w:r>
      <w:r w:rsidRPr="001E3E04">
        <w:rPr>
          <w:rFonts w:cs="Arial"/>
        </w:rPr>
        <w:t xml:space="preserve"> para la creación de identidades</w:t>
      </w:r>
      <w:r w:rsidR="00B63995">
        <w:rPr>
          <w:rFonts w:cs="Arial"/>
        </w:rPr>
        <w:t xml:space="preserve"> en la red XMPP-IoT</w:t>
      </w:r>
      <w:r w:rsidRPr="001E3E04">
        <w:rPr>
          <w:rFonts w:cs="Arial"/>
        </w:rPr>
        <w:t>.</w:t>
      </w:r>
      <w:r w:rsidR="005D4568" w:rsidRPr="001E3E04">
        <w:rPr>
          <w:rFonts w:cs="Arial"/>
        </w:rPr>
        <w:t xml:space="preserve"> Todo esto encriptado por medio SSL/TLS</w:t>
      </w:r>
      <w:r w:rsidR="00B63995">
        <w:rPr>
          <w:rFonts w:cs="Arial"/>
        </w:rPr>
        <w:t>.</w:t>
      </w:r>
    </w:p>
    <w:p w14:paraId="5ED2C122" w14:textId="70493823" w:rsidR="00017403" w:rsidRPr="001E3E04" w:rsidRDefault="00CF45E6" w:rsidP="00017403">
      <w:pPr>
        <w:pStyle w:val="Ttulo3"/>
        <w:rPr>
          <w:rFonts w:cs="Arial"/>
        </w:rPr>
      </w:pPr>
      <w:bookmarkStart w:id="113" w:name="_Toc464484081"/>
      <w:bookmarkStart w:id="114" w:name="_Toc465070135"/>
      <w:bookmarkStart w:id="115" w:name="_Toc465070678"/>
      <w:bookmarkStart w:id="116" w:name="_Toc524387338"/>
      <w:r w:rsidRPr="001E3E04">
        <w:rPr>
          <w:rFonts w:cs="Arial"/>
        </w:rPr>
        <w:t>2.3.4. Comparativa entre</w:t>
      </w:r>
      <w:r w:rsidR="00017403" w:rsidRPr="001E3E04">
        <w:rPr>
          <w:rFonts w:cs="Arial"/>
        </w:rPr>
        <w:t xml:space="preserve"> Alternativas</w:t>
      </w:r>
      <w:bookmarkEnd w:id="113"/>
      <w:bookmarkEnd w:id="114"/>
      <w:bookmarkEnd w:id="115"/>
      <w:bookmarkEnd w:id="116"/>
    </w:p>
    <w:p w14:paraId="497AFFAE" w14:textId="6C73BA3E" w:rsidR="00017403" w:rsidRPr="001E3E04" w:rsidRDefault="00E970F7" w:rsidP="002B6A54">
      <w:pPr>
        <w:ind w:firstLine="708"/>
        <w:rPr>
          <w:rFonts w:cs="Arial"/>
        </w:rPr>
      </w:pPr>
      <w:r w:rsidRPr="001E3E04">
        <w:rPr>
          <w:rFonts w:cs="Arial"/>
        </w:rPr>
        <w:t xml:space="preserve">A </w:t>
      </w:r>
      <w:r w:rsidR="00F66B8A" w:rsidRPr="001E3E04">
        <w:rPr>
          <w:rFonts w:cs="Arial"/>
        </w:rPr>
        <w:t>continuación,</w:t>
      </w:r>
      <w:r w:rsidRPr="001E3E04">
        <w:rPr>
          <w:rFonts w:cs="Arial"/>
        </w:rPr>
        <w:t xml:space="preserve"> se presentan las alternativas para dar solución a la problemática planteada en las secciones anteriores</w:t>
      </w:r>
      <w:r w:rsidR="00F66B8A" w:rsidRPr="001E3E04">
        <w:rPr>
          <w:rFonts w:cs="Arial"/>
        </w:rPr>
        <w:t xml:space="preserve">. La </w:t>
      </w:r>
      <w:r w:rsidR="00A7491F">
        <w:rPr>
          <w:rFonts w:cs="Arial"/>
        </w:rPr>
        <w:fldChar w:fldCharType="begin"/>
      </w:r>
      <w:r w:rsidR="00A7491F">
        <w:rPr>
          <w:rFonts w:cs="Arial"/>
        </w:rPr>
        <w:instrText xml:space="preserve"> REF _Ref524308969 \h </w:instrText>
      </w:r>
      <w:r w:rsidR="00A7491F">
        <w:rPr>
          <w:rFonts w:cs="Arial"/>
        </w:rPr>
      </w:r>
      <w:r w:rsidR="00A7491F">
        <w:rPr>
          <w:rFonts w:cs="Arial"/>
        </w:rPr>
        <w:fldChar w:fldCharType="separate"/>
      </w:r>
      <w:r w:rsidR="00A7491F">
        <w:t xml:space="preserve">Tabla </w:t>
      </w:r>
      <w:r w:rsidR="00A7491F">
        <w:rPr>
          <w:noProof/>
        </w:rPr>
        <w:t>2</w:t>
      </w:r>
      <w:r w:rsidR="00A7491F">
        <w:rPr>
          <w:rFonts w:cs="Arial"/>
        </w:rPr>
        <w:fldChar w:fldCharType="end"/>
      </w:r>
      <w:r w:rsidR="004A4B54" w:rsidRPr="001E3E04">
        <w:rPr>
          <w:rFonts w:cs="Arial"/>
        </w:rPr>
        <w:fldChar w:fldCharType="begin"/>
      </w:r>
      <w:r w:rsidR="004A4B54" w:rsidRPr="001E3E04">
        <w:rPr>
          <w:rFonts w:cs="Arial"/>
        </w:rPr>
        <w:instrText xml:space="preserve"> REF _Ref465150946 \h </w:instrText>
      </w:r>
      <w:r w:rsidR="001E3E04">
        <w:rPr>
          <w:rFonts w:cs="Arial"/>
        </w:rPr>
        <w:instrText xml:space="preserve"> \* MERGEFORMAT </w:instrText>
      </w:r>
      <w:r w:rsidR="004A4B54" w:rsidRPr="001E3E04">
        <w:rPr>
          <w:rFonts w:cs="Arial"/>
        </w:rPr>
      </w:r>
      <w:r w:rsidR="004A4B54" w:rsidRPr="001E3E04">
        <w:rPr>
          <w:rFonts w:cs="Arial"/>
        </w:rPr>
        <w:fldChar w:fldCharType="end"/>
      </w:r>
      <w:r w:rsidR="004A4B54" w:rsidRPr="001E3E04">
        <w:rPr>
          <w:rFonts w:cs="Arial"/>
        </w:rPr>
        <w:t xml:space="preserve"> </w:t>
      </w:r>
      <w:r w:rsidR="00F66B8A" w:rsidRPr="001E3E04">
        <w:rPr>
          <w:rFonts w:cs="Arial"/>
        </w:rPr>
        <w:t>presenta las ventajas y desventajas de las alternativas previamente nombradas.</w:t>
      </w:r>
    </w:p>
    <w:p w14:paraId="6BE65A67" w14:textId="4FB475F5" w:rsidR="00E95CF3" w:rsidRDefault="00E95CF3" w:rsidP="001B1D40">
      <w:pPr>
        <w:pStyle w:val="Descripcin"/>
        <w:keepNext/>
        <w:jc w:val="left"/>
      </w:pPr>
      <w:bookmarkStart w:id="117" w:name="_Ref524308969"/>
      <w:bookmarkStart w:id="118" w:name="_Toc524387403"/>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2</w:t>
      </w:r>
      <w:r w:rsidR="008C76F3">
        <w:rPr>
          <w:noProof/>
        </w:rPr>
        <w:fldChar w:fldCharType="end"/>
      </w:r>
      <w:bookmarkEnd w:id="117"/>
      <w:r>
        <w:t>: Comparación de</w:t>
      </w:r>
      <w:r w:rsidRPr="000A0B95">
        <w:t xml:space="preserve"> </w:t>
      </w:r>
      <w:r>
        <w:t>a</w:t>
      </w:r>
      <w:r w:rsidRPr="000A0B95">
        <w:t xml:space="preserve">lternativas de </w:t>
      </w:r>
      <w:r>
        <w:t>s</w:t>
      </w:r>
      <w:r w:rsidRPr="000A0B95">
        <w:t>olución</w:t>
      </w:r>
      <w:r>
        <w:t>.</w:t>
      </w:r>
      <w:bookmarkEnd w:id="118"/>
    </w:p>
    <w:tbl>
      <w:tblPr>
        <w:tblStyle w:val="Tabladelista3-nfasis1"/>
        <w:tblW w:w="0" w:type="auto"/>
        <w:tblLook w:val="04A0" w:firstRow="1" w:lastRow="0" w:firstColumn="1" w:lastColumn="0" w:noHBand="0" w:noVBand="1"/>
      </w:tblPr>
      <w:tblGrid>
        <w:gridCol w:w="2816"/>
        <w:gridCol w:w="2853"/>
        <w:gridCol w:w="2875"/>
      </w:tblGrid>
      <w:tr w:rsidR="00F66B8A" w:rsidRPr="001E3E04" w14:paraId="2BBCB7F8" w14:textId="77777777" w:rsidTr="00E95C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16" w:type="dxa"/>
          </w:tcPr>
          <w:p w14:paraId="75ED1203" w14:textId="77777777" w:rsidR="00F66B8A" w:rsidRPr="001E3E04" w:rsidRDefault="00F66B8A" w:rsidP="00017403">
            <w:pPr>
              <w:rPr>
                <w:rFonts w:cs="Arial"/>
              </w:rPr>
            </w:pPr>
          </w:p>
        </w:tc>
        <w:tc>
          <w:tcPr>
            <w:tcW w:w="2853" w:type="dxa"/>
          </w:tcPr>
          <w:p w14:paraId="22D90144" w14:textId="4B9AB5C5"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Ventajas</w:t>
            </w:r>
          </w:p>
        </w:tc>
        <w:tc>
          <w:tcPr>
            <w:tcW w:w="2875" w:type="dxa"/>
          </w:tcPr>
          <w:p w14:paraId="7A12510F" w14:textId="2AEF6F08" w:rsidR="00F66B8A" w:rsidRPr="001E3E04" w:rsidRDefault="00F66B8A" w:rsidP="00017403">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Desventajas</w:t>
            </w:r>
          </w:p>
        </w:tc>
      </w:tr>
      <w:tr w:rsidR="00F66B8A" w:rsidRPr="001E3E04" w14:paraId="3EAC342A"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1EA60F7" w14:textId="011A0380" w:rsidR="00F66B8A" w:rsidRPr="001E3E04" w:rsidRDefault="00F66B8A" w:rsidP="00017403">
            <w:pPr>
              <w:rPr>
                <w:rFonts w:cs="Arial"/>
              </w:rPr>
            </w:pPr>
            <w:r w:rsidRPr="001E3E04">
              <w:rPr>
                <w:rFonts w:cs="Arial"/>
              </w:rPr>
              <w:lastRenderedPageBreak/>
              <w:t>Alternativa 1</w:t>
            </w:r>
          </w:p>
        </w:tc>
        <w:tc>
          <w:tcPr>
            <w:tcW w:w="2853" w:type="dxa"/>
          </w:tcPr>
          <w:p w14:paraId="42592AFE" w14:textId="77777777"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Escasa codificación.</w:t>
            </w:r>
          </w:p>
          <w:p w14:paraId="17969C3B" w14:textId="17D0DA73" w:rsidR="00F66B8A" w:rsidRPr="001E3E04" w:rsidRDefault="00F66B8A" w:rsidP="00A7491F">
            <w:pPr>
              <w:spacing w:before="0"/>
              <w:jc w:val="left"/>
              <w:cnfStyle w:val="000000100000" w:firstRow="0" w:lastRow="0" w:firstColumn="0" w:lastColumn="0" w:oddVBand="0" w:evenVBand="0" w:oddHBand="1" w:evenHBand="0" w:firstRowFirstColumn="0" w:firstRowLastColumn="0" w:lastRowFirstColumn="0" w:lastRowLastColumn="0"/>
              <w:rPr>
                <w:rFonts w:cs="Arial"/>
              </w:rPr>
            </w:pPr>
          </w:p>
        </w:tc>
        <w:tc>
          <w:tcPr>
            <w:tcW w:w="2875" w:type="dxa"/>
          </w:tcPr>
          <w:p w14:paraId="2FFC3070" w14:textId="3CBB1A03"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Implementar en todos los clientes XMPP, </w:t>
            </w:r>
            <w:r w:rsidR="00AC275A">
              <w:rPr>
                <w:rFonts w:cs="Arial"/>
              </w:rPr>
              <w:t xml:space="preserve">una capa de seguridad mediante </w:t>
            </w:r>
            <w:r w:rsidRPr="001E3E04">
              <w:rPr>
                <w:rFonts w:cs="Arial"/>
              </w:rPr>
              <w:t>un cliente VPN.</w:t>
            </w:r>
          </w:p>
          <w:p w14:paraId="07F43544" w14:textId="17BD4BEF" w:rsidR="00F66B8A" w:rsidRPr="001E3E04" w:rsidRDefault="00F66B8A"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Existen vulnerabilidades no corregidas.</w:t>
            </w:r>
          </w:p>
        </w:tc>
      </w:tr>
      <w:tr w:rsidR="00F66B8A" w:rsidRPr="001E3E04" w14:paraId="483F4CFF" w14:textId="77777777" w:rsidTr="00E95CF3">
        <w:tc>
          <w:tcPr>
            <w:cnfStyle w:val="001000000000" w:firstRow="0" w:lastRow="0" w:firstColumn="1" w:lastColumn="0" w:oddVBand="0" w:evenVBand="0" w:oddHBand="0" w:evenHBand="0" w:firstRowFirstColumn="0" w:firstRowLastColumn="0" w:lastRowFirstColumn="0" w:lastRowLastColumn="0"/>
            <w:tcW w:w="2816" w:type="dxa"/>
          </w:tcPr>
          <w:p w14:paraId="6F5A0D84" w14:textId="5CF76E21" w:rsidR="00F66B8A" w:rsidRPr="001E3E04" w:rsidRDefault="00F66B8A" w:rsidP="00017403">
            <w:pPr>
              <w:rPr>
                <w:rFonts w:cs="Arial"/>
              </w:rPr>
            </w:pPr>
            <w:r w:rsidRPr="001E3E04">
              <w:rPr>
                <w:rFonts w:cs="Arial"/>
              </w:rPr>
              <w:t>Alternativa 2</w:t>
            </w:r>
          </w:p>
        </w:tc>
        <w:tc>
          <w:tcPr>
            <w:tcW w:w="2853" w:type="dxa"/>
          </w:tcPr>
          <w:p w14:paraId="1712DE3F" w14:textId="3F04B2E6" w:rsidR="00F66B8A" w:rsidRPr="001E3E04" w:rsidRDefault="00F66B8A"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Tecnología modera.</w:t>
            </w:r>
          </w:p>
          <w:p w14:paraId="5A4018D6" w14:textId="0F47B63F"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Seguridad en el intercambio de información.</w:t>
            </w:r>
          </w:p>
          <w:p w14:paraId="6CC56E1F" w14:textId="1F7150E3"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0A48866" w14:textId="77777777" w:rsidR="00F66B8A" w:rsidRPr="001E3E04" w:rsidRDefault="005D4568"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La creación y estandarización de un XEP toma demasiado tiempo, aproximadamente un año y medio.</w:t>
            </w:r>
          </w:p>
          <w:p w14:paraId="6D1E8E20" w14:textId="5C406079" w:rsidR="000F63C2" w:rsidRPr="001E3E04" w:rsidRDefault="007A4020" w:rsidP="00A7491F">
            <w:pPr>
              <w:jc w:val="lef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Desconocimiento de parte del equipo de programadores desarrollar utilizando XMPP.</w:t>
            </w:r>
          </w:p>
        </w:tc>
      </w:tr>
      <w:tr w:rsidR="00F66B8A" w:rsidRPr="001E3E04" w14:paraId="00BD22CF" w14:textId="77777777" w:rsidTr="00E95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dxa"/>
          </w:tcPr>
          <w:p w14:paraId="07A59F6C" w14:textId="5B0BD9D7" w:rsidR="00F66B8A" w:rsidRPr="001E3E04" w:rsidRDefault="00F66B8A" w:rsidP="00017403">
            <w:pPr>
              <w:rPr>
                <w:rFonts w:cs="Arial"/>
              </w:rPr>
            </w:pPr>
            <w:r w:rsidRPr="001E3E04">
              <w:rPr>
                <w:rFonts w:cs="Arial"/>
              </w:rPr>
              <w:t>Alternativa 3</w:t>
            </w:r>
          </w:p>
        </w:tc>
        <w:tc>
          <w:tcPr>
            <w:tcW w:w="2853" w:type="dxa"/>
          </w:tcPr>
          <w:p w14:paraId="5B4F4AA3" w14:textId="77777777" w:rsidR="005D4568"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Seguridad en el intercambio de información.</w:t>
            </w:r>
          </w:p>
          <w:p w14:paraId="77E1B37E" w14:textId="0BEF2E87"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Permite regular el acceso a funcionalidades del software.</w:t>
            </w:r>
          </w:p>
        </w:tc>
        <w:tc>
          <w:tcPr>
            <w:tcW w:w="2875" w:type="dxa"/>
          </w:tcPr>
          <w:p w14:paraId="31077246" w14:textId="2C53D070" w:rsidR="0040309B" w:rsidRPr="001E3E04" w:rsidRDefault="0040309B"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XEP-0348 está diseñada y está se encuentra en estado «Experimental».</w:t>
            </w:r>
          </w:p>
          <w:p w14:paraId="6166CA9B" w14:textId="673667A5" w:rsidR="00F66B8A" w:rsidRPr="001E3E04" w:rsidRDefault="005D4568"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La tecnología usada es relativamente antigua, mas no desactualizada.</w:t>
            </w:r>
          </w:p>
          <w:p w14:paraId="28AFF0FF" w14:textId="0E3B5DF9" w:rsidR="005D4568" w:rsidRPr="001E3E04" w:rsidRDefault="007A4020" w:rsidP="00A7491F">
            <w:pPr>
              <w:jc w:val="lef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Desconocimiento</w:t>
            </w:r>
            <w:r w:rsidR="000F63C2" w:rsidRPr="001E3E04">
              <w:rPr>
                <w:rFonts w:cs="Arial"/>
              </w:rPr>
              <w:t xml:space="preserve"> de parte del e</w:t>
            </w:r>
            <w:r w:rsidRPr="001E3E04">
              <w:rPr>
                <w:rFonts w:cs="Arial"/>
              </w:rPr>
              <w:t>quipo de programadores desarrollar</w:t>
            </w:r>
            <w:r w:rsidR="000F63C2" w:rsidRPr="001E3E04">
              <w:rPr>
                <w:rFonts w:cs="Arial"/>
              </w:rPr>
              <w:t xml:space="preserve"> </w:t>
            </w:r>
            <w:r w:rsidRPr="001E3E04">
              <w:rPr>
                <w:rFonts w:cs="Arial"/>
              </w:rPr>
              <w:t>utilizando</w:t>
            </w:r>
            <w:r w:rsidR="000F63C2" w:rsidRPr="001E3E04">
              <w:rPr>
                <w:rFonts w:cs="Arial"/>
              </w:rPr>
              <w:t xml:space="preserve"> XMPP.</w:t>
            </w:r>
          </w:p>
        </w:tc>
      </w:tr>
    </w:tbl>
    <w:p w14:paraId="7FF1177F" w14:textId="3CAAEEDF" w:rsidR="00017403" w:rsidRPr="001E3E04" w:rsidRDefault="00017403" w:rsidP="00017403">
      <w:pPr>
        <w:pStyle w:val="Ttulo3"/>
        <w:rPr>
          <w:rFonts w:cs="Arial"/>
        </w:rPr>
      </w:pPr>
      <w:bookmarkStart w:id="119" w:name="_Toc464484082"/>
      <w:bookmarkStart w:id="120" w:name="_Toc465070136"/>
      <w:bookmarkStart w:id="121" w:name="_Toc465070679"/>
      <w:bookmarkStart w:id="122" w:name="_Toc524387339"/>
      <w:r w:rsidRPr="001E3E04">
        <w:rPr>
          <w:rFonts w:cs="Arial"/>
        </w:rPr>
        <w:t>2.3.5. Elección</w:t>
      </w:r>
      <w:r w:rsidR="0013228A" w:rsidRPr="001E3E04">
        <w:rPr>
          <w:rFonts w:cs="Arial"/>
        </w:rPr>
        <w:t xml:space="preserve"> de Alternativa</w:t>
      </w:r>
      <w:bookmarkEnd w:id="119"/>
      <w:bookmarkEnd w:id="120"/>
      <w:bookmarkEnd w:id="121"/>
      <w:bookmarkEnd w:id="122"/>
    </w:p>
    <w:p w14:paraId="06B3283B" w14:textId="51FB7587" w:rsidR="005D4568" w:rsidRPr="001E3E04" w:rsidRDefault="0040309B" w:rsidP="002B6A54">
      <w:pPr>
        <w:ind w:firstLine="708"/>
        <w:rPr>
          <w:rFonts w:cs="Arial"/>
        </w:rPr>
      </w:pPr>
      <w:r w:rsidRPr="001E3E04">
        <w:rPr>
          <w:rFonts w:cs="Arial"/>
        </w:rPr>
        <w:t>Para realizar a elección</w:t>
      </w:r>
      <w:r w:rsidR="005D4568" w:rsidRPr="001E3E04">
        <w:rPr>
          <w:rFonts w:cs="Arial"/>
        </w:rPr>
        <w:t xml:space="preserve"> </w:t>
      </w:r>
      <w:r w:rsidRPr="001E3E04">
        <w:rPr>
          <w:rFonts w:cs="Arial"/>
        </w:rPr>
        <w:t xml:space="preserve">de una alternativa </w:t>
      </w:r>
      <w:r w:rsidR="00B63995">
        <w:rPr>
          <w:rFonts w:cs="Arial"/>
        </w:rPr>
        <w:t>de solución</w:t>
      </w:r>
      <w:r w:rsidR="005D4568" w:rsidRPr="001E3E04">
        <w:rPr>
          <w:rFonts w:cs="Arial"/>
        </w:rPr>
        <w:t xml:space="preserve">, </w:t>
      </w:r>
      <w:r w:rsidRPr="001E3E04">
        <w:rPr>
          <w:rFonts w:cs="Arial"/>
        </w:rPr>
        <w:t xml:space="preserve">se </w:t>
      </w:r>
      <w:r w:rsidR="00B63995" w:rsidRPr="001E3E04">
        <w:rPr>
          <w:rFonts w:cs="Arial"/>
        </w:rPr>
        <w:t>t</w:t>
      </w:r>
      <w:r w:rsidR="00B63995">
        <w:rPr>
          <w:rFonts w:cs="Arial"/>
        </w:rPr>
        <w:t>omó</w:t>
      </w:r>
      <w:r w:rsidRPr="001E3E04">
        <w:rPr>
          <w:rFonts w:cs="Arial"/>
        </w:rPr>
        <w:t xml:space="preserve"> en consideración la problemática, los objetivos, los requerimientos no funcionales de proyecto, más las restricciones del interesado, es decir Peter Waher.</w:t>
      </w:r>
    </w:p>
    <w:p w14:paraId="13A41A9D" w14:textId="1E931E64" w:rsidR="00322434" w:rsidRPr="001E3E04" w:rsidRDefault="0040309B" w:rsidP="001B7A6D">
      <w:pPr>
        <w:ind w:firstLine="708"/>
        <w:rPr>
          <w:rFonts w:cs="Arial"/>
          <w:caps/>
          <w:spacing w:val="15"/>
        </w:rPr>
      </w:pPr>
      <w:r w:rsidRPr="001E3E04">
        <w:rPr>
          <w:rFonts w:cs="Arial"/>
        </w:rPr>
        <w:t xml:space="preserve">Tomando en consideración todos estos factores, </w:t>
      </w:r>
      <w:r w:rsidR="00B63995">
        <w:rPr>
          <w:rFonts w:cs="Arial"/>
        </w:rPr>
        <w:t>se llegó</w:t>
      </w:r>
      <w:r w:rsidRPr="001E3E04">
        <w:rPr>
          <w:rFonts w:cs="Arial"/>
        </w:rPr>
        <w:t xml:space="preserve"> a la conclusión que la mejor alternativa es la tres, ya </w:t>
      </w:r>
      <w:r w:rsidR="000F63C2" w:rsidRPr="001E3E04">
        <w:rPr>
          <w:rFonts w:cs="Arial"/>
        </w:rPr>
        <w:t>que cumple con realizar y satisfacer lo solicitado en el tiempo requerido</w:t>
      </w:r>
      <w:r w:rsidR="00B63995">
        <w:rPr>
          <w:rFonts w:cs="Arial"/>
        </w:rPr>
        <w:t>.</w:t>
      </w:r>
    </w:p>
    <w:p w14:paraId="1389E43D" w14:textId="06A218F5" w:rsidR="00850975" w:rsidRPr="001E3E04" w:rsidRDefault="00877530" w:rsidP="00850975">
      <w:pPr>
        <w:pStyle w:val="Ttulo2"/>
        <w:rPr>
          <w:rFonts w:cs="Arial"/>
        </w:rPr>
      </w:pPr>
      <w:bookmarkStart w:id="123" w:name="_Toc464484083"/>
      <w:bookmarkStart w:id="124" w:name="_Toc465070137"/>
      <w:bookmarkStart w:id="125" w:name="_Toc465070680"/>
      <w:bookmarkStart w:id="126" w:name="_Toc524387340"/>
      <w:r w:rsidRPr="001E3E04">
        <w:rPr>
          <w:rFonts w:cs="Arial"/>
        </w:rPr>
        <w:t>2.4</w:t>
      </w:r>
      <w:r w:rsidR="00850975" w:rsidRPr="001E3E04">
        <w:rPr>
          <w:rFonts w:cs="Arial"/>
        </w:rPr>
        <w:t>. Solución Propuesta</w:t>
      </w:r>
      <w:bookmarkEnd w:id="123"/>
      <w:bookmarkEnd w:id="124"/>
      <w:bookmarkEnd w:id="125"/>
      <w:bookmarkEnd w:id="126"/>
    </w:p>
    <w:p w14:paraId="75FCE54B" w14:textId="4D3FC502" w:rsidR="00DF042D" w:rsidRPr="001E3E04" w:rsidRDefault="001100EE" w:rsidP="002B6A54">
      <w:pPr>
        <w:ind w:firstLine="360"/>
        <w:rPr>
          <w:rFonts w:cs="Arial"/>
        </w:rPr>
      </w:pPr>
      <w:r w:rsidRPr="001E3E04">
        <w:rPr>
          <w:rFonts w:cs="Arial"/>
        </w:rPr>
        <w:lastRenderedPageBreak/>
        <w:t>L</w:t>
      </w:r>
      <w:r w:rsidR="00DF042D" w:rsidRPr="001E3E04">
        <w:rPr>
          <w:rFonts w:cs="Arial"/>
        </w:rPr>
        <w:t xml:space="preserve">o necesario para solucionar la vulnerabilidad de seguridad existente en la </w:t>
      </w:r>
      <w:r w:rsidR="00783DFA" w:rsidRPr="001E3E04">
        <w:rPr>
          <w:rFonts w:cs="Arial"/>
        </w:rPr>
        <w:t>«</w:t>
      </w:r>
      <w:r w:rsidR="00DF042D" w:rsidRPr="001E3E04">
        <w:rPr>
          <w:rFonts w:cs="Arial"/>
        </w:rPr>
        <w:t>XEP-0077</w:t>
      </w:r>
      <w:r w:rsidR="00783DFA" w:rsidRPr="001E3E04">
        <w:rPr>
          <w:rFonts w:cs="Arial"/>
        </w:rPr>
        <w:t xml:space="preserve">: In-Band </w:t>
      </w:r>
      <w:proofErr w:type="spellStart"/>
      <w:r w:rsidR="00783DFA" w:rsidRPr="001E3E04">
        <w:rPr>
          <w:rFonts w:cs="Arial"/>
        </w:rPr>
        <w:t>Registration</w:t>
      </w:r>
      <w:proofErr w:type="spellEnd"/>
      <w:r w:rsidR="00783DFA" w:rsidRPr="001E3E04">
        <w:rPr>
          <w:rFonts w:cs="Arial"/>
        </w:rPr>
        <w:t>»</w:t>
      </w:r>
      <w:r w:rsidR="00DF042D" w:rsidRPr="001E3E04">
        <w:rPr>
          <w:rFonts w:cs="Arial"/>
        </w:rPr>
        <w:t xml:space="preserve">, </w:t>
      </w:r>
      <w:r w:rsidR="00783DFA" w:rsidRPr="001E3E04">
        <w:rPr>
          <w:rFonts w:cs="Arial"/>
        </w:rPr>
        <w:t xml:space="preserve">es </w:t>
      </w:r>
      <w:r w:rsidR="00DF042D" w:rsidRPr="001E3E04">
        <w:rPr>
          <w:rFonts w:cs="Arial"/>
        </w:rPr>
        <w:t xml:space="preserve">utilizar la </w:t>
      </w:r>
      <w:r w:rsidR="00783DFA" w:rsidRPr="001E3E04">
        <w:rPr>
          <w:rFonts w:cs="Arial"/>
        </w:rPr>
        <w:t>«</w:t>
      </w:r>
      <w:r w:rsidR="00DF042D" w:rsidRPr="001E3E04">
        <w:rPr>
          <w:rFonts w:cs="Arial"/>
        </w:rPr>
        <w:t>XEP-034</w:t>
      </w:r>
      <w:r w:rsidR="00783DFA" w:rsidRPr="001E3E04">
        <w:rPr>
          <w:rFonts w:cs="Arial"/>
        </w:rPr>
        <w:t xml:space="preserve">: </w:t>
      </w:r>
      <w:proofErr w:type="spellStart"/>
      <w:r w:rsidR="00783DFA" w:rsidRPr="001E3E04">
        <w:rPr>
          <w:rFonts w:cs="Arial"/>
        </w:rPr>
        <w:t>Signing</w:t>
      </w:r>
      <w:proofErr w:type="spellEnd"/>
      <w:r w:rsidR="00783DFA" w:rsidRPr="001E3E04">
        <w:rPr>
          <w:rFonts w:cs="Arial"/>
        </w:rPr>
        <w:t xml:space="preserve"> </w:t>
      </w:r>
      <w:proofErr w:type="spellStart"/>
      <w:r w:rsidR="00783DFA" w:rsidRPr="001E3E04">
        <w:rPr>
          <w:rFonts w:cs="Arial"/>
        </w:rPr>
        <w:t>Forms</w:t>
      </w:r>
      <w:proofErr w:type="spellEnd"/>
      <w:r w:rsidR="00783DFA" w:rsidRPr="001E3E04">
        <w:rPr>
          <w:rFonts w:cs="Arial"/>
        </w:rPr>
        <w:t>»</w:t>
      </w:r>
      <w:r w:rsidR="001F1926" w:rsidRPr="001E3E04">
        <w:rPr>
          <w:rFonts w:cs="Arial"/>
        </w:rPr>
        <w:t xml:space="preserve">, este </w:t>
      </w:r>
      <w:r w:rsidR="00783DFA" w:rsidRPr="001E3E04">
        <w:rPr>
          <w:rFonts w:cs="Arial"/>
        </w:rPr>
        <w:t>para este fin es necesario:</w:t>
      </w:r>
    </w:p>
    <w:p w14:paraId="332E6086" w14:textId="758FDB83" w:rsidR="00783DFA" w:rsidRPr="001E3E04" w:rsidRDefault="00B63995" w:rsidP="007A10DD">
      <w:pPr>
        <w:pStyle w:val="Prrafodelista"/>
        <w:numPr>
          <w:ilvl w:val="0"/>
          <w:numId w:val="28"/>
        </w:numPr>
        <w:rPr>
          <w:rFonts w:cs="Arial"/>
        </w:rPr>
      </w:pPr>
      <w:r>
        <w:rPr>
          <w:rFonts w:cs="Arial"/>
        </w:rPr>
        <w:t>Modificar</w:t>
      </w:r>
      <w:r w:rsidR="00783DFA" w:rsidRPr="001E3E04">
        <w:rPr>
          <w:rFonts w:cs="Arial"/>
        </w:rPr>
        <w:t xml:space="preserve"> </w:t>
      </w:r>
      <w:r>
        <w:rPr>
          <w:rFonts w:cs="Arial"/>
        </w:rPr>
        <w:t>el</w:t>
      </w:r>
      <w:r w:rsidR="00783DFA" w:rsidRPr="001E3E04">
        <w:rPr>
          <w:rFonts w:cs="Arial"/>
        </w:rPr>
        <w:t xml:space="preserve"> servidor XMPP «</w:t>
      </w:r>
      <w:proofErr w:type="spellStart"/>
      <w:r w:rsidR="00783DFA" w:rsidRPr="001E3E04">
        <w:rPr>
          <w:rFonts w:cs="Arial"/>
        </w:rPr>
        <w:t>OpenFire</w:t>
      </w:r>
      <w:proofErr w:type="spellEnd"/>
      <w:r w:rsidR="00783DFA" w:rsidRPr="001E3E04">
        <w:rPr>
          <w:rFonts w:cs="Arial"/>
        </w:rPr>
        <w:t>».</w:t>
      </w:r>
    </w:p>
    <w:p w14:paraId="417BAA75" w14:textId="0200A333" w:rsidR="00783DFA" w:rsidRPr="001E3E04" w:rsidRDefault="00783DFA" w:rsidP="007A10DD">
      <w:pPr>
        <w:pStyle w:val="Prrafodelista"/>
        <w:numPr>
          <w:ilvl w:val="0"/>
          <w:numId w:val="28"/>
        </w:numPr>
        <w:rPr>
          <w:rFonts w:cs="Arial"/>
        </w:rPr>
      </w:pPr>
      <w:r w:rsidRPr="001E3E04">
        <w:rPr>
          <w:rFonts w:cs="Arial"/>
        </w:rPr>
        <w:t>Crear extensión para librería XMPP «SMACK».</w:t>
      </w:r>
    </w:p>
    <w:p w14:paraId="6D818629" w14:textId="4AC821A1" w:rsidR="00783DFA" w:rsidRPr="001E3E04" w:rsidRDefault="00322434" w:rsidP="00783DFA">
      <w:pPr>
        <w:ind w:left="360"/>
        <w:rPr>
          <w:rFonts w:cs="Arial"/>
        </w:rPr>
      </w:pPr>
      <w:r w:rsidRPr="001E3E04">
        <w:rPr>
          <w:rFonts w:cs="Arial"/>
        </w:rPr>
        <w:t>De este modo</w:t>
      </w:r>
      <w:r w:rsidR="00011E92" w:rsidRPr="001E3E04">
        <w:rPr>
          <w:rFonts w:cs="Arial"/>
        </w:rPr>
        <w:t>,</w:t>
      </w:r>
      <w:r w:rsidRPr="001E3E04">
        <w:rPr>
          <w:rFonts w:cs="Arial"/>
        </w:rPr>
        <w:t xml:space="preserve"> se </w:t>
      </w:r>
      <w:r w:rsidR="00810A73">
        <w:rPr>
          <w:rFonts w:cs="Arial"/>
        </w:rPr>
        <w:t>realizarán</w:t>
      </w:r>
      <w:r w:rsidR="00B63995">
        <w:rPr>
          <w:rFonts w:cs="Arial"/>
        </w:rPr>
        <w:t xml:space="preserve"> las modificaciones y agregaciones al </w:t>
      </w:r>
      <w:r w:rsidRPr="001E3E04">
        <w:rPr>
          <w:rFonts w:cs="Arial"/>
        </w:rPr>
        <w:t>servidor XMPP Open</w:t>
      </w:r>
      <w:r w:rsidR="00810A73">
        <w:rPr>
          <w:rFonts w:cs="Arial"/>
        </w:rPr>
        <w:t>f</w:t>
      </w:r>
      <w:r w:rsidRPr="001E3E04">
        <w:rPr>
          <w:rFonts w:cs="Arial"/>
        </w:rPr>
        <w:t>ire, el cual</w:t>
      </w:r>
      <w:r w:rsidR="00011E92" w:rsidRPr="001E3E04">
        <w:rPr>
          <w:rFonts w:cs="Arial"/>
        </w:rPr>
        <w:t>,</w:t>
      </w:r>
      <w:r w:rsidRPr="001E3E04">
        <w:rPr>
          <w:rFonts w:cs="Arial"/>
        </w:rPr>
        <w:t xml:space="preserve"> quedará habilitado para atender </w:t>
      </w:r>
      <w:r w:rsidR="00011E92" w:rsidRPr="001E3E04">
        <w:rPr>
          <w:rFonts w:cs="Arial"/>
        </w:rPr>
        <w:t>las nuevas</w:t>
      </w:r>
      <w:r w:rsidRPr="001E3E04">
        <w:rPr>
          <w:rFonts w:cs="Arial"/>
        </w:rPr>
        <w:t xml:space="preserve"> de consultas que se enviarán desde un cliente, para la creación de identidades</w:t>
      </w:r>
      <w:r w:rsidR="002E3839">
        <w:rPr>
          <w:rFonts w:cs="Arial"/>
        </w:rPr>
        <w:t xml:space="preserve"> utilizando los mecanismos de registro en banda en conjunto el firmado de formularios</w:t>
      </w:r>
      <w:r w:rsidRPr="001E3E04">
        <w:rPr>
          <w:rFonts w:cs="Arial"/>
        </w:rPr>
        <w:t>.</w:t>
      </w:r>
    </w:p>
    <w:p w14:paraId="740321F1" w14:textId="7F043CE4" w:rsidR="00850975" w:rsidRPr="001E3E04" w:rsidRDefault="00877530" w:rsidP="00850975">
      <w:pPr>
        <w:pStyle w:val="Ttulo3"/>
        <w:rPr>
          <w:rFonts w:cs="Arial"/>
        </w:rPr>
      </w:pPr>
      <w:bookmarkStart w:id="127" w:name="_Toc464484084"/>
      <w:bookmarkStart w:id="128" w:name="_Toc465070138"/>
      <w:bookmarkStart w:id="129" w:name="_Toc465070681"/>
      <w:bookmarkStart w:id="130" w:name="_Toc524387341"/>
      <w:r w:rsidRPr="001E3E04">
        <w:rPr>
          <w:rFonts w:cs="Arial"/>
        </w:rPr>
        <w:t>2.4</w:t>
      </w:r>
      <w:r w:rsidR="00850975" w:rsidRPr="001E3E04">
        <w:rPr>
          <w:rFonts w:cs="Arial"/>
        </w:rPr>
        <w:t>.1. Factibilidad Técnica</w:t>
      </w:r>
      <w:bookmarkEnd w:id="127"/>
      <w:bookmarkEnd w:id="128"/>
      <w:bookmarkEnd w:id="129"/>
      <w:bookmarkEnd w:id="130"/>
    </w:p>
    <w:p w14:paraId="60A0F8D4" w14:textId="140279F2" w:rsidR="00CD78FA" w:rsidRPr="001E3E04" w:rsidRDefault="00592124" w:rsidP="00592124">
      <w:pPr>
        <w:pStyle w:val="Ttulo4"/>
        <w:rPr>
          <w:rFonts w:cs="Arial"/>
        </w:rPr>
      </w:pPr>
      <w:bookmarkStart w:id="131" w:name="_Toc464484085"/>
      <w:bookmarkStart w:id="132" w:name="_Toc465070139"/>
      <w:bookmarkStart w:id="133" w:name="_Toc465070682"/>
      <w:r w:rsidRPr="001E3E04">
        <w:rPr>
          <w:rFonts w:cs="Arial"/>
        </w:rPr>
        <w:t xml:space="preserve">2.4.1.1. </w:t>
      </w:r>
      <w:r w:rsidR="00CD78FA" w:rsidRPr="001E3E04">
        <w:rPr>
          <w:rFonts w:cs="Arial"/>
        </w:rPr>
        <w:t>Lenguajes de programación y Herramientas</w:t>
      </w:r>
      <w:bookmarkEnd w:id="131"/>
      <w:bookmarkEnd w:id="132"/>
      <w:bookmarkEnd w:id="133"/>
    </w:p>
    <w:p w14:paraId="7BA8A20E" w14:textId="0F4E4CFE" w:rsidR="00664044" w:rsidRPr="001E3E04" w:rsidRDefault="00592124" w:rsidP="001B7A6D">
      <w:pPr>
        <w:ind w:firstLine="708"/>
        <w:rPr>
          <w:rFonts w:cs="Arial"/>
        </w:rPr>
      </w:pPr>
      <w:r w:rsidRPr="001E3E04">
        <w:rPr>
          <w:rFonts w:cs="Arial"/>
        </w:rPr>
        <w:t xml:space="preserve">El servidor XMPP que </w:t>
      </w:r>
      <w:r w:rsidR="00664044" w:rsidRPr="001E3E04">
        <w:rPr>
          <w:rFonts w:cs="Arial"/>
        </w:rPr>
        <w:t>utilizaremos</w:t>
      </w:r>
      <w:r w:rsidR="00D96DD6" w:rsidRPr="001E3E04">
        <w:rPr>
          <w:rFonts w:cs="Arial"/>
        </w:rPr>
        <w:t xml:space="preserve"> será «</w:t>
      </w:r>
      <w:proofErr w:type="spellStart"/>
      <w:r w:rsidR="00D96DD6" w:rsidRPr="001E3E04">
        <w:rPr>
          <w:rFonts w:cs="Arial"/>
        </w:rPr>
        <w:t>Open</w:t>
      </w:r>
      <w:r w:rsidRPr="001E3E04">
        <w:rPr>
          <w:rFonts w:cs="Arial"/>
        </w:rPr>
        <w:t>Fire</w:t>
      </w:r>
      <w:proofErr w:type="spellEnd"/>
      <w:r w:rsidRPr="001E3E04">
        <w:rPr>
          <w:rFonts w:cs="Arial"/>
        </w:rPr>
        <w:t>», el cual funciona sobre la máquina virtual de Java. Cuenta con una consola de administración web. En donde es posible gestionar cuentas, permisos, grupos, salas de confere</w:t>
      </w:r>
      <w:r w:rsidR="00664044" w:rsidRPr="001E3E04">
        <w:rPr>
          <w:rFonts w:cs="Arial"/>
        </w:rPr>
        <w:t xml:space="preserve">ncias, bloqueos y lo que </w:t>
      </w:r>
      <w:r w:rsidR="002E3839">
        <w:rPr>
          <w:rFonts w:cs="Arial"/>
        </w:rPr>
        <w:t xml:space="preserve">es relevante en el presente proyecto, habilitar o deshabilitar características, ej.: In-Band </w:t>
      </w:r>
      <w:proofErr w:type="spellStart"/>
      <w:r w:rsidR="002E3839">
        <w:rPr>
          <w:rFonts w:cs="Arial"/>
        </w:rPr>
        <w:t>Registration</w:t>
      </w:r>
      <w:proofErr w:type="spellEnd"/>
      <w:r w:rsidRPr="001E3E04">
        <w:rPr>
          <w:rFonts w:cs="Arial"/>
        </w:rPr>
        <w:t>.</w:t>
      </w:r>
      <w:r w:rsidR="002A5616" w:rsidRPr="001E3E04">
        <w:rPr>
          <w:rFonts w:cs="Arial"/>
        </w:rPr>
        <w:t xml:space="preserve"> </w:t>
      </w:r>
    </w:p>
    <w:p w14:paraId="49173D8C" w14:textId="77777777" w:rsidR="00B05FD8" w:rsidRDefault="002E3839" w:rsidP="001B7A6D">
      <w:pPr>
        <w:ind w:firstLine="708"/>
        <w:rPr>
          <w:rFonts w:cs="Arial"/>
        </w:rPr>
      </w:pPr>
      <w:r>
        <w:rPr>
          <w:rFonts w:cs="Arial"/>
        </w:rPr>
        <w:t>Las modificaciones</w:t>
      </w:r>
      <w:r w:rsidR="002A5616" w:rsidRPr="001E3E04">
        <w:rPr>
          <w:rFonts w:cs="Arial"/>
        </w:rPr>
        <w:t xml:space="preserve"> </w:t>
      </w:r>
      <w:r>
        <w:rPr>
          <w:rFonts w:cs="Arial"/>
        </w:rPr>
        <w:t>d</w:t>
      </w:r>
      <w:r w:rsidR="002A5616" w:rsidRPr="001E3E04">
        <w:rPr>
          <w:rFonts w:cs="Arial"/>
        </w:rPr>
        <w:t>el servidor «</w:t>
      </w:r>
      <w:proofErr w:type="spellStart"/>
      <w:r w:rsidR="002A5616" w:rsidRPr="001E3E04">
        <w:rPr>
          <w:rFonts w:cs="Arial"/>
        </w:rPr>
        <w:t>OpenFire</w:t>
      </w:r>
      <w:proofErr w:type="spellEnd"/>
      <w:r w:rsidR="002A5616" w:rsidRPr="001E3E04">
        <w:rPr>
          <w:rFonts w:cs="Arial"/>
        </w:rPr>
        <w:t xml:space="preserve">» </w:t>
      </w:r>
      <w:r w:rsidR="00664044" w:rsidRPr="001E3E04">
        <w:rPr>
          <w:rFonts w:cs="Arial"/>
        </w:rPr>
        <w:t xml:space="preserve">y la extensión para la librería «Smack» serán </w:t>
      </w:r>
      <w:r>
        <w:rPr>
          <w:rFonts w:cs="Arial"/>
        </w:rPr>
        <w:t>codificadas</w:t>
      </w:r>
      <w:r w:rsidR="00664044" w:rsidRPr="001E3E04">
        <w:rPr>
          <w:rFonts w:cs="Arial"/>
        </w:rPr>
        <w:t xml:space="preserve">, en el </w:t>
      </w:r>
      <w:r w:rsidR="00664044" w:rsidRPr="00B05FD8">
        <w:rPr>
          <w:rFonts w:cs="Arial"/>
        </w:rPr>
        <w:t xml:space="preserve">lenguaje </w:t>
      </w:r>
      <w:r w:rsidR="002A5616" w:rsidRPr="00B05FD8">
        <w:rPr>
          <w:rFonts w:cs="Arial"/>
        </w:rPr>
        <w:t>de programación Java</w:t>
      </w:r>
      <w:r w:rsidR="002A5616" w:rsidRPr="001E3E04">
        <w:rPr>
          <w:rFonts w:cs="Arial"/>
        </w:rPr>
        <w:t xml:space="preserve"> versión </w:t>
      </w:r>
      <w:r w:rsidR="00664044" w:rsidRPr="001E3E04">
        <w:rPr>
          <w:rFonts w:cs="Arial"/>
        </w:rPr>
        <w:t xml:space="preserve">1.8, ya que el servidor </w:t>
      </w:r>
      <w:r w:rsidR="002A5616" w:rsidRPr="001E3E04">
        <w:rPr>
          <w:rFonts w:cs="Arial"/>
        </w:rPr>
        <w:t xml:space="preserve">XMPP </w:t>
      </w:r>
      <w:r w:rsidR="00664044" w:rsidRPr="001E3E04">
        <w:rPr>
          <w:rFonts w:cs="Arial"/>
        </w:rPr>
        <w:t xml:space="preserve">que </w:t>
      </w:r>
      <w:r>
        <w:rPr>
          <w:rFonts w:cs="Arial"/>
        </w:rPr>
        <w:t>se seleccionó</w:t>
      </w:r>
      <w:r w:rsidR="00664044" w:rsidRPr="001E3E04">
        <w:rPr>
          <w:rFonts w:cs="Arial"/>
        </w:rPr>
        <w:t xml:space="preserve"> </w:t>
      </w:r>
      <w:r>
        <w:rPr>
          <w:rFonts w:cs="Arial"/>
        </w:rPr>
        <w:t>opera</w:t>
      </w:r>
      <w:r w:rsidR="002A5616" w:rsidRPr="001E3E04">
        <w:rPr>
          <w:rFonts w:cs="Arial"/>
        </w:rPr>
        <w:t xml:space="preserve"> </w:t>
      </w:r>
      <w:r w:rsidR="00664044" w:rsidRPr="001E3E04">
        <w:rPr>
          <w:rFonts w:cs="Arial"/>
        </w:rPr>
        <w:t xml:space="preserve">sobre </w:t>
      </w:r>
      <w:r>
        <w:rPr>
          <w:rFonts w:cs="Arial"/>
        </w:rPr>
        <w:t>esta versión de la</w:t>
      </w:r>
      <w:r w:rsidR="00664044" w:rsidRPr="001E3E04">
        <w:rPr>
          <w:rFonts w:cs="Arial"/>
        </w:rPr>
        <w:t xml:space="preserve"> máquina virtual de Java.</w:t>
      </w:r>
    </w:p>
    <w:p w14:paraId="3E0CF741" w14:textId="35925016" w:rsidR="00592124" w:rsidRPr="001E3E04" w:rsidRDefault="002A5616" w:rsidP="001B7A6D">
      <w:pPr>
        <w:ind w:firstLine="708"/>
        <w:rPr>
          <w:rFonts w:cs="Arial"/>
        </w:rPr>
      </w:pPr>
      <w:r w:rsidRPr="001E3E04">
        <w:rPr>
          <w:rFonts w:cs="Arial"/>
        </w:rPr>
        <w:t>La IDE que utilizaremos para codificar en Java será «</w:t>
      </w:r>
      <w:r w:rsidR="002E3839">
        <w:rPr>
          <w:rFonts w:cs="Arial"/>
        </w:rPr>
        <w:t>IntelliJ IDEA</w:t>
      </w:r>
      <w:r w:rsidRPr="001E3E04">
        <w:rPr>
          <w:rFonts w:cs="Arial"/>
        </w:rPr>
        <w:t xml:space="preserve">» </w:t>
      </w:r>
      <w:r w:rsidR="002E3839" w:rsidRPr="001E3E04">
        <w:rPr>
          <w:rFonts w:cs="Arial"/>
        </w:rPr>
        <w:t xml:space="preserve">versión </w:t>
      </w:r>
      <w:r w:rsidR="002E3839">
        <w:rPr>
          <w:rFonts w:cs="Arial"/>
        </w:rPr>
        <w:t>2017.2</w:t>
      </w:r>
      <w:r w:rsidRPr="001E3E04">
        <w:rPr>
          <w:rFonts w:cs="Arial"/>
        </w:rPr>
        <w:t xml:space="preserve">, una suite completa que permite integración perfecta con la </w:t>
      </w:r>
      <w:r w:rsidR="003D7442" w:rsidRPr="001E3E04">
        <w:rPr>
          <w:rFonts w:cs="Arial"/>
        </w:rPr>
        <w:t>máquina</w:t>
      </w:r>
      <w:r w:rsidRPr="001E3E04">
        <w:rPr>
          <w:rFonts w:cs="Arial"/>
        </w:rPr>
        <w:t xml:space="preserve"> </w:t>
      </w:r>
      <w:r w:rsidR="00693BF0" w:rsidRPr="001E3E04">
        <w:rPr>
          <w:rFonts w:cs="Arial"/>
        </w:rPr>
        <w:t>virtual</w:t>
      </w:r>
      <w:r w:rsidRPr="001E3E04">
        <w:rPr>
          <w:rFonts w:cs="Arial"/>
        </w:rPr>
        <w:t xml:space="preserve"> de </w:t>
      </w:r>
      <w:r w:rsidR="003D7442" w:rsidRPr="001E3E04">
        <w:rPr>
          <w:rFonts w:cs="Arial"/>
        </w:rPr>
        <w:t>Java</w:t>
      </w:r>
      <w:r w:rsidR="002E3839">
        <w:rPr>
          <w:rFonts w:cs="Arial"/>
        </w:rPr>
        <w:t xml:space="preserve"> con gestores de dependencias java como lo son Maven y </w:t>
      </w:r>
      <w:proofErr w:type="spellStart"/>
      <w:r w:rsidR="002E3839">
        <w:rPr>
          <w:rFonts w:cs="Arial"/>
        </w:rPr>
        <w:t>Gradle</w:t>
      </w:r>
      <w:proofErr w:type="spellEnd"/>
      <w:r w:rsidR="003D7442" w:rsidRPr="001E3E04">
        <w:rPr>
          <w:rFonts w:cs="Arial"/>
        </w:rPr>
        <w:t>.</w:t>
      </w:r>
    </w:p>
    <w:p w14:paraId="11E40FC3" w14:textId="159E8199" w:rsidR="00693BF0" w:rsidRPr="001E3E04" w:rsidRDefault="00693BF0" w:rsidP="001B7A6D">
      <w:pPr>
        <w:ind w:firstLine="708"/>
        <w:rPr>
          <w:rFonts w:cs="Arial"/>
        </w:rPr>
      </w:pPr>
      <w:r w:rsidRPr="001E3E04">
        <w:rPr>
          <w:rFonts w:cs="Arial"/>
        </w:rPr>
        <w:t xml:space="preserve">Se utilizará el lenguaje de programación C#, para desarrollar un cliente XMPP con la finalidad de mitigar el riesgo técnico relacionado con el nivel de conocimiento de XMPP. Para desarrollar este cliente se utilizará el entorno de desarrollo gratuito de Microsoft, es decir, Visual Studio 2015 </w:t>
      </w:r>
      <w:proofErr w:type="spellStart"/>
      <w:r w:rsidRPr="001E3E04">
        <w:rPr>
          <w:rFonts w:cs="Arial"/>
        </w:rPr>
        <w:t>Community</w:t>
      </w:r>
      <w:proofErr w:type="spellEnd"/>
      <w:r w:rsidRPr="001E3E04">
        <w:rPr>
          <w:rFonts w:cs="Arial"/>
        </w:rPr>
        <w:t xml:space="preserve"> </w:t>
      </w:r>
      <w:proofErr w:type="spellStart"/>
      <w:r w:rsidRPr="001E3E04">
        <w:rPr>
          <w:rFonts w:cs="Arial"/>
        </w:rPr>
        <w:t>Edition</w:t>
      </w:r>
      <w:proofErr w:type="spellEnd"/>
      <w:r w:rsidRPr="001E3E04">
        <w:rPr>
          <w:rFonts w:cs="Arial"/>
        </w:rPr>
        <w:t>.</w:t>
      </w:r>
    </w:p>
    <w:p w14:paraId="5D00ECA8" w14:textId="2BB3F0A8" w:rsidR="00693BF0" w:rsidRPr="001E3E04" w:rsidRDefault="00693BF0" w:rsidP="00693BF0">
      <w:pPr>
        <w:pStyle w:val="Ttulo4"/>
        <w:rPr>
          <w:rFonts w:cs="Arial"/>
        </w:rPr>
      </w:pPr>
      <w:bookmarkStart w:id="134" w:name="_Toc464484086"/>
      <w:bookmarkStart w:id="135" w:name="_Toc465070140"/>
      <w:bookmarkStart w:id="136" w:name="_Toc465070683"/>
      <w:r w:rsidRPr="001E3E04">
        <w:rPr>
          <w:rFonts w:cs="Arial"/>
        </w:rPr>
        <w:t>2.4.1.2. Hardware</w:t>
      </w:r>
      <w:bookmarkEnd w:id="134"/>
      <w:bookmarkEnd w:id="135"/>
      <w:bookmarkEnd w:id="136"/>
    </w:p>
    <w:p w14:paraId="312426E9" w14:textId="6EC53884" w:rsidR="00693BF0" w:rsidRDefault="00693BF0" w:rsidP="002B6A54">
      <w:pPr>
        <w:ind w:firstLine="360"/>
        <w:rPr>
          <w:rFonts w:cs="Arial"/>
        </w:rPr>
      </w:pPr>
      <w:r w:rsidRPr="001E3E04">
        <w:rPr>
          <w:rFonts w:cs="Arial"/>
        </w:rPr>
        <w:t>Para la creación de toda la solución debemos tener en cuenta lo siguientes requerimientos de hardware.</w:t>
      </w:r>
    </w:p>
    <w:p w14:paraId="1F160722" w14:textId="72FE1B3F" w:rsidR="002E3839" w:rsidRDefault="002E3839" w:rsidP="002E3839">
      <w:pPr>
        <w:rPr>
          <w:rFonts w:cs="Arial"/>
        </w:rPr>
      </w:pPr>
      <w:r>
        <w:rPr>
          <w:rFonts w:cs="Arial"/>
        </w:rPr>
        <w:t>Entorno de desarrollo</w:t>
      </w:r>
    </w:p>
    <w:p w14:paraId="19683561" w14:textId="1AD61197" w:rsidR="002E3839" w:rsidRDefault="002E3839" w:rsidP="007A10DD">
      <w:pPr>
        <w:pStyle w:val="Prrafodelista"/>
        <w:numPr>
          <w:ilvl w:val="0"/>
          <w:numId w:val="40"/>
        </w:numPr>
        <w:rPr>
          <w:rFonts w:cs="Arial"/>
        </w:rPr>
      </w:pPr>
      <w:r>
        <w:rPr>
          <w:rFonts w:cs="Arial"/>
        </w:rPr>
        <w:t>Laptop</w:t>
      </w:r>
    </w:p>
    <w:p w14:paraId="216D993C" w14:textId="21EEDB7F" w:rsidR="002E3839" w:rsidRDefault="002E3839" w:rsidP="007A10DD">
      <w:pPr>
        <w:pStyle w:val="Prrafodelista"/>
        <w:numPr>
          <w:ilvl w:val="1"/>
          <w:numId w:val="40"/>
        </w:numPr>
        <w:rPr>
          <w:rFonts w:cs="Arial"/>
        </w:rPr>
      </w:pPr>
      <w:r>
        <w:rPr>
          <w:rFonts w:cs="Arial"/>
        </w:rPr>
        <w:lastRenderedPageBreak/>
        <w:t>Procesador i5 7ma GEN.</w:t>
      </w:r>
    </w:p>
    <w:p w14:paraId="63675985" w14:textId="46806E67" w:rsidR="002E3839" w:rsidRDefault="002E3839" w:rsidP="007A10DD">
      <w:pPr>
        <w:pStyle w:val="Prrafodelista"/>
        <w:numPr>
          <w:ilvl w:val="1"/>
          <w:numId w:val="40"/>
        </w:numPr>
        <w:rPr>
          <w:rFonts w:cs="Arial"/>
        </w:rPr>
      </w:pPr>
      <w:r>
        <w:rPr>
          <w:rFonts w:cs="Arial"/>
        </w:rPr>
        <w:t>8 GB RAM</w:t>
      </w:r>
    </w:p>
    <w:p w14:paraId="2B039033" w14:textId="333877AB" w:rsidR="002E3839" w:rsidRDefault="00704ED7" w:rsidP="007A10DD">
      <w:pPr>
        <w:pStyle w:val="Prrafodelista"/>
        <w:numPr>
          <w:ilvl w:val="1"/>
          <w:numId w:val="40"/>
        </w:numPr>
        <w:rPr>
          <w:rFonts w:cs="Arial"/>
        </w:rPr>
      </w:pPr>
      <w:r>
        <w:rPr>
          <w:rFonts w:cs="Arial"/>
        </w:rPr>
        <w:t>20 GB de a</w:t>
      </w:r>
      <w:r w:rsidR="002E3839">
        <w:rPr>
          <w:rFonts w:cs="Arial"/>
        </w:rPr>
        <w:t>lmacenamiento</w:t>
      </w:r>
      <w:r>
        <w:rPr>
          <w:rFonts w:cs="Arial"/>
        </w:rPr>
        <w:t xml:space="preserve"> disponible</w:t>
      </w:r>
    </w:p>
    <w:p w14:paraId="2D356FEE" w14:textId="08A52ACB" w:rsidR="00704ED7" w:rsidRDefault="00704ED7" w:rsidP="007A10DD">
      <w:pPr>
        <w:pStyle w:val="Prrafodelista"/>
        <w:numPr>
          <w:ilvl w:val="0"/>
          <w:numId w:val="40"/>
        </w:numPr>
        <w:rPr>
          <w:rFonts w:cs="Arial"/>
        </w:rPr>
      </w:pPr>
      <w:r>
        <w:rPr>
          <w:rFonts w:cs="Arial"/>
        </w:rPr>
        <w:t>Servidor</w:t>
      </w:r>
    </w:p>
    <w:p w14:paraId="43675934" w14:textId="365B5162" w:rsidR="00704ED7" w:rsidRDefault="00704ED7" w:rsidP="007A10DD">
      <w:pPr>
        <w:pStyle w:val="Prrafodelista"/>
        <w:numPr>
          <w:ilvl w:val="1"/>
          <w:numId w:val="40"/>
        </w:numPr>
        <w:rPr>
          <w:rFonts w:cs="Arial"/>
        </w:rPr>
      </w:pPr>
      <w:r>
        <w:rPr>
          <w:rFonts w:cs="Arial"/>
        </w:rPr>
        <w:t xml:space="preserve">SO: Debian Server / Ubuntu Server / CentOS / </w:t>
      </w:r>
      <w:proofErr w:type="spellStart"/>
      <w:r>
        <w:rPr>
          <w:rFonts w:cs="Arial"/>
        </w:rPr>
        <w:t>RedHat</w:t>
      </w:r>
      <w:proofErr w:type="spellEnd"/>
      <w:r>
        <w:rPr>
          <w:rFonts w:cs="Arial"/>
        </w:rPr>
        <w:t xml:space="preserve"> / Fedora Server</w:t>
      </w:r>
    </w:p>
    <w:p w14:paraId="684DFC22" w14:textId="0EC35233" w:rsidR="00704ED7" w:rsidRDefault="00704ED7" w:rsidP="007A10DD">
      <w:pPr>
        <w:pStyle w:val="Prrafodelista"/>
        <w:numPr>
          <w:ilvl w:val="1"/>
          <w:numId w:val="40"/>
        </w:numPr>
        <w:rPr>
          <w:rFonts w:cs="Arial"/>
        </w:rPr>
      </w:pPr>
      <w:r>
        <w:rPr>
          <w:rFonts w:cs="Arial"/>
        </w:rPr>
        <w:t>4 GB RAM</w:t>
      </w:r>
    </w:p>
    <w:p w14:paraId="76351FAD" w14:textId="4A7563A5" w:rsidR="00704ED7" w:rsidRDefault="00704ED7" w:rsidP="007A10DD">
      <w:pPr>
        <w:pStyle w:val="Prrafodelista"/>
        <w:numPr>
          <w:ilvl w:val="1"/>
          <w:numId w:val="40"/>
        </w:numPr>
        <w:rPr>
          <w:rFonts w:cs="Arial"/>
        </w:rPr>
      </w:pPr>
      <w:r>
        <w:rPr>
          <w:rFonts w:cs="Arial"/>
        </w:rPr>
        <w:t>4 GB de almacenamiento disponible</w:t>
      </w:r>
    </w:p>
    <w:p w14:paraId="147C9BA4" w14:textId="0E5949A9" w:rsidR="00704ED7" w:rsidRDefault="00704ED7" w:rsidP="007A10DD">
      <w:pPr>
        <w:pStyle w:val="Prrafodelista"/>
        <w:numPr>
          <w:ilvl w:val="1"/>
          <w:numId w:val="40"/>
        </w:numPr>
        <w:rPr>
          <w:rFonts w:cs="Arial"/>
        </w:rPr>
      </w:pPr>
      <w:r>
        <w:rPr>
          <w:rFonts w:cs="Arial"/>
        </w:rPr>
        <w:t xml:space="preserve">MySQL Server / HSQL / </w:t>
      </w:r>
      <w:proofErr w:type="spellStart"/>
      <w:r>
        <w:rPr>
          <w:rFonts w:cs="Arial"/>
        </w:rPr>
        <w:t>Postgres</w:t>
      </w:r>
      <w:proofErr w:type="spellEnd"/>
      <w:r>
        <w:rPr>
          <w:rFonts w:cs="Arial"/>
        </w:rPr>
        <w:t xml:space="preserve"> SQL / MS SQL SERVER</w:t>
      </w:r>
    </w:p>
    <w:p w14:paraId="126B88CD" w14:textId="72EEE87B" w:rsidR="00704ED7" w:rsidRDefault="00704ED7" w:rsidP="007A10DD">
      <w:pPr>
        <w:pStyle w:val="Prrafodelista"/>
        <w:numPr>
          <w:ilvl w:val="1"/>
          <w:numId w:val="40"/>
        </w:numPr>
        <w:rPr>
          <w:rFonts w:cs="Arial"/>
        </w:rPr>
      </w:pPr>
      <w:r>
        <w:rPr>
          <w:rFonts w:cs="Arial"/>
        </w:rPr>
        <w:t>Registro DNS STUN y TURN correctamente configurados.</w:t>
      </w:r>
    </w:p>
    <w:p w14:paraId="5259AE91" w14:textId="694734C0" w:rsidR="00704ED7" w:rsidRDefault="00704ED7" w:rsidP="007A10DD">
      <w:pPr>
        <w:pStyle w:val="Prrafodelista"/>
        <w:numPr>
          <w:ilvl w:val="1"/>
          <w:numId w:val="40"/>
        </w:numPr>
        <w:rPr>
          <w:rFonts w:cs="Arial"/>
        </w:rPr>
      </w:pPr>
      <w:r>
        <w:rPr>
          <w:rFonts w:cs="Arial"/>
        </w:rPr>
        <w:t>IP Publica</w:t>
      </w:r>
    </w:p>
    <w:p w14:paraId="6BBF8AB4" w14:textId="1D12556C" w:rsidR="00704ED7" w:rsidRDefault="00704ED7" w:rsidP="007A10DD">
      <w:pPr>
        <w:pStyle w:val="Prrafodelista"/>
        <w:numPr>
          <w:ilvl w:val="1"/>
          <w:numId w:val="40"/>
        </w:numPr>
        <w:rPr>
          <w:rFonts w:cs="Arial"/>
        </w:rPr>
      </w:pPr>
      <w:r>
        <w:rPr>
          <w:rFonts w:cs="Arial"/>
        </w:rPr>
        <w:t>Configuración TLS valida</w:t>
      </w:r>
    </w:p>
    <w:p w14:paraId="6363E0C8" w14:textId="23F0891A" w:rsidR="00704ED7" w:rsidRDefault="00704ED7" w:rsidP="007A10DD">
      <w:pPr>
        <w:pStyle w:val="Prrafodelista"/>
        <w:numPr>
          <w:ilvl w:val="1"/>
          <w:numId w:val="40"/>
        </w:numPr>
        <w:rPr>
          <w:rFonts w:cs="Arial"/>
        </w:rPr>
      </w:pPr>
      <w:r>
        <w:rPr>
          <w:rFonts w:cs="Arial"/>
        </w:rPr>
        <w:t xml:space="preserve">Puertos abiertos: 5222, 5223, 9090, 9091, 7070, 7443, 7777 </w:t>
      </w:r>
    </w:p>
    <w:p w14:paraId="13F5C424" w14:textId="77777777" w:rsidR="00704ED7" w:rsidRDefault="002E3839" w:rsidP="007A10DD">
      <w:pPr>
        <w:pStyle w:val="Prrafodelista"/>
        <w:numPr>
          <w:ilvl w:val="0"/>
          <w:numId w:val="40"/>
        </w:numPr>
        <w:rPr>
          <w:rFonts w:cs="Arial"/>
        </w:rPr>
      </w:pPr>
      <w:r w:rsidRPr="00704ED7">
        <w:rPr>
          <w:rFonts w:cs="Arial"/>
        </w:rPr>
        <w:t>Thing</w:t>
      </w:r>
    </w:p>
    <w:p w14:paraId="78520FE2" w14:textId="77777777" w:rsidR="00704ED7" w:rsidRDefault="00AB3E46" w:rsidP="007A10DD">
      <w:pPr>
        <w:pStyle w:val="Prrafodelista"/>
        <w:numPr>
          <w:ilvl w:val="1"/>
          <w:numId w:val="40"/>
        </w:numPr>
        <w:rPr>
          <w:rFonts w:cs="Arial"/>
        </w:rPr>
      </w:pPr>
      <w:r w:rsidRPr="00704ED7">
        <w:rPr>
          <w:rFonts w:cs="Arial"/>
        </w:rPr>
        <w:t>Raspberry Pi 3</w:t>
      </w:r>
    </w:p>
    <w:p w14:paraId="25FEC7E8" w14:textId="77777777" w:rsidR="00704ED7" w:rsidRDefault="00AB3E46" w:rsidP="007A10DD">
      <w:pPr>
        <w:pStyle w:val="Prrafodelista"/>
        <w:numPr>
          <w:ilvl w:val="1"/>
          <w:numId w:val="40"/>
        </w:numPr>
        <w:rPr>
          <w:rFonts w:cs="Arial"/>
        </w:rPr>
      </w:pPr>
      <w:r w:rsidRPr="00704ED7">
        <w:rPr>
          <w:rFonts w:cs="Arial"/>
        </w:rPr>
        <w:t>Tarjeta SD.</w:t>
      </w:r>
    </w:p>
    <w:p w14:paraId="1AEE7F51" w14:textId="77777777" w:rsidR="00704ED7" w:rsidRDefault="00AB3E46" w:rsidP="007A10DD">
      <w:pPr>
        <w:pStyle w:val="Prrafodelista"/>
        <w:numPr>
          <w:ilvl w:val="1"/>
          <w:numId w:val="40"/>
        </w:numPr>
        <w:rPr>
          <w:rFonts w:cs="Arial"/>
        </w:rPr>
      </w:pPr>
      <w:proofErr w:type="spellStart"/>
      <w:r w:rsidRPr="00704ED7">
        <w:rPr>
          <w:rFonts w:cs="Arial"/>
        </w:rPr>
        <w:t>Protoboard</w:t>
      </w:r>
      <w:proofErr w:type="spellEnd"/>
      <w:r w:rsidRPr="00704ED7">
        <w:rPr>
          <w:rFonts w:cs="Arial"/>
        </w:rPr>
        <w:t>.</w:t>
      </w:r>
    </w:p>
    <w:p w14:paraId="59BBDD8E" w14:textId="77777777" w:rsidR="00704ED7" w:rsidRDefault="00AB3E46" w:rsidP="007A10DD">
      <w:pPr>
        <w:pStyle w:val="Prrafodelista"/>
        <w:numPr>
          <w:ilvl w:val="1"/>
          <w:numId w:val="40"/>
        </w:numPr>
        <w:rPr>
          <w:rFonts w:cs="Arial"/>
        </w:rPr>
      </w:pPr>
      <w:r w:rsidRPr="00704ED7">
        <w:rPr>
          <w:rFonts w:cs="Arial"/>
        </w:rPr>
        <w:t xml:space="preserve">Sensor de temperatura </w:t>
      </w:r>
      <w:proofErr w:type="spellStart"/>
      <w:r w:rsidRPr="00704ED7">
        <w:rPr>
          <w:rFonts w:cs="Arial"/>
        </w:rPr>
        <w:t>DFRobot</w:t>
      </w:r>
      <w:proofErr w:type="spellEnd"/>
      <w:r w:rsidRPr="00704ED7">
        <w:rPr>
          <w:rFonts w:cs="Arial"/>
        </w:rPr>
        <w:t xml:space="preserve"> LM35.</w:t>
      </w:r>
    </w:p>
    <w:p w14:paraId="0F226609" w14:textId="314CE6C9" w:rsidR="00704ED7" w:rsidRPr="00704ED7" w:rsidRDefault="00AB3E46" w:rsidP="007A10DD">
      <w:pPr>
        <w:pStyle w:val="Prrafodelista"/>
        <w:numPr>
          <w:ilvl w:val="1"/>
          <w:numId w:val="40"/>
        </w:numPr>
        <w:rPr>
          <w:rFonts w:cs="Arial"/>
        </w:rPr>
      </w:pPr>
      <w:r w:rsidRPr="00704ED7">
        <w:rPr>
          <w:rFonts w:cs="Arial"/>
          <w:lang w:val="en-US"/>
        </w:rPr>
        <w:t xml:space="preserve">Sensor </w:t>
      </w:r>
      <w:proofErr w:type="spellStart"/>
      <w:r w:rsidRPr="00704ED7">
        <w:rPr>
          <w:rFonts w:cs="Arial"/>
          <w:lang w:val="en-US"/>
        </w:rPr>
        <w:t>Humedad</w:t>
      </w:r>
      <w:proofErr w:type="spellEnd"/>
      <w:r w:rsidRPr="00704ED7">
        <w:rPr>
          <w:rFonts w:cs="Arial"/>
          <w:lang w:val="en-US"/>
        </w:rPr>
        <w:t xml:space="preserve"> </w:t>
      </w:r>
      <w:proofErr w:type="spellStart"/>
      <w:r w:rsidRPr="00704ED7">
        <w:rPr>
          <w:rFonts w:cs="Arial"/>
          <w:lang w:val="en-US"/>
        </w:rPr>
        <w:t>DFRobot</w:t>
      </w:r>
      <w:proofErr w:type="spellEnd"/>
      <w:r w:rsidRPr="00704ED7">
        <w:rPr>
          <w:rFonts w:cs="Arial"/>
          <w:lang w:val="en-US"/>
        </w:rPr>
        <w:t xml:space="preserve"> </w:t>
      </w:r>
      <w:proofErr w:type="spellStart"/>
      <w:r w:rsidR="00704ED7">
        <w:rPr>
          <w:rFonts w:cs="Arial"/>
          <w:lang w:val="en-US"/>
        </w:rPr>
        <w:t>humdity</w:t>
      </w:r>
      <w:proofErr w:type="spellEnd"/>
      <w:r w:rsidRPr="00704ED7">
        <w:rPr>
          <w:rFonts w:cs="Arial"/>
          <w:lang w:val="en-US"/>
        </w:rPr>
        <w:t xml:space="preserve"> sensor.</w:t>
      </w:r>
    </w:p>
    <w:p w14:paraId="1C038518" w14:textId="77777777" w:rsidR="00704ED7" w:rsidRDefault="00AB3E46" w:rsidP="007A10DD">
      <w:pPr>
        <w:pStyle w:val="Prrafodelista"/>
        <w:numPr>
          <w:ilvl w:val="1"/>
          <w:numId w:val="40"/>
        </w:numPr>
        <w:rPr>
          <w:rFonts w:cs="Arial"/>
        </w:rPr>
      </w:pPr>
      <w:r w:rsidRPr="00704ED7">
        <w:rPr>
          <w:rFonts w:cs="Arial"/>
        </w:rPr>
        <w:t>Arduino UNO r3</w:t>
      </w:r>
    </w:p>
    <w:p w14:paraId="455EE387" w14:textId="77777777" w:rsidR="00704ED7" w:rsidRDefault="00704ED7" w:rsidP="007A10DD">
      <w:pPr>
        <w:pStyle w:val="Prrafodelista"/>
        <w:numPr>
          <w:ilvl w:val="0"/>
          <w:numId w:val="40"/>
        </w:numPr>
        <w:rPr>
          <w:rFonts w:cs="Arial"/>
        </w:rPr>
      </w:pPr>
      <w:r>
        <w:rPr>
          <w:rFonts w:cs="Arial"/>
        </w:rPr>
        <w:t>Transversal</w:t>
      </w:r>
    </w:p>
    <w:p w14:paraId="54F29CFB" w14:textId="3848367B" w:rsidR="00AB3E46" w:rsidRPr="00704ED7" w:rsidRDefault="00AB3E46" w:rsidP="007A10DD">
      <w:pPr>
        <w:pStyle w:val="Prrafodelista"/>
        <w:numPr>
          <w:ilvl w:val="1"/>
          <w:numId w:val="40"/>
        </w:numPr>
        <w:rPr>
          <w:rFonts w:cs="Arial"/>
        </w:rPr>
      </w:pPr>
      <w:r w:rsidRPr="00704ED7">
        <w:rPr>
          <w:rFonts w:cs="Arial"/>
        </w:rPr>
        <w:t>Conexión a Internet.</w:t>
      </w:r>
    </w:p>
    <w:p w14:paraId="7CDE792F" w14:textId="77777777" w:rsidR="00693BF0" w:rsidRPr="001E3E04" w:rsidRDefault="00693BF0" w:rsidP="00592124">
      <w:pPr>
        <w:rPr>
          <w:rFonts w:cs="Arial"/>
        </w:rPr>
      </w:pPr>
    </w:p>
    <w:p w14:paraId="48DDF9E2" w14:textId="3119553F" w:rsidR="00850975" w:rsidRPr="001E3E04" w:rsidRDefault="00877530" w:rsidP="00850975">
      <w:pPr>
        <w:pStyle w:val="Ttulo3"/>
        <w:rPr>
          <w:rFonts w:cs="Arial"/>
        </w:rPr>
      </w:pPr>
      <w:bookmarkStart w:id="137" w:name="_Toc464484087"/>
      <w:bookmarkStart w:id="138" w:name="_Toc465070141"/>
      <w:bookmarkStart w:id="139" w:name="_Toc465070684"/>
      <w:bookmarkStart w:id="140" w:name="_Toc524387342"/>
      <w:r w:rsidRPr="001E3E04">
        <w:rPr>
          <w:rFonts w:cs="Arial"/>
        </w:rPr>
        <w:t>2.4</w:t>
      </w:r>
      <w:r w:rsidR="00850975" w:rsidRPr="001E3E04">
        <w:rPr>
          <w:rFonts w:cs="Arial"/>
        </w:rPr>
        <w:t>.2. Alcances de solución</w:t>
      </w:r>
      <w:bookmarkEnd w:id="137"/>
      <w:bookmarkEnd w:id="138"/>
      <w:bookmarkEnd w:id="139"/>
      <w:bookmarkEnd w:id="140"/>
    </w:p>
    <w:p w14:paraId="46DB9D75" w14:textId="08FB80BD" w:rsidR="00CF099B" w:rsidRPr="001E3E04" w:rsidRDefault="003D7442" w:rsidP="002B6A54">
      <w:pPr>
        <w:ind w:firstLine="360"/>
        <w:rPr>
          <w:rFonts w:cs="Arial"/>
        </w:rPr>
      </w:pPr>
      <w:r w:rsidRPr="001E3E04">
        <w:rPr>
          <w:rFonts w:cs="Arial"/>
        </w:rPr>
        <w:t>Con el propósito de cumplir con los objetivos propuestos, el proyecto brindará una solución al problema que:</w:t>
      </w:r>
    </w:p>
    <w:p w14:paraId="63713616" w14:textId="6FBD06B7" w:rsidR="003D7442" w:rsidRPr="00B05FD8" w:rsidRDefault="003D7442" w:rsidP="007A10DD">
      <w:pPr>
        <w:pStyle w:val="Prrafodelista"/>
        <w:numPr>
          <w:ilvl w:val="0"/>
          <w:numId w:val="29"/>
        </w:numPr>
        <w:rPr>
          <w:rFonts w:cs="Arial"/>
        </w:rPr>
      </w:pPr>
      <w:r w:rsidRPr="001E3E04">
        <w:rPr>
          <w:rFonts w:cs="Arial"/>
        </w:rPr>
        <w:t xml:space="preserve">Proporcionará la </w:t>
      </w:r>
      <w:r w:rsidRPr="00B05FD8">
        <w:rPr>
          <w:rFonts w:cs="Arial"/>
        </w:rPr>
        <w:t xml:space="preserve">interfaz para </w:t>
      </w:r>
      <w:r w:rsidR="00D44960" w:rsidRPr="00B05FD8">
        <w:rPr>
          <w:rFonts w:cs="Arial"/>
        </w:rPr>
        <w:t>utilizar el mecanismo descrito en la XEP-0348, tanto en cliente como en el servidor.</w:t>
      </w:r>
    </w:p>
    <w:p w14:paraId="08E488DE" w14:textId="6AC69B99" w:rsidR="00D96DD6" w:rsidRPr="00B05FD8" w:rsidRDefault="00B05FD8" w:rsidP="007A10DD">
      <w:pPr>
        <w:pStyle w:val="Prrafodelista"/>
        <w:numPr>
          <w:ilvl w:val="0"/>
          <w:numId w:val="29"/>
        </w:numPr>
        <w:rPr>
          <w:rFonts w:cs="Arial"/>
        </w:rPr>
      </w:pPr>
      <w:r w:rsidRPr="00B05FD8">
        <w:rPr>
          <w:rFonts w:cs="Arial"/>
        </w:rPr>
        <w:t xml:space="preserve">Se </w:t>
      </w:r>
      <w:r w:rsidR="00D96DD6" w:rsidRPr="00B05FD8">
        <w:rPr>
          <w:rFonts w:cs="Arial"/>
        </w:rPr>
        <w:t>Filtrará que clientes</w:t>
      </w:r>
      <w:r w:rsidR="003D7442" w:rsidRPr="00B05FD8">
        <w:rPr>
          <w:rFonts w:cs="Arial"/>
        </w:rPr>
        <w:t xml:space="preserve"> </w:t>
      </w:r>
      <w:r w:rsidR="00D96DD6" w:rsidRPr="00B05FD8">
        <w:rPr>
          <w:rFonts w:cs="Arial"/>
        </w:rPr>
        <w:t>pueden crear identidades.</w:t>
      </w:r>
    </w:p>
    <w:p w14:paraId="583D57EC" w14:textId="7B8F07E1" w:rsidR="003D7442" w:rsidRPr="001E3E04" w:rsidRDefault="003D7442" w:rsidP="007A10DD">
      <w:pPr>
        <w:pStyle w:val="Prrafodelista"/>
        <w:numPr>
          <w:ilvl w:val="0"/>
          <w:numId w:val="29"/>
        </w:numPr>
        <w:rPr>
          <w:rFonts w:cs="Arial"/>
        </w:rPr>
      </w:pPr>
      <w:r w:rsidRPr="00B05FD8">
        <w:rPr>
          <w:rFonts w:cs="Arial"/>
        </w:rPr>
        <w:t>Sólo disposi</w:t>
      </w:r>
      <w:r w:rsidR="00A27D18" w:rsidRPr="00B05FD8">
        <w:rPr>
          <w:rFonts w:cs="Arial"/>
        </w:rPr>
        <w:t>ti</w:t>
      </w:r>
      <w:r w:rsidRPr="00B05FD8">
        <w:rPr>
          <w:rFonts w:cs="Arial"/>
        </w:rPr>
        <w:t>vos autorizados pued</w:t>
      </w:r>
      <w:r w:rsidRPr="001E3E04">
        <w:rPr>
          <w:rFonts w:cs="Arial"/>
        </w:rPr>
        <w:t>an crear nuev</w:t>
      </w:r>
      <w:r w:rsidR="00D44960">
        <w:rPr>
          <w:rFonts w:cs="Arial"/>
        </w:rPr>
        <w:t>as identidades en la red XMPP-IoT</w:t>
      </w:r>
      <w:r w:rsidRPr="001E3E04">
        <w:rPr>
          <w:rFonts w:cs="Arial"/>
        </w:rPr>
        <w:t>.</w:t>
      </w:r>
    </w:p>
    <w:p w14:paraId="26CEB39E" w14:textId="69F4CDB1" w:rsidR="007A4020" w:rsidRPr="001E3E04" w:rsidRDefault="00D44960" w:rsidP="007A10DD">
      <w:pPr>
        <w:pStyle w:val="Prrafodelista"/>
        <w:numPr>
          <w:ilvl w:val="0"/>
          <w:numId w:val="29"/>
        </w:numPr>
        <w:rPr>
          <w:rFonts w:cs="Arial"/>
        </w:rPr>
      </w:pPr>
      <w:r>
        <w:rPr>
          <w:rFonts w:cs="Arial"/>
        </w:rPr>
        <w:t>Se modificará el servidor Openfire generando una</w:t>
      </w:r>
      <w:r w:rsidR="007A4020" w:rsidRPr="001E3E04">
        <w:rPr>
          <w:rFonts w:cs="Arial"/>
        </w:rPr>
        <w:t xml:space="preserve"> interfaz empotra</w:t>
      </w:r>
      <w:r w:rsidR="00087032">
        <w:rPr>
          <w:rFonts w:cs="Arial"/>
        </w:rPr>
        <w:t>da</w:t>
      </w:r>
      <w:r w:rsidR="007A4020" w:rsidRPr="001E3E04">
        <w:rPr>
          <w:rFonts w:cs="Arial"/>
        </w:rPr>
        <w:t xml:space="preserve"> en la consola web servidor.</w:t>
      </w:r>
    </w:p>
    <w:p w14:paraId="72347083" w14:textId="6AA2D517" w:rsidR="00850975" w:rsidRPr="001E3E04" w:rsidRDefault="00877530" w:rsidP="00850975">
      <w:pPr>
        <w:pStyle w:val="Ttulo3"/>
        <w:rPr>
          <w:rFonts w:cs="Arial"/>
        </w:rPr>
      </w:pPr>
      <w:bookmarkStart w:id="141" w:name="_Toc464484088"/>
      <w:bookmarkStart w:id="142" w:name="_Toc465070142"/>
      <w:bookmarkStart w:id="143" w:name="_Toc465070685"/>
      <w:bookmarkStart w:id="144" w:name="_Toc524387343"/>
      <w:r w:rsidRPr="001E3E04">
        <w:rPr>
          <w:rFonts w:cs="Arial"/>
        </w:rPr>
        <w:t>2.4</w:t>
      </w:r>
      <w:r w:rsidR="00850975" w:rsidRPr="001E3E04">
        <w:rPr>
          <w:rFonts w:cs="Arial"/>
        </w:rPr>
        <w:t>.3. Limitaciones de la solución</w:t>
      </w:r>
      <w:bookmarkEnd w:id="141"/>
      <w:bookmarkEnd w:id="142"/>
      <w:bookmarkEnd w:id="143"/>
      <w:bookmarkEnd w:id="144"/>
    </w:p>
    <w:p w14:paraId="60CD37B7" w14:textId="62864A38" w:rsidR="00E970F7" w:rsidRPr="00D44960" w:rsidRDefault="00C441BD" w:rsidP="007A10DD">
      <w:pPr>
        <w:pStyle w:val="Prrafodelista"/>
        <w:numPr>
          <w:ilvl w:val="0"/>
          <w:numId w:val="30"/>
        </w:numPr>
        <w:rPr>
          <w:rFonts w:cs="Arial"/>
        </w:rPr>
      </w:pPr>
      <w:r w:rsidRPr="001E3E04">
        <w:rPr>
          <w:rFonts w:cs="Arial"/>
        </w:rPr>
        <w:t xml:space="preserve">Sólo se </w:t>
      </w:r>
      <w:r w:rsidR="00D44960">
        <w:rPr>
          <w:rFonts w:cs="Arial"/>
        </w:rPr>
        <w:t xml:space="preserve">modificará </w:t>
      </w:r>
      <w:r w:rsidR="0013228A" w:rsidRPr="001E3E04">
        <w:rPr>
          <w:rFonts w:cs="Arial"/>
        </w:rPr>
        <w:t>el servidor «</w:t>
      </w:r>
      <w:proofErr w:type="spellStart"/>
      <w:r w:rsidR="0013228A" w:rsidRPr="001E3E04">
        <w:rPr>
          <w:rFonts w:cs="Arial"/>
        </w:rPr>
        <w:t>OpenFire</w:t>
      </w:r>
      <w:proofErr w:type="spellEnd"/>
      <w:r w:rsidR="0013228A" w:rsidRPr="001E3E04">
        <w:rPr>
          <w:rFonts w:cs="Arial"/>
        </w:rPr>
        <w:t xml:space="preserve">» y </w:t>
      </w:r>
      <w:r w:rsidR="00D44960">
        <w:rPr>
          <w:rFonts w:cs="Arial"/>
        </w:rPr>
        <w:t xml:space="preserve">una </w:t>
      </w:r>
      <w:r w:rsidR="0013228A" w:rsidRPr="001E3E04">
        <w:rPr>
          <w:rFonts w:cs="Arial"/>
        </w:rPr>
        <w:t>extensión de la librería «Smack»</w:t>
      </w:r>
      <w:r w:rsidR="00D44960">
        <w:rPr>
          <w:rFonts w:cs="Arial"/>
        </w:rPr>
        <w:t>.</w:t>
      </w:r>
      <w:r w:rsidR="00E970F7" w:rsidRPr="00D44960">
        <w:rPr>
          <w:rFonts w:cs="Arial"/>
        </w:rPr>
        <w:br w:type="page"/>
      </w:r>
    </w:p>
    <w:p w14:paraId="62F74C86" w14:textId="08ACE2D3" w:rsidR="00EA422F" w:rsidRPr="001E3E04" w:rsidRDefault="00877530" w:rsidP="00EA422F">
      <w:pPr>
        <w:pStyle w:val="Ttulo3"/>
        <w:rPr>
          <w:rFonts w:cs="Arial"/>
        </w:rPr>
      </w:pPr>
      <w:bookmarkStart w:id="145" w:name="_Toc464484089"/>
      <w:bookmarkStart w:id="146" w:name="_Toc465070143"/>
      <w:bookmarkStart w:id="147" w:name="_Toc465070686"/>
      <w:bookmarkStart w:id="148" w:name="_Toc524387344"/>
      <w:r w:rsidRPr="001E3E04">
        <w:rPr>
          <w:rFonts w:cs="Arial"/>
        </w:rPr>
        <w:lastRenderedPageBreak/>
        <w:t>2.4</w:t>
      </w:r>
      <w:r w:rsidR="008200B3" w:rsidRPr="001E3E04">
        <w:rPr>
          <w:rFonts w:cs="Arial"/>
        </w:rPr>
        <w:t>.4. Esquema de Solución</w:t>
      </w:r>
      <w:bookmarkEnd w:id="145"/>
      <w:bookmarkEnd w:id="146"/>
      <w:bookmarkEnd w:id="147"/>
      <w:bookmarkEnd w:id="148"/>
    </w:p>
    <w:p w14:paraId="79F404C9" w14:textId="0D8C23D3" w:rsidR="00CD78FA" w:rsidRPr="001E3E04" w:rsidRDefault="00CD78FA" w:rsidP="002B6A54">
      <w:pPr>
        <w:ind w:firstLine="708"/>
        <w:rPr>
          <w:rFonts w:cs="Arial"/>
        </w:rPr>
      </w:pPr>
      <w:r w:rsidRPr="001E3E04">
        <w:rPr>
          <w:rFonts w:cs="Arial"/>
        </w:rPr>
        <w:t>En la</w:t>
      </w:r>
      <w:r w:rsidR="00A7491F">
        <w:rPr>
          <w:rFonts w:cs="Arial"/>
        </w:rPr>
        <w:t xml:space="preserve"> </w:t>
      </w:r>
      <w:r w:rsidR="00A7491F">
        <w:rPr>
          <w:rFonts w:cs="Arial"/>
        </w:rPr>
        <w:fldChar w:fldCharType="begin"/>
      </w:r>
      <w:r w:rsidR="00A7491F">
        <w:rPr>
          <w:rFonts w:cs="Arial"/>
        </w:rPr>
        <w:instrText xml:space="preserve"> REF _Ref524308908 \h </w:instrText>
      </w:r>
      <w:r w:rsidR="00A7491F">
        <w:rPr>
          <w:rFonts w:cs="Arial"/>
        </w:rPr>
      </w:r>
      <w:r w:rsidR="00A7491F">
        <w:rPr>
          <w:rFonts w:cs="Arial"/>
        </w:rPr>
        <w:fldChar w:fldCharType="separate"/>
      </w:r>
      <w:r w:rsidR="00A7491F">
        <w:t xml:space="preserve">Figura </w:t>
      </w:r>
      <w:r w:rsidR="00A7491F">
        <w:rPr>
          <w:noProof/>
        </w:rPr>
        <w:t>6</w:t>
      </w:r>
      <w:r w:rsidR="00A7491F">
        <w:rPr>
          <w:rFonts w:cs="Arial"/>
        </w:rPr>
        <w:fldChar w:fldCharType="end"/>
      </w:r>
      <w:r w:rsidRPr="001E3E04">
        <w:rPr>
          <w:rFonts w:cs="Arial"/>
        </w:rPr>
        <w:t>, se logra visualizar,</w:t>
      </w:r>
      <w:r w:rsidR="0013228A" w:rsidRPr="001E3E04">
        <w:rPr>
          <w:rFonts w:cs="Arial"/>
        </w:rPr>
        <w:t xml:space="preserve"> el esquema de la solución</w:t>
      </w:r>
      <w:r w:rsidR="006861BC" w:rsidRPr="001E3E04">
        <w:rPr>
          <w:rFonts w:cs="Arial"/>
        </w:rPr>
        <w:t xml:space="preserve"> planteado </w:t>
      </w:r>
      <w:r w:rsidR="00D63B85">
        <w:rPr>
          <w:rFonts w:cs="Arial"/>
        </w:rPr>
        <w:t xml:space="preserve">en nuestra </w:t>
      </w:r>
      <w:r w:rsidR="006861BC" w:rsidRPr="001E3E04">
        <w:rPr>
          <w:rFonts w:cs="Arial"/>
        </w:rPr>
        <w:t xml:space="preserve">propuesta. Es </w:t>
      </w:r>
      <w:r w:rsidR="003172BB" w:rsidRPr="001E3E04">
        <w:rPr>
          <w:rFonts w:cs="Arial"/>
        </w:rPr>
        <w:t xml:space="preserve">decir, </w:t>
      </w:r>
      <w:r w:rsidR="00D63B85">
        <w:rPr>
          <w:rFonts w:cs="Arial"/>
        </w:rPr>
        <w:t xml:space="preserve">que el administrador crea «credenciales de consumidor», donde le asigna una cantidad permitida de registro de nuevas identidades a dichas credenciales. Luego, esta es entregada al interesado en crear identidades en la red XMPP-IoT, en este caso «Fabricante de Dispositivos» quien la instala en los dispositivos, que serán clientes del servidor XMPP. De este modo, exclusivamente, los clientes que posean estas credenciales podrán registrar identidades en la red, y así el «Hacker», ni los </w:t>
      </w:r>
      <w:proofErr w:type="spellStart"/>
      <w:r w:rsidR="00D63B85">
        <w:rPr>
          <w:rFonts w:cs="Arial"/>
        </w:rPr>
        <w:t>bot</w:t>
      </w:r>
      <w:proofErr w:type="spellEnd"/>
      <w:r w:rsidR="00D63B85">
        <w:rPr>
          <w:rFonts w:cs="Arial"/>
        </w:rPr>
        <w:t xml:space="preserve"> maliciosos podrán realizar registros en la red XMPP-IoT, como antes podían hacerlos.</w:t>
      </w:r>
    </w:p>
    <w:p w14:paraId="564D238A" w14:textId="4D5563A5" w:rsidR="00A7491F" w:rsidRDefault="00A7491F" w:rsidP="00326177">
      <w:pPr>
        <w:pStyle w:val="Descripcin"/>
        <w:keepNext/>
        <w:jc w:val="left"/>
      </w:pPr>
      <w:bookmarkStart w:id="149" w:name="_Ref524308908"/>
      <w:bookmarkStart w:id="150" w:name="_Toc524387549"/>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w:t>
      </w:r>
      <w:r w:rsidR="00B05FD8">
        <w:rPr>
          <w:noProof/>
        </w:rPr>
        <w:fldChar w:fldCharType="end"/>
      </w:r>
      <w:bookmarkEnd w:id="149"/>
      <w:r>
        <w:t>: Esquema de solución.</w:t>
      </w:r>
      <w:bookmarkEnd w:id="150"/>
    </w:p>
    <w:p w14:paraId="7CEAA4DD" w14:textId="6ADB854B" w:rsidR="00A27D18" w:rsidRPr="001E3E04" w:rsidRDefault="00D63B85">
      <w:pPr>
        <w:rPr>
          <w:rFonts w:cs="Arial"/>
        </w:rPr>
      </w:pPr>
      <w:r>
        <w:rPr>
          <w:rFonts w:cs="Arial"/>
          <w:noProof/>
        </w:rPr>
        <w:drawing>
          <wp:inline distT="0" distB="0" distL="0" distR="0" wp14:anchorId="18FA7288" wp14:editId="6ED47C75">
            <wp:extent cx="5349474" cy="3901440"/>
            <wp:effectExtent l="19050" t="19050" r="22860"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51878" cy="3903193"/>
                    </a:xfrm>
                    <a:prstGeom prst="rect">
                      <a:avLst/>
                    </a:prstGeom>
                    <a:noFill/>
                    <a:ln>
                      <a:solidFill>
                        <a:schemeClr val="bg1">
                          <a:lumMod val="50000"/>
                        </a:schemeClr>
                      </a:solidFill>
                    </a:ln>
                  </pic:spPr>
                </pic:pic>
              </a:graphicData>
            </a:graphic>
          </wp:inline>
        </w:drawing>
      </w:r>
    </w:p>
    <w:p w14:paraId="3BDF5780" w14:textId="157FCA70" w:rsidR="00850975" w:rsidRPr="001E3E04" w:rsidRDefault="00877530" w:rsidP="00850975">
      <w:pPr>
        <w:pStyle w:val="Ttulo3"/>
        <w:rPr>
          <w:rFonts w:cs="Arial"/>
        </w:rPr>
      </w:pPr>
      <w:bookmarkStart w:id="151" w:name="_Toc464484090"/>
      <w:bookmarkStart w:id="152" w:name="_Toc465070144"/>
      <w:bookmarkStart w:id="153" w:name="_Toc465070687"/>
      <w:bookmarkStart w:id="154" w:name="_Toc524387345"/>
      <w:r w:rsidRPr="001E3E04">
        <w:rPr>
          <w:rFonts w:cs="Arial"/>
        </w:rPr>
        <w:t>2.4</w:t>
      </w:r>
      <w:r w:rsidR="00850975" w:rsidRPr="001E3E04">
        <w:rPr>
          <w:rFonts w:cs="Arial"/>
        </w:rPr>
        <w:t>.</w:t>
      </w:r>
      <w:r w:rsidR="00D949A9">
        <w:rPr>
          <w:rFonts w:cs="Arial"/>
        </w:rPr>
        <w:t>5</w:t>
      </w:r>
      <w:r w:rsidR="00850975" w:rsidRPr="001E3E04">
        <w:rPr>
          <w:rFonts w:cs="Arial"/>
        </w:rPr>
        <w:t>. Factores de éxito</w:t>
      </w:r>
      <w:bookmarkEnd w:id="151"/>
      <w:bookmarkEnd w:id="152"/>
      <w:bookmarkEnd w:id="153"/>
      <w:bookmarkEnd w:id="154"/>
    </w:p>
    <w:p w14:paraId="022C922F" w14:textId="681D054C" w:rsidR="00850975" w:rsidRPr="001E3E04" w:rsidRDefault="003D7442" w:rsidP="002B6A54">
      <w:pPr>
        <w:ind w:firstLine="708"/>
        <w:rPr>
          <w:rFonts w:cs="Arial"/>
        </w:rPr>
      </w:pPr>
      <w:r w:rsidRPr="001E3E04">
        <w:rPr>
          <w:rFonts w:cs="Arial"/>
        </w:rPr>
        <w:t>Para que el proyecto se considere exitoso se deberá cumplir con los requerimientos no funcionales</w:t>
      </w:r>
      <w:r w:rsidR="00693BF0" w:rsidRPr="001E3E04">
        <w:rPr>
          <w:rFonts w:cs="Arial"/>
        </w:rPr>
        <w:t>,</w:t>
      </w:r>
      <w:r w:rsidRPr="001E3E04">
        <w:rPr>
          <w:rFonts w:cs="Arial"/>
        </w:rPr>
        <w:t xml:space="preserve"> además de que se cumpla el objetivo general y los específicos.</w:t>
      </w:r>
    </w:p>
    <w:p w14:paraId="02F0CFE6" w14:textId="478A346E" w:rsidR="00B6630B" w:rsidRPr="001E3E04" w:rsidRDefault="00B6630B" w:rsidP="00B6630B">
      <w:pPr>
        <w:pStyle w:val="Ttulo1"/>
        <w:rPr>
          <w:rFonts w:cs="Arial"/>
          <w:sz w:val="24"/>
        </w:rPr>
      </w:pPr>
      <w:bookmarkStart w:id="155" w:name="_Toc464484091"/>
      <w:bookmarkStart w:id="156" w:name="_Toc465070145"/>
      <w:bookmarkStart w:id="157" w:name="_Toc465070688"/>
      <w:bookmarkStart w:id="158" w:name="_Toc524387346"/>
      <w:r w:rsidRPr="001E3E04">
        <w:rPr>
          <w:rFonts w:cs="Arial"/>
          <w:sz w:val="24"/>
        </w:rPr>
        <w:t xml:space="preserve">3. </w:t>
      </w:r>
      <w:r w:rsidR="00597D6F" w:rsidRPr="001E3E04">
        <w:rPr>
          <w:rFonts w:cs="Arial"/>
          <w:sz w:val="24"/>
        </w:rPr>
        <w:t>MATERIALES Y MÉTODOS</w:t>
      </w:r>
      <w:bookmarkEnd w:id="155"/>
      <w:bookmarkEnd w:id="156"/>
      <w:bookmarkEnd w:id="157"/>
      <w:bookmarkEnd w:id="158"/>
    </w:p>
    <w:p w14:paraId="6B644E38" w14:textId="77777777" w:rsidR="00597D6F" w:rsidRPr="001E3E04" w:rsidRDefault="00850975" w:rsidP="00850975">
      <w:pPr>
        <w:pStyle w:val="Ttulo2"/>
        <w:rPr>
          <w:rFonts w:cs="Arial"/>
        </w:rPr>
      </w:pPr>
      <w:bookmarkStart w:id="159" w:name="_Toc464484092"/>
      <w:bookmarkStart w:id="160" w:name="_Toc465070146"/>
      <w:bookmarkStart w:id="161" w:name="_Toc465070689"/>
      <w:bookmarkStart w:id="162" w:name="_Toc524387347"/>
      <w:r w:rsidRPr="001E3E04">
        <w:rPr>
          <w:rFonts w:cs="Arial"/>
        </w:rPr>
        <w:lastRenderedPageBreak/>
        <w:t>3.1. METODOLOGÍA DE DESARROLLO</w:t>
      </w:r>
      <w:bookmarkEnd w:id="159"/>
      <w:bookmarkEnd w:id="160"/>
      <w:bookmarkEnd w:id="161"/>
      <w:bookmarkEnd w:id="162"/>
    </w:p>
    <w:p w14:paraId="0219BCDE" w14:textId="6D626A70" w:rsidR="00F261C4" w:rsidRPr="001E3E04" w:rsidRDefault="00F261C4" w:rsidP="004A6DB8">
      <w:pPr>
        <w:ind w:left="708"/>
        <w:rPr>
          <w:rFonts w:cs="Arial"/>
        </w:rPr>
      </w:pPr>
      <w:r w:rsidRPr="001E3E04">
        <w:rPr>
          <w:rFonts w:cs="Arial"/>
        </w:rPr>
        <w:t>La metodología escogida para el desarrollo del proyecto es SCRUM, debido a que ésta permite al equipo trabajar de manera colaborativa para la obtención del mejor resultado posible. Los procesos SCRUM están enfocados a que el equipo de desarrollo pueda ir reaccionando ante las observaciones y posibles r</w:t>
      </w:r>
      <w:r w:rsidR="00F7053A" w:rsidRPr="001E3E04">
        <w:rPr>
          <w:rFonts w:cs="Arial"/>
        </w:rPr>
        <w:t>equisitos cambiantes de los interesados</w:t>
      </w:r>
      <w:r w:rsidRPr="001E3E04">
        <w:rPr>
          <w:rFonts w:cs="Arial"/>
        </w:rPr>
        <w:t xml:space="preserve">, gracias a que se debe realizar entregas cortas, idealmente cada cuatro semanas. </w:t>
      </w:r>
      <w:r w:rsidR="00FA0F6D" w:rsidRPr="001E3E04">
        <w:rPr>
          <w:rFonts w:cs="Arial"/>
        </w:rPr>
        <w:t>Este</w:t>
      </w:r>
      <w:r w:rsidRPr="001E3E04">
        <w:rPr>
          <w:rFonts w:cs="Arial"/>
        </w:rPr>
        <w:t xml:space="preserve"> t</w:t>
      </w:r>
      <w:r w:rsidR="004A6DB8" w:rsidRPr="001E3E04">
        <w:rPr>
          <w:rFonts w:cs="Arial"/>
        </w:rPr>
        <w:t>iempo de desarrollo es llamado «Sprint» o «Iteración»</w:t>
      </w:r>
      <w:r w:rsidRPr="001E3E04">
        <w:rPr>
          <w:rFonts w:cs="Arial"/>
        </w:rPr>
        <w:t xml:space="preserve">. Para el proyecto se utilizarán </w:t>
      </w:r>
      <w:proofErr w:type="spellStart"/>
      <w:r w:rsidRPr="001E3E04">
        <w:rPr>
          <w:rFonts w:cs="Arial"/>
        </w:rPr>
        <w:t>Sprints</w:t>
      </w:r>
      <w:proofErr w:type="spellEnd"/>
      <w:r w:rsidRPr="001E3E04">
        <w:rPr>
          <w:rFonts w:cs="Arial"/>
        </w:rPr>
        <w:t xml:space="preserve"> de tres </w:t>
      </w:r>
      <w:r w:rsidR="00CF53DA" w:rsidRPr="001E3E04">
        <w:rPr>
          <w:rFonts w:cs="Arial"/>
        </w:rPr>
        <w:t xml:space="preserve">semanas. En la </w:t>
      </w:r>
      <w:r w:rsidR="00A7491F">
        <w:rPr>
          <w:rFonts w:cs="Arial"/>
        </w:rPr>
        <w:fldChar w:fldCharType="begin"/>
      </w:r>
      <w:r w:rsidR="00A7491F">
        <w:rPr>
          <w:rFonts w:cs="Arial"/>
        </w:rPr>
        <w:instrText xml:space="preserve"> REF _Ref524309085 \h </w:instrText>
      </w:r>
      <w:r w:rsidR="00A7491F">
        <w:rPr>
          <w:rFonts w:cs="Arial"/>
        </w:rPr>
      </w:r>
      <w:r w:rsidR="00A7491F">
        <w:rPr>
          <w:rFonts w:cs="Arial"/>
        </w:rPr>
        <w:fldChar w:fldCharType="separate"/>
      </w:r>
      <w:r w:rsidR="00A7491F">
        <w:t xml:space="preserve">Figura </w:t>
      </w:r>
      <w:r w:rsidR="00A7491F">
        <w:rPr>
          <w:noProof/>
        </w:rPr>
        <w:t>7</w:t>
      </w:r>
      <w:r w:rsidR="00A7491F">
        <w:rPr>
          <w:rFonts w:cs="Arial"/>
        </w:rPr>
        <w:fldChar w:fldCharType="end"/>
      </w:r>
      <w:r w:rsidR="00CF53DA" w:rsidRPr="001E3E04">
        <w:rPr>
          <w:rFonts w:cs="Arial"/>
        </w:rPr>
        <w:fldChar w:fldCharType="begin"/>
      </w:r>
      <w:r w:rsidR="00CF53DA" w:rsidRPr="001E3E04">
        <w:rPr>
          <w:rFonts w:cs="Arial"/>
        </w:rPr>
        <w:instrText xml:space="preserve"> REF _Ref464480708 \h </w:instrText>
      </w:r>
      <w:r w:rsidR="001E3E04">
        <w:rPr>
          <w:rFonts w:cs="Arial"/>
        </w:rPr>
        <w:instrText xml:space="preserve"> \* MERGEFORMAT </w:instrText>
      </w:r>
      <w:r w:rsidR="00CF53DA" w:rsidRPr="001E3E04">
        <w:rPr>
          <w:rFonts w:cs="Arial"/>
        </w:rPr>
      </w:r>
      <w:r w:rsidR="00CF53DA" w:rsidRPr="001E3E04">
        <w:rPr>
          <w:rFonts w:cs="Arial"/>
        </w:rPr>
        <w:fldChar w:fldCharType="end"/>
      </w:r>
      <w:r w:rsidRPr="001E3E04">
        <w:rPr>
          <w:rFonts w:cs="Arial"/>
        </w:rPr>
        <w:t xml:space="preserve"> se muestra el proceso de desarrollo que utiliza SCRUM. </w:t>
      </w:r>
    </w:p>
    <w:p w14:paraId="4A1EFA89" w14:textId="53FD52B4" w:rsidR="00A7491F" w:rsidRDefault="00A7491F" w:rsidP="00326177">
      <w:pPr>
        <w:pStyle w:val="Descripcin"/>
        <w:keepNext/>
        <w:jc w:val="left"/>
      </w:pPr>
      <w:bookmarkStart w:id="163" w:name="_Ref524309085"/>
      <w:bookmarkStart w:id="164" w:name="_Toc524387550"/>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w:t>
      </w:r>
      <w:r w:rsidR="00B05FD8">
        <w:rPr>
          <w:noProof/>
        </w:rPr>
        <w:fldChar w:fldCharType="end"/>
      </w:r>
      <w:bookmarkEnd w:id="163"/>
      <w:r>
        <w:t>: Metodología de desarrollo de proyecto - SCRUM.</w:t>
      </w:r>
      <w:bookmarkEnd w:id="164"/>
    </w:p>
    <w:p w14:paraId="306F4CAB" w14:textId="12BE9BFE" w:rsidR="00850975" w:rsidRPr="001E3E04" w:rsidRDefault="00CF53DA" w:rsidP="004A4B54">
      <w:pPr>
        <w:jc w:val="center"/>
        <w:rPr>
          <w:rFonts w:cs="Arial"/>
        </w:rPr>
      </w:pPr>
      <w:r w:rsidRPr="001E3E04">
        <w:rPr>
          <w:rFonts w:cs="Arial"/>
          <w:noProof/>
          <w:lang w:eastAsia="es-CL"/>
        </w:rPr>
        <w:drawing>
          <wp:inline distT="0" distB="0" distL="0" distR="0" wp14:anchorId="1599BCB2" wp14:editId="7C9A861E">
            <wp:extent cx="5328000" cy="2642400"/>
            <wp:effectExtent l="19050" t="19050" r="25400" b="24765"/>
            <wp:docPr id="53" name="Imagen 53" descr="http://hispamedia.es/wp-content/uploads/2015/03/scrum-proce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hispamedia.es/wp-content/uploads/2015/03/scrum-proces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8000" cy="2642400"/>
                    </a:xfrm>
                    <a:prstGeom prst="rect">
                      <a:avLst/>
                    </a:prstGeom>
                    <a:solidFill>
                      <a:srgbClr val="FFFFFF">
                        <a:shade val="85000"/>
                      </a:srgbClr>
                    </a:solidFill>
                    <a:ln w="12700" cap="rnd">
                      <a:solidFill>
                        <a:schemeClr val="bg1">
                          <a:lumMod val="50000"/>
                        </a:schemeClr>
                      </a:solidFill>
                    </a:ln>
                    <a:effectLst/>
                  </pic:spPr>
                </pic:pic>
              </a:graphicData>
            </a:graphic>
          </wp:inline>
        </w:drawing>
      </w:r>
    </w:p>
    <w:p w14:paraId="38DD028F" w14:textId="1A37E6D7" w:rsidR="00F261C4" w:rsidRPr="001E3E04" w:rsidRDefault="004A6DB8" w:rsidP="002B6A54">
      <w:pPr>
        <w:ind w:firstLine="708"/>
        <w:rPr>
          <w:rFonts w:cs="Arial"/>
        </w:rPr>
      </w:pPr>
      <w:r w:rsidRPr="001E3E04">
        <w:rPr>
          <w:rFonts w:cs="Arial"/>
        </w:rPr>
        <w:t>Se</w:t>
      </w:r>
      <w:r w:rsidR="0046443F" w:rsidRPr="001E3E04">
        <w:rPr>
          <w:rFonts w:cs="Arial"/>
        </w:rPr>
        <w:t xml:space="preserve"> generará un </w:t>
      </w:r>
      <w:proofErr w:type="spellStart"/>
      <w:r w:rsidR="0046443F" w:rsidRPr="001E3E04">
        <w:rPr>
          <w:rFonts w:cs="Arial"/>
        </w:rPr>
        <w:t>Product</w:t>
      </w:r>
      <w:proofErr w:type="spellEnd"/>
      <w:r w:rsidR="0046443F" w:rsidRPr="001E3E04">
        <w:rPr>
          <w:rFonts w:cs="Arial"/>
        </w:rPr>
        <w:t xml:space="preserve"> Backlog (Pila del producto)</w:t>
      </w:r>
      <w:r w:rsidR="00350527" w:rsidRPr="001E3E04">
        <w:rPr>
          <w:rFonts w:cs="Arial"/>
        </w:rPr>
        <w:t>, el cual contendrá todas las historias de Usuario (HU), identificadas y prioriz</w:t>
      </w:r>
      <w:r w:rsidR="00BE4840" w:rsidRPr="001E3E04">
        <w:rPr>
          <w:rFonts w:cs="Arial"/>
        </w:rPr>
        <w:t xml:space="preserve">adas por el </w:t>
      </w:r>
      <w:proofErr w:type="spellStart"/>
      <w:r w:rsidR="00BE4840" w:rsidRPr="001E3E04">
        <w:rPr>
          <w:rFonts w:cs="Arial"/>
        </w:rPr>
        <w:t>Product</w:t>
      </w:r>
      <w:proofErr w:type="spellEnd"/>
      <w:r w:rsidR="00BE4840" w:rsidRPr="001E3E04">
        <w:rPr>
          <w:rFonts w:cs="Arial"/>
        </w:rPr>
        <w:t xml:space="preserve"> </w:t>
      </w:r>
      <w:proofErr w:type="spellStart"/>
      <w:r w:rsidR="00BE4840" w:rsidRPr="001E3E04">
        <w:rPr>
          <w:rFonts w:cs="Arial"/>
        </w:rPr>
        <w:t>Owner</w:t>
      </w:r>
      <w:proofErr w:type="spellEnd"/>
      <w:r w:rsidR="00BE4840" w:rsidRPr="001E3E04">
        <w:rPr>
          <w:rFonts w:cs="Arial"/>
        </w:rPr>
        <w:t>. En este documento se mantienen los requerimientos de sistema, con los cuales se irán realizando los Sprint. Para cada Sprint se tendrá un Sprint Backlog, el cual contendrá las HU a desarrollar en cada iteración, y cada HU contendrá las tareas asociadas.</w:t>
      </w:r>
    </w:p>
    <w:p w14:paraId="11B7E88A" w14:textId="77777777" w:rsidR="004E451B" w:rsidRPr="001E3E04" w:rsidRDefault="00BE4840" w:rsidP="0027428D">
      <w:pPr>
        <w:rPr>
          <w:rFonts w:cs="Arial"/>
        </w:rPr>
      </w:pPr>
      <w:r w:rsidRPr="001E3E04">
        <w:rPr>
          <w:rFonts w:cs="Arial"/>
        </w:rPr>
        <w:t>Se utilizará la herramienta GitHub, en la cual usaremos «</w:t>
      </w:r>
      <w:proofErr w:type="spellStart"/>
      <w:r w:rsidRPr="001E3E04">
        <w:rPr>
          <w:rFonts w:cs="Arial"/>
        </w:rPr>
        <w:t>issues</w:t>
      </w:r>
      <w:proofErr w:type="spellEnd"/>
      <w:r w:rsidRPr="001E3E04">
        <w:rPr>
          <w:rFonts w:cs="Arial"/>
        </w:rPr>
        <w:t>» para seguir defectos, mejoras y tareas.</w:t>
      </w:r>
    </w:p>
    <w:p w14:paraId="5760BFA3" w14:textId="13C4667B" w:rsidR="004E451B" w:rsidRPr="001E3E04" w:rsidRDefault="004E451B" w:rsidP="002B6A54">
      <w:pPr>
        <w:ind w:firstLine="708"/>
        <w:rPr>
          <w:rFonts w:cs="Arial"/>
        </w:rPr>
      </w:pPr>
      <w:r w:rsidRPr="001E3E04">
        <w:rPr>
          <w:rFonts w:cs="Arial"/>
        </w:rPr>
        <w:t xml:space="preserve">Al inicio y final de cada Sprint se </w:t>
      </w:r>
      <w:r w:rsidR="00CF53DA" w:rsidRPr="001E3E04">
        <w:rPr>
          <w:rFonts w:cs="Arial"/>
        </w:rPr>
        <w:t>agendarán</w:t>
      </w:r>
      <w:r w:rsidRPr="001E3E04">
        <w:rPr>
          <w:rFonts w:cs="Arial"/>
        </w:rPr>
        <w:t xml:space="preserve"> reuniones documentadas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para decidir que HU se desarrollarán, para que éste pruebe las nuevas funcionalidades y se converse sobre cómo se llevó a cabo el Sprint. Adicionalmente se deberá aprobar el entregable, o en su defecto rechazar el documento.</w:t>
      </w:r>
    </w:p>
    <w:p w14:paraId="15448E5A" w14:textId="1D04252A" w:rsidR="004A6DB8" w:rsidRPr="001E3E04" w:rsidRDefault="00C70BC2" w:rsidP="002B6A54">
      <w:pPr>
        <w:ind w:firstLine="708"/>
        <w:rPr>
          <w:rFonts w:cs="Arial"/>
        </w:rPr>
      </w:pPr>
      <w:r w:rsidRPr="001E3E04">
        <w:rPr>
          <w:rFonts w:cs="Arial"/>
        </w:rPr>
        <w:lastRenderedPageBreak/>
        <w:t xml:space="preserve">En cada Sprint se realizará el ciclo de la </w:t>
      </w:r>
      <w:r w:rsidR="003905BD" w:rsidRPr="001E3E04">
        <w:rPr>
          <w:rFonts w:cs="Arial"/>
        </w:rPr>
        <w:fldChar w:fldCharType="begin"/>
      </w:r>
      <w:r w:rsidR="003905BD" w:rsidRPr="001E3E04">
        <w:rPr>
          <w:rFonts w:cs="Arial"/>
        </w:rPr>
        <w:instrText xml:space="preserve"> REF _Ref464481810 \h </w:instrText>
      </w:r>
      <w:r w:rsidR="001E3E04">
        <w:rPr>
          <w:rFonts w:cs="Arial"/>
        </w:rPr>
        <w:instrText xml:space="preserve"> \* MERGEFORMAT </w:instrText>
      </w:r>
      <w:r w:rsidR="003905BD" w:rsidRPr="001E3E04">
        <w:rPr>
          <w:rFonts w:cs="Arial"/>
        </w:rPr>
      </w:r>
      <w:r w:rsidR="003905BD" w:rsidRPr="001E3E04">
        <w:rPr>
          <w:rFonts w:cs="Arial"/>
        </w:rPr>
        <w:fldChar w:fldCharType="separate"/>
      </w:r>
      <w:r w:rsidR="003905BD" w:rsidRPr="001E3E04">
        <w:rPr>
          <w:rFonts w:cs="Arial"/>
        </w:rPr>
        <w:t xml:space="preserve">Imagen </w:t>
      </w:r>
      <w:r w:rsidR="003905BD" w:rsidRPr="001E3E04">
        <w:rPr>
          <w:rFonts w:cs="Arial"/>
          <w:noProof/>
        </w:rPr>
        <w:t>8</w:t>
      </w:r>
      <w:r w:rsidR="003905BD" w:rsidRPr="001E3E04">
        <w:rPr>
          <w:rFonts w:cs="Arial"/>
        </w:rPr>
        <w:fldChar w:fldCharType="end"/>
      </w:r>
      <w:r w:rsidR="003905BD" w:rsidRPr="001E3E04">
        <w:rPr>
          <w:rFonts w:cs="Arial"/>
        </w:rPr>
        <w:t xml:space="preserve">, el que comprende las fases de: Planificación, Análisis y Diseño, Implementación, Pruebas y Despliegue. Al término de cada Sprint se realizará lo que se conoce por «Sprint </w:t>
      </w:r>
      <w:proofErr w:type="spellStart"/>
      <w:r w:rsidR="003905BD" w:rsidRPr="001E3E04">
        <w:rPr>
          <w:rFonts w:cs="Arial"/>
        </w:rPr>
        <w:t>Retrospective</w:t>
      </w:r>
      <w:proofErr w:type="spellEnd"/>
      <w:r w:rsidR="003905BD" w:rsidRPr="001E3E04">
        <w:rPr>
          <w:rFonts w:cs="Arial"/>
        </w:rPr>
        <w:t>» en se analizar cuáles fueron las errores y aciertos del presente Ciclo, para corregir los errores en los siguientes Sprint.</w:t>
      </w:r>
    </w:p>
    <w:p w14:paraId="1F59DF1D" w14:textId="77777777" w:rsidR="004A6DB8" w:rsidRPr="001E3E04" w:rsidRDefault="004A6DB8">
      <w:pPr>
        <w:rPr>
          <w:rFonts w:cs="Arial"/>
        </w:rPr>
      </w:pPr>
      <w:r w:rsidRPr="001E3E04">
        <w:rPr>
          <w:rFonts w:cs="Arial"/>
        </w:rPr>
        <w:br w:type="page"/>
      </w:r>
    </w:p>
    <w:p w14:paraId="27D87990" w14:textId="4DAF48A1" w:rsidR="00A7491F" w:rsidRDefault="00A7491F" w:rsidP="00326177">
      <w:pPr>
        <w:pStyle w:val="Descripcin"/>
        <w:keepNext/>
        <w:jc w:val="left"/>
      </w:pPr>
      <w:bookmarkStart w:id="165" w:name="_Toc524387551"/>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8</w:t>
      </w:r>
      <w:r w:rsidR="00B05FD8">
        <w:rPr>
          <w:noProof/>
        </w:rPr>
        <w:fldChar w:fldCharType="end"/>
      </w:r>
      <w:r>
        <w:t>: Metodología de desarrollo.</w:t>
      </w:r>
      <w:bookmarkEnd w:id="165"/>
    </w:p>
    <w:p w14:paraId="1A126421" w14:textId="50554291" w:rsidR="00C70BC2" w:rsidRPr="001E3E04" w:rsidRDefault="009F7C5C" w:rsidP="00C70BC2">
      <w:pPr>
        <w:jc w:val="center"/>
        <w:rPr>
          <w:rFonts w:cs="Arial"/>
        </w:rPr>
      </w:pPr>
      <w:r>
        <w:rPr>
          <w:rFonts w:cs="Arial"/>
        </w:rPr>
        <w:pict w14:anchorId="19B72F0C">
          <v:shape id="_x0000_i1028" type="#_x0000_t75" style="width:226.65pt;height:128.35pt">
            <v:imagedata r:id="rId20" o:title="XP"/>
          </v:shape>
        </w:pict>
      </w:r>
    </w:p>
    <w:p w14:paraId="6A1724D5" w14:textId="65D299AC" w:rsidR="003905BD" w:rsidRPr="001E3E04" w:rsidRDefault="003905BD" w:rsidP="003905BD">
      <w:pPr>
        <w:rPr>
          <w:rFonts w:cs="Arial"/>
        </w:rPr>
      </w:pPr>
      <w:r w:rsidRPr="001E3E04">
        <w:rPr>
          <w:rFonts w:cs="Arial"/>
        </w:rPr>
        <w:t xml:space="preserve">Dentro de las razones por las cuales hemos elegidos las metodologías antes mencionadas, </w:t>
      </w:r>
      <w:r w:rsidR="008F5DC0" w:rsidRPr="001E3E04">
        <w:rPr>
          <w:rFonts w:cs="Arial"/>
        </w:rPr>
        <w:t>están</w:t>
      </w:r>
      <w:r w:rsidRPr="001E3E04">
        <w:rPr>
          <w:rFonts w:cs="Arial"/>
        </w:rPr>
        <w:t>:</w:t>
      </w:r>
    </w:p>
    <w:p w14:paraId="69B37735" w14:textId="797D0B3A" w:rsidR="003905BD" w:rsidRPr="001E3E04" w:rsidRDefault="003905BD" w:rsidP="007A10DD">
      <w:pPr>
        <w:pStyle w:val="Prrafodelista"/>
        <w:numPr>
          <w:ilvl w:val="0"/>
          <w:numId w:val="31"/>
        </w:numPr>
        <w:rPr>
          <w:rFonts w:cs="Arial"/>
        </w:rPr>
      </w:pPr>
      <w:r w:rsidRPr="001E3E04">
        <w:rPr>
          <w:rFonts w:cs="Arial"/>
        </w:rPr>
        <w:t>Los pueden ser cambiables, por lo que se requiere una metodología que permita y regule los cambios</w:t>
      </w:r>
      <w:r w:rsidR="00D13158" w:rsidRPr="001E3E04">
        <w:rPr>
          <w:rFonts w:cs="Arial"/>
        </w:rPr>
        <w:t xml:space="preserve"> a la planificación. </w:t>
      </w:r>
    </w:p>
    <w:p w14:paraId="4D24A0D6" w14:textId="3A7087D1" w:rsidR="00D13158" w:rsidRPr="001E3E04" w:rsidRDefault="00D13158" w:rsidP="007A10DD">
      <w:pPr>
        <w:pStyle w:val="Prrafodelista"/>
        <w:numPr>
          <w:ilvl w:val="0"/>
          <w:numId w:val="31"/>
        </w:numPr>
        <w:rPr>
          <w:rFonts w:cs="Arial"/>
        </w:rPr>
      </w:pPr>
      <w:r w:rsidRPr="001E3E04">
        <w:rPr>
          <w:rFonts w:cs="Arial"/>
        </w:rPr>
        <w:t xml:space="preserve">La necesidad de constante </w:t>
      </w:r>
      <w:r w:rsidR="00087032">
        <w:rPr>
          <w:rFonts w:cs="Arial"/>
        </w:rPr>
        <w:t>retroalimentación</w:t>
      </w:r>
      <w:r w:rsidRPr="001E3E04">
        <w:rPr>
          <w:rFonts w:cs="Arial"/>
        </w:rPr>
        <w:t xml:space="preserve">, para </w:t>
      </w:r>
      <w:r w:rsidR="008F5DC0" w:rsidRPr="001E3E04">
        <w:rPr>
          <w:rFonts w:cs="Arial"/>
        </w:rPr>
        <w:t>así validar</w:t>
      </w:r>
      <w:r w:rsidRPr="001E3E04">
        <w:rPr>
          <w:rFonts w:cs="Arial"/>
        </w:rPr>
        <w:t xml:space="preserve"> el producto directamente con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597D6C4F" w14:textId="6149794E" w:rsidR="008F5DC0" w:rsidRPr="001E3E04" w:rsidRDefault="008F5DC0" w:rsidP="007A10DD">
      <w:pPr>
        <w:pStyle w:val="Prrafodelista"/>
        <w:numPr>
          <w:ilvl w:val="0"/>
          <w:numId w:val="31"/>
        </w:numPr>
        <w:rPr>
          <w:rFonts w:cs="Arial"/>
        </w:rPr>
      </w:pPr>
      <w:r w:rsidRPr="001E3E04">
        <w:rPr>
          <w:rFonts w:cs="Arial"/>
        </w:rPr>
        <w:t>Tener un producto con el cual el cliente se sienta satisfecho.</w:t>
      </w:r>
    </w:p>
    <w:p w14:paraId="35A4B153" w14:textId="678D537D" w:rsidR="00850975" w:rsidRPr="001E3E04" w:rsidRDefault="00850975" w:rsidP="004E451B">
      <w:pPr>
        <w:pStyle w:val="Ttulo3"/>
        <w:rPr>
          <w:rFonts w:cs="Arial"/>
        </w:rPr>
      </w:pPr>
      <w:bookmarkStart w:id="166" w:name="_Toc464484093"/>
      <w:bookmarkStart w:id="167" w:name="_Toc465070147"/>
      <w:bookmarkStart w:id="168" w:name="_Toc465070690"/>
      <w:bookmarkStart w:id="169" w:name="_Toc524387348"/>
      <w:r w:rsidRPr="001E3E04">
        <w:rPr>
          <w:rFonts w:cs="Arial"/>
        </w:rPr>
        <w:t>3.1.1. ROLES Y RESPONSABILIDADES</w:t>
      </w:r>
      <w:bookmarkEnd w:id="166"/>
      <w:bookmarkEnd w:id="167"/>
      <w:bookmarkEnd w:id="168"/>
      <w:bookmarkEnd w:id="169"/>
    </w:p>
    <w:p w14:paraId="33C8DE91" w14:textId="329486C5" w:rsidR="00C13EC2" w:rsidRDefault="004A4B54" w:rsidP="002B6A54">
      <w:pPr>
        <w:ind w:firstLine="708"/>
        <w:rPr>
          <w:rFonts w:cs="Arial"/>
        </w:rPr>
      </w:pPr>
      <w:r w:rsidRPr="001E3E04">
        <w:rPr>
          <w:rFonts w:cs="Arial"/>
        </w:rPr>
        <w:t xml:space="preserve">En la </w:t>
      </w:r>
      <w:r w:rsidR="00A7491F">
        <w:rPr>
          <w:rFonts w:cs="Arial"/>
        </w:rPr>
        <w:fldChar w:fldCharType="begin"/>
      </w:r>
      <w:r w:rsidR="00A7491F">
        <w:rPr>
          <w:rFonts w:cs="Arial"/>
        </w:rPr>
        <w:instrText xml:space="preserve"> REF _Ref524309254 \h </w:instrText>
      </w:r>
      <w:r w:rsidR="00A7491F">
        <w:rPr>
          <w:rFonts w:cs="Arial"/>
        </w:rPr>
      </w:r>
      <w:r w:rsidR="00A7491F">
        <w:rPr>
          <w:rFonts w:cs="Arial"/>
        </w:rPr>
        <w:fldChar w:fldCharType="separate"/>
      </w:r>
      <w:r w:rsidR="00A7491F">
        <w:t xml:space="preserve">Tabla </w:t>
      </w:r>
      <w:r w:rsidR="00A7491F">
        <w:rPr>
          <w:noProof/>
        </w:rPr>
        <w:t>3</w:t>
      </w:r>
      <w:r w:rsidR="00A7491F">
        <w:rPr>
          <w:rFonts w:cs="Arial"/>
        </w:rPr>
        <w:fldChar w:fldCharType="end"/>
      </w:r>
      <w:r w:rsidR="00A7491F">
        <w:rPr>
          <w:rFonts w:cs="Arial"/>
        </w:rPr>
        <w:t xml:space="preserve"> </w:t>
      </w:r>
      <w:r w:rsidR="00C13EC2" w:rsidRPr="001E3E04">
        <w:rPr>
          <w:rFonts w:cs="Arial"/>
        </w:rPr>
        <w:t>se grafican los roles y responsabilidades de SCRUM de lo</w:t>
      </w:r>
      <w:r w:rsidR="002B6A54" w:rsidRPr="001E3E04">
        <w:rPr>
          <w:rFonts w:cs="Arial"/>
        </w:rPr>
        <w:t>s</w:t>
      </w:r>
      <w:r w:rsidR="00C13EC2" w:rsidRPr="001E3E04">
        <w:rPr>
          <w:rFonts w:cs="Arial"/>
        </w:rPr>
        <w:t xml:space="preserve"> involucrados.</w:t>
      </w:r>
    </w:p>
    <w:p w14:paraId="665E99AA" w14:textId="6DF52D48" w:rsidR="00A7491F" w:rsidRPr="001E3E04" w:rsidRDefault="00A7491F" w:rsidP="001B1D40">
      <w:pPr>
        <w:pStyle w:val="Descripcin"/>
        <w:jc w:val="left"/>
        <w:rPr>
          <w:rFonts w:cs="Arial"/>
        </w:rPr>
      </w:pPr>
      <w:bookmarkStart w:id="170" w:name="_Ref524309254"/>
      <w:bookmarkStart w:id="171" w:name="_Ref524309250"/>
      <w:bookmarkStart w:id="172" w:name="_Toc524387404"/>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3</w:t>
      </w:r>
      <w:r w:rsidR="008C76F3">
        <w:rPr>
          <w:noProof/>
        </w:rPr>
        <w:fldChar w:fldCharType="end"/>
      </w:r>
      <w:bookmarkEnd w:id="170"/>
      <w:r>
        <w:t>: Roles en metodología SCRUM.</w:t>
      </w:r>
      <w:bookmarkEnd w:id="171"/>
      <w:bookmarkEnd w:id="172"/>
    </w:p>
    <w:tbl>
      <w:tblPr>
        <w:tblStyle w:val="Tabladelista3-nfasis1"/>
        <w:tblW w:w="0" w:type="auto"/>
        <w:tblLook w:val="04A0" w:firstRow="1" w:lastRow="0" w:firstColumn="1" w:lastColumn="0" w:noHBand="0" w:noVBand="1"/>
      </w:tblPr>
      <w:tblGrid>
        <w:gridCol w:w="2835"/>
        <w:gridCol w:w="1837"/>
        <w:gridCol w:w="3872"/>
      </w:tblGrid>
      <w:tr w:rsidR="004E451B" w:rsidRPr="001E3E04" w14:paraId="47E060FF" w14:textId="77777777" w:rsidTr="00E717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tcPr>
          <w:p w14:paraId="0A338037" w14:textId="77777777" w:rsidR="004E451B" w:rsidRPr="001E3E04" w:rsidRDefault="004E451B" w:rsidP="004E451B">
            <w:pPr>
              <w:rPr>
                <w:rFonts w:cs="Arial"/>
              </w:rPr>
            </w:pPr>
            <w:r w:rsidRPr="001E3E04">
              <w:rPr>
                <w:rFonts w:cs="Arial"/>
              </w:rPr>
              <w:t>Rol</w:t>
            </w:r>
          </w:p>
        </w:tc>
        <w:tc>
          <w:tcPr>
            <w:tcW w:w="1873" w:type="dxa"/>
          </w:tcPr>
          <w:p w14:paraId="74CA8742"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4013" w:type="dxa"/>
          </w:tcPr>
          <w:p w14:paraId="18B3E18B" w14:textId="77777777" w:rsidR="004E451B" w:rsidRPr="001E3E04" w:rsidRDefault="004E451B" w:rsidP="004E451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4E451B" w:rsidRPr="001E3E04" w14:paraId="2CC770FD"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5F5E5C4" w14:textId="77777777" w:rsidR="004E451B" w:rsidRPr="001E3E04" w:rsidRDefault="004E451B" w:rsidP="004E451B">
            <w:pPr>
              <w:rPr>
                <w:rFonts w:cs="Arial"/>
              </w:rPr>
            </w:pPr>
            <w:r w:rsidRPr="001E3E04">
              <w:rPr>
                <w:rFonts w:cs="Arial"/>
              </w:rPr>
              <w:t xml:space="preserve">Scrum </w:t>
            </w:r>
            <w:proofErr w:type="gramStart"/>
            <w:r w:rsidRPr="001E3E04">
              <w:rPr>
                <w:rFonts w:cs="Arial"/>
              </w:rPr>
              <w:t>Master</w:t>
            </w:r>
            <w:proofErr w:type="gramEnd"/>
          </w:p>
        </w:tc>
        <w:tc>
          <w:tcPr>
            <w:tcW w:w="1873" w:type="dxa"/>
          </w:tcPr>
          <w:p w14:paraId="457C3C7C"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4A29484C"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Asegurar cumplimiento de reglas y procesos</w:t>
            </w:r>
          </w:p>
        </w:tc>
      </w:tr>
      <w:tr w:rsidR="004E451B" w:rsidRPr="001E3E04" w14:paraId="636CDDE5"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7A466A88" w14:textId="77777777" w:rsidR="004E451B" w:rsidRPr="001E3E04" w:rsidRDefault="004E451B" w:rsidP="004E451B">
            <w:pPr>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Ower</w:t>
            </w:r>
            <w:proofErr w:type="spellEnd"/>
          </w:p>
        </w:tc>
        <w:tc>
          <w:tcPr>
            <w:tcW w:w="1873" w:type="dxa"/>
          </w:tcPr>
          <w:p w14:paraId="7A71CE53"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4013" w:type="dxa"/>
          </w:tcPr>
          <w:p w14:paraId="7B054E25" w14:textId="77777777" w:rsidR="00E717C1"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Generación de historias de usuario</w:t>
            </w:r>
          </w:p>
          <w:p w14:paraId="1593D55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Validación de </w:t>
            </w:r>
            <w:proofErr w:type="spellStart"/>
            <w:r w:rsidRPr="001E3E04">
              <w:rPr>
                <w:rFonts w:cs="Arial"/>
              </w:rPr>
              <w:t>Sprints</w:t>
            </w:r>
            <w:proofErr w:type="spellEnd"/>
          </w:p>
        </w:tc>
      </w:tr>
      <w:tr w:rsidR="004E451B" w:rsidRPr="001E3E04" w14:paraId="593D0178" w14:textId="77777777" w:rsidTr="00E717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6289923A" w14:textId="77777777" w:rsidR="004E451B" w:rsidRPr="001E3E04" w:rsidRDefault="004E451B" w:rsidP="004E451B">
            <w:pPr>
              <w:rPr>
                <w:rFonts w:cs="Arial"/>
              </w:rPr>
            </w:pPr>
            <w:proofErr w:type="spellStart"/>
            <w:r w:rsidRPr="001E3E04">
              <w:rPr>
                <w:rFonts w:cs="Arial"/>
              </w:rPr>
              <w:t>Team</w:t>
            </w:r>
            <w:proofErr w:type="spellEnd"/>
          </w:p>
        </w:tc>
        <w:tc>
          <w:tcPr>
            <w:tcW w:w="1873" w:type="dxa"/>
          </w:tcPr>
          <w:p w14:paraId="52BB9475" w14:textId="77777777" w:rsidR="004E451B" w:rsidRPr="001E3E04" w:rsidRDefault="004E451B"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4013" w:type="dxa"/>
          </w:tcPr>
          <w:p w14:paraId="013B4119" w14:textId="77777777" w:rsidR="004E451B" w:rsidRPr="001E3E04" w:rsidRDefault="00E717C1" w:rsidP="004E451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Desarrollo del proyecto</w:t>
            </w:r>
          </w:p>
        </w:tc>
      </w:tr>
      <w:tr w:rsidR="004E451B" w:rsidRPr="001E3E04" w14:paraId="37C7AB58" w14:textId="77777777" w:rsidTr="00E717C1">
        <w:tc>
          <w:tcPr>
            <w:cnfStyle w:val="001000000000" w:firstRow="0" w:lastRow="0" w:firstColumn="1" w:lastColumn="0" w:oddVBand="0" w:evenVBand="0" w:oddHBand="0" w:evenHBand="0" w:firstRowFirstColumn="0" w:firstRowLastColumn="0" w:lastRowFirstColumn="0" w:lastRowLastColumn="0"/>
            <w:tcW w:w="2942" w:type="dxa"/>
          </w:tcPr>
          <w:p w14:paraId="146E4AF0" w14:textId="77777777" w:rsidR="004E451B" w:rsidRPr="001E3E04" w:rsidRDefault="004E451B" w:rsidP="004E451B">
            <w:pPr>
              <w:rPr>
                <w:rFonts w:cs="Arial"/>
              </w:rPr>
            </w:pPr>
            <w:proofErr w:type="spellStart"/>
            <w:r w:rsidRPr="001E3E04">
              <w:rPr>
                <w:rFonts w:cs="Arial"/>
              </w:rPr>
              <w:t>Stakeholders</w:t>
            </w:r>
            <w:proofErr w:type="spellEnd"/>
          </w:p>
        </w:tc>
        <w:tc>
          <w:tcPr>
            <w:tcW w:w="1873" w:type="dxa"/>
          </w:tcPr>
          <w:p w14:paraId="663D9F2B" w14:textId="77777777" w:rsidR="004E451B" w:rsidRPr="001E3E04" w:rsidRDefault="004E451B"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Peter Waher</w:t>
            </w:r>
          </w:p>
        </w:tc>
        <w:tc>
          <w:tcPr>
            <w:tcW w:w="4013" w:type="dxa"/>
          </w:tcPr>
          <w:p w14:paraId="6510277C" w14:textId="77777777" w:rsidR="004E451B" w:rsidRPr="001E3E04" w:rsidRDefault="00E717C1" w:rsidP="004E451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Supervisión y orientación</w:t>
            </w:r>
          </w:p>
        </w:tc>
      </w:tr>
    </w:tbl>
    <w:p w14:paraId="78AABAF3" w14:textId="1A66F4FA" w:rsidR="00C13EC2" w:rsidRPr="001E3E04" w:rsidRDefault="00C13EC2" w:rsidP="001B7A6D">
      <w:pPr>
        <w:ind w:firstLine="708"/>
        <w:rPr>
          <w:rFonts w:cs="Arial"/>
        </w:rPr>
      </w:pPr>
      <w:r w:rsidRPr="001E3E04">
        <w:rPr>
          <w:rFonts w:cs="Arial"/>
        </w:rPr>
        <w:t xml:space="preserve">En la </w:t>
      </w:r>
      <w:r w:rsidR="00270292">
        <w:rPr>
          <w:rFonts w:cs="Arial"/>
        </w:rPr>
        <w:fldChar w:fldCharType="begin"/>
      </w:r>
      <w:r w:rsidR="00270292">
        <w:rPr>
          <w:rFonts w:cs="Arial"/>
        </w:rPr>
        <w:instrText xml:space="preserve"> REF _Ref524309484 \h </w:instrText>
      </w:r>
      <w:r w:rsidR="00270292">
        <w:rPr>
          <w:rFonts w:cs="Arial"/>
        </w:rPr>
      </w:r>
      <w:r w:rsidR="00270292">
        <w:rPr>
          <w:rFonts w:cs="Arial"/>
        </w:rPr>
        <w:fldChar w:fldCharType="separate"/>
      </w:r>
      <w:r w:rsidR="00270292">
        <w:t xml:space="preserve">Tabla </w:t>
      </w:r>
      <w:r w:rsidR="00270292">
        <w:rPr>
          <w:noProof/>
        </w:rPr>
        <w:t>4</w:t>
      </w:r>
      <w:r w:rsidR="00270292">
        <w:rPr>
          <w:rFonts w:cs="Arial"/>
        </w:rPr>
        <w:fldChar w:fldCharType="end"/>
      </w:r>
      <w:r w:rsidR="00270292">
        <w:rPr>
          <w:rFonts w:cs="Arial"/>
        </w:rPr>
        <w:t xml:space="preserve"> </w:t>
      </w:r>
      <w:r w:rsidRPr="001E3E04">
        <w:rPr>
          <w:rFonts w:cs="Arial"/>
        </w:rPr>
        <w:t>se presentan los roles y responsabilidades en contexto de la metodología de programación.</w:t>
      </w:r>
    </w:p>
    <w:p w14:paraId="4E9B04CE" w14:textId="643D605C" w:rsidR="00A7491F" w:rsidRDefault="00A7491F" w:rsidP="001B1D40">
      <w:pPr>
        <w:pStyle w:val="Descripcin"/>
        <w:keepNext/>
        <w:jc w:val="left"/>
      </w:pPr>
      <w:bookmarkStart w:id="173" w:name="_Ref524309484"/>
      <w:bookmarkStart w:id="174" w:name="_Toc524387405"/>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4</w:t>
      </w:r>
      <w:r w:rsidR="008C76F3">
        <w:rPr>
          <w:noProof/>
        </w:rPr>
        <w:fldChar w:fldCharType="end"/>
      </w:r>
      <w:bookmarkEnd w:id="173"/>
      <w:r>
        <w:t xml:space="preserve">: </w:t>
      </w:r>
      <w:r w:rsidRPr="00AE0C9B">
        <w:t>Roles y responsabilidades de metodología</w:t>
      </w:r>
      <w:r>
        <w:t xml:space="preserve"> SCRUM.</w:t>
      </w:r>
      <w:bookmarkEnd w:id="174"/>
    </w:p>
    <w:tbl>
      <w:tblPr>
        <w:tblStyle w:val="Tabladelista3-nfasis1"/>
        <w:tblW w:w="0" w:type="auto"/>
        <w:tblLook w:val="04A0" w:firstRow="1" w:lastRow="0" w:firstColumn="1" w:lastColumn="0" w:noHBand="0" w:noVBand="1"/>
      </w:tblPr>
      <w:tblGrid>
        <w:gridCol w:w="2835"/>
        <w:gridCol w:w="1837"/>
        <w:gridCol w:w="3872"/>
      </w:tblGrid>
      <w:tr w:rsidR="00C13EC2" w:rsidRPr="001E3E04" w14:paraId="0C89345F" w14:textId="77777777" w:rsidTr="00A749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5" w:type="dxa"/>
          </w:tcPr>
          <w:p w14:paraId="1399572F" w14:textId="77777777" w:rsidR="00C13EC2" w:rsidRPr="001E3E04" w:rsidRDefault="00C13EC2" w:rsidP="00501EA6">
            <w:pPr>
              <w:rPr>
                <w:rFonts w:cs="Arial"/>
              </w:rPr>
            </w:pPr>
            <w:r w:rsidRPr="001E3E04">
              <w:rPr>
                <w:rFonts w:cs="Arial"/>
              </w:rPr>
              <w:t>Rol</w:t>
            </w:r>
          </w:p>
        </w:tc>
        <w:tc>
          <w:tcPr>
            <w:tcW w:w="1837" w:type="dxa"/>
          </w:tcPr>
          <w:p w14:paraId="7CB26815"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Encargado</w:t>
            </w:r>
          </w:p>
        </w:tc>
        <w:tc>
          <w:tcPr>
            <w:tcW w:w="3872" w:type="dxa"/>
          </w:tcPr>
          <w:p w14:paraId="634FEECE" w14:textId="77777777" w:rsidR="00C13EC2" w:rsidRPr="001E3E04" w:rsidRDefault="00C13EC2"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Responsabilidades</w:t>
            </w:r>
          </w:p>
        </w:tc>
      </w:tr>
      <w:tr w:rsidR="00C13EC2" w:rsidRPr="001E3E04" w14:paraId="69FAF4FA"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6AAEAB2" w14:textId="1CD10524" w:rsidR="00C13EC2" w:rsidRPr="001E3E04" w:rsidRDefault="00C13EC2" w:rsidP="00501EA6">
            <w:pPr>
              <w:rPr>
                <w:rFonts w:cs="Arial"/>
              </w:rPr>
            </w:pPr>
            <w:r w:rsidRPr="001E3E04">
              <w:rPr>
                <w:rFonts w:cs="Arial"/>
              </w:rPr>
              <w:t>Director de Proyecto</w:t>
            </w:r>
          </w:p>
        </w:tc>
        <w:tc>
          <w:tcPr>
            <w:tcW w:w="1837" w:type="dxa"/>
          </w:tcPr>
          <w:p w14:paraId="65FA5B65"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133C4753" w14:textId="0AE3214E"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Coordinar Reuniones con cliente</w:t>
            </w:r>
          </w:p>
          <w:p w14:paraId="50911C63" w14:textId="19EC743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Realizar seguimiento del progreso</w:t>
            </w:r>
          </w:p>
        </w:tc>
      </w:tr>
      <w:tr w:rsidR="00C13EC2" w:rsidRPr="001E3E04" w14:paraId="6E4096C7"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5B95140E" w14:textId="33C78466" w:rsidR="00C13EC2" w:rsidRPr="001E3E04" w:rsidRDefault="00C13EC2" w:rsidP="00501EA6">
            <w:pPr>
              <w:rPr>
                <w:rFonts w:cs="Arial"/>
              </w:rPr>
            </w:pPr>
            <w:r w:rsidRPr="001E3E04">
              <w:rPr>
                <w:rFonts w:cs="Arial"/>
              </w:rPr>
              <w:lastRenderedPageBreak/>
              <w:t>Cliente</w:t>
            </w:r>
          </w:p>
        </w:tc>
        <w:tc>
          <w:tcPr>
            <w:tcW w:w="1837" w:type="dxa"/>
          </w:tcPr>
          <w:p w14:paraId="012F32E2"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Romina Torres</w:t>
            </w:r>
          </w:p>
        </w:tc>
        <w:tc>
          <w:tcPr>
            <w:tcW w:w="3872" w:type="dxa"/>
          </w:tcPr>
          <w:p w14:paraId="1A91D724" w14:textId="77777777"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Define especificaciones</w:t>
            </w:r>
          </w:p>
          <w:p w14:paraId="786C4FDC" w14:textId="09F62083" w:rsidR="00C13EC2" w:rsidRPr="001E3E04" w:rsidRDefault="00C13EC2"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Realiza pruebas de aceptación</w:t>
            </w:r>
          </w:p>
        </w:tc>
      </w:tr>
      <w:tr w:rsidR="00C13EC2" w:rsidRPr="001E3E04" w14:paraId="44520D22" w14:textId="77777777" w:rsidTr="00A74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EE54F72" w14:textId="7AEF68F9" w:rsidR="00C13EC2" w:rsidRPr="001E3E04" w:rsidRDefault="00C13EC2" w:rsidP="00501EA6">
            <w:pPr>
              <w:rPr>
                <w:rFonts w:cs="Arial"/>
              </w:rPr>
            </w:pPr>
            <w:r w:rsidRPr="001E3E04">
              <w:rPr>
                <w:rFonts w:cs="Arial"/>
              </w:rPr>
              <w:t>Programador</w:t>
            </w:r>
          </w:p>
        </w:tc>
        <w:tc>
          <w:tcPr>
            <w:tcW w:w="1837" w:type="dxa"/>
          </w:tcPr>
          <w:p w14:paraId="7E25ABB1" w14:textId="77777777"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Marcelo Aros</w:t>
            </w:r>
          </w:p>
        </w:tc>
        <w:tc>
          <w:tcPr>
            <w:tcW w:w="3872" w:type="dxa"/>
          </w:tcPr>
          <w:p w14:paraId="47FBC2FC" w14:textId="5F71FA0B"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Codificación.</w:t>
            </w:r>
          </w:p>
          <w:p w14:paraId="063898FE" w14:textId="32925CA0" w:rsidR="00C13EC2" w:rsidRPr="001E3E04" w:rsidRDefault="00C13EC2"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Realización de pruebas unitarias.</w:t>
            </w:r>
          </w:p>
        </w:tc>
      </w:tr>
      <w:tr w:rsidR="00C13EC2" w:rsidRPr="001E3E04" w14:paraId="3D50440E" w14:textId="77777777" w:rsidTr="00A7491F">
        <w:tc>
          <w:tcPr>
            <w:cnfStyle w:val="001000000000" w:firstRow="0" w:lastRow="0" w:firstColumn="1" w:lastColumn="0" w:oddVBand="0" w:evenVBand="0" w:oddHBand="0" w:evenHBand="0" w:firstRowFirstColumn="0" w:firstRowLastColumn="0" w:lastRowFirstColumn="0" w:lastRowLastColumn="0"/>
            <w:tcW w:w="2835" w:type="dxa"/>
          </w:tcPr>
          <w:p w14:paraId="1ACEA86C" w14:textId="6BF9010F" w:rsidR="00C13EC2" w:rsidRPr="001E3E04" w:rsidRDefault="00C13EC2" w:rsidP="00C13EC2">
            <w:pPr>
              <w:rPr>
                <w:rFonts w:cs="Arial"/>
              </w:rPr>
            </w:pPr>
            <w:r w:rsidRPr="001E3E04">
              <w:rPr>
                <w:rFonts w:cs="Arial"/>
              </w:rPr>
              <w:t>Encargado de pruebas</w:t>
            </w:r>
          </w:p>
        </w:tc>
        <w:tc>
          <w:tcPr>
            <w:tcW w:w="1837" w:type="dxa"/>
          </w:tcPr>
          <w:p w14:paraId="051FED43" w14:textId="7710CE81"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Marcelo Aros</w:t>
            </w:r>
          </w:p>
        </w:tc>
        <w:tc>
          <w:tcPr>
            <w:tcW w:w="3872" w:type="dxa"/>
          </w:tcPr>
          <w:p w14:paraId="0F23EE6B" w14:textId="77777777"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Orientar al cliente en las pruebas de aceptación</w:t>
            </w:r>
          </w:p>
          <w:p w14:paraId="34DDD565" w14:textId="2BBBD1F2" w:rsidR="00C13EC2" w:rsidRPr="001E3E04" w:rsidRDefault="00C13EC2" w:rsidP="00C13EC2">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Ejecutar pruebas funcionales y publicar resultados.</w:t>
            </w:r>
          </w:p>
        </w:tc>
      </w:tr>
    </w:tbl>
    <w:p w14:paraId="1B9C57A2" w14:textId="32C50711" w:rsidR="00850975" w:rsidRPr="001E3E04" w:rsidRDefault="00850975" w:rsidP="00850975">
      <w:pPr>
        <w:pStyle w:val="Ttulo2"/>
        <w:rPr>
          <w:rFonts w:cs="Arial"/>
        </w:rPr>
      </w:pPr>
      <w:bookmarkStart w:id="175" w:name="_Toc464484094"/>
      <w:bookmarkStart w:id="176" w:name="_Toc465070148"/>
      <w:bookmarkStart w:id="177" w:name="_Toc465070691"/>
      <w:bookmarkStart w:id="178" w:name="_Toc524387349"/>
      <w:r w:rsidRPr="001E3E04">
        <w:rPr>
          <w:rFonts w:cs="Arial"/>
        </w:rPr>
        <w:t xml:space="preserve">3.2. </w:t>
      </w:r>
      <w:bookmarkEnd w:id="175"/>
      <w:bookmarkEnd w:id="176"/>
      <w:bookmarkEnd w:id="177"/>
      <w:bookmarkEnd w:id="178"/>
      <w:r w:rsidR="009F7C5C">
        <w:rPr>
          <w:rFonts w:cs="Arial"/>
        </w:rPr>
        <w:t>Ambiente de desarrollo</w:t>
      </w:r>
    </w:p>
    <w:p w14:paraId="57DA9448" w14:textId="77777777" w:rsidR="00850975" w:rsidRPr="001E3E04" w:rsidRDefault="00850975" w:rsidP="00850975">
      <w:pPr>
        <w:pStyle w:val="Ttulo3"/>
        <w:rPr>
          <w:rFonts w:cs="Arial"/>
        </w:rPr>
      </w:pPr>
      <w:bookmarkStart w:id="179" w:name="_Toc464484095"/>
      <w:bookmarkStart w:id="180" w:name="_Toc465070149"/>
      <w:bookmarkStart w:id="181" w:name="_Toc465070692"/>
      <w:bookmarkStart w:id="182" w:name="_Toc524387350"/>
      <w:r w:rsidRPr="001E3E04">
        <w:rPr>
          <w:rFonts w:cs="Arial"/>
        </w:rPr>
        <w:t>3.2.1. Gestión de la Configuración</w:t>
      </w:r>
      <w:bookmarkEnd w:id="179"/>
      <w:bookmarkEnd w:id="180"/>
      <w:bookmarkEnd w:id="181"/>
      <w:bookmarkEnd w:id="182"/>
    </w:p>
    <w:p w14:paraId="777761FF" w14:textId="77777777" w:rsidR="004957CB" w:rsidRPr="001E3E04" w:rsidRDefault="00850975" w:rsidP="00E717C1">
      <w:pPr>
        <w:pStyle w:val="Ttulo4"/>
        <w:rPr>
          <w:rFonts w:cs="Arial"/>
        </w:rPr>
      </w:pPr>
      <w:bookmarkStart w:id="183" w:name="_Toc464484096"/>
      <w:bookmarkStart w:id="184" w:name="_Toc465070150"/>
      <w:bookmarkStart w:id="185" w:name="_Toc465070693"/>
      <w:r w:rsidRPr="001E3E04">
        <w:rPr>
          <w:rFonts w:cs="Arial"/>
        </w:rPr>
        <w:t xml:space="preserve">3.2.1.1. </w:t>
      </w:r>
      <w:r w:rsidR="004957CB" w:rsidRPr="001E3E04">
        <w:rPr>
          <w:rFonts w:cs="Arial"/>
        </w:rPr>
        <w:t>Control de Cambios</w:t>
      </w:r>
      <w:bookmarkEnd w:id="183"/>
      <w:bookmarkEnd w:id="184"/>
      <w:bookmarkEnd w:id="185"/>
    </w:p>
    <w:p w14:paraId="39F77DA8" w14:textId="05DE0BC9" w:rsidR="00E717C1" w:rsidRPr="001E3E04" w:rsidRDefault="00E717C1" w:rsidP="002B6A54">
      <w:pPr>
        <w:ind w:firstLine="708"/>
        <w:rPr>
          <w:rFonts w:cs="Arial"/>
        </w:rPr>
      </w:pPr>
      <w:r w:rsidRPr="001E3E04">
        <w:rPr>
          <w:rFonts w:cs="Arial"/>
        </w:rPr>
        <w:t xml:space="preserve">Para el control de cambios se ha decidido utilizar el software GitHub, herramienta web para la gestión de proyectos mediante la utilización de </w:t>
      </w:r>
      <w:proofErr w:type="gramStart"/>
      <w:r w:rsidRPr="001E3E04">
        <w:rPr>
          <w:rFonts w:cs="Arial"/>
        </w:rPr>
        <w:t>tickets</w:t>
      </w:r>
      <w:proofErr w:type="gramEnd"/>
      <w:r w:rsidRPr="001E3E04">
        <w:rPr>
          <w:rFonts w:cs="Arial"/>
        </w:rPr>
        <w:t xml:space="preserve"> o incidencias. Este se e</w:t>
      </w:r>
      <w:r w:rsidR="0027428D" w:rsidRPr="001E3E04">
        <w:rPr>
          <w:rFonts w:cs="Arial"/>
        </w:rPr>
        <w:t>ncuentra en la dirección</w:t>
      </w:r>
      <w:r w:rsidRPr="001E3E04">
        <w:rPr>
          <w:rFonts w:cs="Arial"/>
        </w:rPr>
        <w:t xml:space="preserve"> </w:t>
      </w:r>
      <w:r w:rsidR="00A902A8" w:rsidRPr="003F6335">
        <w:rPr>
          <w:rStyle w:val="Hipervnculo"/>
          <w:rFonts w:cs="Arial"/>
        </w:rPr>
        <w:t>https://github.com/MarceloAros</w:t>
      </w:r>
      <w:r w:rsidR="00A902A8">
        <w:rPr>
          <w:rStyle w:val="Hipervnculo"/>
          <w:rFonts w:cs="Arial"/>
        </w:rPr>
        <w:t>/Openfire/issues</w:t>
      </w:r>
      <w:r w:rsidR="00A902A8" w:rsidRPr="001E3E04">
        <w:rPr>
          <w:rFonts w:cs="Arial"/>
        </w:rPr>
        <w:t xml:space="preserve"> GitHub</w:t>
      </w:r>
      <w:r w:rsidRPr="001E3E04">
        <w:rPr>
          <w:rFonts w:cs="Arial"/>
        </w:rPr>
        <w:t xml:space="preserve"> se utilizará para realizar seguimiento de defectos, mejoras y tareas a realizar. </w:t>
      </w:r>
    </w:p>
    <w:p w14:paraId="669C5FFC" w14:textId="77777777" w:rsidR="004957CB" w:rsidRPr="001E3E04" w:rsidRDefault="004957CB" w:rsidP="004957CB">
      <w:pPr>
        <w:pStyle w:val="Ttulo4"/>
        <w:rPr>
          <w:rFonts w:cs="Arial"/>
        </w:rPr>
      </w:pPr>
      <w:bookmarkStart w:id="186" w:name="_Toc464484097"/>
      <w:bookmarkStart w:id="187" w:name="_Toc465070151"/>
      <w:bookmarkStart w:id="188" w:name="_Toc465070694"/>
      <w:r w:rsidRPr="001E3E04">
        <w:rPr>
          <w:rFonts w:cs="Arial"/>
        </w:rPr>
        <w:t>3.2.1.2. Control de versiones</w:t>
      </w:r>
      <w:bookmarkEnd w:id="186"/>
      <w:bookmarkEnd w:id="187"/>
      <w:bookmarkEnd w:id="188"/>
    </w:p>
    <w:p w14:paraId="181B2B1A" w14:textId="2C8F82C2" w:rsidR="004957CB" w:rsidRDefault="00256D4A" w:rsidP="002B6A54">
      <w:pPr>
        <w:ind w:firstLine="708"/>
        <w:rPr>
          <w:rFonts w:cs="Arial"/>
        </w:rPr>
      </w:pPr>
      <w:r w:rsidRPr="001E3E04">
        <w:rPr>
          <w:rFonts w:cs="Arial"/>
        </w:rPr>
        <w:t xml:space="preserve">De igual modo que para el control de cambios se </w:t>
      </w:r>
      <w:r w:rsidR="00A902A8">
        <w:rPr>
          <w:rFonts w:cs="Arial"/>
        </w:rPr>
        <w:t>decidió</w:t>
      </w:r>
      <w:r w:rsidRPr="001E3E04">
        <w:rPr>
          <w:rFonts w:cs="Arial"/>
        </w:rPr>
        <w:t xml:space="preserve"> utilizar GitHub herramienta destinada a gestionar todas l</w:t>
      </w:r>
      <w:r w:rsidR="00A902A8">
        <w:rPr>
          <w:rFonts w:cs="Arial"/>
        </w:rPr>
        <w:t>os repositorios y</w:t>
      </w:r>
      <w:r w:rsidRPr="001E3E04">
        <w:rPr>
          <w:rFonts w:cs="Arial"/>
        </w:rPr>
        <w:t xml:space="preserve"> versiones de los documentos y archivos del proyecto. El cual es gratuito</w:t>
      </w:r>
      <w:r w:rsidR="00945598" w:rsidRPr="001E3E04">
        <w:rPr>
          <w:rFonts w:cs="Arial"/>
        </w:rPr>
        <w:t xml:space="preserve">, además de ser </w:t>
      </w:r>
      <w:r w:rsidRPr="001E3E04">
        <w:rPr>
          <w:rFonts w:cs="Arial"/>
        </w:rPr>
        <w:t xml:space="preserve">abierto para cualquier persona, </w:t>
      </w:r>
      <w:r w:rsidR="00A902A8">
        <w:rPr>
          <w:rFonts w:cs="Arial"/>
        </w:rPr>
        <w:t>las direcciones son las siguientes:</w:t>
      </w:r>
    </w:p>
    <w:p w14:paraId="189806D9" w14:textId="6350AF9D" w:rsidR="00A902A8" w:rsidRDefault="009F7C5C" w:rsidP="007A10DD">
      <w:pPr>
        <w:pStyle w:val="Prrafodelista"/>
        <w:numPr>
          <w:ilvl w:val="0"/>
          <w:numId w:val="41"/>
        </w:numPr>
        <w:rPr>
          <w:rFonts w:cs="Arial"/>
        </w:rPr>
      </w:pPr>
      <w:hyperlink r:id="rId21" w:history="1">
        <w:r w:rsidR="00A902A8" w:rsidRPr="00F7794E">
          <w:rPr>
            <w:rStyle w:val="Hipervnculo"/>
            <w:rFonts w:cs="Arial"/>
          </w:rPr>
          <w:t>https://github.com/MarceloAros/Openfire</w:t>
        </w:r>
      </w:hyperlink>
    </w:p>
    <w:p w14:paraId="3F03DE0A" w14:textId="481B5F32" w:rsidR="00A902A8" w:rsidRDefault="009F7C5C" w:rsidP="007A10DD">
      <w:pPr>
        <w:pStyle w:val="Prrafodelista"/>
        <w:numPr>
          <w:ilvl w:val="0"/>
          <w:numId w:val="41"/>
        </w:numPr>
        <w:rPr>
          <w:rFonts w:cs="Arial"/>
        </w:rPr>
      </w:pPr>
      <w:hyperlink r:id="rId22" w:history="1">
        <w:r w:rsidR="00A902A8" w:rsidRPr="00F7794E">
          <w:rPr>
            <w:rStyle w:val="Hipervnculo"/>
            <w:rFonts w:cs="Arial"/>
          </w:rPr>
          <w:t>https://github.com/MarceloAros/Smack</w:t>
        </w:r>
      </w:hyperlink>
    </w:p>
    <w:p w14:paraId="3DD226BE" w14:textId="16B085AC" w:rsidR="00A902A8" w:rsidRDefault="009F7C5C" w:rsidP="007A10DD">
      <w:pPr>
        <w:pStyle w:val="Prrafodelista"/>
        <w:numPr>
          <w:ilvl w:val="0"/>
          <w:numId w:val="41"/>
        </w:numPr>
        <w:rPr>
          <w:rFonts w:cs="Arial"/>
        </w:rPr>
      </w:pPr>
      <w:hyperlink r:id="rId23" w:history="1">
        <w:r w:rsidR="00A902A8" w:rsidRPr="00F7794E">
          <w:rPr>
            <w:rStyle w:val="Hipervnculo"/>
            <w:rFonts w:cs="Arial"/>
          </w:rPr>
          <w:t>https://github.com/MarceloAros/XEP0348-test</w:t>
        </w:r>
      </w:hyperlink>
    </w:p>
    <w:p w14:paraId="2DDBE3D9" w14:textId="7FFC609D" w:rsidR="00A902A8" w:rsidRDefault="009F7C5C" w:rsidP="007A10DD">
      <w:pPr>
        <w:pStyle w:val="Prrafodelista"/>
        <w:numPr>
          <w:ilvl w:val="0"/>
          <w:numId w:val="41"/>
        </w:numPr>
        <w:rPr>
          <w:rFonts w:cs="Arial"/>
        </w:rPr>
      </w:pPr>
      <w:hyperlink r:id="rId24" w:history="1">
        <w:r w:rsidR="00A902A8" w:rsidRPr="00F7794E">
          <w:rPr>
            <w:rStyle w:val="Hipervnculo"/>
            <w:rFonts w:cs="Arial"/>
          </w:rPr>
          <w:t>https://github.com/MarceloAros/OF0348-Docs</w:t>
        </w:r>
      </w:hyperlink>
    </w:p>
    <w:p w14:paraId="65515524" w14:textId="2537708D" w:rsidR="00256D4A" w:rsidRPr="001E3E04" w:rsidRDefault="00256D4A" w:rsidP="0027428D">
      <w:pPr>
        <w:rPr>
          <w:rFonts w:cs="Arial"/>
        </w:rPr>
      </w:pPr>
      <w:r w:rsidRPr="001E3E04">
        <w:rPr>
          <w:rFonts w:cs="Arial"/>
        </w:rPr>
        <w:t>Utilizaremos la estructura propia de Git,</w:t>
      </w:r>
      <w:r w:rsidR="004A4B54" w:rsidRPr="001E3E04">
        <w:rPr>
          <w:rFonts w:cs="Arial"/>
        </w:rPr>
        <w:t xml:space="preserve"> la cual describimos en la </w:t>
      </w:r>
      <w:r w:rsidR="004A4B54" w:rsidRPr="001E3E04">
        <w:rPr>
          <w:rFonts w:cs="Arial"/>
        </w:rPr>
        <w:fldChar w:fldCharType="begin"/>
      </w:r>
      <w:r w:rsidR="004A4B54" w:rsidRPr="001E3E04">
        <w:rPr>
          <w:rFonts w:cs="Arial"/>
        </w:rPr>
        <w:instrText xml:space="preserve"> REF _Ref465151214 \h </w:instrText>
      </w:r>
      <w:r w:rsidR="001E3E04">
        <w:rPr>
          <w:rFonts w:cs="Arial"/>
        </w:rPr>
        <w:instrText xml:space="preserve"> \* MERGEFORMAT </w:instrText>
      </w:r>
      <w:r w:rsidR="004A4B54" w:rsidRPr="001E3E04">
        <w:rPr>
          <w:rFonts w:cs="Arial"/>
        </w:rPr>
      </w:r>
      <w:r w:rsidR="004A4B54" w:rsidRPr="001E3E04">
        <w:rPr>
          <w:rFonts w:cs="Arial"/>
        </w:rPr>
        <w:fldChar w:fldCharType="separate"/>
      </w:r>
      <w:r w:rsidR="004A4B54" w:rsidRPr="001E3E04">
        <w:rPr>
          <w:rFonts w:cs="Arial"/>
        </w:rPr>
        <w:t xml:space="preserve">Tabla </w:t>
      </w:r>
      <w:r w:rsidR="004A4B54" w:rsidRPr="001E3E04">
        <w:rPr>
          <w:rFonts w:cs="Arial"/>
          <w:noProof/>
        </w:rPr>
        <w:t>5</w:t>
      </w:r>
      <w:r w:rsidR="004A4B54" w:rsidRPr="001E3E04">
        <w:rPr>
          <w:rFonts w:cs="Arial"/>
        </w:rPr>
        <w:fldChar w:fldCharType="end"/>
      </w:r>
      <w:r w:rsidRPr="001E3E04">
        <w:rPr>
          <w:rFonts w:cs="Arial"/>
        </w:rPr>
        <w:t xml:space="preserve"> que está a continuación</w:t>
      </w:r>
      <w:r w:rsidR="00270292">
        <w:rPr>
          <w:rFonts w:cs="Arial"/>
        </w:rPr>
        <w:t>.</w:t>
      </w:r>
    </w:p>
    <w:p w14:paraId="11E074D8" w14:textId="089764CC" w:rsidR="00270292" w:rsidRDefault="00270292" w:rsidP="001B1D40">
      <w:pPr>
        <w:pStyle w:val="Descripcin"/>
        <w:keepNext/>
        <w:jc w:val="left"/>
      </w:pPr>
      <w:bookmarkStart w:id="189" w:name="_Toc52438740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5</w:t>
      </w:r>
      <w:r w:rsidR="008C76F3">
        <w:rPr>
          <w:noProof/>
        </w:rPr>
        <w:fldChar w:fldCharType="end"/>
      </w:r>
      <w:r>
        <w:t xml:space="preserve">: </w:t>
      </w:r>
      <w:r w:rsidRPr="00E433EE">
        <w:t>Estructura de control de versiones Git.</w:t>
      </w:r>
      <w:bookmarkEnd w:id="189"/>
    </w:p>
    <w:tbl>
      <w:tblPr>
        <w:tblStyle w:val="Tabladelista3-nfasis1"/>
        <w:tblW w:w="0" w:type="auto"/>
        <w:tblLook w:val="04A0" w:firstRow="1" w:lastRow="0" w:firstColumn="1" w:lastColumn="0" w:noHBand="0" w:noVBand="1"/>
      </w:tblPr>
      <w:tblGrid>
        <w:gridCol w:w="4264"/>
        <w:gridCol w:w="4280"/>
      </w:tblGrid>
      <w:tr w:rsidR="00256D4A" w:rsidRPr="001E3E04" w14:paraId="7239E25C"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64" w:type="dxa"/>
          </w:tcPr>
          <w:p w14:paraId="7C3C37F7" w14:textId="39A9F411" w:rsidR="00256D4A" w:rsidRPr="001E3E04" w:rsidRDefault="00DC05DF" w:rsidP="004957CB">
            <w:pPr>
              <w:rPr>
                <w:rFonts w:cs="Arial"/>
              </w:rPr>
            </w:pPr>
            <w:r w:rsidRPr="001E3E04">
              <w:rPr>
                <w:rFonts w:cs="Arial"/>
              </w:rPr>
              <w:t xml:space="preserve"> </w:t>
            </w:r>
          </w:p>
        </w:tc>
        <w:tc>
          <w:tcPr>
            <w:tcW w:w="4280" w:type="dxa"/>
          </w:tcPr>
          <w:p w14:paraId="2D3C0288" w14:textId="77777777" w:rsidR="00256D4A" w:rsidRPr="001E3E04" w:rsidRDefault="00256D4A" w:rsidP="004957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256D4A" w:rsidRPr="001E3E04" w14:paraId="30BC0A7A"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31ADE426" w14:textId="77777777" w:rsidR="00256D4A" w:rsidRPr="001E3E04" w:rsidRDefault="00256D4A" w:rsidP="004957CB">
            <w:pPr>
              <w:rPr>
                <w:rFonts w:cs="Arial"/>
              </w:rPr>
            </w:pPr>
            <w:proofErr w:type="gramStart"/>
            <w:r w:rsidRPr="001E3E04">
              <w:rPr>
                <w:rFonts w:cs="Arial"/>
              </w:rPr>
              <w:t>Master</w:t>
            </w:r>
            <w:proofErr w:type="gramEnd"/>
          </w:p>
        </w:tc>
        <w:tc>
          <w:tcPr>
            <w:tcW w:w="4280" w:type="dxa"/>
          </w:tcPr>
          <w:p w14:paraId="7716620A"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Código fuente «principal» </w:t>
            </w:r>
          </w:p>
        </w:tc>
      </w:tr>
      <w:tr w:rsidR="00256D4A" w:rsidRPr="001E3E04" w14:paraId="49DB86FE" w14:textId="77777777" w:rsidTr="00270292">
        <w:tc>
          <w:tcPr>
            <w:cnfStyle w:val="001000000000" w:firstRow="0" w:lastRow="0" w:firstColumn="1" w:lastColumn="0" w:oddVBand="0" w:evenVBand="0" w:oddHBand="0" w:evenHBand="0" w:firstRowFirstColumn="0" w:firstRowLastColumn="0" w:lastRowFirstColumn="0" w:lastRowLastColumn="0"/>
            <w:tcW w:w="4264" w:type="dxa"/>
          </w:tcPr>
          <w:p w14:paraId="38EAB314" w14:textId="77777777" w:rsidR="00256D4A" w:rsidRPr="001E3E04" w:rsidRDefault="00256D4A" w:rsidP="004957CB">
            <w:pPr>
              <w:rPr>
                <w:rFonts w:cs="Arial"/>
              </w:rPr>
            </w:pPr>
            <w:r w:rsidRPr="001E3E04">
              <w:rPr>
                <w:rFonts w:cs="Arial"/>
              </w:rPr>
              <w:t>Branch</w:t>
            </w:r>
          </w:p>
        </w:tc>
        <w:tc>
          <w:tcPr>
            <w:tcW w:w="4280" w:type="dxa"/>
          </w:tcPr>
          <w:p w14:paraId="1EE4C80E" w14:textId="77777777" w:rsidR="00256D4A" w:rsidRPr="001E3E04" w:rsidRDefault="00EC69DB" w:rsidP="00EC69DB">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Entorno de trabajo aislado del «</w:t>
            </w:r>
            <w:proofErr w:type="gramStart"/>
            <w:r w:rsidRPr="001E3E04">
              <w:rPr>
                <w:rFonts w:cs="Arial"/>
              </w:rPr>
              <w:t>Master</w:t>
            </w:r>
            <w:proofErr w:type="gramEnd"/>
            <w:r w:rsidRPr="001E3E04">
              <w:rPr>
                <w:rFonts w:cs="Arial"/>
              </w:rPr>
              <w:t>»</w:t>
            </w:r>
          </w:p>
        </w:tc>
      </w:tr>
      <w:tr w:rsidR="00256D4A" w:rsidRPr="001E3E04" w14:paraId="388C144B"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4" w:type="dxa"/>
          </w:tcPr>
          <w:p w14:paraId="05D6AA2D" w14:textId="77777777" w:rsidR="00256D4A" w:rsidRPr="001E3E04" w:rsidRDefault="00256D4A" w:rsidP="004957CB">
            <w:pPr>
              <w:rPr>
                <w:rFonts w:cs="Arial"/>
              </w:rPr>
            </w:pPr>
            <w:proofErr w:type="spellStart"/>
            <w:r w:rsidRPr="001E3E04">
              <w:rPr>
                <w:rFonts w:cs="Arial"/>
              </w:rPr>
              <w:lastRenderedPageBreak/>
              <w:t>Release</w:t>
            </w:r>
            <w:r w:rsidR="00EC69DB" w:rsidRPr="001E3E04">
              <w:rPr>
                <w:rFonts w:cs="Arial"/>
              </w:rPr>
              <w:t>s</w:t>
            </w:r>
            <w:proofErr w:type="spellEnd"/>
          </w:p>
        </w:tc>
        <w:tc>
          <w:tcPr>
            <w:tcW w:w="4280" w:type="dxa"/>
          </w:tcPr>
          <w:p w14:paraId="174B230B" w14:textId="77777777" w:rsidR="00256D4A" w:rsidRPr="001E3E04" w:rsidRDefault="00EC69DB" w:rsidP="004957CB">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Etiquetas de liberaciones</w:t>
            </w:r>
          </w:p>
        </w:tc>
      </w:tr>
    </w:tbl>
    <w:p w14:paraId="70F35D08" w14:textId="4987BC0E" w:rsidR="00EC69DB" w:rsidRPr="001E3E04" w:rsidRDefault="00EC69DB" w:rsidP="001B7A6D">
      <w:pPr>
        <w:ind w:firstLine="360"/>
        <w:rPr>
          <w:rFonts w:cs="Arial"/>
        </w:rPr>
      </w:pPr>
      <w:r w:rsidRPr="001E3E04">
        <w:rPr>
          <w:rFonts w:cs="Arial"/>
        </w:rPr>
        <w:t xml:space="preserve">Para las líneas base y cada liberación del producto se definieron las siguientes políticas de liberación: </w:t>
      </w:r>
    </w:p>
    <w:p w14:paraId="4344E94D" w14:textId="77777777" w:rsidR="00EC69DB" w:rsidRPr="001E3E04" w:rsidRDefault="00EC69DB" w:rsidP="00EC0540">
      <w:pPr>
        <w:pStyle w:val="Prrafodelista"/>
        <w:numPr>
          <w:ilvl w:val="0"/>
          <w:numId w:val="7"/>
        </w:numPr>
        <w:rPr>
          <w:rFonts w:cs="Arial"/>
        </w:rPr>
      </w:pPr>
      <w:r w:rsidRPr="001E3E04">
        <w:rPr>
          <w:rFonts w:cs="Arial"/>
        </w:rPr>
        <w:t>Las pruebas de aceptación deben haber sido 100% aprobadas.</w:t>
      </w:r>
    </w:p>
    <w:p w14:paraId="45B7104E" w14:textId="77777777" w:rsidR="00EC69DB" w:rsidRPr="001E3E04" w:rsidRDefault="00EC69DB" w:rsidP="00EC0540">
      <w:pPr>
        <w:pStyle w:val="Prrafodelista"/>
        <w:numPr>
          <w:ilvl w:val="0"/>
          <w:numId w:val="7"/>
        </w:numPr>
        <w:rPr>
          <w:rFonts w:cs="Arial"/>
        </w:rPr>
      </w:pPr>
      <w:r w:rsidRPr="001E3E04">
        <w:rPr>
          <w:rFonts w:cs="Arial"/>
        </w:rPr>
        <w:t>Las pruebas unitarias deben pasar en un 100%.</w:t>
      </w:r>
    </w:p>
    <w:p w14:paraId="1AF9584E" w14:textId="77777777" w:rsidR="00EC69DB" w:rsidRPr="001E3E04" w:rsidRDefault="00EC69DB" w:rsidP="00EC0540">
      <w:pPr>
        <w:pStyle w:val="Prrafodelista"/>
        <w:numPr>
          <w:ilvl w:val="0"/>
          <w:numId w:val="7"/>
        </w:numPr>
        <w:rPr>
          <w:rFonts w:cs="Arial"/>
        </w:rPr>
      </w:pPr>
      <w:r w:rsidRPr="001E3E04">
        <w:rPr>
          <w:rFonts w:cs="Arial"/>
        </w:rPr>
        <w:t xml:space="preserve">Los ítems de configuración contenidos en cada línea base serán los siguientes: </w:t>
      </w:r>
    </w:p>
    <w:p w14:paraId="6ABD6540" w14:textId="77777777" w:rsidR="00EC69DB" w:rsidRPr="001E3E04" w:rsidRDefault="00EC69DB" w:rsidP="00EC0540">
      <w:pPr>
        <w:pStyle w:val="Prrafodelista"/>
        <w:numPr>
          <w:ilvl w:val="1"/>
          <w:numId w:val="7"/>
        </w:numPr>
        <w:rPr>
          <w:rFonts w:cs="Arial"/>
        </w:rPr>
      </w:pPr>
      <w:r w:rsidRPr="001E3E04">
        <w:rPr>
          <w:rFonts w:cs="Arial"/>
        </w:rPr>
        <w:t>Ejecutable</w:t>
      </w:r>
    </w:p>
    <w:p w14:paraId="7EE23BF0" w14:textId="77777777" w:rsidR="00EC69DB" w:rsidRPr="001E3E04" w:rsidRDefault="00EC69DB" w:rsidP="00EC0540">
      <w:pPr>
        <w:pStyle w:val="Prrafodelista"/>
        <w:numPr>
          <w:ilvl w:val="1"/>
          <w:numId w:val="7"/>
        </w:numPr>
        <w:rPr>
          <w:rFonts w:cs="Arial"/>
        </w:rPr>
      </w:pPr>
      <w:r w:rsidRPr="001E3E04">
        <w:rPr>
          <w:rFonts w:cs="Arial"/>
        </w:rPr>
        <w:t>Código Fuente</w:t>
      </w:r>
    </w:p>
    <w:p w14:paraId="48225169" w14:textId="77777777" w:rsidR="00EC69DB" w:rsidRPr="001E3E04" w:rsidRDefault="00EC69DB" w:rsidP="00EC0540">
      <w:pPr>
        <w:pStyle w:val="Prrafodelista"/>
        <w:numPr>
          <w:ilvl w:val="1"/>
          <w:numId w:val="7"/>
        </w:numPr>
        <w:rPr>
          <w:rFonts w:cs="Arial"/>
        </w:rPr>
      </w:pPr>
      <w:r w:rsidRPr="001E3E04">
        <w:rPr>
          <w:rFonts w:cs="Arial"/>
        </w:rPr>
        <w:t>Notas de Instalación</w:t>
      </w:r>
    </w:p>
    <w:p w14:paraId="679A0049" w14:textId="77777777" w:rsidR="00EC69DB" w:rsidRPr="001E3E04" w:rsidRDefault="00EC69DB" w:rsidP="00EC0540">
      <w:pPr>
        <w:pStyle w:val="Prrafodelista"/>
        <w:numPr>
          <w:ilvl w:val="1"/>
          <w:numId w:val="7"/>
        </w:numPr>
        <w:rPr>
          <w:rFonts w:cs="Arial"/>
        </w:rPr>
      </w:pPr>
      <w:r w:rsidRPr="001E3E04">
        <w:rPr>
          <w:rFonts w:cs="Arial"/>
        </w:rPr>
        <w:t>Notas de Liberación</w:t>
      </w:r>
    </w:p>
    <w:p w14:paraId="1A09D3E1" w14:textId="77777777" w:rsidR="00EC69DB" w:rsidRPr="001E3E04" w:rsidRDefault="00EC69DB" w:rsidP="00EC0540">
      <w:pPr>
        <w:pStyle w:val="Prrafodelista"/>
        <w:numPr>
          <w:ilvl w:val="1"/>
          <w:numId w:val="7"/>
        </w:numPr>
        <w:rPr>
          <w:rFonts w:cs="Arial"/>
        </w:rPr>
      </w:pPr>
      <w:r w:rsidRPr="001E3E04">
        <w:rPr>
          <w:rFonts w:cs="Arial"/>
        </w:rPr>
        <w:t>Manual de Usuario</w:t>
      </w:r>
    </w:p>
    <w:p w14:paraId="06120CAC" w14:textId="77777777" w:rsidR="00EC69DB" w:rsidRPr="001E3E04" w:rsidRDefault="00EC69DB" w:rsidP="00EC0540">
      <w:pPr>
        <w:pStyle w:val="Prrafodelista"/>
        <w:numPr>
          <w:ilvl w:val="1"/>
          <w:numId w:val="7"/>
        </w:numPr>
        <w:rPr>
          <w:rFonts w:cs="Arial"/>
        </w:rPr>
      </w:pPr>
      <w:r w:rsidRPr="001E3E04">
        <w:rPr>
          <w:rFonts w:cs="Arial"/>
        </w:rPr>
        <w:t>Memoria de Proyecto</w:t>
      </w:r>
    </w:p>
    <w:p w14:paraId="7D7CE338" w14:textId="77777777" w:rsidR="00EC69DB" w:rsidRPr="001E3E04" w:rsidRDefault="00EC69DB" w:rsidP="00EC0540">
      <w:pPr>
        <w:pStyle w:val="Prrafodelista"/>
        <w:numPr>
          <w:ilvl w:val="1"/>
          <w:numId w:val="7"/>
        </w:numPr>
        <w:rPr>
          <w:rFonts w:cs="Arial"/>
        </w:rPr>
      </w:pPr>
      <w:r w:rsidRPr="001E3E04">
        <w:rPr>
          <w:rFonts w:cs="Arial"/>
        </w:rPr>
        <w:t>Sprint Backlog</w:t>
      </w:r>
    </w:p>
    <w:p w14:paraId="3B25D926" w14:textId="77777777" w:rsidR="00256D4A" w:rsidRPr="001E3E04" w:rsidRDefault="00EC69DB" w:rsidP="00EC0540">
      <w:pPr>
        <w:pStyle w:val="Prrafodelista"/>
        <w:numPr>
          <w:ilvl w:val="1"/>
          <w:numId w:val="7"/>
        </w:numPr>
        <w:rPr>
          <w:rFonts w:cs="Arial"/>
        </w:rPr>
      </w:pPr>
      <w:proofErr w:type="spellStart"/>
      <w:r w:rsidRPr="001E3E04">
        <w:rPr>
          <w:rFonts w:cs="Arial"/>
        </w:rPr>
        <w:t>Product</w:t>
      </w:r>
      <w:proofErr w:type="spellEnd"/>
      <w:r w:rsidRPr="001E3E04">
        <w:rPr>
          <w:rFonts w:cs="Arial"/>
        </w:rPr>
        <w:t xml:space="preserve"> Backlog</w:t>
      </w:r>
    </w:p>
    <w:p w14:paraId="36085FBF" w14:textId="77777777" w:rsidR="004957CB" w:rsidRPr="001E3E04" w:rsidRDefault="004957CB" w:rsidP="004957CB">
      <w:pPr>
        <w:pStyle w:val="Ttulo4"/>
        <w:rPr>
          <w:rFonts w:cs="Arial"/>
        </w:rPr>
      </w:pPr>
      <w:bookmarkStart w:id="190" w:name="_Toc464484098"/>
      <w:bookmarkStart w:id="191" w:name="_Toc465070152"/>
      <w:bookmarkStart w:id="192" w:name="_Toc465070695"/>
      <w:r w:rsidRPr="001E3E04">
        <w:rPr>
          <w:rFonts w:cs="Arial"/>
        </w:rPr>
        <w:t>3.2.1.3. Entregables</w:t>
      </w:r>
      <w:bookmarkEnd w:id="190"/>
      <w:bookmarkEnd w:id="191"/>
      <w:bookmarkEnd w:id="192"/>
    </w:p>
    <w:p w14:paraId="3861181C" w14:textId="2F32C64C" w:rsidR="00270292" w:rsidRDefault="00270292" w:rsidP="001B1D40">
      <w:pPr>
        <w:pStyle w:val="Descripcin"/>
        <w:keepNext/>
        <w:jc w:val="left"/>
      </w:pPr>
      <w:bookmarkStart w:id="193" w:name="_Toc524387407"/>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6</w:t>
      </w:r>
      <w:r w:rsidR="008C76F3">
        <w:rPr>
          <w:noProof/>
        </w:rPr>
        <w:fldChar w:fldCharType="end"/>
      </w:r>
      <w:r>
        <w:t>: Detalles de liberaciones y entregables.</w:t>
      </w:r>
      <w:bookmarkEnd w:id="193"/>
    </w:p>
    <w:tbl>
      <w:tblPr>
        <w:tblStyle w:val="Tabladelista3-nfasis1"/>
        <w:tblW w:w="0" w:type="auto"/>
        <w:tblLook w:val="04A0" w:firstRow="1" w:lastRow="0" w:firstColumn="1" w:lastColumn="0" w:noHBand="0" w:noVBand="1"/>
      </w:tblPr>
      <w:tblGrid>
        <w:gridCol w:w="2840"/>
        <w:gridCol w:w="2873"/>
        <w:gridCol w:w="2831"/>
      </w:tblGrid>
      <w:tr w:rsidR="00EC69DB" w:rsidRPr="001E3E04" w14:paraId="2BA65FD9" w14:textId="77777777" w:rsidTr="002702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40" w:type="dxa"/>
          </w:tcPr>
          <w:p w14:paraId="7A4DED29" w14:textId="77777777" w:rsidR="00EC69DB" w:rsidRPr="001E3E04" w:rsidRDefault="00EC69DB" w:rsidP="00EC69DB">
            <w:pPr>
              <w:tabs>
                <w:tab w:val="left" w:pos="1168"/>
              </w:tabs>
              <w:rPr>
                <w:rFonts w:cs="Arial"/>
              </w:rPr>
            </w:pPr>
            <w:r w:rsidRPr="001E3E04">
              <w:rPr>
                <w:rFonts w:cs="Arial"/>
              </w:rPr>
              <w:t>Entrega</w:t>
            </w:r>
          </w:p>
        </w:tc>
        <w:tc>
          <w:tcPr>
            <w:tcW w:w="2873" w:type="dxa"/>
          </w:tcPr>
          <w:p w14:paraId="1A9048BD" w14:textId="2B347C0C"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Versión de Producto</w:t>
            </w:r>
            <w:r w:rsidR="00307756">
              <w:rPr>
                <w:rFonts w:cs="Arial"/>
              </w:rPr>
              <w:t>(s)</w:t>
            </w:r>
          </w:p>
        </w:tc>
        <w:tc>
          <w:tcPr>
            <w:tcW w:w="2831" w:type="dxa"/>
          </w:tcPr>
          <w:p w14:paraId="2C434477" w14:textId="77777777" w:rsidR="00EC69DB" w:rsidRPr="001E3E04" w:rsidRDefault="00EC69DB" w:rsidP="00EC69DB">
            <w:pPr>
              <w:tabs>
                <w:tab w:val="left" w:pos="1168"/>
              </w:tabs>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Fecha</w:t>
            </w:r>
          </w:p>
        </w:tc>
      </w:tr>
      <w:tr w:rsidR="00D94FA3" w:rsidRPr="001E3E04" w14:paraId="198C7688"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56144EC1" w14:textId="3B7FD118" w:rsidR="00D94FA3" w:rsidRPr="001E3E04" w:rsidRDefault="00D94FA3" w:rsidP="00D94FA3">
            <w:pPr>
              <w:tabs>
                <w:tab w:val="left" w:pos="1168"/>
              </w:tabs>
              <w:rPr>
                <w:rFonts w:cs="Arial"/>
              </w:rPr>
            </w:pPr>
            <w:r w:rsidRPr="001E3E04">
              <w:rPr>
                <w:rFonts w:cs="Arial"/>
              </w:rPr>
              <w:t>Sprint #0</w:t>
            </w:r>
            <w:r w:rsidR="00A32501">
              <w:rPr>
                <w:rFonts w:cs="Arial"/>
              </w:rPr>
              <w:t>-A</w:t>
            </w:r>
          </w:p>
        </w:tc>
        <w:tc>
          <w:tcPr>
            <w:tcW w:w="2873" w:type="dxa"/>
          </w:tcPr>
          <w:p w14:paraId="641E174F" w14:textId="7F677970"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0.1</w:t>
            </w:r>
          </w:p>
        </w:tc>
        <w:tc>
          <w:tcPr>
            <w:tcW w:w="2831" w:type="dxa"/>
          </w:tcPr>
          <w:p w14:paraId="71711055" w14:textId="7424ED42" w:rsidR="00D94FA3" w:rsidRPr="001E3E04" w:rsidRDefault="00D94FA3"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30</w:t>
            </w:r>
            <w:r w:rsidR="00A902A8">
              <w:rPr>
                <w:rFonts w:cs="Arial"/>
              </w:rPr>
              <w:t xml:space="preserve"> de abril</w:t>
            </w:r>
            <w:r w:rsidRPr="001E3E04">
              <w:rPr>
                <w:rFonts w:cs="Arial"/>
              </w:rPr>
              <w:t xml:space="preserve"> </w:t>
            </w:r>
            <w:r w:rsidR="00D610E1">
              <w:rPr>
                <w:rFonts w:cs="Arial"/>
              </w:rPr>
              <w:t xml:space="preserve">de </w:t>
            </w:r>
            <w:r w:rsidRPr="001E3E04">
              <w:rPr>
                <w:rFonts w:cs="Arial"/>
              </w:rPr>
              <w:t>201</w:t>
            </w:r>
            <w:r w:rsidR="00A902A8">
              <w:rPr>
                <w:rFonts w:cs="Arial"/>
              </w:rPr>
              <w:t>7</w:t>
            </w:r>
          </w:p>
        </w:tc>
      </w:tr>
      <w:tr w:rsidR="00D94FA3" w:rsidRPr="001E3E04" w14:paraId="3343418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28B7E0C6" w14:textId="4206D7A0" w:rsidR="00D94FA3" w:rsidRPr="001E3E04" w:rsidRDefault="00D94FA3" w:rsidP="00D94FA3">
            <w:pPr>
              <w:tabs>
                <w:tab w:val="left" w:pos="1168"/>
              </w:tabs>
              <w:rPr>
                <w:rFonts w:cs="Arial"/>
              </w:rPr>
            </w:pPr>
            <w:r w:rsidRPr="001E3E04">
              <w:rPr>
                <w:rFonts w:cs="Arial"/>
              </w:rPr>
              <w:t>Sprint #</w:t>
            </w:r>
            <w:r w:rsidR="00A32501">
              <w:rPr>
                <w:rFonts w:cs="Arial"/>
              </w:rPr>
              <w:t>0-B</w:t>
            </w:r>
          </w:p>
        </w:tc>
        <w:tc>
          <w:tcPr>
            <w:tcW w:w="2873" w:type="dxa"/>
          </w:tcPr>
          <w:p w14:paraId="3136D6B6" w14:textId="057FD424" w:rsidR="00D94FA3" w:rsidRPr="001E3E04" w:rsidRDefault="00F2514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0.2</w:t>
            </w:r>
          </w:p>
        </w:tc>
        <w:tc>
          <w:tcPr>
            <w:tcW w:w="2831" w:type="dxa"/>
          </w:tcPr>
          <w:p w14:paraId="1FD7C23C" w14:textId="1CFE8155"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30 de mayo </w:t>
            </w:r>
            <w:r w:rsidR="00D610E1">
              <w:rPr>
                <w:rFonts w:cs="Arial"/>
              </w:rPr>
              <w:t xml:space="preserve">de </w:t>
            </w:r>
            <w:r>
              <w:rPr>
                <w:rFonts w:cs="Arial"/>
              </w:rPr>
              <w:t>2017</w:t>
            </w:r>
          </w:p>
        </w:tc>
      </w:tr>
      <w:tr w:rsidR="00D94FA3" w:rsidRPr="001E3E04" w14:paraId="4CEDA970"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3635A7B1" w14:textId="1FE2480E" w:rsidR="00D94FA3" w:rsidRPr="001E3E04" w:rsidRDefault="00D94FA3" w:rsidP="00D94FA3">
            <w:pPr>
              <w:tabs>
                <w:tab w:val="left" w:pos="1168"/>
              </w:tabs>
              <w:rPr>
                <w:rFonts w:cs="Arial"/>
              </w:rPr>
            </w:pPr>
            <w:r w:rsidRPr="001E3E04">
              <w:rPr>
                <w:rFonts w:cs="Arial"/>
              </w:rPr>
              <w:t>Sprint #</w:t>
            </w:r>
            <w:r w:rsidR="00A32501">
              <w:rPr>
                <w:rFonts w:cs="Arial"/>
              </w:rPr>
              <w:t>0-C</w:t>
            </w:r>
          </w:p>
        </w:tc>
        <w:tc>
          <w:tcPr>
            <w:tcW w:w="2873" w:type="dxa"/>
          </w:tcPr>
          <w:p w14:paraId="436F0E5D" w14:textId="26FDF91B" w:rsidR="00D94FA3" w:rsidRPr="001E3E04" w:rsidRDefault="00F2514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Mitigation</w:t>
            </w:r>
            <w:r w:rsidR="00551274">
              <w:rPr>
                <w:rFonts w:cs="Arial"/>
              </w:rPr>
              <w:t>App</w:t>
            </w:r>
            <w:proofErr w:type="spellEnd"/>
            <w:r>
              <w:rPr>
                <w:rFonts w:cs="Arial"/>
              </w:rPr>
              <w:t xml:space="preserve"> 0.3</w:t>
            </w:r>
          </w:p>
        </w:tc>
        <w:tc>
          <w:tcPr>
            <w:tcW w:w="2831" w:type="dxa"/>
          </w:tcPr>
          <w:p w14:paraId="1686D031" w14:textId="515E475E" w:rsidR="00D94FA3" w:rsidRPr="001E3E04" w:rsidRDefault="00A902A8"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 xml:space="preserve">30 de junio </w:t>
            </w:r>
            <w:r w:rsidR="00D610E1">
              <w:rPr>
                <w:rFonts w:cs="Arial"/>
              </w:rPr>
              <w:t xml:space="preserve">de </w:t>
            </w:r>
            <w:r>
              <w:rPr>
                <w:rFonts w:cs="Arial"/>
              </w:rPr>
              <w:t>2017</w:t>
            </w:r>
          </w:p>
        </w:tc>
      </w:tr>
      <w:tr w:rsidR="00D94FA3" w:rsidRPr="001E3E04" w14:paraId="20E8A56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548A0C05" w14:textId="71ED865C" w:rsidR="00D94FA3" w:rsidRPr="001E3E04" w:rsidRDefault="00D94FA3" w:rsidP="00D94FA3">
            <w:pPr>
              <w:tabs>
                <w:tab w:val="left" w:pos="1168"/>
              </w:tabs>
              <w:rPr>
                <w:rFonts w:cs="Arial"/>
              </w:rPr>
            </w:pPr>
            <w:r w:rsidRPr="001E3E04">
              <w:rPr>
                <w:rFonts w:cs="Arial"/>
              </w:rPr>
              <w:t>Sprint #</w:t>
            </w:r>
            <w:r w:rsidR="00A32501">
              <w:rPr>
                <w:rFonts w:cs="Arial"/>
              </w:rPr>
              <w:t>1</w:t>
            </w:r>
          </w:p>
        </w:tc>
        <w:tc>
          <w:tcPr>
            <w:tcW w:w="2873" w:type="dxa"/>
          </w:tcPr>
          <w:p w14:paraId="4EFC0FF4" w14:textId="1F0ACB16"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4.3.1-beta1</w:t>
            </w:r>
          </w:p>
        </w:tc>
        <w:tc>
          <w:tcPr>
            <w:tcW w:w="2831" w:type="dxa"/>
          </w:tcPr>
          <w:p w14:paraId="36FCF250" w14:textId="54F4BCA0"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13 de abril de 2018</w:t>
            </w:r>
          </w:p>
        </w:tc>
      </w:tr>
      <w:tr w:rsidR="00D94FA3" w:rsidRPr="001E3E04" w14:paraId="5BC1FBDD"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181E3F0E" w14:textId="3705482A" w:rsidR="00D94FA3" w:rsidRPr="001E3E04" w:rsidRDefault="00D94FA3" w:rsidP="00D94FA3">
            <w:pPr>
              <w:tabs>
                <w:tab w:val="left" w:pos="1168"/>
              </w:tabs>
              <w:rPr>
                <w:rFonts w:cs="Arial"/>
              </w:rPr>
            </w:pPr>
            <w:r w:rsidRPr="001E3E04">
              <w:rPr>
                <w:rFonts w:cs="Arial"/>
              </w:rPr>
              <w:t>Sprint #</w:t>
            </w:r>
            <w:r w:rsidR="00A32501">
              <w:rPr>
                <w:rFonts w:cs="Arial"/>
              </w:rPr>
              <w:t>2</w:t>
            </w:r>
          </w:p>
        </w:tc>
        <w:tc>
          <w:tcPr>
            <w:tcW w:w="2873" w:type="dxa"/>
          </w:tcPr>
          <w:p w14:paraId="5B65BF5F" w14:textId="5964CFD5" w:rsidR="00D94FA3" w:rsidRPr="001E3E04" w:rsidRDefault="00A902A8" w:rsidP="00A902A8">
            <w:pPr>
              <w:tabs>
                <w:tab w:val="center" w:pos="12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4.3.1-beta2</w:t>
            </w:r>
          </w:p>
        </w:tc>
        <w:tc>
          <w:tcPr>
            <w:tcW w:w="2831" w:type="dxa"/>
          </w:tcPr>
          <w:p w14:paraId="696B7DB2" w14:textId="3EFE9A52" w:rsidR="00D94FA3"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highlight w:val="yellow"/>
              </w:rPr>
            </w:pPr>
            <w:r>
              <w:rPr>
                <w:rFonts w:cs="Arial"/>
              </w:rPr>
              <w:t>27 de abril de 2018</w:t>
            </w:r>
          </w:p>
        </w:tc>
      </w:tr>
      <w:tr w:rsidR="00D94FA3" w:rsidRPr="001E3E04" w14:paraId="1F508DE7"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BE84432" w14:textId="1B37D997" w:rsidR="00D94FA3" w:rsidRPr="001E3E04" w:rsidRDefault="00D94FA3" w:rsidP="00D94FA3">
            <w:pPr>
              <w:tabs>
                <w:tab w:val="left" w:pos="1168"/>
              </w:tabs>
              <w:rPr>
                <w:rFonts w:cs="Arial"/>
              </w:rPr>
            </w:pPr>
            <w:r w:rsidRPr="001E3E04">
              <w:rPr>
                <w:rFonts w:cs="Arial"/>
              </w:rPr>
              <w:t>Sprint #</w:t>
            </w:r>
            <w:r w:rsidR="00A32501">
              <w:rPr>
                <w:rFonts w:cs="Arial"/>
              </w:rPr>
              <w:t>3</w:t>
            </w:r>
          </w:p>
        </w:tc>
        <w:tc>
          <w:tcPr>
            <w:tcW w:w="2873" w:type="dxa"/>
          </w:tcPr>
          <w:p w14:paraId="588D161E" w14:textId="74744973" w:rsidR="00D94FA3" w:rsidRPr="001E3E04" w:rsidRDefault="00A902A8"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w:t>
            </w:r>
          </w:p>
        </w:tc>
        <w:tc>
          <w:tcPr>
            <w:tcW w:w="2831" w:type="dxa"/>
          </w:tcPr>
          <w:p w14:paraId="37966294" w14:textId="3041EFBE" w:rsidR="00D94FA3"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highlight w:val="yellow"/>
              </w:rPr>
            </w:pPr>
            <w:r>
              <w:rPr>
                <w:rFonts w:cs="Arial"/>
              </w:rPr>
              <w:t>14 de mayo de 2018</w:t>
            </w:r>
          </w:p>
        </w:tc>
      </w:tr>
      <w:tr w:rsidR="00A902A8" w:rsidRPr="001E3E04" w14:paraId="16CBFD43" w14:textId="77777777" w:rsidTr="002702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7D7ECF52" w14:textId="281A4BC0" w:rsidR="00A902A8" w:rsidRPr="001E3E04" w:rsidRDefault="00A902A8" w:rsidP="00D94FA3">
            <w:pPr>
              <w:tabs>
                <w:tab w:val="left" w:pos="1168"/>
              </w:tabs>
              <w:rPr>
                <w:rFonts w:cs="Arial"/>
              </w:rPr>
            </w:pPr>
            <w:r w:rsidRPr="001E3E04">
              <w:rPr>
                <w:rFonts w:cs="Arial"/>
              </w:rPr>
              <w:t>Sprint #</w:t>
            </w:r>
            <w:r>
              <w:rPr>
                <w:rFonts w:cs="Arial"/>
              </w:rPr>
              <w:t>4</w:t>
            </w:r>
          </w:p>
        </w:tc>
        <w:tc>
          <w:tcPr>
            <w:tcW w:w="2873" w:type="dxa"/>
          </w:tcPr>
          <w:p w14:paraId="04E48490" w14:textId="12D5FBB6" w:rsidR="00A902A8" w:rsidRPr="001E3E04" w:rsidRDefault="00307756"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Openfire 4.3.1.-beta3</w:t>
            </w:r>
            <w:r w:rsidR="007B4589">
              <w:rPr>
                <w:rFonts w:cs="Arial"/>
              </w:rPr>
              <w:t>.2</w:t>
            </w:r>
            <w:r>
              <w:rPr>
                <w:rFonts w:cs="Arial"/>
              </w:rPr>
              <w:br/>
              <w:t>SMACK 4.3.0-alpha.1</w:t>
            </w:r>
          </w:p>
        </w:tc>
        <w:tc>
          <w:tcPr>
            <w:tcW w:w="2831" w:type="dxa"/>
          </w:tcPr>
          <w:p w14:paraId="4DBE40E2" w14:textId="0F39B7FA" w:rsidR="00A902A8" w:rsidRPr="001E3E04" w:rsidRDefault="00D610E1" w:rsidP="00D94FA3">
            <w:pPr>
              <w:tabs>
                <w:tab w:val="left" w:pos="1168"/>
              </w:tabs>
              <w:cnfStyle w:val="000000100000" w:firstRow="0" w:lastRow="0" w:firstColumn="0" w:lastColumn="0" w:oddVBand="0" w:evenVBand="0" w:oddHBand="1" w:evenHBand="0" w:firstRowFirstColumn="0" w:firstRowLastColumn="0" w:lastRowFirstColumn="0" w:lastRowLastColumn="0"/>
              <w:rPr>
                <w:rFonts w:cs="Arial"/>
              </w:rPr>
            </w:pPr>
            <w:r>
              <w:rPr>
                <w:rFonts w:cs="Arial"/>
              </w:rPr>
              <w:t>29 de mayo de 2018</w:t>
            </w:r>
          </w:p>
        </w:tc>
      </w:tr>
      <w:tr w:rsidR="00A902A8" w:rsidRPr="001E3E04" w14:paraId="0D07D8B8" w14:textId="77777777" w:rsidTr="00270292">
        <w:tc>
          <w:tcPr>
            <w:cnfStyle w:val="001000000000" w:firstRow="0" w:lastRow="0" w:firstColumn="1" w:lastColumn="0" w:oddVBand="0" w:evenVBand="0" w:oddHBand="0" w:evenHBand="0" w:firstRowFirstColumn="0" w:firstRowLastColumn="0" w:lastRowFirstColumn="0" w:lastRowLastColumn="0"/>
            <w:tcW w:w="2840" w:type="dxa"/>
          </w:tcPr>
          <w:p w14:paraId="32D76CA7" w14:textId="033A00CC" w:rsidR="00A902A8" w:rsidRPr="001E3E04" w:rsidRDefault="00A902A8" w:rsidP="00D94FA3">
            <w:pPr>
              <w:tabs>
                <w:tab w:val="left" w:pos="1168"/>
              </w:tabs>
              <w:rPr>
                <w:rFonts w:cs="Arial"/>
              </w:rPr>
            </w:pPr>
            <w:r w:rsidRPr="001E3E04">
              <w:rPr>
                <w:rFonts w:cs="Arial"/>
              </w:rPr>
              <w:t>Sprint #</w:t>
            </w:r>
            <w:r>
              <w:rPr>
                <w:rFonts w:cs="Arial"/>
              </w:rPr>
              <w:t>5</w:t>
            </w:r>
          </w:p>
        </w:tc>
        <w:tc>
          <w:tcPr>
            <w:tcW w:w="2873" w:type="dxa"/>
          </w:tcPr>
          <w:p w14:paraId="0D70097B" w14:textId="443FCCD8" w:rsidR="00A902A8" w:rsidRPr="001E3E04" w:rsidRDefault="00307756"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Openfire 4.3.1.-beta3.1</w:t>
            </w:r>
            <w:r>
              <w:rPr>
                <w:rFonts w:cs="Arial"/>
              </w:rPr>
              <w:br/>
              <w:t>SMACK 4.3.0-alpha.1.2</w:t>
            </w:r>
          </w:p>
        </w:tc>
        <w:tc>
          <w:tcPr>
            <w:tcW w:w="2831" w:type="dxa"/>
          </w:tcPr>
          <w:p w14:paraId="1E2859C0" w14:textId="39B783FD" w:rsidR="00A902A8" w:rsidRPr="001E3E04" w:rsidRDefault="00D610E1" w:rsidP="00D94FA3">
            <w:pPr>
              <w:tabs>
                <w:tab w:val="left" w:pos="1168"/>
              </w:tabs>
              <w:cnfStyle w:val="000000000000" w:firstRow="0" w:lastRow="0" w:firstColumn="0" w:lastColumn="0" w:oddVBand="0" w:evenVBand="0" w:oddHBand="0" w:evenHBand="0" w:firstRowFirstColumn="0" w:firstRowLastColumn="0" w:lastRowFirstColumn="0" w:lastRowLastColumn="0"/>
              <w:rPr>
                <w:rFonts w:cs="Arial"/>
              </w:rPr>
            </w:pPr>
            <w:r>
              <w:rPr>
                <w:rFonts w:cs="Arial"/>
              </w:rPr>
              <w:t>16 de junio de 2018</w:t>
            </w:r>
          </w:p>
        </w:tc>
      </w:tr>
    </w:tbl>
    <w:p w14:paraId="42C11554" w14:textId="2FA37D67" w:rsidR="004957CB" w:rsidRPr="001E3E04" w:rsidRDefault="004957CB" w:rsidP="004957CB">
      <w:pPr>
        <w:pStyle w:val="Ttulo3"/>
        <w:rPr>
          <w:rFonts w:cs="Arial"/>
        </w:rPr>
      </w:pPr>
      <w:bookmarkStart w:id="194" w:name="_Toc464484099"/>
      <w:bookmarkStart w:id="195" w:name="_Toc465070153"/>
      <w:bookmarkStart w:id="196" w:name="_Toc465070696"/>
      <w:bookmarkStart w:id="197" w:name="_Toc524387351"/>
      <w:r w:rsidRPr="001E3E04">
        <w:rPr>
          <w:rFonts w:cs="Arial"/>
        </w:rPr>
        <w:t>3.2.2. Lenguajes de Programación</w:t>
      </w:r>
      <w:bookmarkEnd w:id="194"/>
      <w:bookmarkEnd w:id="195"/>
      <w:bookmarkEnd w:id="196"/>
      <w:bookmarkEnd w:id="197"/>
    </w:p>
    <w:p w14:paraId="3A50E9B0" w14:textId="6B1AD761" w:rsidR="004957CB" w:rsidRPr="001E3E04" w:rsidRDefault="005B0E75" w:rsidP="001B7A6D">
      <w:pPr>
        <w:ind w:firstLine="708"/>
        <w:rPr>
          <w:rFonts w:cs="Arial"/>
        </w:rPr>
      </w:pPr>
      <w:r w:rsidRPr="001E3E04">
        <w:rPr>
          <w:rFonts w:cs="Arial"/>
        </w:rPr>
        <w:t xml:space="preserve">Para el desarrollo del código fuente se utilizará Java para </w:t>
      </w:r>
      <w:r w:rsidR="00B35270">
        <w:rPr>
          <w:rFonts w:cs="Arial"/>
        </w:rPr>
        <w:t>modificación del</w:t>
      </w:r>
      <w:r w:rsidRPr="001E3E04">
        <w:rPr>
          <w:rFonts w:cs="Arial"/>
        </w:rPr>
        <w:t xml:space="preserve"> servidor XMPP «</w:t>
      </w:r>
      <w:proofErr w:type="spellStart"/>
      <w:r w:rsidRPr="001E3E04">
        <w:rPr>
          <w:rFonts w:cs="Arial"/>
        </w:rPr>
        <w:t>OpenFire</w:t>
      </w:r>
      <w:proofErr w:type="spellEnd"/>
      <w:r w:rsidRPr="001E3E04">
        <w:rPr>
          <w:rFonts w:cs="Arial"/>
        </w:rPr>
        <w:t xml:space="preserve">» y para librería «Smack», </w:t>
      </w:r>
      <w:r w:rsidR="00B35270">
        <w:rPr>
          <w:rFonts w:cs="Arial"/>
        </w:rPr>
        <w:t xml:space="preserve">como también </w:t>
      </w:r>
      <w:r w:rsidRPr="001E3E04">
        <w:rPr>
          <w:rFonts w:cs="Arial"/>
        </w:rPr>
        <w:t xml:space="preserve">C# para la creación de un cliente simple, Processing (Arduino) para la </w:t>
      </w:r>
      <w:r w:rsidR="001B7A6D" w:rsidRPr="001E3E04">
        <w:rPr>
          <w:rFonts w:cs="Arial"/>
        </w:rPr>
        <w:t>conexión</w:t>
      </w:r>
      <w:r w:rsidRPr="001E3E04">
        <w:rPr>
          <w:rFonts w:cs="Arial"/>
        </w:rPr>
        <w:t xml:space="preserve"> de sensores de temperatura y humedad por medio de I</w:t>
      </w:r>
      <w:r w:rsidRPr="001E3E04">
        <w:rPr>
          <w:rFonts w:cs="Arial"/>
          <w:vertAlign w:val="superscript"/>
        </w:rPr>
        <w:t>2</w:t>
      </w:r>
      <w:r w:rsidRPr="001E3E04">
        <w:rPr>
          <w:rFonts w:cs="Arial"/>
        </w:rPr>
        <w:t>C. La gran cantidad de lenguajes de programa</w:t>
      </w:r>
      <w:r w:rsidR="00F657E1" w:rsidRPr="001E3E04">
        <w:rPr>
          <w:rFonts w:cs="Arial"/>
        </w:rPr>
        <w:t xml:space="preserve">ción es debido a que necesitamos interconectar diversos dispositivos. </w:t>
      </w:r>
    </w:p>
    <w:p w14:paraId="43765BF1" w14:textId="2EB2003F" w:rsidR="0069671A" w:rsidRPr="001E3E04" w:rsidRDefault="00F657E1" w:rsidP="004957CB">
      <w:pPr>
        <w:rPr>
          <w:rFonts w:cs="Arial"/>
        </w:rPr>
      </w:pPr>
      <w:r w:rsidRPr="001E3E04">
        <w:rPr>
          <w:rFonts w:cs="Arial"/>
        </w:rPr>
        <w:lastRenderedPageBreak/>
        <w:t>Las librerías más importantes que estamos utilizando se encuentran:</w:t>
      </w:r>
    </w:p>
    <w:p w14:paraId="212A23F8" w14:textId="2027A9DF" w:rsidR="00307756" w:rsidRDefault="00307756" w:rsidP="007A10DD">
      <w:pPr>
        <w:pStyle w:val="Prrafodelista"/>
        <w:numPr>
          <w:ilvl w:val="0"/>
          <w:numId w:val="32"/>
        </w:numPr>
        <w:rPr>
          <w:rFonts w:cs="Arial"/>
        </w:rPr>
      </w:pPr>
      <w:r>
        <w:rPr>
          <w:rFonts w:cs="Arial"/>
        </w:rPr>
        <w:t>Java</w:t>
      </w:r>
    </w:p>
    <w:p w14:paraId="54617A5B" w14:textId="204BC366" w:rsidR="0069671A" w:rsidRDefault="0069671A" w:rsidP="007A10DD">
      <w:pPr>
        <w:pStyle w:val="Prrafodelista"/>
        <w:numPr>
          <w:ilvl w:val="1"/>
          <w:numId w:val="32"/>
        </w:numPr>
        <w:rPr>
          <w:rFonts w:cs="Arial"/>
        </w:rPr>
      </w:pPr>
      <w:proofErr w:type="spellStart"/>
      <w:r>
        <w:rPr>
          <w:rFonts w:cs="Arial"/>
        </w:rPr>
        <w:t>Igniterealtime</w:t>
      </w:r>
      <w:proofErr w:type="spellEnd"/>
      <w:r>
        <w:rPr>
          <w:rFonts w:cs="Arial"/>
        </w:rPr>
        <w:t xml:space="preserve"> SMACK</w:t>
      </w:r>
    </w:p>
    <w:p w14:paraId="16D951BC" w14:textId="2CACA668" w:rsidR="00307756" w:rsidRDefault="00307756" w:rsidP="007A10DD">
      <w:pPr>
        <w:pStyle w:val="Prrafodelista"/>
        <w:numPr>
          <w:ilvl w:val="1"/>
          <w:numId w:val="32"/>
        </w:numPr>
        <w:rPr>
          <w:rFonts w:cs="Arial"/>
        </w:rPr>
      </w:pPr>
      <w:r>
        <w:rPr>
          <w:rFonts w:cs="Arial"/>
        </w:rPr>
        <w:t>Firmata4j</w:t>
      </w:r>
    </w:p>
    <w:p w14:paraId="7678A7D0" w14:textId="7EB6E89F" w:rsidR="00307756" w:rsidRDefault="00307756" w:rsidP="007A10DD">
      <w:pPr>
        <w:pStyle w:val="Prrafodelista"/>
        <w:numPr>
          <w:ilvl w:val="1"/>
          <w:numId w:val="32"/>
        </w:numPr>
        <w:rPr>
          <w:rFonts w:cs="Arial"/>
        </w:rPr>
      </w:pPr>
      <w:r>
        <w:rPr>
          <w:rFonts w:cs="Arial"/>
        </w:rPr>
        <w:t>Xpp3</w:t>
      </w:r>
    </w:p>
    <w:p w14:paraId="4A07069C" w14:textId="20F9B9B6" w:rsidR="00307756" w:rsidRDefault="00307756" w:rsidP="007A10DD">
      <w:pPr>
        <w:pStyle w:val="Prrafodelista"/>
        <w:numPr>
          <w:ilvl w:val="0"/>
          <w:numId w:val="32"/>
        </w:numPr>
        <w:rPr>
          <w:rFonts w:cs="Arial"/>
        </w:rPr>
      </w:pPr>
      <w:r>
        <w:rPr>
          <w:rFonts w:cs="Arial"/>
        </w:rPr>
        <w:t>C#</w:t>
      </w:r>
    </w:p>
    <w:p w14:paraId="1DAE8932" w14:textId="7DC0469A" w:rsidR="00F657E1" w:rsidRPr="001E3E04" w:rsidRDefault="00F657E1" w:rsidP="007A10DD">
      <w:pPr>
        <w:pStyle w:val="Prrafodelista"/>
        <w:numPr>
          <w:ilvl w:val="1"/>
          <w:numId w:val="32"/>
        </w:numPr>
        <w:rPr>
          <w:rFonts w:cs="Arial"/>
        </w:rPr>
      </w:pPr>
      <w:proofErr w:type="spellStart"/>
      <w:r w:rsidRPr="001E3E04">
        <w:rPr>
          <w:rFonts w:cs="Arial"/>
        </w:rPr>
        <w:t>Waher.Networking</w:t>
      </w:r>
      <w:proofErr w:type="spellEnd"/>
    </w:p>
    <w:p w14:paraId="409F8481" w14:textId="301AFB2D" w:rsidR="00F657E1" w:rsidRPr="001E3E04" w:rsidRDefault="00F657E1" w:rsidP="007A10DD">
      <w:pPr>
        <w:pStyle w:val="Prrafodelista"/>
        <w:numPr>
          <w:ilvl w:val="1"/>
          <w:numId w:val="32"/>
        </w:numPr>
        <w:rPr>
          <w:rFonts w:cs="Arial"/>
        </w:rPr>
      </w:pPr>
      <w:proofErr w:type="spellStart"/>
      <w:r w:rsidRPr="001E3E04">
        <w:rPr>
          <w:rFonts w:cs="Arial"/>
        </w:rPr>
        <w:t>Waher.Things</w:t>
      </w:r>
      <w:proofErr w:type="spellEnd"/>
    </w:p>
    <w:p w14:paraId="1622ADA4" w14:textId="6E2C485D" w:rsidR="00F657E1" w:rsidRPr="001E3E04" w:rsidRDefault="00F657E1" w:rsidP="007A10DD">
      <w:pPr>
        <w:pStyle w:val="Prrafodelista"/>
        <w:numPr>
          <w:ilvl w:val="1"/>
          <w:numId w:val="32"/>
        </w:numPr>
        <w:rPr>
          <w:rFonts w:cs="Arial"/>
        </w:rPr>
      </w:pPr>
      <w:proofErr w:type="spellStart"/>
      <w:r w:rsidRPr="001E3E04">
        <w:rPr>
          <w:rFonts w:cs="Arial"/>
        </w:rPr>
        <w:t>Waher.Runtime</w:t>
      </w:r>
      <w:proofErr w:type="spellEnd"/>
    </w:p>
    <w:p w14:paraId="33E10B8D" w14:textId="3D97AF54" w:rsidR="00F657E1" w:rsidRPr="001E3E04" w:rsidRDefault="00F657E1" w:rsidP="007A10DD">
      <w:pPr>
        <w:pStyle w:val="Prrafodelista"/>
        <w:numPr>
          <w:ilvl w:val="1"/>
          <w:numId w:val="32"/>
        </w:numPr>
        <w:rPr>
          <w:rFonts w:cs="Arial"/>
        </w:rPr>
      </w:pPr>
      <w:proofErr w:type="spellStart"/>
      <w:r w:rsidRPr="001E3E04">
        <w:rPr>
          <w:rFonts w:cs="Arial"/>
        </w:rPr>
        <w:t>Waher.Content</w:t>
      </w:r>
      <w:proofErr w:type="spellEnd"/>
    </w:p>
    <w:p w14:paraId="7F2E0A9F" w14:textId="376833D0" w:rsidR="00F657E1" w:rsidRPr="001E3E04" w:rsidRDefault="00F657E1" w:rsidP="007A10DD">
      <w:pPr>
        <w:pStyle w:val="Prrafodelista"/>
        <w:numPr>
          <w:ilvl w:val="1"/>
          <w:numId w:val="32"/>
        </w:numPr>
        <w:rPr>
          <w:rFonts w:cs="Arial"/>
        </w:rPr>
      </w:pPr>
      <w:proofErr w:type="spellStart"/>
      <w:r w:rsidRPr="001E3E04">
        <w:rPr>
          <w:rFonts w:cs="Arial"/>
        </w:rPr>
        <w:t>Waher.Events</w:t>
      </w:r>
      <w:proofErr w:type="spellEnd"/>
    </w:p>
    <w:p w14:paraId="6781D2B0" w14:textId="77777777" w:rsidR="00F657E1" w:rsidRPr="001E3E04" w:rsidRDefault="00F657E1" w:rsidP="004957CB">
      <w:pPr>
        <w:rPr>
          <w:rFonts w:cs="Arial"/>
        </w:rPr>
      </w:pPr>
    </w:p>
    <w:p w14:paraId="4D21E718" w14:textId="23D3500D" w:rsidR="004957CB" w:rsidRPr="001E3E04" w:rsidRDefault="004957CB" w:rsidP="00073557">
      <w:pPr>
        <w:pStyle w:val="Ttulo3"/>
        <w:rPr>
          <w:rFonts w:cs="Arial"/>
        </w:rPr>
      </w:pPr>
      <w:bookmarkStart w:id="198" w:name="_Toc464484100"/>
      <w:bookmarkStart w:id="199" w:name="_Toc465070154"/>
      <w:bookmarkStart w:id="200" w:name="_Toc465070697"/>
      <w:bookmarkStart w:id="201" w:name="_Toc524387352"/>
      <w:r w:rsidRPr="001E3E04">
        <w:rPr>
          <w:rFonts w:cs="Arial"/>
        </w:rPr>
        <w:t>3.2.3. Herramientas de Desarrollo</w:t>
      </w:r>
      <w:bookmarkEnd w:id="198"/>
      <w:bookmarkEnd w:id="199"/>
      <w:bookmarkEnd w:id="200"/>
      <w:bookmarkEnd w:id="201"/>
    </w:p>
    <w:p w14:paraId="31ADD6A8" w14:textId="2C5CE59F" w:rsidR="00270292" w:rsidRPr="001E3E04" w:rsidRDefault="00F657E1" w:rsidP="00270292">
      <w:pPr>
        <w:ind w:firstLine="708"/>
        <w:rPr>
          <w:rFonts w:cs="Arial"/>
        </w:rPr>
      </w:pPr>
      <w:r w:rsidRPr="001E3E04">
        <w:rPr>
          <w:rFonts w:cs="Arial"/>
        </w:rPr>
        <w:t xml:space="preserve">A </w:t>
      </w:r>
      <w:r w:rsidR="002117EF" w:rsidRPr="001E3E04">
        <w:rPr>
          <w:rFonts w:cs="Arial"/>
        </w:rPr>
        <w:t>continuación,</w:t>
      </w:r>
      <w:r w:rsidRPr="001E3E04">
        <w:rPr>
          <w:rFonts w:cs="Arial"/>
        </w:rPr>
        <w:t xml:space="preserve"> </w:t>
      </w:r>
      <w:r w:rsidR="00C30A04" w:rsidRPr="001E3E04">
        <w:rPr>
          <w:rFonts w:cs="Arial"/>
        </w:rPr>
        <w:t>se encuentra</w:t>
      </w:r>
      <w:r w:rsidR="004A4B54" w:rsidRPr="001E3E04">
        <w:rPr>
          <w:rFonts w:cs="Arial"/>
        </w:rPr>
        <w:t xml:space="preserve"> la</w:t>
      </w:r>
      <w:r w:rsidR="00EF0C51">
        <w:rPr>
          <w:rFonts w:cs="Arial"/>
        </w:rPr>
        <w:t xml:space="preserve"> </w:t>
      </w:r>
      <w:r w:rsidR="00EF0C51">
        <w:rPr>
          <w:rFonts w:cs="Arial"/>
        </w:rPr>
        <w:fldChar w:fldCharType="begin"/>
      </w:r>
      <w:r w:rsidR="00EF0C51">
        <w:rPr>
          <w:rFonts w:cs="Arial"/>
        </w:rPr>
        <w:instrText xml:space="preserve"> REF _Ref524310668 \h </w:instrText>
      </w:r>
      <w:r w:rsidR="00EF0C51">
        <w:rPr>
          <w:rFonts w:cs="Arial"/>
        </w:rPr>
      </w:r>
      <w:r w:rsidR="00EF0C51">
        <w:rPr>
          <w:rFonts w:cs="Arial"/>
        </w:rPr>
        <w:fldChar w:fldCharType="separate"/>
      </w:r>
      <w:r w:rsidR="00EF0C51">
        <w:t xml:space="preserve">Tabla </w:t>
      </w:r>
      <w:r w:rsidR="00EF0C51">
        <w:rPr>
          <w:noProof/>
        </w:rPr>
        <w:t>7</w:t>
      </w:r>
      <w:r w:rsidR="00EF0C51">
        <w:rPr>
          <w:rFonts w:cs="Arial"/>
        </w:rPr>
        <w:fldChar w:fldCharType="end"/>
      </w:r>
      <w:r w:rsidR="00C30A04" w:rsidRPr="001E3E04">
        <w:rPr>
          <w:rFonts w:cs="Arial"/>
        </w:rPr>
        <w:t xml:space="preserve">, la cual </w:t>
      </w:r>
      <w:r w:rsidRPr="001E3E04">
        <w:rPr>
          <w:rFonts w:cs="Arial"/>
        </w:rPr>
        <w:t>grafica cuales son nuestras herramientas de desarrollo con su</w:t>
      </w:r>
      <w:r w:rsidR="002117EF" w:rsidRPr="001E3E04">
        <w:rPr>
          <w:rFonts w:cs="Arial"/>
        </w:rPr>
        <w:t xml:space="preserve"> funcionalidad.</w:t>
      </w:r>
    </w:p>
    <w:p w14:paraId="7B4C7DF0" w14:textId="5BA13A8F" w:rsidR="00270292" w:rsidRDefault="00270292" w:rsidP="001B1D40">
      <w:pPr>
        <w:pStyle w:val="Descripcin"/>
        <w:keepNext/>
        <w:jc w:val="left"/>
      </w:pPr>
      <w:bookmarkStart w:id="202" w:name="_Ref524310668"/>
      <w:bookmarkStart w:id="203" w:name="_Toc52438740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7</w:t>
      </w:r>
      <w:r w:rsidR="008C76F3">
        <w:rPr>
          <w:noProof/>
        </w:rPr>
        <w:fldChar w:fldCharType="end"/>
      </w:r>
      <w:bookmarkEnd w:id="202"/>
      <w:r>
        <w:t>: Herramientas de desarrollo.</w:t>
      </w:r>
      <w:bookmarkEnd w:id="203"/>
    </w:p>
    <w:tbl>
      <w:tblPr>
        <w:tblStyle w:val="Tabladelista3-nfasis1"/>
        <w:tblW w:w="0" w:type="auto"/>
        <w:tblLook w:val="04A0" w:firstRow="1" w:lastRow="0" w:firstColumn="1" w:lastColumn="0" w:noHBand="0" w:noVBand="1"/>
      </w:tblPr>
      <w:tblGrid>
        <w:gridCol w:w="3333"/>
        <w:gridCol w:w="4928"/>
      </w:tblGrid>
      <w:tr w:rsidR="002117EF" w:rsidRPr="001E3E04" w14:paraId="6AF06382" w14:textId="77777777" w:rsidTr="002E38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33" w:type="dxa"/>
          </w:tcPr>
          <w:p w14:paraId="3DCDA9CE" w14:textId="55DA0B3B" w:rsidR="002117EF" w:rsidRPr="001E3E04" w:rsidRDefault="002117EF" w:rsidP="00501EA6">
            <w:pPr>
              <w:rPr>
                <w:rFonts w:cs="Arial"/>
              </w:rPr>
            </w:pPr>
            <w:r w:rsidRPr="001E3E04">
              <w:rPr>
                <w:rFonts w:cs="Arial"/>
              </w:rPr>
              <w:t>Nombre de herramienta</w:t>
            </w:r>
          </w:p>
        </w:tc>
        <w:tc>
          <w:tcPr>
            <w:tcW w:w="4928" w:type="dxa"/>
          </w:tcPr>
          <w:p w14:paraId="15F82000" w14:textId="77777777" w:rsidR="002117EF" w:rsidRPr="001E3E04" w:rsidRDefault="002117EF"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Descripción</w:t>
            </w:r>
          </w:p>
        </w:tc>
      </w:tr>
      <w:tr w:rsidR="0069671A" w:rsidRPr="001E3E04" w14:paraId="3111A44A"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5247618D" w14:textId="7DBFDF3F" w:rsidR="0069671A" w:rsidRPr="001E3E04" w:rsidRDefault="0069671A" w:rsidP="00501EA6">
            <w:pPr>
              <w:rPr>
                <w:rFonts w:cs="Arial"/>
              </w:rPr>
            </w:pPr>
            <w:proofErr w:type="spellStart"/>
            <w:r>
              <w:rPr>
                <w:rFonts w:cs="Arial"/>
              </w:rPr>
              <w:t>Intellij</w:t>
            </w:r>
            <w:proofErr w:type="spellEnd"/>
            <w:r>
              <w:rPr>
                <w:rFonts w:cs="Arial"/>
              </w:rPr>
              <w:t xml:space="preserve"> IDEA</w:t>
            </w:r>
          </w:p>
        </w:tc>
        <w:tc>
          <w:tcPr>
            <w:tcW w:w="4928" w:type="dxa"/>
          </w:tcPr>
          <w:p w14:paraId="17765117" w14:textId="4F75F95F" w:rsidR="0069671A" w:rsidRPr="001E3E04"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IDE Java</w:t>
            </w:r>
          </w:p>
        </w:tc>
      </w:tr>
      <w:tr w:rsidR="0069671A" w:rsidRPr="001E3E04" w14:paraId="24407D3C"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6F7200B7" w14:textId="04A93659" w:rsidR="0069671A" w:rsidRPr="001E3E04" w:rsidRDefault="0069671A" w:rsidP="00501EA6">
            <w:pPr>
              <w:rPr>
                <w:rFonts w:cs="Arial"/>
              </w:rPr>
            </w:pPr>
            <w:r>
              <w:rPr>
                <w:rFonts w:cs="Arial"/>
              </w:rPr>
              <w:t>Android Studio</w:t>
            </w:r>
          </w:p>
        </w:tc>
        <w:tc>
          <w:tcPr>
            <w:tcW w:w="4928" w:type="dxa"/>
          </w:tcPr>
          <w:p w14:paraId="03927288" w14:textId="1C8D7223" w:rsidR="0069671A" w:rsidRPr="001E3E04"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IDE Android y Java</w:t>
            </w:r>
          </w:p>
        </w:tc>
      </w:tr>
      <w:tr w:rsidR="0069671A" w:rsidRPr="001E3E04" w14:paraId="03A97215"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088B77" w14:textId="5CAEB42D" w:rsidR="0069671A" w:rsidRDefault="0069671A" w:rsidP="00501EA6">
            <w:pPr>
              <w:rPr>
                <w:rFonts w:cs="Arial"/>
              </w:rPr>
            </w:pPr>
            <w:proofErr w:type="spellStart"/>
            <w:r>
              <w:rPr>
                <w:rFonts w:cs="Arial"/>
              </w:rPr>
              <w:t>Gradle</w:t>
            </w:r>
            <w:proofErr w:type="spellEnd"/>
          </w:p>
        </w:tc>
        <w:tc>
          <w:tcPr>
            <w:tcW w:w="4928" w:type="dxa"/>
          </w:tcPr>
          <w:p w14:paraId="19DB0DB4" w14:textId="4FEF3CA7" w:rsidR="0069671A" w:rsidRDefault="0069671A" w:rsidP="00501EA6">
            <w:pPr>
              <w:cnfStyle w:val="000000100000" w:firstRow="0" w:lastRow="0" w:firstColumn="0" w:lastColumn="0" w:oddVBand="0" w:evenVBand="0" w:oddHBand="1" w:evenHBand="0" w:firstRowFirstColumn="0" w:firstRowLastColumn="0" w:lastRowFirstColumn="0" w:lastRowLastColumn="0"/>
              <w:rPr>
                <w:rFonts w:cs="Arial"/>
              </w:rPr>
            </w:pPr>
            <w:r>
              <w:rPr>
                <w:rFonts w:cs="Arial"/>
              </w:rPr>
              <w:t>Gestor de dependencias Java</w:t>
            </w:r>
          </w:p>
        </w:tc>
      </w:tr>
      <w:tr w:rsidR="0069671A" w:rsidRPr="001E3E04" w14:paraId="16B6ECFF"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2B7AEE93" w14:textId="18B4C969" w:rsidR="0069671A" w:rsidRDefault="0069671A" w:rsidP="00501EA6">
            <w:pPr>
              <w:rPr>
                <w:rFonts w:cs="Arial"/>
              </w:rPr>
            </w:pPr>
            <w:r>
              <w:rPr>
                <w:rFonts w:cs="Arial"/>
              </w:rPr>
              <w:t>Maven</w:t>
            </w:r>
          </w:p>
        </w:tc>
        <w:tc>
          <w:tcPr>
            <w:tcW w:w="4928" w:type="dxa"/>
          </w:tcPr>
          <w:p w14:paraId="261F3813" w14:textId="3DA4FE63" w:rsidR="0069671A" w:rsidRDefault="0069671A" w:rsidP="00501EA6">
            <w:pPr>
              <w:cnfStyle w:val="000000000000" w:firstRow="0" w:lastRow="0" w:firstColumn="0" w:lastColumn="0" w:oddVBand="0" w:evenVBand="0" w:oddHBand="0" w:evenHBand="0" w:firstRowFirstColumn="0" w:firstRowLastColumn="0" w:lastRowFirstColumn="0" w:lastRowLastColumn="0"/>
              <w:rPr>
                <w:rFonts w:cs="Arial"/>
              </w:rPr>
            </w:pPr>
            <w:r>
              <w:rPr>
                <w:rFonts w:cs="Arial"/>
              </w:rPr>
              <w:t>Gestor de dependencias Java</w:t>
            </w:r>
          </w:p>
        </w:tc>
      </w:tr>
      <w:tr w:rsidR="002117EF" w:rsidRPr="001E3E04" w14:paraId="756F385F"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23266552" w14:textId="4EB80E80" w:rsidR="002117EF" w:rsidRPr="001E3E04" w:rsidRDefault="002117EF" w:rsidP="00501EA6">
            <w:pPr>
              <w:rPr>
                <w:rFonts w:cs="Arial"/>
              </w:rPr>
            </w:pPr>
            <w:r w:rsidRPr="001E3E04">
              <w:rPr>
                <w:rFonts w:cs="Arial"/>
              </w:rPr>
              <w:t>Visual Studio</w:t>
            </w:r>
          </w:p>
        </w:tc>
        <w:tc>
          <w:tcPr>
            <w:tcW w:w="4928" w:type="dxa"/>
          </w:tcPr>
          <w:p w14:paraId="1309AE45" w14:textId="1DB1A592"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IDE de desarrollo y </w:t>
            </w:r>
            <w:proofErr w:type="spellStart"/>
            <w:r w:rsidRPr="001E3E04">
              <w:rPr>
                <w:rFonts w:cs="Arial"/>
              </w:rPr>
              <w:t>testing</w:t>
            </w:r>
            <w:proofErr w:type="spellEnd"/>
            <w:r w:rsidRPr="001E3E04">
              <w:rPr>
                <w:rFonts w:cs="Arial"/>
              </w:rPr>
              <w:t xml:space="preserve"> para C# y VB</w:t>
            </w:r>
          </w:p>
        </w:tc>
      </w:tr>
      <w:tr w:rsidR="002117EF" w:rsidRPr="001E3E04" w14:paraId="73234C5A"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3DCAA3D9" w14:textId="0BC85D65" w:rsidR="002117EF" w:rsidRPr="001E3E04" w:rsidRDefault="002117EF" w:rsidP="00501EA6">
            <w:pPr>
              <w:rPr>
                <w:rFonts w:cs="Arial"/>
              </w:rPr>
            </w:pPr>
            <w:r w:rsidRPr="001E3E04">
              <w:rPr>
                <w:rFonts w:cs="Arial"/>
              </w:rPr>
              <w:t>Arduino IDE</w:t>
            </w:r>
          </w:p>
        </w:tc>
        <w:tc>
          <w:tcPr>
            <w:tcW w:w="4928" w:type="dxa"/>
          </w:tcPr>
          <w:p w14:paraId="21FC9D17" w14:textId="6C9DBF3C"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IDE de desarrollo para programar en </w:t>
            </w:r>
            <w:proofErr w:type="spellStart"/>
            <w:r w:rsidRPr="001E3E04">
              <w:rPr>
                <w:rFonts w:cs="Arial"/>
              </w:rPr>
              <w:t>Process</w:t>
            </w:r>
            <w:proofErr w:type="spellEnd"/>
            <w:r w:rsidRPr="001E3E04">
              <w:rPr>
                <w:rFonts w:cs="Arial"/>
              </w:rPr>
              <w:t xml:space="preserve"> (</w:t>
            </w:r>
            <w:proofErr w:type="spellStart"/>
            <w:r w:rsidRPr="001E3E04">
              <w:rPr>
                <w:rFonts w:cs="Arial"/>
              </w:rPr>
              <w:t>Arudino</w:t>
            </w:r>
            <w:proofErr w:type="spellEnd"/>
            <w:r w:rsidRPr="001E3E04">
              <w:rPr>
                <w:rFonts w:cs="Arial"/>
              </w:rPr>
              <w:t>).</w:t>
            </w:r>
          </w:p>
        </w:tc>
      </w:tr>
      <w:tr w:rsidR="002117EF" w:rsidRPr="001E3E04" w14:paraId="2F10D3A1" w14:textId="77777777" w:rsidTr="002E3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3" w:type="dxa"/>
          </w:tcPr>
          <w:p w14:paraId="06D1A880" w14:textId="0CA4756F" w:rsidR="002117EF" w:rsidRPr="001E3E04" w:rsidRDefault="002117EF" w:rsidP="00501EA6">
            <w:pPr>
              <w:rPr>
                <w:rFonts w:cs="Arial"/>
              </w:rPr>
            </w:pPr>
            <w:proofErr w:type="spellStart"/>
            <w:r w:rsidRPr="001E3E04">
              <w:rPr>
                <w:rFonts w:cs="Arial"/>
              </w:rPr>
              <w:t>Bitvise</w:t>
            </w:r>
            <w:proofErr w:type="spellEnd"/>
            <w:r w:rsidRPr="001E3E04">
              <w:rPr>
                <w:rFonts w:cs="Arial"/>
              </w:rPr>
              <w:t xml:space="preserve"> SSH</w:t>
            </w:r>
          </w:p>
        </w:tc>
        <w:tc>
          <w:tcPr>
            <w:tcW w:w="4928" w:type="dxa"/>
          </w:tcPr>
          <w:p w14:paraId="3439F8F6" w14:textId="3BDE38A0" w:rsidR="002117EF" w:rsidRPr="001E3E04" w:rsidRDefault="002117EF" w:rsidP="00501EA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Cliente SSH y SFT, se utiliza para conectarse a Raspberry Pi e intercambiar archivos.</w:t>
            </w:r>
          </w:p>
        </w:tc>
      </w:tr>
      <w:tr w:rsidR="002117EF" w:rsidRPr="001E3E04" w14:paraId="6236B924" w14:textId="77777777" w:rsidTr="002E3839">
        <w:tc>
          <w:tcPr>
            <w:cnfStyle w:val="001000000000" w:firstRow="0" w:lastRow="0" w:firstColumn="1" w:lastColumn="0" w:oddVBand="0" w:evenVBand="0" w:oddHBand="0" w:evenHBand="0" w:firstRowFirstColumn="0" w:firstRowLastColumn="0" w:lastRowFirstColumn="0" w:lastRowLastColumn="0"/>
            <w:tcW w:w="3333" w:type="dxa"/>
          </w:tcPr>
          <w:p w14:paraId="7E8FDED6" w14:textId="3E90918D" w:rsidR="002117EF" w:rsidRPr="001E3E04" w:rsidRDefault="002117EF" w:rsidP="00501EA6">
            <w:pPr>
              <w:rPr>
                <w:rFonts w:cs="Arial"/>
              </w:rPr>
            </w:pPr>
            <w:r w:rsidRPr="001E3E04">
              <w:rPr>
                <w:rFonts w:cs="Arial"/>
              </w:rPr>
              <w:t>G</w:t>
            </w:r>
            <w:r w:rsidR="00270292">
              <w:rPr>
                <w:rFonts w:cs="Arial"/>
              </w:rPr>
              <w:t>it</w:t>
            </w:r>
            <w:r w:rsidRPr="001E3E04">
              <w:rPr>
                <w:rFonts w:cs="Arial"/>
              </w:rPr>
              <w:t>Hub</w:t>
            </w:r>
          </w:p>
        </w:tc>
        <w:tc>
          <w:tcPr>
            <w:tcW w:w="4928" w:type="dxa"/>
          </w:tcPr>
          <w:p w14:paraId="7064B312" w14:textId="522DC602" w:rsidR="002117EF" w:rsidRPr="001E3E04" w:rsidRDefault="002117EF" w:rsidP="00501EA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Cliente Git para GitHub</w:t>
            </w:r>
          </w:p>
        </w:tc>
      </w:tr>
    </w:tbl>
    <w:p w14:paraId="0F0FB4E6" w14:textId="4B42825A" w:rsidR="00766FF4" w:rsidRPr="001E3E04" w:rsidRDefault="004957CB" w:rsidP="00C86631">
      <w:pPr>
        <w:pStyle w:val="Ttulo2"/>
        <w:rPr>
          <w:rFonts w:cs="Arial"/>
        </w:rPr>
      </w:pPr>
      <w:bookmarkStart w:id="204" w:name="_Toc464484102"/>
      <w:bookmarkStart w:id="205" w:name="_Toc465070155"/>
      <w:bookmarkStart w:id="206" w:name="_Toc465070698"/>
      <w:bookmarkStart w:id="207" w:name="_Toc524387353"/>
      <w:r w:rsidRPr="001E3E04">
        <w:rPr>
          <w:rFonts w:cs="Arial"/>
        </w:rPr>
        <w:t>3.3. Ambiente de Producción</w:t>
      </w:r>
      <w:bookmarkEnd w:id="204"/>
      <w:bookmarkEnd w:id="205"/>
      <w:bookmarkEnd w:id="206"/>
      <w:bookmarkEnd w:id="207"/>
    </w:p>
    <w:p w14:paraId="518F92A2" w14:textId="26365C1C" w:rsidR="00C86631" w:rsidRPr="001E3E04" w:rsidRDefault="00C86631" w:rsidP="00C86631">
      <w:pPr>
        <w:rPr>
          <w:rFonts w:cs="Arial"/>
        </w:rPr>
      </w:pPr>
      <w:r w:rsidRPr="001E3E04">
        <w:rPr>
          <w:rFonts w:cs="Arial"/>
        </w:rPr>
        <w:tab/>
        <w:t>El producto será utilizado en sistemas con las siguientes características.</w:t>
      </w:r>
    </w:p>
    <w:p w14:paraId="0E78625C" w14:textId="45E9A500" w:rsidR="00C86631" w:rsidRPr="001E3E04" w:rsidRDefault="00C86631" w:rsidP="007A10DD">
      <w:pPr>
        <w:pStyle w:val="Prrafodelista"/>
        <w:numPr>
          <w:ilvl w:val="0"/>
          <w:numId w:val="35"/>
        </w:numPr>
        <w:rPr>
          <w:rFonts w:cs="Arial"/>
        </w:rPr>
      </w:pPr>
      <w:r w:rsidRPr="001E3E04">
        <w:rPr>
          <w:rFonts w:cs="Arial"/>
        </w:rPr>
        <w:t>Raspberry PI 3</w:t>
      </w:r>
    </w:p>
    <w:p w14:paraId="2F6BDCAC" w14:textId="6CE92E47" w:rsidR="00C86631" w:rsidRPr="001E3E04" w:rsidRDefault="00C86631" w:rsidP="007A10DD">
      <w:pPr>
        <w:pStyle w:val="Prrafodelista"/>
        <w:numPr>
          <w:ilvl w:val="1"/>
          <w:numId w:val="35"/>
        </w:numPr>
        <w:rPr>
          <w:rFonts w:cs="Arial"/>
          <w:lang w:val="en-US"/>
        </w:rPr>
      </w:pPr>
      <w:r w:rsidRPr="001E3E04">
        <w:rPr>
          <w:rFonts w:cs="Arial"/>
          <w:lang w:val="en-US"/>
        </w:rPr>
        <w:t xml:space="preserve">SO: </w:t>
      </w:r>
      <w:proofErr w:type="spellStart"/>
      <w:r w:rsidRPr="001E3E04">
        <w:rPr>
          <w:rFonts w:cs="Arial"/>
          <w:lang w:val="en-US"/>
        </w:rPr>
        <w:t>Rapsbian</w:t>
      </w:r>
      <w:proofErr w:type="spellEnd"/>
      <w:r w:rsidRPr="001E3E04">
        <w:rPr>
          <w:rFonts w:cs="Arial"/>
          <w:lang w:val="en-US"/>
        </w:rPr>
        <w:t xml:space="preserve"> o Windows Core Edition</w:t>
      </w:r>
    </w:p>
    <w:p w14:paraId="48A13894" w14:textId="767AFCE0" w:rsidR="00D14852" w:rsidRPr="001E3E04" w:rsidRDefault="00D14852" w:rsidP="007A10DD">
      <w:pPr>
        <w:pStyle w:val="Prrafodelista"/>
        <w:numPr>
          <w:ilvl w:val="2"/>
          <w:numId w:val="35"/>
        </w:numPr>
        <w:rPr>
          <w:rFonts w:cs="Arial"/>
        </w:rPr>
      </w:pPr>
      <w:r w:rsidRPr="001E3E04">
        <w:rPr>
          <w:rFonts w:cs="Arial"/>
        </w:rPr>
        <w:t>JRE</w:t>
      </w:r>
    </w:p>
    <w:p w14:paraId="4F78FC95" w14:textId="5E9FED5D" w:rsidR="00C86631" w:rsidRPr="001E3E04" w:rsidRDefault="00C86631" w:rsidP="007A10DD">
      <w:pPr>
        <w:pStyle w:val="Prrafodelista"/>
        <w:numPr>
          <w:ilvl w:val="1"/>
          <w:numId w:val="35"/>
        </w:numPr>
        <w:rPr>
          <w:rFonts w:cs="Arial"/>
        </w:rPr>
      </w:pPr>
      <w:r w:rsidRPr="001E3E04">
        <w:rPr>
          <w:rFonts w:cs="Arial"/>
        </w:rPr>
        <w:t>Things</w:t>
      </w:r>
    </w:p>
    <w:p w14:paraId="1F7377F6" w14:textId="11AF6A0A" w:rsidR="00C86631" w:rsidRPr="001E3E04" w:rsidRDefault="00C86631" w:rsidP="007A10DD">
      <w:pPr>
        <w:pStyle w:val="Prrafodelista"/>
        <w:numPr>
          <w:ilvl w:val="0"/>
          <w:numId w:val="35"/>
        </w:numPr>
        <w:rPr>
          <w:rFonts w:cs="Arial"/>
        </w:rPr>
      </w:pPr>
      <w:r w:rsidRPr="001E3E04">
        <w:rPr>
          <w:rFonts w:cs="Arial"/>
        </w:rPr>
        <w:lastRenderedPageBreak/>
        <w:t>Servidor</w:t>
      </w:r>
    </w:p>
    <w:p w14:paraId="1183B723" w14:textId="28E5623A" w:rsidR="00C86631" w:rsidRPr="001E3E04" w:rsidRDefault="00C86631" w:rsidP="007A10DD">
      <w:pPr>
        <w:pStyle w:val="Prrafodelista"/>
        <w:numPr>
          <w:ilvl w:val="1"/>
          <w:numId w:val="35"/>
        </w:numPr>
        <w:rPr>
          <w:rFonts w:cs="Arial"/>
        </w:rPr>
      </w:pPr>
      <w:r w:rsidRPr="001E3E04">
        <w:rPr>
          <w:rFonts w:cs="Arial"/>
        </w:rPr>
        <w:t xml:space="preserve">SO: </w:t>
      </w:r>
      <w:r w:rsidR="00551274">
        <w:rPr>
          <w:rFonts w:cs="Arial"/>
        </w:rPr>
        <w:t xml:space="preserve">Debian Server / Ubuntu Server / CentOS / </w:t>
      </w:r>
      <w:proofErr w:type="spellStart"/>
      <w:r w:rsidR="00551274">
        <w:rPr>
          <w:rFonts w:cs="Arial"/>
        </w:rPr>
        <w:t>RedHat</w:t>
      </w:r>
      <w:proofErr w:type="spellEnd"/>
      <w:r w:rsidR="00551274">
        <w:rPr>
          <w:rFonts w:cs="Arial"/>
        </w:rPr>
        <w:t xml:space="preserve"> / Fedora Server</w:t>
      </w:r>
    </w:p>
    <w:p w14:paraId="3B44CF0C" w14:textId="77777777" w:rsidR="00307756" w:rsidRDefault="00D14852" w:rsidP="007A10DD">
      <w:pPr>
        <w:pStyle w:val="Prrafodelista"/>
        <w:numPr>
          <w:ilvl w:val="1"/>
          <w:numId w:val="35"/>
        </w:numPr>
        <w:rPr>
          <w:rFonts w:cs="Arial"/>
        </w:rPr>
      </w:pPr>
      <w:r w:rsidRPr="001E3E04">
        <w:rPr>
          <w:rFonts w:cs="Arial"/>
        </w:rPr>
        <w:t>Dominio configurado.</w:t>
      </w:r>
    </w:p>
    <w:p w14:paraId="35B5DD5A" w14:textId="5E0D3205" w:rsidR="00C86631" w:rsidRPr="00307756" w:rsidRDefault="00C86631" w:rsidP="007A10DD">
      <w:pPr>
        <w:pStyle w:val="Prrafodelista"/>
        <w:numPr>
          <w:ilvl w:val="1"/>
          <w:numId w:val="35"/>
        </w:numPr>
        <w:rPr>
          <w:rFonts w:cs="Arial"/>
        </w:rPr>
      </w:pPr>
      <w:r w:rsidRPr="00307756">
        <w:rPr>
          <w:rFonts w:cs="Arial"/>
        </w:rPr>
        <w:t>CPU: igual o superior a Intel i3-3220</w:t>
      </w:r>
    </w:p>
    <w:p w14:paraId="68F68D45" w14:textId="276B86D3" w:rsidR="00C86631" w:rsidRPr="001E3E04" w:rsidRDefault="00C86631" w:rsidP="007A10DD">
      <w:pPr>
        <w:pStyle w:val="Prrafodelista"/>
        <w:numPr>
          <w:ilvl w:val="1"/>
          <w:numId w:val="35"/>
        </w:numPr>
        <w:rPr>
          <w:rFonts w:cs="Arial"/>
        </w:rPr>
      </w:pPr>
      <w:r w:rsidRPr="001E3E04">
        <w:rPr>
          <w:rFonts w:cs="Arial"/>
        </w:rPr>
        <w:t>RAM: 2 GB</w:t>
      </w:r>
    </w:p>
    <w:p w14:paraId="6320225E" w14:textId="2756496B" w:rsidR="00C86631" w:rsidRDefault="00C86631" w:rsidP="007A10DD">
      <w:pPr>
        <w:pStyle w:val="Prrafodelista"/>
        <w:numPr>
          <w:ilvl w:val="1"/>
          <w:numId w:val="35"/>
        </w:numPr>
        <w:rPr>
          <w:rFonts w:cs="Arial"/>
        </w:rPr>
      </w:pPr>
      <w:r w:rsidRPr="001E3E04">
        <w:rPr>
          <w:rFonts w:cs="Arial"/>
        </w:rPr>
        <w:t>Almacenamiento: 10 GB disponibles</w:t>
      </w:r>
    </w:p>
    <w:p w14:paraId="344B6098" w14:textId="61FCDBEE" w:rsidR="00307756" w:rsidRDefault="00307756" w:rsidP="007A10DD">
      <w:pPr>
        <w:pStyle w:val="Prrafodelista"/>
        <w:numPr>
          <w:ilvl w:val="1"/>
          <w:numId w:val="35"/>
        </w:numPr>
        <w:rPr>
          <w:rFonts w:cs="Arial"/>
        </w:rPr>
      </w:pPr>
      <w:r>
        <w:rPr>
          <w:rFonts w:cs="Arial"/>
        </w:rPr>
        <w:t>IP publica</w:t>
      </w:r>
    </w:p>
    <w:p w14:paraId="3C8E2715" w14:textId="75DF8CF8" w:rsidR="00307756" w:rsidRPr="001E3E04" w:rsidRDefault="00307756" w:rsidP="007A10DD">
      <w:pPr>
        <w:pStyle w:val="Prrafodelista"/>
        <w:numPr>
          <w:ilvl w:val="1"/>
          <w:numId w:val="35"/>
        </w:numPr>
        <w:rPr>
          <w:rFonts w:cs="Arial"/>
        </w:rPr>
      </w:pPr>
      <w:r>
        <w:rPr>
          <w:rFonts w:cs="Arial"/>
        </w:rPr>
        <w:t>Registros DNS SVR configurados</w:t>
      </w:r>
    </w:p>
    <w:p w14:paraId="6B17DDC7" w14:textId="761A588B" w:rsidR="00C86631" w:rsidRPr="001E3E04" w:rsidRDefault="00C86631" w:rsidP="007A10DD">
      <w:pPr>
        <w:pStyle w:val="Prrafodelista"/>
        <w:numPr>
          <w:ilvl w:val="0"/>
          <w:numId w:val="35"/>
        </w:numPr>
        <w:rPr>
          <w:rFonts w:cs="Arial"/>
        </w:rPr>
      </w:pPr>
      <w:r w:rsidRPr="001E3E04">
        <w:rPr>
          <w:rFonts w:cs="Arial"/>
        </w:rPr>
        <w:t>Cliente (con librería implementada)</w:t>
      </w:r>
    </w:p>
    <w:p w14:paraId="6BC3BC36" w14:textId="257E8FA1" w:rsidR="00C86631" w:rsidRPr="001E3E04" w:rsidRDefault="00C86631" w:rsidP="007A10DD">
      <w:pPr>
        <w:pStyle w:val="Prrafodelista"/>
        <w:numPr>
          <w:ilvl w:val="1"/>
          <w:numId w:val="35"/>
        </w:numPr>
        <w:rPr>
          <w:rFonts w:cs="Arial"/>
        </w:rPr>
      </w:pPr>
      <w:r w:rsidRPr="001E3E04">
        <w:rPr>
          <w:rFonts w:cs="Arial"/>
        </w:rPr>
        <w:t>SO: Windows, Linux o OSX</w:t>
      </w:r>
    </w:p>
    <w:p w14:paraId="0358D20F" w14:textId="2B74FD50" w:rsidR="00C86631" w:rsidRPr="001E3E04" w:rsidRDefault="00307756" w:rsidP="007A10DD">
      <w:pPr>
        <w:pStyle w:val="Prrafodelista"/>
        <w:numPr>
          <w:ilvl w:val="2"/>
          <w:numId w:val="35"/>
        </w:numPr>
        <w:rPr>
          <w:rFonts w:cs="Arial"/>
        </w:rPr>
      </w:pPr>
      <w:r>
        <w:rPr>
          <w:rFonts w:cs="Arial"/>
        </w:rPr>
        <w:t>JRE</w:t>
      </w:r>
    </w:p>
    <w:p w14:paraId="4759191D" w14:textId="196766DC" w:rsidR="00C86631" w:rsidRPr="001E3E04" w:rsidRDefault="00C86631" w:rsidP="007A10DD">
      <w:pPr>
        <w:pStyle w:val="Prrafodelista"/>
        <w:numPr>
          <w:ilvl w:val="1"/>
          <w:numId w:val="35"/>
        </w:numPr>
        <w:rPr>
          <w:rFonts w:cs="Arial"/>
        </w:rPr>
      </w:pPr>
      <w:r w:rsidRPr="001E3E04">
        <w:rPr>
          <w:rFonts w:cs="Arial"/>
        </w:rPr>
        <w:t xml:space="preserve">CPU: igual o superior a Intel Celeron G1610 </w:t>
      </w:r>
    </w:p>
    <w:p w14:paraId="5AE36B06" w14:textId="31AFFBBC" w:rsidR="00C86631" w:rsidRPr="001E3E04" w:rsidRDefault="00C86631" w:rsidP="007A10DD">
      <w:pPr>
        <w:pStyle w:val="Prrafodelista"/>
        <w:numPr>
          <w:ilvl w:val="1"/>
          <w:numId w:val="35"/>
        </w:numPr>
        <w:rPr>
          <w:rFonts w:cs="Arial"/>
        </w:rPr>
      </w:pPr>
      <w:r w:rsidRPr="001E3E04">
        <w:rPr>
          <w:rFonts w:cs="Arial"/>
        </w:rPr>
        <w:t>RAM: 1GB</w:t>
      </w:r>
    </w:p>
    <w:p w14:paraId="66855E46" w14:textId="79B3419D" w:rsidR="00C86631" w:rsidRPr="001E3E04" w:rsidRDefault="00C86631" w:rsidP="007A10DD">
      <w:pPr>
        <w:pStyle w:val="Prrafodelista"/>
        <w:numPr>
          <w:ilvl w:val="1"/>
          <w:numId w:val="35"/>
        </w:numPr>
        <w:rPr>
          <w:rFonts w:cs="Arial"/>
        </w:rPr>
      </w:pPr>
      <w:r w:rsidRPr="001E3E04">
        <w:rPr>
          <w:rFonts w:cs="Arial"/>
        </w:rPr>
        <w:t>Almacenamiento</w:t>
      </w:r>
      <w:r w:rsidR="00D14852" w:rsidRPr="001E3E04">
        <w:rPr>
          <w:rFonts w:cs="Arial"/>
        </w:rPr>
        <w:t>: 500 MB disponibles.</w:t>
      </w:r>
    </w:p>
    <w:p w14:paraId="36574EB6" w14:textId="13849B67" w:rsidR="004957CB" w:rsidRPr="001E3E04" w:rsidRDefault="004957CB" w:rsidP="004957CB">
      <w:pPr>
        <w:pStyle w:val="Ttulo2"/>
        <w:rPr>
          <w:rFonts w:cs="Arial"/>
        </w:rPr>
      </w:pPr>
      <w:bookmarkStart w:id="208" w:name="_Toc464484103"/>
      <w:bookmarkStart w:id="209" w:name="_Toc465070156"/>
      <w:bookmarkStart w:id="210" w:name="_Toc465070699"/>
      <w:bookmarkStart w:id="211" w:name="_Toc524387354"/>
      <w:r w:rsidRPr="001E3E04">
        <w:rPr>
          <w:rFonts w:cs="Arial"/>
        </w:rPr>
        <w:t>3.4. Ambientes de Pruebas</w:t>
      </w:r>
      <w:bookmarkEnd w:id="208"/>
      <w:bookmarkEnd w:id="209"/>
      <w:bookmarkEnd w:id="210"/>
      <w:bookmarkEnd w:id="211"/>
    </w:p>
    <w:p w14:paraId="4E73779B" w14:textId="77777777" w:rsidR="00935CB2" w:rsidRPr="001E3E04" w:rsidRDefault="00935CB2" w:rsidP="00935CB2">
      <w:pPr>
        <w:pStyle w:val="Ttulo3"/>
        <w:rPr>
          <w:rFonts w:cs="Arial"/>
        </w:rPr>
      </w:pPr>
      <w:bookmarkStart w:id="212" w:name="_Toc464484104"/>
      <w:bookmarkStart w:id="213" w:name="_Toc465070157"/>
      <w:bookmarkStart w:id="214" w:name="_Toc465070700"/>
      <w:bookmarkStart w:id="215" w:name="_Toc524387355"/>
      <w:r w:rsidRPr="001E3E04">
        <w:rPr>
          <w:rFonts w:cs="Arial"/>
        </w:rPr>
        <w:t>3.4.1. Elementos de</w:t>
      </w:r>
      <w:r w:rsidR="00A50EEC" w:rsidRPr="001E3E04">
        <w:rPr>
          <w:rFonts w:cs="Arial"/>
        </w:rPr>
        <w:t>L</w:t>
      </w:r>
      <w:r w:rsidRPr="001E3E04">
        <w:rPr>
          <w:rFonts w:cs="Arial"/>
        </w:rPr>
        <w:t xml:space="preserve"> ambiente</w:t>
      </w:r>
      <w:bookmarkEnd w:id="212"/>
      <w:bookmarkEnd w:id="213"/>
      <w:bookmarkEnd w:id="214"/>
      <w:bookmarkEnd w:id="215"/>
    </w:p>
    <w:p w14:paraId="3EC046D5" w14:textId="77777777" w:rsidR="00766FF4" w:rsidRPr="001E3E04" w:rsidRDefault="00766FF4" w:rsidP="00EC0540">
      <w:pPr>
        <w:pStyle w:val="Prrafodelista"/>
        <w:numPr>
          <w:ilvl w:val="0"/>
          <w:numId w:val="8"/>
        </w:numPr>
        <w:rPr>
          <w:rFonts w:cs="Arial"/>
        </w:rPr>
      </w:pPr>
      <w:r w:rsidRPr="001E3E04">
        <w:rPr>
          <w:rFonts w:cs="Arial"/>
        </w:rPr>
        <w:t>Arduino</w:t>
      </w:r>
      <w:r w:rsidR="00381192" w:rsidRPr="001E3E04">
        <w:rPr>
          <w:rFonts w:cs="Arial"/>
        </w:rPr>
        <w:t xml:space="preserve"> UNO Rev3</w:t>
      </w:r>
    </w:p>
    <w:p w14:paraId="716A24D4" w14:textId="77777777" w:rsidR="00766FF4" w:rsidRPr="001E3E04" w:rsidRDefault="00766FF4" w:rsidP="00EC0540">
      <w:pPr>
        <w:pStyle w:val="Prrafodelista"/>
        <w:numPr>
          <w:ilvl w:val="1"/>
          <w:numId w:val="8"/>
        </w:numPr>
        <w:rPr>
          <w:rFonts w:cs="Arial"/>
        </w:rPr>
      </w:pPr>
      <w:r w:rsidRPr="001E3E04">
        <w:rPr>
          <w:rFonts w:cs="Arial"/>
        </w:rPr>
        <w:t>Sensor de temperatura</w:t>
      </w:r>
    </w:p>
    <w:p w14:paraId="1013D5D9" w14:textId="77777777" w:rsidR="00766FF4" w:rsidRPr="001E3E04" w:rsidRDefault="00766FF4" w:rsidP="00EC0540">
      <w:pPr>
        <w:pStyle w:val="Prrafodelista"/>
        <w:numPr>
          <w:ilvl w:val="1"/>
          <w:numId w:val="8"/>
        </w:numPr>
        <w:rPr>
          <w:rFonts w:cs="Arial"/>
        </w:rPr>
      </w:pPr>
      <w:r w:rsidRPr="001E3E04">
        <w:rPr>
          <w:rFonts w:cs="Arial"/>
        </w:rPr>
        <w:t>Sensor de humedad</w:t>
      </w:r>
    </w:p>
    <w:p w14:paraId="63FFB0FC" w14:textId="77777777" w:rsidR="00766FF4" w:rsidRPr="001E3E04" w:rsidRDefault="00766FF4" w:rsidP="00EC0540">
      <w:pPr>
        <w:pStyle w:val="Prrafodelista"/>
        <w:numPr>
          <w:ilvl w:val="0"/>
          <w:numId w:val="8"/>
        </w:numPr>
        <w:rPr>
          <w:rFonts w:cs="Arial"/>
        </w:rPr>
      </w:pPr>
      <w:r w:rsidRPr="001E3E04">
        <w:rPr>
          <w:rFonts w:cs="Arial"/>
        </w:rPr>
        <w:t>Raspberry</w:t>
      </w:r>
      <w:r w:rsidR="00381192" w:rsidRPr="001E3E04">
        <w:rPr>
          <w:rFonts w:cs="Arial"/>
        </w:rPr>
        <w:t xml:space="preserve"> Pi Modelo B</w:t>
      </w:r>
    </w:p>
    <w:p w14:paraId="63359481" w14:textId="77777777" w:rsidR="00935CB2" w:rsidRPr="001E3E04" w:rsidRDefault="00381192" w:rsidP="00EC0540">
      <w:pPr>
        <w:pStyle w:val="Prrafodelista"/>
        <w:numPr>
          <w:ilvl w:val="1"/>
          <w:numId w:val="8"/>
        </w:numPr>
        <w:rPr>
          <w:rFonts w:cs="Arial"/>
        </w:rPr>
      </w:pPr>
      <w:r w:rsidRPr="001E3E04">
        <w:rPr>
          <w:rFonts w:cs="Arial"/>
        </w:rPr>
        <w:t>Servidor XMPP</w:t>
      </w:r>
      <w:r w:rsidR="00935CB2" w:rsidRPr="001E3E04">
        <w:rPr>
          <w:rFonts w:cs="Arial"/>
        </w:rPr>
        <w:t xml:space="preserve"> </w:t>
      </w:r>
      <w:proofErr w:type="spellStart"/>
      <w:r w:rsidR="00935CB2" w:rsidRPr="001E3E04">
        <w:rPr>
          <w:rFonts w:cs="Arial"/>
        </w:rPr>
        <w:t>OpenFire</w:t>
      </w:r>
      <w:proofErr w:type="spellEnd"/>
      <w:r w:rsidR="00935CB2" w:rsidRPr="001E3E04">
        <w:rPr>
          <w:rFonts w:cs="Arial"/>
        </w:rPr>
        <w:t xml:space="preserve"> 4.0.3</w:t>
      </w:r>
      <w:r w:rsidRPr="001E3E04">
        <w:rPr>
          <w:rFonts w:cs="Arial"/>
        </w:rPr>
        <w:t xml:space="preserve"> </w:t>
      </w:r>
    </w:p>
    <w:p w14:paraId="198EF45A" w14:textId="77777777" w:rsidR="00381192" w:rsidRPr="001E3E04" w:rsidRDefault="00381192" w:rsidP="00EC0540">
      <w:pPr>
        <w:pStyle w:val="Prrafodelista"/>
        <w:numPr>
          <w:ilvl w:val="2"/>
          <w:numId w:val="8"/>
        </w:numPr>
        <w:rPr>
          <w:rFonts w:cs="Arial"/>
        </w:rPr>
      </w:pPr>
      <w:r w:rsidRPr="001E3E04">
        <w:rPr>
          <w:rFonts w:cs="Arial"/>
        </w:rPr>
        <w:t>XEP-0348 implementado</w:t>
      </w:r>
      <w:r w:rsidR="00935CB2" w:rsidRPr="001E3E04">
        <w:rPr>
          <w:rFonts w:cs="Arial"/>
        </w:rPr>
        <w:t>.</w:t>
      </w:r>
    </w:p>
    <w:p w14:paraId="1C40F238" w14:textId="77777777" w:rsidR="00935CB2" w:rsidRPr="001E3E04" w:rsidRDefault="00935CB2" w:rsidP="00EC0540">
      <w:pPr>
        <w:pStyle w:val="Prrafodelista"/>
        <w:numPr>
          <w:ilvl w:val="2"/>
          <w:numId w:val="8"/>
        </w:numPr>
        <w:rPr>
          <w:rFonts w:cs="Arial"/>
        </w:rPr>
      </w:pPr>
      <w:r w:rsidRPr="001E3E04">
        <w:rPr>
          <w:rFonts w:cs="Arial"/>
        </w:rPr>
        <w:t>XEP-0077 implementado.</w:t>
      </w:r>
    </w:p>
    <w:p w14:paraId="029919CD" w14:textId="77777777" w:rsidR="00381192" w:rsidRPr="001E3E04" w:rsidRDefault="00381192" w:rsidP="00EC0540">
      <w:pPr>
        <w:pStyle w:val="Prrafodelista"/>
        <w:numPr>
          <w:ilvl w:val="0"/>
          <w:numId w:val="8"/>
        </w:numPr>
        <w:rPr>
          <w:rFonts w:cs="Arial"/>
        </w:rPr>
      </w:pPr>
      <w:r w:rsidRPr="001E3E04">
        <w:rPr>
          <w:rFonts w:cs="Arial"/>
        </w:rPr>
        <w:t>Computador Laptop</w:t>
      </w:r>
    </w:p>
    <w:p w14:paraId="467F7D94" w14:textId="77777777" w:rsidR="00381192" w:rsidRPr="001E3E04" w:rsidRDefault="00381192" w:rsidP="00EC0540">
      <w:pPr>
        <w:pStyle w:val="Prrafodelista"/>
        <w:numPr>
          <w:ilvl w:val="1"/>
          <w:numId w:val="8"/>
        </w:numPr>
        <w:rPr>
          <w:rFonts w:cs="Arial"/>
        </w:rPr>
      </w:pPr>
      <w:r w:rsidRPr="001E3E04">
        <w:rPr>
          <w:rFonts w:cs="Arial"/>
        </w:rPr>
        <w:t>SO: Windows</w:t>
      </w:r>
    </w:p>
    <w:p w14:paraId="240161C6" w14:textId="77777777" w:rsidR="00381192" w:rsidRPr="001E3E04" w:rsidRDefault="00381192" w:rsidP="00EC0540">
      <w:pPr>
        <w:pStyle w:val="Prrafodelista"/>
        <w:numPr>
          <w:ilvl w:val="1"/>
          <w:numId w:val="8"/>
        </w:numPr>
        <w:rPr>
          <w:rFonts w:cs="Arial"/>
        </w:rPr>
      </w:pPr>
      <w:r w:rsidRPr="001E3E04">
        <w:rPr>
          <w:rFonts w:cs="Arial"/>
        </w:rPr>
        <w:t>Procesador Intel i5-6400</w:t>
      </w:r>
    </w:p>
    <w:p w14:paraId="6410AC97" w14:textId="77777777" w:rsidR="00381192" w:rsidRPr="001E3E04" w:rsidRDefault="00381192" w:rsidP="00EC0540">
      <w:pPr>
        <w:pStyle w:val="Prrafodelista"/>
        <w:numPr>
          <w:ilvl w:val="1"/>
          <w:numId w:val="8"/>
        </w:numPr>
        <w:rPr>
          <w:rFonts w:cs="Arial"/>
        </w:rPr>
      </w:pPr>
      <w:r w:rsidRPr="001E3E04">
        <w:rPr>
          <w:rFonts w:cs="Arial"/>
        </w:rPr>
        <w:t>Memoria RAM: 8 GB</w:t>
      </w:r>
    </w:p>
    <w:p w14:paraId="6EB9F784" w14:textId="32C8942B" w:rsidR="00935CB2" w:rsidRPr="001E3E04" w:rsidRDefault="00381192" w:rsidP="00EC0540">
      <w:pPr>
        <w:pStyle w:val="Prrafodelista"/>
        <w:numPr>
          <w:ilvl w:val="1"/>
          <w:numId w:val="8"/>
        </w:numPr>
        <w:rPr>
          <w:rFonts w:cs="Arial"/>
        </w:rPr>
      </w:pPr>
      <w:r w:rsidRPr="001E3E04">
        <w:rPr>
          <w:rFonts w:cs="Arial"/>
        </w:rPr>
        <w:t>Almacenamiento 1 TB</w:t>
      </w:r>
    </w:p>
    <w:p w14:paraId="53E9148E" w14:textId="37DB5C2D" w:rsidR="000B47D4" w:rsidRPr="001E3E04" w:rsidRDefault="000B47D4" w:rsidP="00EC0540">
      <w:pPr>
        <w:pStyle w:val="Prrafodelista"/>
        <w:numPr>
          <w:ilvl w:val="0"/>
          <w:numId w:val="8"/>
        </w:numPr>
        <w:rPr>
          <w:rFonts w:cs="Arial"/>
        </w:rPr>
      </w:pPr>
      <w:r w:rsidRPr="001E3E04">
        <w:rPr>
          <w:rFonts w:cs="Arial"/>
        </w:rPr>
        <w:t xml:space="preserve">Servidor </w:t>
      </w:r>
    </w:p>
    <w:p w14:paraId="78A5FFD0" w14:textId="66A030CB" w:rsidR="000B47D4" w:rsidRPr="001E3E04" w:rsidRDefault="000B47D4" w:rsidP="00EC0540">
      <w:pPr>
        <w:pStyle w:val="Prrafodelista"/>
        <w:numPr>
          <w:ilvl w:val="1"/>
          <w:numId w:val="8"/>
        </w:numPr>
        <w:rPr>
          <w:rFonts w:cs="Arial"/>
        </w:rPr>
      </w:pPr>
      <w:r w:rsidRPr="001E3E04">
        <w:rPr>
          <w:rFonts w:cs="Arial"/>
        </w:rPr>
        <w:t xml:space="preserve">SO: </w:t>
      </w:r>
      <w:r w:rsidR="00307756">
        <w:rPr>
          <w:rFonts w:cs="Arial"/>
        </w:rPr>
        <w:t xml:space="preserve">Ubuntu </w:t>
      </w:r>
      <w:proofErr w:type="gramStart"/>
      <w:r w:rsidR="00307756">
        <w:rPr>
          <w:rFonts w:cs="Arial"/>
        </w:rPr>
        <w:t>server</w:t>
      </w:r>
      <w:proofErr w:type="gramEnd"/>
    </w:p>
    <w:p w14:paraId="371AC23F" w14:textId="3791EF90" w:rsidR="000B47D4" w:rsidRPr="001E3E04" w:rsidRDefault="000B47D4" w:rsidP="00EC0540">
      <w:pPr>
        <w:pStyle w:val="Prrafodelista"/>
        <w:numPr>
          <w:ilvl w:val="1"/>
          <w:numId w:val="8"/>
        </w:numPr>
        <w:rPr>
          <w:rFonts w:cs="Arial"/>
        </w:rPr>
      </w:pPr>
      <w:r w:rsidRPr="001E3E04">
        <w:rPr>
          <w:rFonts w:cs="Arial"/>
        </w:rPr>
        <w:t>Core: 1</w:t>
      </w:r>
    </w:p>
    <w:p w14:paraId="74A03F6D" w14:textId="087F25FF" w:rsidR="000B47D4" w:rsidRPr="001E3E04" w:rsidRDefault="000B47D4" w:rsidP="00EC0540">
      <w:pPr>
        <w:pStyle w:val="Prrafodelista"/>
        <w:numPr>
          <w:ilvl w:val="1"/>
          <w:numId w:val="8"/>
        </w:numPr>
        <w:rPr>
          <w:rFonts w:cs="Arial"/>
        </w:rPr>
      </w:pPr>
      <w:r w:rsidRPr="001E3E04">
        <w:rPr>
          <w:rFonts w:cs="Arial"/>
        </w:rPr>
        <w:t>RAM: 1 Gb</w:t>
      </w:r>
    </w:p>
    <w:p w14:paraId="10E14C81" w14:textId="09681235" w:rsidR="000B47D4" w:rsidRPr="001E3E04" w:rsidRDefault="000B47D4" w:rsidP="00EC0540">
      <w:pPr>
        <w:pStyle w:val="Prrafodelista"/>
        <w:numPr>
          <w:ilvl w:val="1"/>
          <w:numId w:val="8"/>
        </w:numPr>
        <w:rPr>
          <w:rFonts w:cs="Arial"/>
        </w:rPr>
      </w:pPr>
      <w:r w:rsidRPr="001E3E04">
        <w:rPr>
          <w:rFonts w:cs="Arial"/>
        </w:rPr>
        <w:t>Almacenamiento: 64 GB SSD</w:t>
      </w:r>
    </w:p>
    <w:p w14:paraId="788F2429" w14:textId="65A25736" w:rsidR="000B47D4" w:rsidRPr="001E3E04" w:rsidRDefault="000B47D4" w:rsidP="00EC0540">
      <w:pPr>
        <w:pStyle w:val="Prrafodelista"/>
        <w:numPr>
          <w:ilvl w:val="1"/>
          <w:numId w:val="8"/>
        </w:numPr>
        <w:rPr>
          <w:rFonts w:cs="Arial"/>
        </w:rPr>
      </w:pPr>
      <w:r w:rsidRPr="001E3E04">
        <w:rPr>
          <w:rFonts w:cs="Arial"/>
        </w:rPr>
        <w:t>Dominio: binarylamp.cl</w:t>
      </w:r>
    </w:p>
    <w:p w14:paraId="6F597AE9" w14:textId="44EC561B" w:rsidR="00935CB2" w:rsidRDefault="00935CB2" w:rsidP="00935CB2">
      <w:pPr>
        <w:pStyle w:val="Ttulo3"/>
        <w:rPr>
          <w:rFonts w:cs="Arial"/>
        </w:rPr>
      </w:pPr>
      <w:bookmarkStart w:id="216" w:name="_Toc464484105"/>
      <w:bookmarkStart w:id="217" w:name="_Toc465070158"/>
      <w:bookmarkStart w:id="218" w:name="_Toc465070701"/>
      <w:bookmarkStart w:id="219" w:name="_Toc524387356"/>
      <w:r w:rsidRPr="001E3E04">
        <w:rPr>
          <w:rFonts w:cs="Arial"/>
        </w:rPr>
        <w:t xml:space="preserve">3.4.2. </w:t>
      </w:r>
      <w:r w:rsidR="00EE5A0A">
        <w:rPr>
          <w:rFonts w:cs="Arial"/>
        </w:rPr>
        <w:t>Gestion de las pruebas</w:t>
      </w:r>
      <w:r w:rsidRPr="001E3E04">
        <w:rPr>
          <w:rFonts w:cs="Arial"/>
        </w:rPr>
        <w:t>.</w:t>
      </w:r>
      <w:bookmarkEnd w:id="216"/>
      <w:bookmarkEnd w:id="217"/>
      <w:bookmarkEnd w:id="218"/>
      <w:bookmarkEnd w:id="219"/>
    </w:p>
    <w:p w14:paraId="46D3FF69" w14:textId="6D0C323E" w:rsidR="002F3F5C" w:rsidRPr="002F3F5C" w:rsidRDefault="002F3F5C" w:rsidP="002F3F5C">
      <w:pPr>
        <w:rPr>
          <w:rFonts w:cs="Arial"/>
        </w:rPr>
      </w:pPr>
      <w:r w:rsidRPr="002F3F5C">
        <w:rPr>
          <w:rFonts w:cs="Arial"/>
        </w:rPr>
        <w:t xml:space="preserve">Se deben generar pruebas continuas, frecuentemente repetidas y automatizadas para asegurar que el código funcione y haga lo que se supone debe hacer. Por </w:t>
      </w:r>
      <w:r w:rsidRPr="002F3F5C">
        <w:rPr>
          <w:rFonts w:cs="Arial"/>
        </w:rPr>
        <w:lastRenderedPageBreak/>
        <w:t xml:space="preserve">esta razón las pruebas se programarán </w:t>
      </w:r>
      <w:r w:rsidR="006F48F8">
        <w:rPr>
          <w:rFonts w:cs="Arial"/>
        </w:rPr>
        <w:t>«</w:t>
      </w:r>
      <w:r w:rsidR="00190D2C">
        <w:rPr>
          <w:rFonts w:cs="Arial"/>
        </w:rPr>
        <w:t>J</w:t>
      </w:r>
      <w:r w:rsidR="006F48F8">
        <w:rPr>
          <w:rFonts w:cs="Arial"/>
        </w:rPr>
        <w:t>u</w:t>
      </w:r>
      <w:r w:rsidR="00190D2C">
        <w:rPr>
          <w:rFonts w:cs="Arial"/>
        </w:rPr>
        <w:t>nit</w:t>
      </w:r>
      <w:r w:rsidR="006F48F8">
        <w:rPr>
          <w:rFonts w:cs="Arial"/>
        </w:rPr>
        <w:t>4»</w:t>
      </w:r>
      <w:r w:rsidRPr="002F3F5C">
        <w:rPr>
          <w:rFonts w:cs="Arial"/>
        </w:rPr>
        <w:t xml:space="preserve">, </w:t>
      </w:r>
      <w:r w:rsidR="00190D2C">
        <w:rPr>
          <w:rFonts w:cs="Arial"/>
        </w:rPr>
        <w:t>una librería</w:t>
      </w:r>
      <w:r w:rsidRPr="002F3F5C">
        <w:rPr>
          <w:rFonts w:cs="Arial"/>
        </w:rPr>
        <w:t xml:space="preserve"> </w:t>
      </w:r>
      <w:r w:rsidR="00190D2C">
        <w:rPr>
          <w:rFonts w:cs="Arial"/>
        </w:rPr>
        <w:t xml:space="preserve">Java </w:t>
      </w:r>
      <w:r w:rsidRPr="002F3F5C">
        <w:rPr>
          <w:rFonts w:cs="Arial"/>
        </w:rPr>
        <w:t>para realizar pruebas unitarias, que ofrece funcionalidades para poder realizar y automatizar las pruebas de manera simple</w:t>
      </w:r>
      <w:r w:rsidR="00094666">
        <w:rPr>
          <w:rFonts w:cs="Arial"/>
        </w:rPr>
        <w:t>.</w:t>
      </w:r>
    </w:p>
    <w:p w14:paraId="4DFA3C81" w14:textId="33CE5675" w:rsidR="002F3F5C" w:rsidRPr="002F3F5C" w:rsidRDefault="002F3F5C" w:rsidP="002F3F5C">
      <w:pPr>
        <w:rPr>
          <w:rFonts w:cs="Arial"/>
        </w:rPr>
      </w:pPr>
      <w:r w:rsidRPr="002F3F5C">
        <w:rPr>
          <w:rFonts w:cs="Arial"/>
        </w:rPr>
        <w:t xml:space="preserve"> Para cada Sprint se realizará un nuevo plan de pruebas, con el objetivo de cumplir con todo lo requerido por las tareas de dicho Sprint. Se debe contar con pruebas unitarias, de aceptación y de sistema, como se especifica en las siguientes subsecciones.</w:t>
      </w:r>
    </w:p>
    <w:p w14:paraId="13F00725" w14:textId="77777777" w:rsidR="002F3F5C" w:rsidRPr="002F3F5C" w:rsidRDefault="002F3F5C" w:rsidP="002F3F5C">
      <w:pPr>
        <w:rPr>
          <w:rFonts w:cs="Arial"/>
        </w:rPr>
      </w:pPr>
      <w:r w:rsidRPr="002F3F5C">
        <w:rPr>
          <w:rFonts w:cs="Arial"/>
        </w:rPr>
        <w:t xml:space="preserve"> Según las metodologías escogidas, las pruebas unitarias se realizarán al finalizar el desarrollo de cada módulo. Las pruebas de integración y regresión se realizarán al agregar un componente nuevo al sistema, mientras que las pruebas de sistema se realizarán después de la realización de todas las HU de la iteración. Finalmente, las pruebas de aceptación las realizará el </w:t>
      </w:r>
      <w:proofErr w:type="spellStart"/>
      <w:r w:rsidRPr="002F3F5C">
        <w:rPr>
          <w:rFonts w:cs="Arial"/>
        </w:rPr>
        <w:t>Product</w:t>
      </w:r>
      <w:proofErr w:type="spellEnd"/>
      <w:r w:rsidRPr="002F3F5C">
        <w:rPr>
          <w:rFonts w:cs="Arial"/>
        </w:rPr>
        <w:t xml:space="preserve"> </w:t>
      </w:r>
      <w:proofErr w:type="spellStart"/>
      <w:r w:rsidRPr="002F3F5C">
        <w:rPr>
          <w:rFonts w:cs="Arial"/>
        </w:rPr>
        <w:t>Owner</w:t>
      </w:r>
      <w:proofErr w:type="spellEnd"/>
      <w:r w:rsidRPr="002F3F5C">
        <w:rPr>
          <w:rFonts w:cs="Arial"/>
        </w:rPr>
        <w:t xml:space="preserve"> en la reunión de Sprint </w:t>
      </w:r>
      <w:proofErr w:type="spellStart"/>
      <w:r w:rsidRPr="002F3F5C">
        <w:rPr>
          <w:rFonts w:cs="Arial"/>
        </w:rPr>
        <w:t>Review</w:t>
      </w:r>
      <w:proofErr w:type="spellEnd"/>
      <w:r w:rsidRPr="002F3F5C">
        <w:rPr>
          <w:rFonts w:cs="Arial"/>
        </w:rPr>
        <w:t xml:space="preserve">. </w:t>
      </w:r>
    </w:p>
    <w:p w14:paraId="6B91C2D9" w14:textId="0703147D" w:rsidR="002F3F5C" w:rsidRPr="002F3F5C" w:rsidRDefault="002F3F5C" w:rsidP="002F3F5C">
      <w:pPr>
        <w:rPr>
          <w:rFonts w:cs="Arial"/>
        </w:rPr>
      </w:pPr>
      <w:r w:rsidRPr="002F3F5C">
        <w:rPr>
          <w:rFonts w:cs="Arial"/>
        </w:rPr>
        <w:t xml:space="preserve">Las pruebas unitarias programadas se reutilizarán para efectuar pruebas de integración, consistentes en la automatización de la utilización de las pruebas unitarias cada vez que se agregue un </w:t>
      </w:r>
      <w:r w:rsidR="00094666">
        <w:rPr>
          <w:rFonts w:cs="Arial"/>
        </w:rPr>
        <w:t>componente</w:t>
      </w:r>
      <w:r w:rsidRPr="002F3F5C">
        <w:rPr>
          <w:rFonts w:cs="Arial"/>
        </w:rPr>
        <w:t xml:space="preserve"> al programa. </w:t>
      </w:r>
    </w:p>
    <w:p w14:paraId="51ECEEC6" w14:textId="77777777" w:rsidR="002F3F5C" w:rsidRPr="002F3F5C" w:rsidRDefault="002F3F5C" w:rsidP="002F3F5C">
      <w:pPr>
        <w:rPr>
          <w:rFonts w:cs="Arial"/>
        </w:rPr>
      </w:pPr>
      <w:r w:rsidRPr="002F3F5C">
        <w:rPr>
          <w:rFonts w:cs="Arial"/>
        </w:rPr>
        <w:t xml:space="preserve"> Se utilizará el método de </w:t>
      </w:r>
      <w:proofErr w:type="spellStart"/>
      <w:r w:rsidRPr="002F3F5C">
        <w:rPr>
          <w:rFonts w:cs="Arial"/>
        </w:rPr>
        <w:t>bottom</w:t>
      </w:r>
      <w:proofErr w:type="spellEnd"/>
      <w:r w:rsidRPr="002F3F5C">
        <w:rPr>
          <w:rFonts w:cs="Arial"/>
        </w:rPr>
        <w:t xml:space="preserve">-up, el cual consiste en empezar las pruebas de los componentes de más bajo nivel, para luego ir subiendo y repitiendo el proceso hasta llegar a los componentes más complejos y finalizar las pruebas de integración. </w:t>
      </w:r>
    </w:p>
    <w:p w14:paraId="09910A29" w14:textId="77777777" w:rsidR="002F3F5C" w:rsidRPr="002F3F5C" w:rsidRDefault="002F3F5C" w:rsidP="002F3F5C">
      <w:pPr>
        <w:rPr>
          <w:rFonts w:cs="Arial"/>
        </w:rPr>
      </w:pPr>
      <w:r w:rsidRPr="002F3F5C">
        <w:rPr>
          <w:rFonts w:cs="Arial"/>
        </w:rPr>
        <w:t xml:space="preserve"> Cada vez que se hagan cambios al sistema se deberá ejecutar pruebas de regresión para asegurar que dichos cambios no han afectado al funcionamiento general del software. </w:t>
      </w:r>
    </w:p>
    <w:p w14:paraId="1C3F6D69" w14:textId="2141B00D" w:rsidR="002F3F5C" w:rsidRPr="002F3F5C" w:rsidRDefault="002F3F5C" w:rsidP="002F3F5C">
      <w:pPr>
        <w:rPr>
          <w:rFonts w:cs="Arial"/>
        </w:rPr>
      </w:pPr>
      <w:r w:rsidRPr="002F3F5C">
        <w:rPr>
          <w:rFonts w:cs="Arial"/>
        </w:rPr>
        <w:t xml:space="preserve">Para asegurar que nuevas funcionalidades </w:t>
      </w:r>
      <w:r w:rsidR="001E3A00">
        <w:rPr>
          <w:rFonts w:cs="Arial"/>
        </w:rPr>
        <w:t>se comportan</w:t>
      </w:r>
      <w:r w:rsidRPr="002F3F5C">
        <w:rPr>
          <w:rFonts w:cs="Arial"/>
        </w:rPr>
        <w:t xml:space="preserve"> de manera correcta al ser unidas a los demás componentes se debe realizar pruebas de regresión, en las cuales se reutilizan nuevamente las pruebas unitarias para asegurarse de que los componentes antiguos no están fallando debido a las nuevas funciones. </w:t>
      </w:r>
    </w:p>
    <w:p w14:paraId="4855168F" w14:textId="77777777" w:rsidR="002F3F5C" w:rsidRPr="002F3F5C" w:rsidRDefault="002F3F5C" w:rsidP="002F3F5C">
      <w:pPr>
        <w:rPr>
          <w:rFonts w:cs="Arial"/>
        </w:rPr>
      </w:pPr>
      <w:r w:rsidRPr="002F3F5C">
        <w:rPr>
          <w:rFonts w:cs="Arial"/>
        </w:rPr>
        <w:t xml:space="preserve"> Las pruebas de sistema se realizarán una vez estén funcionando las partes principales del software, de manera de poder determinar si se van cumpliendo los objetivos propuestos. </w:t>
      </w:r>
    </w:p>
    <w:p w14:paraId="39B01DCE" w14:textId="476CFED7" w:rsidR="00EE5A0A" w:rsidRPr="002F3F5C" w:rsidRDefault="002F3F5C" w:rsidP="002F3F5C">
      <w:pPr>
        <w:rPr>
          <w:rFonts w:cs="Arial"/>
        </w:rPr>
      </w:pPr>
      <w:r w:rsidRPr="002F3F5C">
        <w:rPr>
          <w:rFonts w:cs="Arial"/>
        </w:rPr>
        <w:t xml:space="preserve"> Por último, el cliente</w:t>
      </w:r>
      <w:r w:rsidR="001E3A00">
        <w:rPr>
          <w:rFonts w:cs="Arial"/>
        </w:rPr>
        <w:t xml:space="preserve"> o el director de proyecto</w:t>
      </w:r>
      <w:r w:rsidRPr="002F3F5C">
        <w:rPr>
          <w:rFonts w:cs="Arial"/>
        </w:rPr>
        <w:t xml:space="preserve"> realizará las pruebas de aceptación para concluir cada Sprint, en el cual probará que los criterios de aceptación para las historias de usuario desarrolladas se cumplieron</w:t>
      </w:r>
      <w:r w:rsidR="001E3A00">
        <w:rPr>
          <w:rFonts w:cs="Arial"/>
        </w:rPr>
        <w:t>, si no pasan se refactorizará, hasta que se cumplan las pruebas de aceptación.</w:t>
      </w:r>
    </w:p>
    <w:p w14:paraId="1D06AD01" w14:textId="77777777" w:rsidR="004957CB" w:rsidRPr="002F3F5C" w:rsidRDefault="004957CB" w:rsidP="004957CB">
      <w:pPr>
        <w:pStyle w:val="Ttulo2"/>
        <w:rPr>
          <w:rFonts w:cs="Arial"/>
        </w:rPr>
      </w:pPr>
      <w:bookmarkStart w:id="220" w:name="_Toc464484106"/>
      <w:bookmarkStart w:id="221" w:name="_Toc465070159"/>
      <w:bookmarkStart w:id="222" w:name="_Toc465070702"/>
      <w:bookmarkStart w:id="223" w:name="_Toc524387357"/>
      <w:r w:rsidRPr="002F3F5C">
        <w:rPr>
          <w:rFonts w:cs="Arial"/>
        </w:rPr>
        <w:t>3.5. Plan de Proyecto</w:t>
      </w:r>
      <w:bookmarkEnd w:id="220"/>
      <w:bookmarkEnd w:id="221"/>
      <w:bookmarkEnd w:id="222"/>
      <w:bookmarkEnd w:id="223"/>
    </w:p>
    <w:p w14:paraId="2427C4C0" w14:textId="1028EE38" w:rsidR="00381192" w:rsidRPr="001E3E04" w:rsidRDefault="00A915D4" w:rsidP="00A915D4">
      <w:pPr>
        <w:pStyle w:val="Ttulo3"/>
        <w:rPr>
          <w:rFonts w:cs="Arial"/>
        </w:rPr>
      </w:pPr>
      <w:bookmarkStart w:id="224" w:name="_Toc465070160"/>
      <w:bookmarkStart w:id="225" w:name="_Toc465070703"/>
      <w:bookmarkStart w:id="226" w:name="_Toc524387358"/>
      <w:r w:rsidRPr="001E3E04">
        <w:rPr>
          <w:rFonts w:cs="Arial"/>
        </w:rPr>
        <w:lastRenderedPageBreak/>
        <w:t>3.5.1. Gestión de las Comunicaciones</w:t>
      </w:r>
      <w:bookmarkEnd w:id="224"/>
      <w:bookmarkEnd w:id="225"/>
      <w:bookmarkEnd w:id="226"/>
    </w:p>
    <w:p w14:paraId="0D478E0C" w14:textId="7B7EA5B0" w:rsidR="00A915D4" w:rsidRPr="001E3E04" w:rsidRDefault="004A4B54" w:rsidP="001B7A6D">
      <w:pPr>
        <w:ind w:firstLine="708"/>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_Ref524310856 \h </w:instrText>
      </w:r>
      <w:r w:rsidR="00EF0C51">
        <w:rPr>
          <w:rFonts w:cs="Arial"/>
        </w:rPr>
      </w:r>
      <w:r w:rsidR="00EF0C51">
        <w:rPr>
          <w:rFonts w:cs="Arial"/>
        </w:rPr>
        <w:fldChar w:fldCharType="separate"/>
      </w:r>
      <w:r w:rsidR="00EF0C51">
        <w:t xml:space="preserve">Tabla </w:t>
      </w:r>
      <w:r w:rsidR="00EF0C51">
        <w:rPr>
          <w:noProof/>
        </w:rPr>
        <w:t>8</w:t>
      </w:r>
      <w:r w:rsidR="00EF0C51">
        <w:rPr>
          <w:rFonts w:cs="Arial"/>
        </w:rPr>
        <w:fldChar w:fldCharType="end"/>
      </w:r>
      <w:r w:rsidR="00EF0C51">
        <w:rPr>
          <w:rFonts w:cs="Arial"/>
        </w:rPr>
        <w:t xml:space="preserve"> </w:t>
      </w:r>
      <w:r w:rsidR="00A915D4" w:rsidRPr="001E3E04">
        <w:rPr>
          <w:rFonts w:cs="Arial"/>
        </w:rPr>
        <w:t xml:space="preserve">podemos visualizar </w:t>
      </w:r>
      <w:r w:rsidR="00EF0C51" w:rsidRPr="001E3E04">
        <w:rPr>
          <w:rFonts w:cs="Arial"/>
        </w:rPr>
        <w:t>el contenido de cada una</w:t>
      </w:r>
      <w:r w:rsidR="00EF0C51">
        <w:rPr>
          <w:rFonts w:cs="Arial"/>
        </w:rPr>
        <w:t>,</w:t>
      </w:r>
      <w:r w:rsidR="00EF0C51" w:rsidRPr="001E3E04">
        <w:rPr>
          <w:rFonts w:cs="Arial"/>
        </w:rPr>
        <w:t xml:space="preserve"> </w:t>
      </w:r>
      <w:r w:rsidR="00A915D4" w:rsidRPr="001E3E04">
        <w:rPr>
          <w:rFonts w:cs="Arial"/>
        </w:rPr>
        <w:t>los tipos de comunicación, lo</w:t>
      </w:r>
      <w:r w:rsidR="00EF0C51">
        <w:rPr>
          <w:rFonts w:cs="Arial"/>
        </w:rPr>
        <w:t>s</w:t>
      </w:r>
      <w:r w:rsidR="00A915D4" w:rsidRPr="001E3E04">
        <w:rPr>
          <w:rFonts w:cs="Arial"/>
        </w:rPr>
        <w:t xml:space="preserve"> interesados involucrados, </w:t>
      </w:r>
      <w:r w:rsidR="00EF0C51">
        <w:rPr>
          <w:rFonts w:cs="Arial"/>
        </w:rPr>
        <w:t xml:space="preserve">y </w:t>
      </w:r>
      <w:r w:rsidR="00A915D4" w:rsidRPr="001E3E04">
        <w:rPr>
          <w:rFonts w:cs="Arial"/>
        </w:rPr>
        <w:t>el formato</w:t>
      </w:r>
      <w:r w:rsidR="00EF0C51">
        <w:rPr>
          <w:rFonts w:cs="Arial"/>
        </w:rPr>
        <w:t xml:space="preserve"> correspondiente</w:t>
      </w:r>
      <w:r w:rsidR="00A915D4" w:rsidRPr="001E3E04">
        <w:rPr>
          <w:rFonts w:cs="Arial"/>
        </w:rPr>
        <w:t>.</w:t>
      </w:r>
    </w:p>
    <w:p w14:paraId="71BF1B6C" w14:textId="5732B5E9" w:rsidR="00EF0C51" w:rsidRDefault="00EF0C51" w:rsidP="001B1D40">
      <w:pPr>
        <w:pStyle w:val="Descripcin"/>
        <w:keepNext/>
        <w:jc w:val="left"/>
      </w:pPr>
      <w:bookmarkStart w:id="227" w:name="_Ref524310856"/>
      <w:bookmarkStart w:id="228" w:name="_Toc52438740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8</w:t>
      </w:r>
      <w:r w:rsidR="008C76F3">
        <w:rPr>
          <w:noProof/>
        </w:rPr>
        <w:fldChar w:fldCharType="end"/>
      </w:r>
      <w:bookmarkEnd w:id="227"/>
      <w:r>
        <w:t>: Gestión de las comunicaciones - tipos de comunicación.</w:t>
      </w:r>
      <w:bookmarkEnd w:id="228"/>
    </w:p>
    <w:tbl>
      <w:tblPr>
        <w:tblStyle w:val="Tabladelista3-nfasis1"/>
        <w:tblW w:w="0" w:type="auto"/>
        <w:tblLook w:val="04A0" w:firstRow="1" w:lastRow="0" w:firstColumn="1" w:lastColumn="0" w:noHBand="0" w:noVBand="1"/>
      </w:tblPr>
      <w:tblGrid>
        <w:gridCol w:w="2144"/>
        <w:gridCol w:w="2163"/>
        <w:gridCol w:w="2112"/>
        <w:gridCol w:w="2125"/>
      </w:tblGrid>
      <w:tr w:rsidR="00766FF4" w:rsidRPr="001E3E04" w14:paraId="3A0CE0B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44" w:type="dxa"/>
          </w:tcPr>
          <w:p w14:paraId="24B3B4DF" w14:textId="6A0C8781" w:rsidR="00766FF4" w:rsidRPr="001E3E04" w:rsidRDefault="000A1DF6" w:rsidP="00850975">
            <w:pPr>
              <w:rPr>
                <w:rFonts w:cs="Arial"/>
              </w:rPr>
            </w:pPr>
            <w:r w:rsidRPr="001E3E04">
              <w:rPr>
                <w:rFonts w:cs="Arial"/>
              </w:rPr>
              <w:t>Información</w:t>
            </w:r>
          </w:p>
        </w:tc>
        <w:tc>
          <w:tcPr>
            <w:tcW w:w="2163" w:type="dxa"/>
          </w:tcPr>
          <w:p w14:paraId="1D2E8E8E" w14:textId="77777777" w:rsidR="00766FF4" w:rsidRPr="001E3E04" w:rsidRDefault="00E77736" w:rsidP="00E7773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Interesados</w:t>
            </w:r>
          </w:p>
        </w:tc>
        <w:tc>
          <w:tcPr>
            <w:tcW w:w="2112" w:type="dxa"/>
          </w:tcPr>
          <w:p w14:paraId="1E1F9243" w14:textId="77777777" w:rsidR="00766FF4" w:rsidRPr="001E3E04" w:rsidRDefault="00E77736" w:rsidP="00850975">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Formato</w:t>
            </w:r>
          </w:p>
        </w:tc>
        <w:tc>
          <w:tcPr>
            <w:tcW w:w="2125" w:type="dxa"/>
          </w:tcPr>
          <w:p w14:paraId="3C3AE26A" w14:textId="77777777" w:rsidR="00766FF4" w:rsidRPr="001E3E04" w:rsidRDefault="00E77736" w:rsidP="00766FF4">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Contenido</w:t>
            </w:r>
          </w:p>
        </w:tc>
      </w:tr>
      <w:tr w:rsidR="00E77736" w:rsidRPr="001E3E04" w14:paraId="7DAF117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1B149429" w14:textId="77777777" w:rsidR="00E77736" w:rsidRPr="001E3E04" w:rsidRDefault="00E77736" w:rsidP="00E77736">
            <w:pPr>
              <w:rPr>
                <w:rFonts w:cs="Arial"/>
                <w:highlight w:val="yellow"/>
              </w:rPr>
            </w:pPr>
            <w:r w:rsidRPr="001E3E04">
              <w:rPr>
                <w:rFonts w:cs="Arial"/>
              </w:rPr>
              <w:t xml:space="preserve">Sprint </w:t>
            </w:r>
            <w:proofErr w:type="spellStart"/>
            <w:r w:rsidRPr="001E3E04">
              <w:rPr>
                <w:rFonts w:cs="Arial"/>
              </w:rPr>
              <w:t>Planning</w:t>
            </w:r>
            <w:proofErr w:type="spellEnd"/>
          </w:p>
        </w:tc>
        <w:tc>
          <w:tcPr>
            <w:tcW w:w="2163" w:type="dxa"/>
          </w:tcPr>
          <w:p w14:paraId="7F84A2A9"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w:t>
            </w:r>
          </w:p>
          <w:p w14:paraId="1E612F53"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161356F" w14:textId="77777777" w:rsidR="00E77736" w:rsidRPr="001E3E04" w:rsidRDefault="00E77736" w:rsidP="00EC0540">
            <w:pPr>
              <w:pStyle w:val="Prrafodelista"/>
              <w:numPr>
                <w:ilvl w:val="0"/>
                <w:numId w:val="9"/>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594B923A"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Reunión en oficina del PO, vestimenta casual.</w:t>
            </w:r>
          </w:p>
        </w:tc>
        <w:tc>
          <w:tcPr>
            <w:tcW w:w="2125" w:type="dxa"/>
          </w:tcPr>
          <w:p w14:paraId="4335B009"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 xml:space="preserve">Se discute sobre historias de usuario a abordar en el siguiente Sprint según priorizaciones del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También se discuten los criterios de aceptación</w:t>
            </w:r>
          </w:p>
        </w:tc>
      </w:tr>
      <w:tr w:rsidR="00E77736" w:rsidRPr="001E3E04" w14:paraId="5694A90D"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03F393C" w14:textId="77777777" w:rsidR="00E77736" w:rsidRPr="001E3E04" w:rsidRDefault="00E77736" w:rsidP="00E77736">
            <w:pPr>
              <w:rPr>
                <w:rFonts w:cs="Arial"/>
              </w:rPr>
            </w:pPr>
            <w:proofErr w:type="spellStart"/>
            <w:r w:rsidRPr="001E3E04">
              <w:rPr>
                <w:rFonts w:cs="Arial"/>
              </w:rPr>
              <w:t>Daily</w:t>
            </w:r>
            <w:proofErr w:type="spellEnd"/>
            <w:r w:rsidRPr="001E3E04">
              <w:rPr>
                <w:rFonts w:cs="Arial"/>
              </w:rPr>
              <w:t xml:space="preserve"> Sprint </w:t>
            </w:r>
            <w:proofErr w:type="gramStart"/>
            <w:r w:rsidRPr="001E3E04">
              <w:rPr>
                <w:rFonts w:cs="Arial"/>
              </w:rPr>
              <w:t>Meeting</w:t>
            </w:r>
            <w:proofErr w:type="gramEnd"/>
          </w:p>
        </w:tc>
        <w:tc>
          <w:tcPr>
            <w:tcW w:w="2163" w:type="dxa"/>
          </w:tcPr>
          <w:p w14:paraId="548395A0"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57100B5E" w14:textId="77777777" w:rsidR="00E77736" w:rsidRPr="001E3E04" w:rsidRDefault="00E77736" w:rsidP="00EC0540">
            <w:pPr>
              <w:pStyle w:val="Prrafodelista"/>
              <w:numPr>
                <w:ilvl w:val="0"/>
                <w:numId w:val="10"/>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1D90F2B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Reunión diaria ya sea por algún método virtual o presencial. Duración de 15 minutos máximo.</w:t>
            </w:r>
          </w:p>
        </w:tc>
        <w:tc>
          <w:tcPr>
            <w:tcW w:w="2125" w:type="dxa"/>
          </w:tcPr>
          <w:p w14:paraId="5CBCEB1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El equipo se alinea para trabajar de manera coordinada. Se discute lo que se realizó el día anterior y lo que se realizara el presente día.</w:t>
            </w:r>
          </w:p>
        </w:tc>
      </w:tr>
      <w:tr w:rsidR="00E77736" w:rsidRPr="001E3E04" w14:paraId="729C9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202638AF" w14:textId="77777777" w:rsidR="00E77736" w:rsidRPr="001E3E04" w:rsidRDefault="00E77736" w:rsidP="00E77736">
            <w:pPr>
              <w:rPr>
                <w:rFonts w:cs="Arial"/>
              </w:rPr>
            </w:pPr>
            <w:r w:rsidRPr="001E3E04">
              <w:rPr>
                <w:rFonts w:cs="Arial"/>
              </w:rPr>
              <w:t>Demostración</w:t>
            </w:r>
          </w:p>
        </w:tc>
        <w:tc>
          <w:tcPr>
            <w:tcW w:w="2163" w:type="dxa"/>
          </w:tcPr>
          <w:p w14:paraId="755946B2"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7CFA128C"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20A676AD" w14:textId="77777777" w:rsidR="00E77736" w:rsidRPr="001E3E04" w:rsidRDefault="00E77736" w:rsidP="00EC0540">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p>
        </w:tc>
        <w:tc>
          <w:tcPr>
            <w:tcW w:w="2112" w:type="dxa"/>
          </w:tcPr>
          <w:p w14:paraId="2D23A164"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Reunión semiformal en oficina del PO, vestimenta semi-formal.</w:t>
            </w:r>
          </w:p>
        </w:tc>
        <w:tc>
          <w:tcPr>
            <w:tcW w:w="2125" w:type="dxa"/>
          </w:tcPr>
          <w:p w14:paraId="4AF34B4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presentan las historias de usuario realizadas a través de la presentación del producto.</w:t>
            </w:r>
          </w:p>
        </w:tc>
      </w:tr>
      <w:tr w:rsidR="00E77736" w:rsidRPr="001E3E04" w14:paraId="4B96B275"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7C7B2A1D" w14:textId="77777777" w:rsidR="00E77736" w:rsidRPr="001E3E04" w:rsidRDefault="00E77736" w:rsidP="00E77736">
            <w:pPr>
              <w:rPr>
                <w:rFonts w:cs="Arial"/>
              </w:rPr>
            </w:pPr>
            <w:r w:rsidRPr="001E3E04">
              <w:rPr>
                <w:rFonts w:cs="Arial"/>
              </w:rPr>
              <w:t>Presentación Hitos</w:t>
            </w:r>
          </w:p>
          <w:p w14:paraId="1C0B8E27" w14:textId="77777777" w:rsidR="00E77736" w:rsidRPr="001E3E04" w:rsidRDefault="00E77736" w:rsidP="00E77736">
            <w:pPr>
              <w:rPr>
                <w:rFonts w:cs="Arial"/>
              </w:rPr>
            </w:pPr>
          </w:p>
        </w:tc>
        <w:tc>
          <w:tcPr>
            <w:tcW w:w="2163" w:type="dxa"/>
          </w:tcPr>
          <w:p w14:paraId="02592C23"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p>
          <w:p w14:paraId="31FEF682"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D43B11F"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p>
          <w:p w14:paraId="48EEBF36" w14:textId="77777777" w:rsidR="00E77736" w:rsidRPr="001E3E04" w:rsidRDefault="00E77736" w:rsidP="00EC0540">
            <w:pPr>
              <w:pStyle w:val="Prrafodelista"/>
              <w:numPr>
                <w:ilvl w:val="0"/>
                <w:numId w:val="12"/>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Comisión</w:t>
            </w:r>
          </w:p>
        </w:tc>
        <w:tc>
          <w:tcPr>
            <w:tcW w:w="2112" w:type="dxa"/>
          </w:tcPr>
          <w:p w14:paraId="0A2A695D"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Presentación en sala 216, Universidad Andrés Bello, vestimenta semi-formal. </w:t>
            </w:r>
          </w:p>
          <w:p w14:paraId="1818DA1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
        </w:tc>
        <w:tc>
          <w:tcPr>
            <w:tcW w:w="2125" w:type="dxa"/>
          </w:tcPr>
          <w:p w14:paraId="0C73A53C"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r w:rsidRPr="001E3E04">
              <w:rPr>
                <w:rFonts w:cs="Arial"/>
              </w:rPr>
              <w:t>Se realiza presentación de lo que se llevó a cabo durante el Sprint.</w:t>
            </w:r>
          </w:p>
        </w:tc>
      </w:tr>
      <w:tr w:rsidR="00E77736" w:rsidRPr="001E3E04" w14:paraId="3E39D5E8"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4" w:type="dxa"/>
          </w:tcPr>
          <w:p w14:paraId="6F490D2A" w14:textId="77777777" w:rsidR="00E77736" w:rsidRPr="001E3E04" w:rsidRDefault="00E77736" w:rsidP="00E77736">
            <w:pPr>
              <w:rPr>
                <w:rFonts w:cs="Arial"/>
                <w:highlight w:val="yellow"/>
              </w:rPr>
            </w:pPr>
            <w:r w:rsidRPr="001E3E04">
              <w:rPr>
                <w:rFonts w:cs="Arial"/>
              </w:rPr>
              <w:lastRenderedPageBreak/>
              <w:t>Cambios en Documentos</w:t>
            </w:r>
          </w:p>
        </w:tc>
        <w:tc>
          <w:tcPr>
            <w:tcW w:w="2163" w:type="dxa"/>
          </w:tcPr>
          <w:p w14:paraId="608AFC3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4EFAC2D7" w14:textId="77777777" w:rsidR="00E77736" w:rsidRPr="001E3E04" w:rsidRDefault="00E77736" w:rsidP="00EC0540">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05118B6D"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
        </w:tc>
        <w:tc>
          <w:tcPr>
            <w:tcW w:w="2112" w:type="dxa"/>
          </w:tcPr>
          <w:p w14:paraId="0D1E757F"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rPr>
            </w:pPr>
            <w:proofErr w:type="spellStart"/>
            <w:r w:rsidRPr="001E3E04">
              <w:rPr>
                <w:rFonts w:cs="Arial"/>
              </w:rPr>
              <w:t>Issue</w:t>
            </w:r>
            <w:proofErr w:type="spellEnd"/>
            <w:r w:rsidRPr="001E3E04">
              <w:rPr>
                <w:rFonts w:cs="Arial"/>
              </w:rPr>
              <w:t xml:space="preserve"> GitHub</w:t>
            </w:r>
          </w:p>
        </w:tc>
        <w:tc>
          <w:tcPr>
            <w:tcW w:w="2125" w:type="dxa"/>
          </w:tcPr>
          <w:p w14:paraId="648E32A5" w14:textId="77777777" w:rsidR="00E77736" w:rsidRPr="001E3E04" w:rsidRDefault="00E77736" w:rsidP="00E77736">
            <w:pPr>
              <w:cnfStyle w:val="000000100000" w:firstRow="0" w:lastRow="0" w:firstColumn="0" w:lastColumn="0" w:oddVBand="0" w:evenVBand="0" w:oddHBand="1" w:evenHBand="0" w:firstRowFirstColumn="0" w:firstRowLastColumn="0" w:lastRowFirstColumn="0" w:lastRowLastColumn="0"/>
              <w:rPr>
                <w:rFonts w:cs="Arial"/>
                <w:highlight w:val="yellow"/>
              </w:rPr>
            </w:pPr>
            <w:r w:rsidRPr="001E3E04">
              <w:rPr>
                <w:rFonts w:cs="Arial"/>
              </w:rPr>
              <w:t>Cambios que se realizaron y razón.</w:t>
            </w:r>
          </w:p>
        </w:tc>
      </w:tr>
      <w:tr w:rsidR="00E77736" w:rsidRPr="001E3E04" w14:paraId="1BF4F80E" w14:textId="77777777" w:rsidTr="00EF0C51">
        <w:tc>
          <w:tcPr>
            <w:cnfStyle w:val="001000000000" w:firstRow="0" w:lastRow="0" w:firstColumn="1" w:lastColumn="0" w:oddVBand="0" w:evenVBand="0" w:oddHBand="0" w:evenHBand="0" w:firstRowFirstColumn="0" w:firstRowLastColumn="0" w:lastRowFirstColumn="0" w:lastRowLastColumn="0"/>
            <w:tcW w:w="2144" w:type="dxa"/>
          </w:tcPr>
          <w:p w14:paraId="4BD009AF" w14:textId="168346C3" w:rsidR="00E77736" w:rsidRPr="001E3E04" w:rsidRDefault="00945598" w:rsidP="00E77736">
            <w:pPr>
              <w:rPr>
                <w:rFonts w:cs="Arial"/>
              </w:rPr>
            </w:pPr>
            <w:r w:rsidRPr="001E3E04">
              <w:rPr>
                <w:rFonts w:cs="Arial"/>
              </w:rPr>
              <w:t>Tareas Por Realizar</w:t>
            </w:r>
          </w:p>
        </w:tc>
        <w:tc>
          <w:tcPr>
            <w:tcW w:w="2163" w:type="dxa"/>
          </w:tcPr>
          <w:p w14:paraId="071067B4"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 xml:space="preserve">Scrum </w:t>
            </w:r>
            <w:proofErr w:type="gramStart"/>
            <w:r w:rsidRPr="001E3E04">
              <w:rPr>
                <w:rFonts w:cs="Arial"/>
              </w:rPr>
              <w:t>Master</w:t>
            </w:r>
            <w:proofErr w:type="gramEnd"/>
          </w:p>
          <w:p w14:paraId="1B6711CD" w14:textId="77777777" w:rsidR="00E77736" w:rsidRPr="001E3E04" w:rsidRDefault="00E77736" w:rsidP="00EC0540">
            <w:pPr>
              <w:pStyle w:val="Prrafodelista"/>
              <w:numPr>
                <w:ilvl w:val="0"/>
                <w:numId w:val="14"/>
              </w:numPr>
              <w:cnfStyle w:val="000000000000" w:firstRow="0" w:lastRow="0" w:firstColumn="0" w:lastColumn="0" w:oddVBand="0" w:evenVBand="0" w:oddHBand="0" w:evenHBand="0" w:firstRowFirstColumn="0" w:firstRowLastColumn="0" w:lastRowFirstColumn="0" w:lastRowLastColumn="0"/>
              <w:rPr>
                <w:rFonts w:cs="Arial"/>
              </w:rPr>
            </w:pPr>
            <w:proofErr w:type="spellStart"/>
            <w:r w:rsidRPr="001E3E04">
              <w:rPr>
                <w:rFonts w:cs="Arial"/>
              </w:rPr>
              <w:t>Team</w:t>
            </w:r>
            <w:proofErr w:type="spellEnd"/>
            <w:r w:rsidRPr="001E3E04">
              <w:rPr>
                <w:rFonts w:cs="Arial"/>
              </w:rPr>
              <w:t xml:space="preserve"> </w:t>
            </w:r>
          </w:p>
          <w:p w14:paraId="5C229BCB"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rPr>
            </w:pPr>
          </w:p>
        </w:tc>
        <w:tc>
          <w:tcPr>
            <w:tcW w:w="2112" w:type="dxa"/>
          </w:tcPr>
          <w:p w14:paraId="36BFAF09" w14:textId="77777777" w:rsidR="00E77736" w:rsidRPr="001E3E04" w:rsidRDefault="00E77736" w:rsidP="00E77736">
            <w:pPr>
              <w:cnfStyle w:val="000000000000" w:firstRow="0" w:lastRow="0" w:firstColumn="0" w:lastColumn="0" w:oddVBand="0" w:evenVBand="0" w:oddHBand="0" w:evenHBand="0" w:firstRowFirstColumn="0" w:firstRowLastColumn="0" w:lastRowFirstColumn="0" w:lastRowLastColumn="0"/>
              <w:rPr>
                <w:rFonts w:cs="Arial"/>
                <w:highlight w:val="yellow"/>
              </w:rPr>
            </w:pPr>
            <w:proofErr w:type="spellStart"/>
            <w:r w:rsidRPr="001E3E04">
              <w:rPr>
                <w:rFonts w:cs="Arial"/>
              </w:rPr>
              <w:t>Issue</w:t>
            </w:r>
            <w:proofErr w:type="spellEnd"/>
            <w:r w:rsidRPr="001E3E04">
              <w:rPr>
                <w:rFonts w:cs="Arial"/>
              </w:rPr>
              <w:t xml:space="preserve"> GitHub</w:t>
            </w:r>
          </w:p>
        </w:tc>
        <w:tc>
          <w:tcPr>
            <w:tcW w:w="2125" w:type="dxa"/>
          </w:tcPr>
          <w:p w14:paraId="72AAC282" w14:textId="6D05743B" w:rsidR="00E77736" w:rsidRPr="001E3E04" w:rsidRDefault="0069671A" w:rsidP="00E7773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Tareas por realizar</w:t>
            </w:r>
            <w:r w:rsidR="00E77736" w:rsidRPr="001E3E04">
              <w:rPr>
                <w:rFonts w:cs="Arial"/>
              </w:rPr>
              <w:t>, con fecha tope y descripción.</w:t>
            </w:r>
          </w:p>
        </w:tc>
      </w:tr>
    </w:tbl>
    <w:p w14:paraId="6D4F8189" w14:textId="1D7AA647" w:rsidR="00A915D4" w:rsidRPr="001E3E04" w:rsidRDefault="00A915D4" w:rsidP="00A915D4">
      <w:pPr>
        <w:pStyle w:val="Ttulo4"/>
        <w:rPr>
          <w:rFonts w:cs="Arial"/>
        </w:rPr>
      </w:pPr>
      <w:bookmarkStart w:id="229" w:name="_Toc465070161"/>
      <w:bookmarkStart w:id="230" w:name="_Toc465070704"/>
      <w:r w:rsidRPr="001E3E04">
        <w:rPr>
          <w:rFonts w:cs="Arial"/>
        </w:rPr>
        <w:t>3.5.1.2. Gestión de la Resolución de Conflictos</w:t>
      </w:r>
      <w:bookmarkEnd w:id="229"/>
      <w:bookmarkEnd w:id="230"/>
    </w:p>
    <w:p w14:paraId="512AE4CB" w14:textId="1896CF7E" w:rsidR="008F3BA1" w:rsidRPr="001E3E04" w:rsidRDefault="008F3BA1" w:rsidP="001B7A6D">
      <w:pPr>
        <w:rPr>
          <w:rFonts w:cs="Arial"/>
        </w:rPr>
      </w:pPr>
      <w:r w:rsidRPr="001E3E04">
        <w:rPr>
          <w:rFonts w:cs="Arial"/>
        </w:rPr>
        <w:t xml:space="preserve">Para los conflictos que se presenten durante la ejecución del proyecto se utilizarán las siguientes estrategias estipuladas en la Guía del PMBOK 4ª Edición: </w:t>
      </w:r>
    </w:p>
    <w:p w14:paraId="66A9691F" w14:textId="77777777" w:rsidR="008F3BA1" w:rsidRPr="001E3E04" w:rsidRDefault="008F3BA1" w:rsidP="007A10DD">
      <w:pPr>
        <w:pStyle w:val="Prrafodelista"/>
        <w:numPr>
          <w:ilvl w:val="0"/>
          <w:numId w:val="33"/>
        </w:numPr>
        <w:rPr>
          <w:rFonts w:cs="Arial"/>
        </w:rPr>
      </w:pPr>
      <w:r w:rsidRPr="001E3E04">
        <w:rPr>
          <w:rFonts w:cs="Arial"/>
        </w:rPr>
        <w:t>Apartarse/Eludir: Retirarse de una situación de conflicto real o potencial.</w:t>
      </w:r>
    </w:p>
    <w:p w14:paraId="0908F825" w14:textId="77777777" w:rsidR="008F3BA1" w:rsidRPr="001E3E04" w:rsidRDefault="008F3BA1" w:rsidP="007A10DD">
      <w:pPr>
        <w:pStyle w:val="Prrafodelista"/>
        <w:numPr>
          <w:ilvl w:val="0"/>
          <w:numId w:val="33"/>
        </w:numPr>
        <w:rPr>
          <w:rFonts w:cs="Arial"/>
        </w:rPr>
      </w:pPr>
      <w:r w:rsidRPr="001E3E04">
        <w:rPr>
          <w:rFonts w:cs="Arial"/>
        </w:rPr>
        <w:t>Suavizar/Reconciliar: Hacer hincapié en los puntos de acuerdo más que en las diferencias.</w:t>
      </w:r>
    </w:p>
    <w:p w14:paraId="0174A8DE" w14:textId="77777777" w:rsidR="008F3BA1" w:rsidRPr="001E3E04" w:rsidRDefault="008F3BA1" w:rsidP="007A10DD">
      <w:pPr>
        <w:pStyle w:val="Prrafodelista"/>
        <w:numPr>
          <w:ilvl w:val="0"/>
          <w:numId w:val="33"/>
        </w:numPr>
        <w:rPr>
          <w:rFonts w:cs="Arial"/>
        </w:rPr>
      </w:pPr>
      <w:r w:rsidRPr="001E3E04">
        <w:rPr>
          <w:rFonts w:cs="Arial"/>
        </w:rPr>
        <w:t>Consentir: Buscar soluciones que aporten un cierto grado de satisfacción a todas las partes.</w:t>
      </w:r>
    </w:p>
    <w:p w14:paraId="4C4C52DA" w14:textId="77777777" w:rsidR="008F3BA1" w:rsidRPr="001E3E04" w:rsidRDefault="008F3BA1" w:rsidP="007A10DD">
      <w:pPr>
        <w:pStyle w:val="Prrafodelista"/>
        <w:numPr>
          <w:ilvl w:val="0"/>
          <w:numId w:val="33"/>
        </w:numPr>
        <w:rPr>
          <w:rFonts w:cs="Arial"/>
        </w:rPr>
      </w:pPr>
      <w:r w:rsidRPr="001E3E04">
        <w:rPr>
          <w:rFonts w:cs="Arial"/>
        </w:rPr>
        <w:t>Forzar: Imponer su propio punto de vista a costa de los demás; ofrece únicamente soluciones de tipo ganar-perder.</w:t>
      </w:r>
    </w:p>
    <w:p w14:paraId="01E14E2F" w14:textId="34D436F0" w:rsidR="008F3BA1" w:rsidRPr="001E3E04" w:rsidRDefault="008F3BA1" w:rsidP="007A10DD">
      <w:pPr>
        <w:pStyle w:val="Prrafodelista"/>
        <w:numPr>
          <w:ilvl w:val="0"/>
          <w:numId w:val="33"/>
        </w:numPr>
        <w:rPr>
          <w:rFonts w:cs="Arial"/>
        </w:rPr>
      </w:pPr>
      <w:r w:rsidRPr="001E3E04">
        <w:rPr>
          <w:rFonts w:cs="Arial"/>
        </w:rPr>
        <w:t>Colaborar: Incorporar múltiples puntos de vista y visiones a partir de perspectivas diversas; conduce al consenso y al compromiso.</w:t>
      </w:r>
    </w:p>
    <w:p w14:paraId="75980DBE" w14:textId="1FB8715A" w:rsidR="008F3BA1" w:rsidRPr="001E3E04" w:rsidRDefault="008F3BA1" w:rsidP="007A10DD">
      <w:pPr>
        <w:pStyle w:val="Prrafodelista"/>
        <w:numPr>
          <w:ilvl w:val="0"/>
          <w:numId w:val="33"/>
        </w:numPr>
        <w:rPr>
          <w:rFonts w:cs="Arial"/>
        </w:rPr>
      </w:pPr>
      <w:r w:rsidRPr="001E3E04">
        <w:rPr>
          <w:rFonts w:cs="Arial"/>
        </w:rPr>
        <w:t xml:space="preserve">Confrontar/Resolver problemas: Tratar un conflicto como un problema que debe resolverse mediante el examen. </w:t>
      </w:r>
    </w:p>
    <w:p w14:paraId="6695AA55" w14:textId="78CC602A" w:rsidR="00A915D4" w:rsidRPr="001E3E04" w:rsidRDefault="008F3BA1" w:rsidP="001B7A6D">
      <w:pPr>
        <w:rPr>
          <w:rFonts w:cs="Arial"/>
        </w:rPr>
      </w:pPr>
      <w:r w:rsidRPr="001E3E04">
        <w:rPr>
          <w:rFonts w:cs="Arial"/>
        </w:rPr>
        <w:t>En la</w:t>
      </w:r>
      <w:r w:rsidR="00EF0C51">
        <w:rPr>
          <w:rFonts w:cs="Arial"/>
        </w:rPr>
        <w:t xml:space="preserve"> </w:t>
      </w:r>
      <w:r w:rsidR="00EF0C51">
        <w:rPr>
          <w:rFonts w:cs="Arial"/>
        </w:rPr>
        <w:fldChar w:fldCharType="begin"/>
      </w:r>
      <w:r w:rsidR="00EF0C51">
        <w:rPr>
          <w:rFonts w:cs="Arial"/>
        </w:rPr>
        <w:instrText xml:space="preserve"> REF _Ref524310908 \h </w:instrText>
      </w:r>
      <w:r w:rsidR="00EF0C51">
        <w:rPr>
          <w:rFonts w:cs="Arial"/>
        </w:rPr>
      </w:r>
      <w:r w:rsidR="00EF0C51">
        <w:rPr>
          <w:rFonts w:cs="Arial"/>
        </w:rPr>
        <w:fldChar w:fldCharType="separate"/>
      </w:r>
      <w:r w:rsidR="00EF0C51">
        <w:t xml:space="preserve">Tabla </w:t>
      </w:r>
      <w:r w:rsidR="00EF0C51">
        <w:rPr>
          <w:noProof/>
        </w:rPr>
        <w:t>9</w:t>
      </w:r>
      <w:r w:rsidR="00EF0C51">
        <w:rPr>
          <w:rFonts w:cs="Arial"/>
        </w:rPr>
        <w:fldChar w:fldCharType="end"/>
      </w:r>
      <w:r w:rsidR="00EF0C51">
        <w:rPr>
          <w:rFonts w:cs="Arial"/>
        </w:rPr>
        <w:t xml:space="preserve"> </w:t>
      </w:r>
      <w:r w:rsidRPr="001E3E04">
        <w:rPr>
          <w:rFonts w:cs="Arial"/>
        </w:rPr>
        <w:t>se presentan las estrategias a utilizar para cada posible conflicto detectado.</w:t>
      </w:r>
    </w:p>
    <w:p w14:paraId="67B4E34D" w14:textId="0ABAAD4B" w:rsidR="00EF0C51" w:rsidRDefault="00EF0C51" w:rsidP="001B1D40">
      <w:pPr>
        <w:pStyle w:val="Descripcin"/>
        <w:keepNext/>
        <w:jc w:val="left"/>
      </w:pPr>
      <w:bookmarkStart w:id="231" w:name="_Ref524310908"/>
      <w:bookmarkStart w:id="232" w:name="_Toc524387410"/>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9</w:t>
      </w:r>
      <w:r w:rsidR="008C76F3">
        <w:rPr>
          <w:noProof/>
        </w:rPr>
        <w:fldChar w:fldCharType="end"/>
      </w:r>
      <w:bookmarkEnd w:id="231"/>
      <w:r>
        <w:t>: Resolución de conflictos.</w:t>
      </w:r>
      <w:bookmarkEnd w:id="232"/>
    </w:p>
    <w:tbl>
      <w:tblPr>
        <w:tblStyle w:val="Tabladelista3-nfasis1"/>
        <w:tblW w:w="0" w:type="auto"/>
        <w:tblLook w:val="04A0" w:firstRow="1" w:lastRow="0" w:firstColumn="1" w:lastColumn="0" w:noHBand="0" w:noVBand="1"/>
      </w:tblPr>
      <w:tblGrid>
        <w:gridCol w:w="4284"/>
        <w:gridCol w:w="4260"/>
      </w:tblGrid>
      <w:tr w:rsidR="008F3BA1" w:rsidRPr="001E3E04" w14:paraId="598E2FC4"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4" w:type="dxa"/>
          </w:tcPr>
          <w:p w14:paraId="11C77F18" w14:textId="2E7B708D" w:rsidR="008F3BA1" w:rsidRPr="001E3E04" w:rsidRDefault="008F3BA1" w:rsidP="008F3BA1">
            <w:pPr>
              <w:rPr>
                <w:rFonts w:cs="Arial"/>
              </w:rPr>
            </w:pPr>
            <w:r w:rsidRPr="001E3E04">
              <w:rPr>
                <w:rFonts w:cs="Arial"/>
              </w:rPr>
              <w:t>Conflicto</w:t>
            </w:r>
          </w:p>
        </w:tc>
        <w:tc>
          <w:tcPr>
            <w:tcW w:w="4260" w:type="dxa"/>
          </w:tcPr>
          <w:p w14:paraId="2D6367B4" w14:textId="5FBFF4A5" w:rsidR="008F3BA1" w:rsidRPr="001E3E04" w:rsidRDefault="008F3BA1" w:rsidP="008F3BA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Estrategia</w:t>
            </w:r>
          </w:p>
        </w:tc>
      </w:tr>
      <w:tr w:rsidR="008F3BA1" w:rsidRPr="001E3E04" w14:paraId="48AB139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4" w:type="dxa"/>
          </w:tcPr>
          <w:p w14:paraId="3ECB6811" w14:textId="2A86B144" w:rsidR="008F3BA1" w:rsidRPr="001E3E04" w:rsidRDefault="008F3BA1" w:rsidP="008F3BA1">
            <w:pPr>
              <w:rPr>
                <w:rFonts w:cs="Arial"/>
              </w:rPr>
            </w:pPr>
            <w:r w:rsidRPr="001E3E04">
              <w:rPr>
                <w:rFonts w:cs="Arial"/>
              </w:rPr>
              <w:t>Diferencia en disponibilidad de horario para reuniones.</w:t>
            </w:r>
          </w:p>
        </w:tc>
        <w:tc>
          <w:tcPr>
            <w:tcW w:w="4260" w:type="dxa"/>
          </w:tcPr>
          <w:p w14:paraId="1C64234D" w14:textId="744AC0D4" w:rsidR="008F3BA1" w:rsidRPr="001E3E04" w:rsidRDefault="008F3BA1" w:rsidP="008F3BA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Colaborar para llegar a un acuerdo de horario.</w:t>
            </w:r>
          </w:p>
        </w:tc>
      </w:tr>
      <w:tr w:rsidR="008F3BA1" w:rsidRPr="001E3E04" w14:paraId="0B492E33" w14:textId="77777777" w:rsidTr="00EF0C51">
        <w:tc>
          <w:tcPr>
            <w:cnfStyle w:val="001000000000" w:firstRow="0" w:lastRow="0" w:firstColumn="1" w:lastColumn="0" w:oddVBand="0" w:evenVBand="0" w:oddHBand="0" w:evenHBand="0" w:firstRowFirstColumn="0" w:firstRowLastColumn="0" w:lastRowFirstColumn="0" w:lastRowLastColumn="0"/>
            <w:tcW w:w="4284" w:type="dxa"/>
          </w:tcPr>
          <w:p w14:paraId="661C7BA6" w14:textId="28B99255" w:rsidR="008F3BA1" w:rsidRPr="00645813" w:rsidRDefault="008F3BA1" w:rsidP="008F3BA1">
            <w:pPr>
              <w:rPr>
                <w:rFonts w:cs="Arial"/>
              </w:rPr>
            </w:pPr>
            <w:proofErr w:type="spellStart"/>
            <w:r w:rsidRPr="00645813">
              <w:rPr>
                <w:rFonts w:cs="Arial"/>
              </w:rPr>
              <w:t>Product</w:t>
            </w:r>
            <w:proofErr w:type="spellEnd"/>
            <w:r w:rsidRPr="00645813">
              <w:rPr>
                <w:rFonts w:cs="Arial"/>
              </w:rPr>
              <w:t xml:space="preserve"> </w:t>
            </w:r>
            <w:proofErr w:type="spellStart"/>
            <w:r w:rsidRPr="00645813">
              <w:rPr>
                <w:rFonts w:cs="Arial"/>
              </w:rPr>
              <w:t>Owner</w:t>
            </w:r>
            <w:proofErr w:type="spellEnd"/>
            <w:r w:rsidRPr="00645813">
              <w:rPr>
                <w:rFonts w:cs="Arial"/>
              </w:rPr>
              <w:t xml:space="preserve"> intenta</w:t>
            </w:r>
            <w:r w:rsidR="00DE7085" w:rsidRPr="00645813">
              <w:rPr>
                <w:rFonts w:cs="Arial"/>
              </w:rPr>
              <w:t xml:space="preserve"> crear</w:t>
            </w:r>
            <w:r w:rsidRPr="00645813">
              <w:rPr>
                <w:rFonts w:cs="Arial"/>
              </w:rPr>
              <w:t xml:space="preserve"> requisitos no factibles.</w:t>
            </w:r>
          </w:p>
        </w:tc>
        <w:tc>
          <w:tcPr>
            <w:tcW w:w="4260" w:type="dxa"/>
            <w:shd w:val="clear" w:color="auto" w:fill="auto"/>
          </w:tcPr>
          <w:p w14:paraId="6DC074AE" w14:textId="2028A4A2" w:rsidR="008F3BA1" w:rsidRPr="00645813" w:rsidRDefault="008F3BA1" w:rsidP="008F3BA1">
            <w:pPr>
              <w:cnfStyle w:val="000000000000" w:firstRow="0" w:lastRow="0" w:firstColumn="0" w:lastColumn="0" w:oddVBand="0" w:evenVBand="0" w:oddHBand="0" w:evenHBand="0" w:firstRowFirstColumn="0" w:firstRowLastColumn="0" w:lastRowFirstColumn="0" w:lastRowLastColumn="0"/>
              <w:rPr>
                <w:rFonts w:cs="Arial"/>
              </w:rPr>
            </w:pPr>
            <w:r w:rsidRPr="00645813">
              <w:rPr>
                <w:rFonts w:cs="Arial"/>
              </w:rPr>
              <w:t>Colaborar trabajando en conjunto a fin de llegar a un acuerdo.</w:t>
            </w:r>
          </w:p>
        </w:tc>
      </w:tr>
    </w:tbl>
    <w:p w14:paraId="4EB1995B" w14:textId="77777777" w:rsidR="00F75691" w:rsidRPr="001E3E04" w:rsidRDefault="00F75691">
      <w:pPr>
        <w:rPr>
          <w:rFonts w:cs="Arial"/>
        </w:rPr>
      </w:pPr>
      <w:r w:rsidRPr="001E3E04">
        <w:rPr>
          <w:rFonts w:cs="Arial"/>
        </w:rPr>
        <w:br w:type="page"/>
      </w:r>
    </w:p>
    <w:p w14:paraId="038E23AC" w14:textId="02986151" w:rsidR="00F75691" w:rsidRPr="001E3E04" w:rsidRDefault="008F3BA1" w:rsidP="00F75691">
      <w:pPr>
        <w:pStyle w:val="Ttulo3"/>
        <w:rPr>
          <w:rFonts w:cs="Arial"/>
        </w:rPr>
      </w:pPr>
      <w:bookmarkStart w:id="233" w:name="_Toc465070162"/>
      <w:bookmarkStart w:id="234" w:name="_Toc465070705"/>
      <w:bookmarkStart w:id="235" w:name="_Toc524387359"/>
      <w:r w:rsidRPr="001E3E04">
        <w:rPr>
          <w:rFonts w:cs="Arial"/>
        </w:rPr>
        <w:lastRenderedPageBreak/>
        <w:t>3.5.2 Gestión de Riesgos</w:t>
      </w:r>
      <w:bookmarkEnd w:id="233"/>
      <w:bookmarkEnd w:id="234"/>
      <w:bookmarkEnd w:id="235"/>
    </w:p>
    <w:p w14:paraId="69183423" w14:textId="77777777" w:rsidR="008F3BA1" w:rsidRPr="001E3E04" w:rsidRDefault="008F3BA1" w:rsidP="001B7A6D">
      <w:pPr>
        <w:rPr>
          <w:rFonts w:cs="Arial"/>
        </w:rPr>
      </w:pPr>
      <w:r w:rsidRPr="001E3E04">
        <w:rPr>
          <w:rFonts w:cs="Arial"/>
        </w:rPr>
        <w:t xml:space="preserve">Para la Gestión de los Riesgos, éstos se separarán en cuatro tipos: </w:t>
      </w:r>
    </w:p>
    <w:p w14:paraId="3F6CE04B" w14:textId="4EE57284" w:rsidR="008F3BA1" w:rsidRPr="001E3E04" w:rsidRDefault="008F3BA1" w:rsidP="007A10DD">
      <w:pPr>
        <w:pStyle w:val="Prrafodelista"/>
        <w:numPr>
          <w:ilvl w:val="0"/>
          <w:numId w:val="34"/>
        </w:numPr>
        <w:rPr>
          <w:rFonts w:cs="Arial"/>
        </w:rPr>
      </w:pPr>
      <w:r w:rsidRPr="001E3E04">
        <w:rPr>
          <w:rFonts w:cs="Arial"/>
        </w:rPr>
        <w:t>Riesgos Técnicos</w:t>
      </w:r>
    </w:p>
    <w:p w14:paraId="58A63ACF" w14:textId="77777777" w:rsidR="008F3BA1" w:rsidRPr="001E3E04" w:rsidRDefault="008F3BA1" w:rsidP="007A10DD">
      <w:pPr>
        <w:pStyle w:val="Prrafodelista"/>
        <w:numPr>
          <w:ilvl w:val="0"/>
          <w:numId w:val="34"/>
        </w:numPr>
        <w:rPr>
          <w:rFonts w:cs="Arial"/>
        </w:rPr>
      </w:pPr>
      <w:r w:rsidRPr="001E3E04">
        <w:rPr>
          <w:rFonts w:cs="Arial"/>
        </w:rPr>
        <w:t>Riesgos Externos</w:t>
      </w:r>
    </w:p>
    <w:p w14:paraId="7FBF4783" w14:textId="64B561E4" w:rsidR="008F3BA1" w:rsidRPr="001E3E04" w:rsidRDefault="008F3BA1" w:rsidP="007A10DD">
      <w:pPr>
        <w:pStyle w:val="Prrafodelista"/>
        <w:numPr>
          <w:ilvl w:val="0"/>
          <w:numId w:val="34"/>
        </w:numPr>
        <w:rPr>
          <w:rFonts w:cs="Arial"/>
        </w:rPr>
      </w:pPr>
      <w:r w:rsidRPr="001E3E04">
        <w:rPr>
          <w:rFonts w:cs="Arial"/>
        </w:rPr>
        <w:t>Riesgos Organizacionales</w:t>
      </w:r>
    </w:p>
    <w:p w14:paraId="1FDCEA42" w14:textId="2AD9FF13" w:rsidR="007A64F0" w:rsidRPr="001E3E04" w:rsidRDefault="008F3BA1" w:rsidP="007A10DD">
      <w:pPr>
        <w:pStyle w:val="Prrafodelista"/>
        <w:numPr>
          <w:ilvl w:val="0"/>
          <w:numId w:val="34"/>
        </w:numPr>
        <w:rPr>
          <w:rFonts w:cs="Arial"/>
        </w:rPr>
      </w:pPr>
      <w:r w:rsidRPr="001E3E04">
        <w:rPr>
          <w:rFonts w:cs="Arial"/>
        </w:rPr>
        <w:t>Riesgos de Dirección de Proyecto</w:t>
      </w:r>
    </w:p>
    <w:p w14:paraId="4481457B" w14:textId="1BB5EA85" w:rsidR="00E86E41" w:rsidRPr="001E3E04" w:rsidRDefault="00F75691" w:rsidP="001B7A6D">
      <w:pPr>
        <w:rPr>
          <w:rFonts w:cs="Arial"/>
        </w:rPr>
      </w:pPr>
      <w:r w:rsidRPr="001E3E04">
        <w:rPr>
          <w:rFonts w:cs="Arial"/>
        </w:rPr>
        <w:t xml:space="preserve">Cada uno de estos riegos potenciales, tendrá un valor </w:t>
      </w:r>
      <w:r w:rsidR="00E86E41" w:rsidRPr="001E3E04">
        <w:rPr>
          <w:rFonts w:cs="Arial"/>
        </w:rPr>
        <w:t>de</w:t>
      </w:r>
      <w:r w:rsidRPr="001E3E04">
        <w:rPr>
          <w:rFonts w:cs="Arial"/>
        </w:rPr>
        <w:t xml:space="preserve"> probabilidad</w:t>
      </w:r>
      <w:r w:rsidR="00E86E41" w:rsidRPr="001E3E04">
        <w:rPr>
          <w:rFonts w:cs="Arial"/>
        </w:rPr>
        <w:t>, el cual representa la probabilidad de que un hecho ocurra</w:t>
      </w:r>
      <w:r w:rsidRPr="001E3E04">
        <w:rPr>
          <w:rFonts w:cs="Arial"/>
        </w:rPr>
        <w:t xml:space="preserve"> </w:t>
      </w:r>
      <w:r w:rsidR="00E86E41" w:rsidRPr="001E3E04">
        <w:rPr>
          <w:rFonts w:cs="Arial"/>
        </w:rPr>
        <w:t xml:space="preserve">y un valor de </w:t>
      </w:r>
      <w:r w:rsidRPr="001E3E04">
        <w:rPr>
          <w:rFonts w:cs="Arial"/>
        </w:rPr>
        <w:t>impacto</w:t>
      </w:r>
      <w:r w:rsidR="00E86E41" w:rsidRPr="001E3E04">
        <w:rPr>
          <w:rFonts w:cs="Arial"/>
        </w:rPr>
        <w:t>, que hace referencia a incidencia de este sobre el proyecto.</w:t>
      </w:r>
    </w:p>
    <w:p w14:paraId="4251D43D" w14:textId="6628F844" w:rsidR="00EF0C51" w:rsidRDefault="00EF0C51" w:rsidP="001B1D40">
      <w:pPr>
        <w:pStyle w:val="Descripcin"/>
        <w:keepNext/>
        <w:jc w:val="left"/>
      </w:pPr>
      <w:bookmarkStart w:id="236" w:name="_Toc524387411"/>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10</w:t>
      </w:r>
      <w:r w:rsidR="008C76F3">
        <w:rPr>
          <w:noProof/>
        </w:rPr>
        <w:fldChar w:fldCharType="end"/>
      </w:r>
      <w:r>
        <w:t>: Asignación de riesgos.</w:t>
      </w:r>
      <w:bookmarkEnd w:id="236"/>
    </w:p>
    <w:tbl>
      <w:tblPr>
        <w:tblStyle w:val="Tablaconcuadrcula4-nfasis1"/>
        <w:tblW w:w="0" w:type="auto"/>
        <w:jc w:val="center"/>
        <w:tblLook w:val="04A0" w:firstRow="1" w:lastRow="0" w:firstColumn="1" w:lastColumn="0" w:noHBand="0" w:noVBand="1"/>
      </w:tblPr>
      <w:tblGrid>
        <w:gridCol w:w="1555"/>
        <w:gridCol w:w="1559"/>
      </w:tblGrid>
      <w:tr w:rsidR="00E86E41" w:rsidRPr="001E3E04" w14:paraId="1EB09B4A" w14:textId="77777777" w:rsidTr="00EF0C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010DA38" w14:textId="0CC41380" w:rsidR="00E86E41" w:rsidRPr="001E3E04" w:rsidRDefault="00C30A04" w:rsidP="00512ECB">
            <w:pPr>
              <w:jc w:val="right"/>
              <w:rPr>
                <w:rFonts w:cs="Arial"/>
              </w:rPr>
            </w:pPr>
            <w:r w:rsidRPr="001E3E04">
              <w:rPr>
                <w:rFonts w:cs="Arial"/>
              </w:rPr>
              <w:t>Titulo</w:t>
            </w:r>
          </w:p>
        </w:tc>
        <w:tc>
          <w:tcPr>
            <w:tcW w:w="1559" w:type="dxa"/>
          </w:tcPr>
          <w:p w14:paraId="01907A4D" w14:textId="3B942D62" w:rsidR="00E86E41" w:rsidRPr="001E3E04" w:rsidRDefault="00E86E41" w:rsidP="00512ECB">
            <w:pPr>
              <w:jc w:val="right"/>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numérico</w:t>
            </w:r>
          </w:p>
        </w:tc>
      </w:tr>
      <w:tr w:rsidR="00E86E41" w:rsidRPr="001E3E04" w14:paraId="0A4D9D2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8422C04" w14:textId="602ED07E" w:rsidR="00E86E41" w:rsidRPr="001E3E04" w:rsidRDefault="00EF0C51" w:rsidP="00512ECB">
            <w:pPr>
              <w:jc w:val="right"/>
              <w:rPr>
                <w:rFonts w:cs="Arial"/>
              </w:rPr>
            </w:pPr>
            <w:r>
              <w:rPr>
                <w:rFonts w:cs="Arial"/>
              </w:rPr>
              <w:t>M</w:t>
            </w:r>
            <w:r w:rsidR="00E86E41" w:rsidRPr="001E3E04">
              <w:rPr>
                <w:rFonts w:cs="Arial"/>
              </w:rPr>
              <w:t>uy Bajo</w:t>
            </w:r>
          </w:p>
        </w:tc>
        <w:tc>
          <w:tcPr>
            <w:tcW w:w="1559" w:type="dxa"/>
          </w:tcPr>
          <w:p w14:paraId="1D9F7B65" w14:textId="55A38E84"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w:t>
            </w:r>
          </w:p>
        </w:tc>
      </w:tr>
      <w:tr w:rsidR="00E86E41" w:rsidRPr="001E3E04" w14:paraId="7F8FAE52"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E926AE8" w14:textId="48ADE5AE" w:rsidR="00E86E41" w:rsidRPr="001E3E04" w:rsidRDefault="00E86E41" w:rsidP="00512ECB">
            <w:pPr>
              <w:jc w:val="right"/>
              <w:rPr>
                <w:rFonts w:cs="Arial"/>
              </w:rPr>
            </w:pPr>
            <w:r w:rsidRPr="001E3E04">
              <w:rPr>
                <w:rFonts w:cs="Arial"/>
              </w:rPr>
              <w:t>Bajo</w:t>
            </w:r>
          </w:p>
        </w:tc>
        <w:tc>
          <w:tcPr>
            <w:tcW w:w="1559" w:type="dxa"/>
          </w:tcPr>
          <w:p w14:paraId="321C37A6" w14:textId="7E9F4F51"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2</w:t>
            </w:r>
          </w:p>
        </w:tc>
      </w:tr>
      <w:tr w:rsidR="00E86E41" w:rsidRPr="001E3E04" w14:paraId="76E20ABD"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461F89E2" w14:textId="76D056DC" w:rsidR="00E86E41" w:rsidRPr="001E3E04" w:rsidRDefault="00E86E41" w:rsidP="00512ECB">
            <w:pPr>
              <w:jc w:val="right"/>
              <w:rPr>
                <w:rFonts w:cs="Arial"/>
              </w:rPr>
            </w:pPr>
            <w:r w:rsidRPr="001E3E04">
              <w:rPr>
                <w:rFonts w:cs="Arial"/>
              </w:rPr>
              <w:t>Medio</w:t>
            </w:r>
          </w:p>
        </w:tc>
        <w:tc>
          <w:tcPr>
            <w:tcW w:w="1559" w:type="dxa"/>
          </w:tcPr>
          <w:p w14:paraId="42F973F3" w14:textId="40B2CFCF"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3</w:t>
            </w:r>
          </w:p>
        </w:tc>
      </w:tr>
      <w:tr w:rsidR="00E86E41" w:rsidRPr="001E3E04" w14:paraId="4286320B" w14:textId="77777777" w:rsidTr="00EF0C5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8C2F037" w14:textId="2584F8B6" w:rsidR="00E86E41" w:rsidRPr="001E3E04" w:rsidRDefault="00E86E41" w:rsidP="00512ECB">
            <w:pPr>
              <w:jc w:val="right"/>
              <w:rPr>
                <w:rFonts w:cs="Arial"/>
              </w:rPr>
            </w:pPr>
            <w:r w:rsidRPr="001E3E04">
              <w:rPr>
                <w:rFonts w:cs="Arial"/>
              </w:rPr>
              <w:t>Alto</w:t>
            </w:r>
          </w:p>
        </w:tc>
        <w:tc>
          <w:tcPr>
            <w:tcW w:w="1559" w:type="dxa"/>
          </w:tcPr>
          <w:p w14:paraId="49865C0D" w14:textId="26DB1BEE" w:rsidR="00E86E41" w:rsidRPr="001E3E04" w:rsidRDefault="00E86E41" w:rsidP="00512ECB">
            <w:pPr>
              <w:jc w:val="right"/>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4</w:t>
            </w:r>
          </w:p>
        </w:tc>
      </w:tr>
      <w:tr w:rsidR="00E86E41" w:rsidRPr="001E3E04" w14:paraId="3EBD94C6" w14:textId="77777777" w:rsidTr="00EF0C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13AA93D" w14:textId="298E5D71" w:rsidR="00E86E41" w:rsidRPr="001E3E04" w:rsidRDefault="00E86E41" w:rsidP="00512ECB">
            <w:pPr>
              <w:jc w:val="right"/>
              <w:rPr>
                <w:rFonts w:cs="Arial"/>
              </w:rPr>
            </w:pPr>
            <w:r w:rsidRPr="001E3E04">
              <w:rPr>
                <w:rFonts w:cs="Arial"/>
              </w:rPr>
              <w:t>Muy Alto</w:t>
            </w:r>
          </w:p>
        </w:tc>
        <w:tc>
          <w:tcPr>
            <w:tcW w:w="1559" w:type="dxa"/>
          </w:tcPr>
          <w:p w14:paraId="327B4973" w14:textId="3ECB4A3C" w:rsidR="00E86E41" w:rsidRPr="001E3E04" w:rsidRDefault="00E86E41" w:rsidP="00512ECB">
            <w:pPr>
              <w:jc w:val="right"/>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5</w:t>
            </w:r>
          </w:p>
        </w:tc>
      </w:tr>
    </w:tbl>
    <w:p w14:paraId="7A5DB6AC" w14:textId="77777777" w:rsidR="00EF0C51" w:rsidRDefault="00EF0C51" w:rsidP="00EF0C51">
      <w:pPr>
        <w:pStyle w:val="Descripcin"/>
        <w:keepNext/>
        <w:jc w:val="center"/>
      </w:pPr>
    </w:p>
    <w:p w14:paraId="152B4F20" w14:textId="3748530B" w:rsidR="00475144" w:rsidRPr="00EF0C51" w:rsidRDefault="00EF0C51" w:rsidP="001B1D40">
      <w:pPr>
        <w:pStyle w:val="Descripcin"/>
        <w:keepNext/>
        <w:jc w:val="left"/>
      </w:pPr>
      <w:bookmarkStart w:id="237" w:name="_Toc524387412"/>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11</w:t>
      </w:r>
      <w:r w:rsidR="008C76F3">
        <w:rPr>
          <w:noProof/>
        </w:rPr>
        <w:fldChar w:fldCharType="end"/>
      </w:r>
      <w:r>
        <w:t>: Matriz de riesgos.</w:t>
      </w:r>
      <w:bookmarkEnd w:id="237"/>
    </w:p>
    <w:tbl>
      <w:tblPr>
        <w:tblStyle w:val="Tablaconcuadrcula"/>
        <w:tblW w:w="0" w:type="auto"/>
        <w:jc w:val="center"/>
        <w:tblLook w:val="04A0" w:firstRow="1" w:lastRow="0" w:firstColumn="1" w:lastColumn="0" w:noHBand="0" w:noVBand="1"/>
      </w:tblPr>
      <w:tblGrid>
        <w:gridCol w:w="567"/>
        <w:gridCol w:w="870"/>
        <w:gridCol w:w="697"/>
        <w:gridCol w:w="697"/>
        <w:gridCol w:w="870"/>
        <w:gridCol w:w="630"/>
        <w:gridCol w:w="670"/>
      </w:tblGrid>
      <w:tr w:rsidR="00EF0C51" w14:paraId="29FD65ED" w14:textId="77777777" w:rsidTr="00EF0C51">
        <w:trPr>
          <w:trHeight w:hRule="exact" w:val="567"/>
          <w:jc w:val="center"/>
        </w:trPr>
        <w:tc>
          <w:tcPr>
            <w:tcW w:w="567" w:type="dxa"/>
            <w:vMerge w:val="restart"/>
            <w:textDirection w:val="btLr"/>
            <w:vAlign w:val="center"/>
          </w:tcPr>
          <w:p w14:paraId="0A13CD36" w14:textId="77777777" w:rsidR="00EF0C51" w:rsidRDefault="00EF0C51" w:rsidP="00EF0C51">
            <w:pPr>
              <w:ind w:left="113" w:right="113"/>
              <w:jc w:val="center"/>
              <w:rPr>
                <w:rFonts w:cs="Arial"/>
              </w:rPr>
            </w:pPr>
            <w:r>
              <w:rPr>
                <w:rFonts w:cs="Arial"/>
              </w:rPr>
              <w:t>Probabilidad</w:t>
            </w:r>
          </w:p>
        </w:tc>
        <w:tc>
          <w:tcPr>
            <w:tcW w:w="870" w:type="dxa"/>
            <w:vAlign w:val="center"/>
          </w:tcPr>
          <w:p w14:paraId="34B4419F" w14:textId="77777777" w:rsidR="00EF0C51" w:rsidRDefault="00EF0C51" w:rsidP="00EF0C51">
            <w:pPr>
              <w:jc w:val="center"/>
              <w:rPr>
                <w:rFonts w:cs="Arial"/>
              </w:rPr>
            </w:pPr>
            <w:r>
              <w:rPr>
                <w:rFonts w:cs="Arial"/>
              </w:rPr>
              <w:t>Muy</w:t>
            </w:r>
            <w:r>
              <w:rPr>
                <w:rFonts w:cs="Arial"/>
              </w:rPr>
              <w:br/>
              <w:t>Alto</w:t>
            </w:r>
          </w:p>
        </w:tc>
        <w:tc>
          <w:tcPr>
            <w:tcW w:w="697" w:type="dxa"/>
            <w:shd w:val="clear" w:color="auto" w:fill="FFFF00"/>
            <w:vAlign w:val="center"/>
          </w:tcPr>
          <w:p w14:paraId="024642AA" w14:textId="77777777" w:rsidR="00EF0C51" w:rsidRDefault="00EF0C51" w:rsidP="00EF0C51">
            <w:pPr>
              <w:jc w:val="center"/>
              <w:rPr>
                <w:rFonts w:cs="Arial"/>
              </w:rPr>
            </w:pPr>
            <w:r>
              <w:rPr>
                <w:rFonts w:cs="Arial"/>
              </w:rPr>
              <w:t>5</w:t>
            </w:r>
          </w:p>
        </w:tc>
        <w:tc>
          <w:tcPr>
            <w:tcW w:w="697" w:type="dxa"/>
            <w:shd w:val="clear" w:color="auto" w:fill="FF0000"/>
            <w:vAlign w:val="center"/>
          </w:tcPr>
          <w:p w14:paraId="5C781553" w14:textId="77777777" w:rsidR="00EF0C51" w:rsidRDefault="00EF0C51" w:rsidP="00EF0C51">
            <w:pPr>
              <w:jc w:val="center"/>
              <w:rPr>
                <w:rFonts w:cs="Arial"/>
              </w:rPr>
            </w:pPr>
            <w:r>
              <w:rPr>
                <w:rFonts w:cs="Arial"/>
              </w:rPr>
              <w:t>10</w:t>
            </w:r>
          </w:p>
        </w:tc>
        <w:tc>
          <w:tcPr>
            <w:tcW w:w="870" w:type="dxa"/>
            <w:shd w:val="clear" w:color="auto" w:fill="C00000"/>
            <w:vAlign w:val="center"/>
          </w:tcPr>
          <w:p w14:paraId="05D6F962" w14:textId="77777777" w:rsidR="00EF0C51" w:rsidRDefault="00EF0C51" w:rsidP="00EF0C51">
            <w:pPr>
              <w:jc w:val="center"/>
              <w:rPr>
                <w:rFonts w:cs="Arial"/>
              </w:rPr>
            </w:pPr>
            <w:r>
              <w:rPr>
                <w:rFonts w:cs="Arial"/>
              </w:rPr>
              <w:t>15</w:t>
            </w:r>
          </w:p>
        </w:tc>
        <w:tc>
          <w:tcPr>
            <w:tcW w:w="630" w:type="dxa"/>
            <w:shd w:val="clear" w:color="auto" w:fill="C00000"/>
            <w:vAlign w:val="center"/>
          </w:tcPr>
          <w:p w14:paraId="2329E21F" w14:textId="77777777" w:rsidR="00EF0C51" w:rsidRDefault="00EF0C51" w:rsidP="00EF0C51">
            <w:pPr>
              <w:jc w:val="center"/>
              <w:rPr>
                <w:rFonts w:cs="Arial"/>
              </w:rPr>
            </w:pPr>
            <w:r>
              <w:rPr>
                <w:rFonts w:cs="Arial"/>
              </w:rPr>
              <w:t>20</w:t>
            </w:r>
          </w:p>
        </w:tc>
        <w:tc>
          <w:tcPr>
            <w:tcW w:w="670" w:type="dxa"/>
            <w:shd w:val="clear" w:color="auto" w:fill="C00000"/>
            <w:vAlign w:val="center"/>
          </w:tcPr>
          <w:p w14:paraId="18D4779C" w14:textId="77777777" w:rsidR="00EF0C51" w:rsidRDefault="00EF0C51" w:rsidP="00EF0C51">
            <w:pPr>
              <w:jc w:val="center"/>
              <w:rPr>
                <w:rFonts w:cs="Arial"/>
              </w:rPr>
            </w:pPr>
            <w:r>
              <w:rPr>
                <w:rFonts w:cs="Arial"/>
              </w:rPr>
              <w:t>25</w:t>
            </w:r>
          </w:p>
        </w:tc>
      </w:tr>
      <w:tr w:rsidR="00EF0C51" w14:paraId="660EC0C4" w14:textId="77777777" w:rsidTr="00EF0C51">
        <w:trPr>
          <w:trHeight w:hRule="exact" w:val="567"/>
          <w:jc w:val="center"/>
        </w:trPr>
        <w:tc>
          <w:tcPr>
            <w:tcW w:w="567" w:type="dxa"/>
            <w:vMerge/>
            <w:vAlign w:val="center"/>
          </w:tcPr>
          <w:p w14:paraId="793C0F29" w14:textId="77777777" w:rsidR="00EF0C51" w:rsidRDefault="00EF0C51" w:rsidP="00EF0C51">
            <w:pPr>
              <w:jc w:val="center"/>
              <w:rPr>
                <w:rFonts w:cs="Arial"/>
              </w:rPr>
            </w:pPr>
          </w:p>
        </w:tc>
        <w:tc>
          <w:tcPr>
            <w:tcW w:w="870" w:type="dxa"/>
            <w:vAlign w:val="center"/>
          </w:tcPr>
          <w:p w14:paraId="101E7E7A" w14:textId="77777777" w:rsidR="00EF0C51" w:rsidRDefault="00EF0C51" w:rsidP="00EF0C51">
            <w:pPr>
              <w:jc w:val="center"/>
              <w:rPr>
                <w:rFonts w:cs="Arial"/>
              </w:rPr>
            </w:pPr>
            <w:r>
              <w:rPr>
                <w:rFonts w:cs="Arial"/>
              </w:rPr>
              <w:t>Alto</w:t>
            </w:r>
          </w:p>
        </w:tc>
        <w:tc>
          <w:tcPr>
            <w:tcW w:w="697" w:type="dxa"/>
            <w:shd w:val="clear" w:color="auto" w:fill="FFFF00"/>
            <w:vAlign w:val="center"/>
          </w:tcPr>
          <w:p w14:paraId="7CE6B50E" w14:textId="77777777" w:rsidR="00EF0C51" w:rsidRDefault="00EF0C51" w:rsidP="00EF0C51">
            <w:pPr>
              <w:jc w:val="center"/>
              <w:rPr>
                <w:rFonts w:cs="Arial"/>
              </w:rPr>
            </w:pPr>
            <w:r>
              <w:rPr>
                <w:rFonts w:cs="Arial"/>
              </w:rPr>
              <w:t>4</w:t>
            </w:r>
          </w:p>
        </w:tc>
        <w:tc>
          <w:tcPr>
            <w:tcW w:w="697" w:type="dxa"/>
            <w:shd w:val="clear" w:color="auto" w:fill="FFFF00"/>
            <w:vAlign w:val="center"/>
          </w:tcPr>
          <w:p w14:paraId="39BCD6C4" w14:textId="77777777" w:rsidR="00EF0C51" w:rsidRDefault="00EF0C51" w:rsidP="00EF0C51">
            <w:pPr>
              <w:jc w:val="center"/>
              <w:rPr>
                <w:rFonts w:cs="Arial"/>
              </w:rPr>
            </w:pPr>
            <w:r>
              <w:rPr>
                <w:rFonts w:cs="Arial"/>
              </w:rPr>
              <w:t>8</w:t>
            </w:r>
          </w:p>
        </w:tc>
        <w:tc>
          <w:tcPr>
            <w:tcW w:w="870" w:type="dxa"/>
            <w:shd w:val="clear" w:color="auto" w:fill="FF0000"/>
            <w:vAlign w:val="center"/>
          </w:tcPr>
          <w:p w14:paraId="1C8800A3" w14:textId="77777777" w:rsidR="00EF0C51" w:rsidRDefault="00EF0C51" w:rsidP="00EF0C51">
            <w:pPr>
              <w:jc w:val="center"/>
              <w:rPr>
                <w:rFonts w:cs="Arial"/>
              </w:rPr>
            </w:pPr>
            <w:r>
              <w:rPr>
                <w:rFonts w:cs="Arial"/>
              </w:rPr>
              <w:t>12</w:t>
            </w:r>
          </w:p>
        </w:tc>
        <w:tc>
          <w:tcPr>
            <w:tcW w:w="630" w:type="dxa"/>
            <w:shd w:val="clear" w:color="auto" w:fill="FF0000"/>
            <w:vAlign w:val="center"/>
          </w:tcPr>
          <w:p w14:paraId="288D221E" w14:textId="77777777" w:rsidR="00EF0C51" w:rsidRDefault="00EF0C51" w:rsidP="00EF0C51">
            <w:pPr>
              <w:jc w:val="center"/>
              <w:rPr>
                <w:rFonts w:cs="Arial"/>
              </w:rPr>
            </w:pPr>
            <w:r>
              <w:rPr>
                <w:rFonts w:cs="Arial"/>
              </w:rPr>
              <w:t>16</w:t>
            </w:r>
          </w:p>
        </w:tc>
        <w:tc>
          <w:tcPr>
            <w:tcW w:w="670" w:type="dxa"/>
            <w:shd w:val="clear" w:color="auto" w:fill="C00000"/>
            <w:vAlign w:val="center"/>
          </w:tcPr>
          <w:p w14:paraId="49629584" w14:textId="77777777" w:rsidR="00EF0C51" w:rsidRDefault="00EF0C51" w:rsidP="00EF0C51">
            <w:pPr>
              <w:jc w:val="center"/>
              <w:rPr>
                <w:rFonts w:cs="Arial"/>
              </w:rPr>
            </w:pPr>
            <w:r>
              <w:rPr>
                <w:rFonts w:cs="Arial"/>
              </w:rPr>
              <w:t>20</w:t>
            </w:r>
          </w:p>
        </w:tc>
      </w:tr>
      <w:tr w:rsidR="00EF0C51" w14:paraId="3BBE9B50" w14:textId="77777777" w:rsidTr="00EF0C51">
        <w:trPr>
          <w:trHeight w:hRule="exact" w:val="567"/>
          <w:jc w:val="center"/>
        </w:trPr>
        <w:tc>
          <w:tcPr>
            <w:tcW w:w="567" w:type="dxa"/>
            <w:vMerge/>
            <w:vAlign w:val="center"/>
          </w:tcPr>
          <w:p w14:paraId="5F061AE8" w14:textId="77777777" w:rsidR="00EF0C51" w:rsidRDefault="00EF0C51" w:rsidP="00EF0C51">
            <w:pPr>
              <w:jc w:val="center"/>
              <w:rPr>
                <w:rFonts w:cs="Arial"/>
              </w:rPr>
            </w:pPr>
          </w:p>
        </w:tc>
        <w:tc>
          <w:tcPr>
            <w:tcW w:w="870" w:type="dxa"/>
            <w:vAlign w:val="center"/>
          </w:tcPr>
          <w:p w14:paraId="08433237" w14:textId="77777777" w:rsidR="00EF0C51" w:rsidRDefault="00EF0C51" w:rsidP="00EF0C51">
            <w:pPr>
              <w:jc w:val="center"/>
              <w:rPr>
                <w:rFonts w:cs="Arial"/>
              </w:rPr>
            </w:pPr>
            <w:r>
              <w:rPr>
                <w:rFonts w:cs="Arial"/>
              </w:rPr>
              <w:t>Medio</w:t>
            </w:r>
          </w:p>
        </w:tc>
        <w:tc>
          <w:tcPr>
            <w:tcW w:w="697" w:type="dxa"/>
            <w:shd w:val="clear" w:color="auto" w:fill="FFFF00"/>
            <w:vAlign w:val="center"/>
          </w:tcPr>
          <w:p w14:paraId="14EA2C18" w14:textId="77777777" w:rsidR="00EF0C51" w:rsidRDefault="00EF0C51" w:rsidP="00EF0C51">
            <w:pPr>
              <w:jc w:val="center"/>
              <w:rPr>
                <w:rFonts w:cs="Arial"/>
              </w:rPr>
            </w:pPr>
            <w:r>
              <w:rPr>
                <w:rFonts w:cs="Arial"/>
              </w:rPr>
              <w:t>3</w:t>
            </w:r>
          </w:p>
        </w:tc>
        <w:tc>
          <w:tcPr>
            <w:tcW w:w="697" w:type="dxa"/>
            <w:shd w:val="clear" w:color="auto" w:fill="FFFF00"/>
            <w:vAlign w:val="center"/>
          </w:tcPr>
          <w:p w14:paraId="76AA4C76" w14:textId="77777777" w:rsidR="00EF0C51" w:rsidRDefault="00EF0C51" w:rsidP="00EF0C51">
            <w:pPr>
              <w:jc w:val="center"/>
              <w:rPr>
                <w:rFonts w:cs="Arial"/>
              </w:rPr>
            </w:pPr>
            <w:r>
              <w:rPr>
                <w:rFonts w:cs="Arial"/>
              </w:rPr>
              <w:t>6</w:t>
            </w:r>
          </w:p>
        </w:tc>
        <w:tc>
          <w:tcPr>
            <w:tcW w:w="870" w:type="dxa"/>
            <w:shd w:val="clear" w:color="auto" w:fill="FFFF00"/>
            <w:vAlign w:val="center"/>
          </w:tcPr>
          <w:p w14:paraId="7E445076" w14:textId="77777777" w:rsidR="00EF0C51" w:rsidRDefault="00EF0C51" w:rsidP="00EF0C51">
            <w:pPr>
              <w:jc w:val="center"/>
              <w:rPr>
                <w:rFonts w:cs="Arial"/>
              </w:rPr>
            </w:pPr>
            <w:r>
              <w:rPr>
                <w:rFonts w:cs="Arial"/>
              </w:rPr>
              <w:t>9</w:t>
            </w:r>
          </w:p>
        </w:tc>
        <w:tc>
          <w:tcPr>
            <w:tcW w:w="630" w:type="dxa"/>
            <w:shd w:val="clear" w:color="auto" w:fill="FF0000"/>
            <w:vAlign w:val="center"/>
          </w:tcPr>
          <w:p w14:paraId="1DCFB9FA" w14:textId="77777777" w:rsidR="00EF0C51" w:rsidRDefault="00EF0C51" w:rsidP="00EF0C51">
            <w:pPr>
              <w:jc w:val="center"/>
              <w:rPr>
                <w:rFonts w:cs="Arial"/>
              </w:rPr>
            </w:pPr>
            <w:r>
              <w:rPr>
                <w:rFonts w:cs="Arial"/>
              </w:rPr>
              <w:t>12</w:t>
            </w:r>
          </w:p>
        </w:tc>
        <w:tc>
          <w:tcPr>
            <w:tcW w:w="670" w:type="dxa"/>
            <w:shd w:val="clear" w:color="auto" w:fill="C00000"/>
            <w:vAlign w:val="center"/>
          </w:tcPr>
          <w:p w14:paraId="451E7014" w14:textId="77777777" w:rsidR="00EF0C51" w:rsidRDefault="00EF0C51" w:rsidP="00EF0C51">
            <w:pPr>
              <w:jc w:val="center"/>
              <w:rPr>
                <w:rFonts w:cs="Arial"/>
              </w:rPr>
            </w:pPr>
            <w:r>
              <w:rPr>
                <w:rFonts w:cs="Arial"/>
              </w:rPr>
              <w:t>15</w:t>
            </w:r>
          </w:p>
        </w:tc>
      </w:tr>
      <w:tr w:rsidR="00EF0C51" w14:paraId="541EE747" w14:textId="77777777" w:rsidTr="00EF0C51">
        <w:trPr>
          <w:trHeight w:hRule="exact" w:val="567"/>
          <w:jc w:val="center"/>
        </w:trPr>
        <w:tc>
          <w:tcPr>
            <w:tcW w:w="567" w:type="dxa"/>
            <w:vMerge/>
            <w:vAlign w:val="center"/>
          </w:tcPr>
          <w:p w14:paraId="1A59230F" w14:textId="77777777" w:rsidR="00EF0C51" w:rsidRDefault="00EF0C51" w:rsidP="00EF0C51">
            <w:pPr>
              <w:jc w:val="center"/>
              <w:rPr>
                <w:rFonts w:cs="Arial"/>
              </w:rPr>
            </w:pPr>
          </w:p>
        </w:tc>
        <w:tc>
          <w:tcPr>
            <w:tcW w:w="870" w:type="dxa"/>
            <w:vAlign w:val="center"/>
          </w:tcPr>
          <w:p w14:paraId="68A2A581" w14:textId="77777777" w:rsidR="00EF0C51" w:rsidRDefault="00EF0C51" w:rsidP="00EF0C51">
            <w:pPr>
              <w:jc w:val="center"/>
              <w:rPr>
                <w:rFonts w:cs="Arial"/>
              </w:rPr>
            </w:pPr>
            <w:r>
              <w:rPr>
                <w:rFonts w:cs="Arial"/>
              </w:rPr>
              <w:t>Bajo</w:t>
            </w:r>
          </w:p>
        </w:tc>
        <w:tc>
          <w:tcPr>
            <w:tcW w:w="697" w:type="dxa"/>
            <w:shd w:val="clear" w:color="auto" w:fill="92D050"/>
            <w:vAlign w:val="center"/>
          </w:tcPr>
          <w:p w14:paraId="42B42266" w14:textId="77777777" w:rsidR="00EF0C51" w:rsidRDefault="00EF0C51" w:rsidP="00EF0C51">
            <w:pPr>
              <w:jc w:val="center"/>
              <w:rPr>
                <w:rFonts w:cs="Arial"/>
              </w:rPr>
            </w:pPr>
            <w:r>
              <w:rPr>
                <w:rFonts w:cs="Arial"/>
              </w:rPr>
              <w:t>2</w:t>
            </w:r>
          </w:p>
        </w:tc>
        <w:tc>
          <w:tcPr>
            <w:tcW w:w="697" w:type="dxa"/>
            <w:shd w:val="clear" w:color="auto" w:fill="FFFF00"/>
            <w:vAlign w:val="center"/>
          </w:tcPr>
          <w:p w14:paraId="13988969" w14:textId="77777777" w:rsidR="00EF0C51" w:rsidRDefault="00EF0C51" w:rsidP="00EF0C51">
            <w:pPr>
              <w:jc w:val="center"/>
              <w:rPr>
                <w:rFonts w:cs="Arial"/>
              </w:rPr>
            </w:pPr>
            <w:r>
              <w:rPr>
                <w:rFonts w:cs="Arial"/>
              </w:rPr>
              <w:t>4</w:t>
            </w:r>
          </w:p>
        </w:tc>
        <w:tc>
          <w:tcPr>
            <w:tcW w:w="870" w:type="dxa"/>
            <w:shd w:val="clear" w:color="auto" w:fill="FFFF00"/>
            <w:vAlign w:val="center"/>
          </w:tcPr>
          <w:p w14:paraId="5DDC3944" w14:textId="77777777" w:rsidR="00EF0C51" w:rsidRDefault="00EF0C51" w:rsidP="00EF0C51">
            <w:pPr>
              <w:jc w:val="center"/>
              <w:rPr>
                <w:rFonts w:cs="Arial"/>
              </w:rPr>
            </w:pPr>
            <w:r>
              <w:rPr>
                <w:rFonts w:cs="Arial"/>
              </w:rPr>
              <w:t>6</w:t>
            </w:r>
          </w:p>
        </w:tc>
        <w:tc>
          <w:tcPr>
            <w:tcW w:w="630" w:type="dxa"/>
            <w:shd w:val="clear" w:color="auto" w:fill="FFFF00"/>
            <w:vAlign w:val="center"/>
          </w:tcPr>
          <w:p w14:paraId="648DC16A" w14:textId="77777777" w:rsidR="00EF0C51" w:rsidRDefault="00EF0C51" w:rsidP="00EF0C51">
            <w:pPr>
              <w:jc w:val="center"/>
              <w:rPr>
                <w:rFonts w:cs="Arial"/>
              </w:rPr>
            </w:pPr>
            <w:r>
              <w:rPr>
                <w:rFonts w:cs="Arial"/>
              </w:rPr>
              <w:t>8</w:t>
            </w:r>
          </w:p>
        </w:tc>
        <w:tc>
          <w:tcPr>
            <w:tcW w:w="670" w:type="dxa"/>
            <w:shd w:val="clear" w:color="auto" w:fill="FF0000"/>
            <w:vAlign w:val="center"/>
          </w:tcPr>
          <w:p w14:paraId="2D41E5F0" w14:textId="77777777" w:rsidR="00EF0C51" w:rsidRDefault="00EF0C51" w:rsidP="00EF0C51">
            <w:pPr>
              <w:jc w:val="center"/>
              <w:rPr>
                <w:rFonts w:cs="Arial"/>
              </w:rPr>
            </w:pPr>
            <w:r>
              <w:rPr>
                <w:rFonts w:cs="Arial"/>
              </w:rPr>
              <w:t>10</w:t>
            </w:r>
          </w:p>
        </w:tc>
      </w:tr>
      <w:tr w:rsidR="00EF0C51" w14:paraId="0169E6E6" w14:textId="77777777" w:rsidTr="00EF0C51">
        <w:trPr>
          <w:trHeight w:hRule="exact" w:val="567"/>
          <w:jc w:val="center"/>
        </w:trPr>
        <w:tc>
          <w:tcPr>
            <w:tcW w:w="567" w:type="dxa"/>
            <w:vMerge/>
            <w:vAlign w:val="center"/>
          </w:tcPr>
          <w:p w14:paraId="409B6662" w14:textId="77777777" w:rsidR="00EF0C51" w:rsidRDefault="00EF0C51" w:rsidP="00EF0C51">
            <w:pPr>
              <w:jc w:val="center"/>
              <w:rPr>
                <w:rFonts w:cs="Arial"/>
              </w:rPr>
            </w:pPr>
          </w:p>
        </w:tc>
        <w:tc>
          <w:tcPr>
            <w:tcW w:w="870" w:type="dxa"/>
            <w:vAlign w:val="center"/>
          </w:tcPr>
          <w:p w14:paraId="24B3A468" w14:textId="77777777" w:rsidR="00EF0C51" w:rsidRDefault="00EF0C51" w:rsidP="00EF0C51">
            <w:pPr>
              <w:jc w:val="center"/>
              <w:rPr>
                <w:rFonts w:cs="Arial"/>
              </w:rPr>
            </w:pPr>
            <w:r>
              <w:rPr>
                <w:rFonts w:cs="Arial"/>
              </w:rPr>
              <w:t>Muy</w:t>
            </w:r>
            <w:r>
              <w:rPr>
                <w:rFonts w:cs="Arial"/>
              </w:rPr>
              <w:br/>
              <w:t>bajo</w:t>
            </w:r>
          </w:p>
        </w:tc>
        <w:tc>
          <w:tcPr>
            <w:tcW w:w="697" w:type="dxa"/>
            <w:shd w:val="clear" w:color="auto" w:fill="00B050"/>
            <w:vAlign w:val="center"/>
          </w:tcPr>
          <w:p w14:paraId="1AB6E55A" w14:textId="77777777" w:rsidR="00EF0C51" w:rsidRDefault="00EF0C51" w:rsidP="00EF0C51">
            <w:pPr>
              <w:jc w:val="center"/>
              <w:rPr>
                <w:rFonts w:cs="Arial"/>
              </w:rPr>
            </w:pPr>
            <w:r>
              <w:rPr>
                <w:rFonts w:cs="Arial"/>
              </w:rPr>
              <w:t>1</w:t>
            </w:r>
          </w:p>
        </w:tc>
        <w:tc>
          <w:tcPr>
            <w:tcW w:w="697" w:type="dxa"/>
            <w:shd w:val="clear" w:color="auto" w:fill="92D050"/>
            <w:vAlign w:val="center"/>
          </w:tcPr>
          <w:p w14:paraId="758970AE" w14:textId="77777777" w:rsidR="00EF0C51" w:rsidRDefault="00EF0C51" w:rsidP="00EF0C51">
            <w:pPr>
              <w:jc w:val="center"/>
              <w:rPr>
                <w:rFonts w:cs="Arial"/>
              </w:rPr>
            </w:pPr>
            <w:r>
              <w:rPr>
                <w:rFonts w:cs="Arial"/>
              </w:rPr>
              <w:t>2</w:t>
            </w:r>
          </w:p>
        </w:tc>
        <w:tc>
          <w:tcPr>
            <w:tcW w:w="870" w:type="dxa"/>
            <w:shd w:val="clear" w:color="auto" w:fill="FFFF00"/>
            <w:vAlign w:val="center"/>
          </w:tcPr>
          <w:p w14:paraId="34B4ABE3" w14:textId="77777777" w:rsidR="00EF0C51" w:rsidRDefault="00EF0C51" w:rsidP="00EF0C51">
            <w:pPr>
              <w:jc w:val="center"/>
              <w:rPr>
                <w:rFonts w:cs="Arial"/>
              </w:rPr>
            </w:pPr>
            <w:r>
              <w:rPr>
                <w:rFonts w:cs="Arial"/>
              </w:rPr>
              <w:t>3</w:t>
            </w:r>
          </w:p>
        </w:tc>
        <w:tc>
          <w:tcPr>
            <w:tcW w:w="630" w:type="dxa"/>
            <w:shd w:val="clear" w:color="auto" w:fill="FFFF00"/>
            <w:vAlign w:val="center"/>
          </w:tcPr>
          <w:p w14:paraId="1232F3DE" w14:textId="77777777" w:rsidR="00EF0C51" w:rsidRDefault="00EF0C51" w:rsidP="00EF0C51">
            <w:pPr>
              <w:jc w:val="center"/>
              <w:rPr>
                <w:rFonts w:cs="Arial"/>
              </w:rPr>
            </w:pPr>
            <w:r>
              <w:rPr>
                <w:rFonts w:cs="Arial"/>
              </w:rPr>
              <w:t>4</w:t>
            </w:r>
          </w:p>
        </w:tc>
        <w:tc>
          <w:tcPr>
            <w:tcW w:w="670" w:type="dxa"/>
            <w:shd w:val="clear" w:color="auto" w:fill="FFFF00"/>
            <w:vAlign w:val="center"/>
          </w:tcPr>
          <w:p w14:paraId="47C23B4D" w14:textId="77777777" w:rsidR="00EF0C51" w:rsidRDefault="00EF0C51" w:rsidP="00EF0C51">
            <w:pPr>
              <w:jc w:val="center"/>
              <w:rPr>
                <w:rFonts w:cs="Arial"/>
              </w:rPr>
            </w:pPr>
            <w:r>
              <w:rPr>
                <w:rFonts w:cs="Arial"/>
              </w:rPr>
              <w:t>5</w:t>
            </w:r>
          </w:p>
        </w:tc>
      </w:tr>
      <w:tr w:rsidR="00EF0C51" w14:paraId="62366751" w14:textId="77777777" w:rsidTr="00EF0C51">
        <w:trPr>
          <w:trHeight w:hRule="exact" w:val="567"/>
          <w:jc w:val="center"/>
        </w:trPr>
        <w:tc>
          <w:tcPr>
            <w:tcW w:w="1437" w:type="dxa"/>
            <w:gridSpan w:val="2"/>
            <w:vMerge w:val="restart"/>
            <w:vAlign w:val="center"/>
          </w:tcPr>
          <w:p w14:paraId="56CBA493" w14:textId="77777777" w:rsidR="00EF0C51" w:rsidRDefault="00EF0C51" w:rsidP="00EF0C51">
            <w:pPr>
              <w:jc w:val="center"/>
              <w:rPr>
                <w:rFonts w:cs="Arial"/>
              </w:rPr>
            </w:pPr>
          </w:p>
        </w:tc>
        <w:tc>
          <w:tcPr>
            <w:tcW w:w="697" w:type="dxa"/>
            <w:vAlign w:val="center"/>
          </w:tcPr>
          <w:p w14:paraId="5D757CE2" w14:textId="77777777" w:rsidR="00EF0C51" w:rsidRDefault="00EF0C51" w:rsidP="00EF0C51">
            <w:pPr>
              <w:jc w:val="center"/>
              <w:rPr>
                <w:rFonts w:cs="Arial"/>
              </w:rPr>
            </w:pPr>
            <w:r>
              <w:rPr>
                <w:rFonts w:cs="Arial"/>
              </w:rPr>
              <w:t>Muy Bajo</w:t>
            </w:r>
          </w:p>
        </w:tc>
        <w:tc>
          <w:tcPr>
            <w:tcW w:w="697" w:type="dxa"/>
            <w:vAlign w:val="center"/>
          </w:tcPr>
          <w:p w14:paraId="7F44DB77" w14:textId="77777777" w:rsidR="00EF0C51" w:rsidRDefault="00EF0C51" w:rsidP="00EF0C51">
            <w:pPr>
              <w:jc w:val="center"/>
              <w:rPr>
                <w:rFonts w:cs="Arial"/>
              </w:rPr>
            </w:pPr>
            <w:r>
              <w:rPr>
                <w:rFonts w:cs="Arial"/>
              </w:rPr>
              <w:t>Bajo</w:t>
            </w:r>
          </w:p>
        </w:tc>
        <w:tc>
          <w:tcPr>
            <w:tcW w:w="870" w:type="dxa"/>
            <w:vAlign w:val="center"/>
          </w:tcPr>
          <w:p w14:paraId="0FA45D9E" w14:textId="77777777" w:rsidR="00EF0C51" w:rsidRDefault="00EF0C51" w:rsidP="00EF0C51">
            <w:pPr>
              <w:jc w:val="center"/>
              <w:rPr>
                <w:rFonts w:cs="Arial"/>
              </w:rPr>
            </w:pPr>
            <w:r>
              <w:rPr>
                <w:rFonts w:cs="Arial"/>
              </w:rPr>
              <w:t>Medio</w:t>
            </w:r>
          </w:p>
        </w:tc>
        <w:tc>
          <w:tcPr>
            <w:tcW w:w="630" w:type="dxa"/>
            <w:vAlign w:val="center"/>
          </w:tcPr>
          <w:p w14:paraId="2FA833C4" w14:textId="77777777" w:rsidR="00EF0C51" w:rsidRDefault="00EF0C51" w:rsidP="00EF0C51">
            <w:pPr>
              <w:jc w:val="center"/>
              <w:rPr>
                <w:rFonts w:cs="Arial"/>
              </w:rPr>
            </w:pPr>
            <w:r>
              <w:rPr>
                <w:rFonts w:cs="Arial"/>
              </w:rPr>
              <w:t>Alto</w:t>
            </w:r>
          </w:p>
        </w:tc>
        <w:tc>
          <w:tcPr>
            <w:tcW w:w="670" w:type="dxa"/>
          </w:tcPr>
          <w:p w14:paraId="62D6B6F9" w14:textId="77777777" w:rsidR="00EF0C51" w:rsidRDefault="00EF0C51" w:rsidP="00EF0C51">
            <w:pPr>
              <w:jc w:val="center"/>
              <w:rPr>
                <w:rFonts w:cs="Arial"/>
              </w:rPr>
            </w:pPr>
            <w:r>
              <w:rPr>
                <w:rFonts w:cs="Arial"/>
              </w:rPr>
              <w:t>Muy Alto</w:t>
            </w:r>
          </w:p>
        </w:tc>
      </w:tr>
      <w:tr w:rsidR="00EF0C51" w14:paraId="25C5B908" w14:textId="77777777" w:rsidTr="00EF0C51">
        <w:trPr>
          <w:trHeight w:hRule="exact" w:val="567"/>
          <w:jc w:val="center"/>
        </w:trPr>
        <w:tc>
          <w:tcPr>
            <w:tcW w:w="1437" w:type="dxa"/>
            <w:gridSpan w:val="2"/>
            <w:vMerge/>
            <w:vAlign w:val="center"/>
          </w:tcPr>
          <w:p w14:paraId="5C2667BD" w14:textId="77777777" w:rsidR="00EF0C51" w:rsidRDefault="00EF0C51" w:rsidP="00EF0C51">
            <w:pPr>
              <w:jc w:val="center"/>
              <w:rPr>
                <w:rFonts w:cs="Arial"/>
              </w:rPr>
            </w:pPr>
          </w:p>
        </w:tc>
        <w:tc>
          <w:tcPr>
            <w:tcW w:w="3564" w:type="dxa"/>
            <w:gridSpan w:val="5"/>
            <w:vAlign w:val="center"/>
          </w:tcPr>
          <w:p w14:paraId="4866AB48" w14:textId="77777777" w:rsidR="00EF0C51" w:rsidRDefault="00EF0C51" w:rsidP="00EF0C51">
            <w:pPr>
              <w:jc w:val="center"/>
              <w:rPr>
                <w:rFonts w:cs="Arial"/>
              </w:rPr>
            </w:pPr>
            <w:r>
              <w:rPr>
                <w:rFonts w:cs="Arial"/>
              </w:rPr>
              <w:t>Impacto</w:t>
            </w:r>
          </w:p>
        </w:tc>
      </w:tr>
    </w:tbl>
    <w:p w14:paraId="74EAF263" w14:textId="77777777" w:rsidR="00475144" w:rsidRPr="001E3E04" w:rsidRDefault="00475144" w:rsidP="00E86E41">
      <w:pPr>
        <w:rPr>
          <w:rFonts w:cs="Arial"/>
        </w:rPr>
      </w:pPr>
    </w:p>
    <w:p w14:paraId="3C23FB51" w14:textId="51E816F6" w:rsidR="00951804" w:rsidRPr="001E3E04" w:rsidRDefault="00951804" w:rsidP="00951804">
      <w:pPr>
        <w:pStyle w:val="Ttulo4"/>
        <w:rPr>
          <w:rFonts w:cs="Arial"/>
        </w:rPr>
      </w:pPr>
      <w:bookmarkStart w:id="238" w:name="_Toc465070163"/>
      <w:bookmarkStart w:id="239" w:name="_Toc465070706"/>
      <w:r w:rsidRPr="001E3E04">
        <w:rPr>
          <w:rFonts w:cs="Arial"/>
        </w:rPr>
        <w:t>3.5.2.1. Identificación de Riesgos</w:t>
      </w:r>
      <w:bookmarkEnd w:id="238"/>
      <w:bookmarkEnd w:id="239"/>
    </w:p>
    <w:p w14:paraId="3EBFFFF9" w14:textId="509BCD2A" w:rsidR="00EF0C51" w:rsidRPr="001E3E04" w:rsidRDefault="00C6392F" w:rsidP="00512ECB">
      <w:pPr>
        <w:rPr>
          <w:rFonts w:cs="Arial"/>
        </w:rPr>
      </w:pPr>
      <w:r w:rsidRPr="001E3E04">
        <w:rPr>
          <w:rFonts w:cs="Arial"/>
        </w:rPr>
        <w:lastRenderedPageBreak/>
        <w:t>En la</w:t>
      </w:r>
      <w:r w:rsidR="00EF0C51">
        <w:rPr>
          <w:rFonts w:cs="Arial"/>
        </w:rPr>
        <w:t xml:space="preserve"> </w:t>
      </w:r>
      <w:r w:rsidR="00EF0C51">
        <w:rPr>
          <w:rFonts w:cs="Arial"/>
        </w:rPr>
        <w:fldChar w:fldCharType="begin"/>
      </w:r>
      <w:r w:rsidR="00EF0C51">
        <w:rPr>
          <w:rFonts w:cs="Arial"/>
        </w:rPr>
        <w:instrText xml:space="preserve"> REF _Ref524311196 \h </w:instrText>
      </w:r>
      <w:r w:rsidR="00EF0C51">
        <w:rPr>
          <w:rFonts w:cs="Arial"/>
        </w:rPr>
      </w:r>
      <w:r w:rsidR="00EF0C51">
        <w:rPr>
          <w:rFonts w:cs="Arial"/>
        </w:rPr>
        <w:fldChar w:fldCharType="separate"/>
      </w:r>
      <w:r w:rsidR="00EF0C51">
        <w:t xml:space="preserve">Tabla </w:t>
      </w:r>
      <w:r w:rsidR="00EF0C51">
        <w:rPr>
          <w:noProof/>
        </w:rPr>
        <w:t>12</w:t>
      </w:r>
      <w:r w:rsidR="00EF0C51">
        <w:rPr>
          <w:rFonts w:cs="Arial"/>
        </w:rPr>
        <w:fldChar w:fldCharType="end"/>
      </w:r>
      <w:r w:rsidRPr="001E3E04">
        <w:rPr>
          <w:rFonts w:cs="Arial"/>
        </w:rPr>
        <w:t xml:space="preserve"> </w:t>
      </w:r>
      <w:r w:rsidR="00C30A04" w:rsidRPr="001E3E04">
        <w:rPr>
          <w:rFonts w:cs="Arial"/>
        </w:rPr>
        <w:t xml:space="preserve"> </w:t>
      </w:r>
      <w:r w:rsidR="00512ECB" w:rsidRPr="001E3E04">
        <w:rPr>
          <w:rFonts w:cs="Arial"/>
        </w:rPr>
        <w:t>podemos ver los riesgos identificados del proyecto.</w:t>
      </w:r>
      <w:r w:rsidR="00645813">
        <w:rPr>
          <w:rFonts w:cs="Arial"/>
        </w:rPr>
        <w:br/>
        <w:t xml:space="preserve">El Id. </w:t>
      </w:r>
      <w:r w:rsidR="003421BC">
        <w:rPr>
          <w:rFonts w:cs="Arial"/>
        </w:rPr>
        <w:t xml:space="preserve">de cada riesgo </w:t>
      </w:r>
      <w:r w:rsidR="00645813">
        <w:rPr>
          <w:rFonts w:cs="Arial"/>
        </w:rPr>
        <w:t>se encuentra conformado por el código de proyecto</w:t>
      </w:r>
      <w:r w:rsidR="00CB09B2">
        <w:rPr>
          <w:rFonts w:cs="Arial"/>
        </w:rPr>
        <w:t xml:space="preserve">, es decir, </w:t>
      </w:r>
      <w:r w:rsidR="00645813">
        <w:rPr>
          <w:rFonts w:cs="Arial"/>
        </w:rPr>
        <w:t xml:space="preserve">«OP0348-» seguido de la palabra «RISK-» acompañado del </w:t>
      </w:r>
      <w:r w:rsidR="00CB09B2">
        <w:rPr>
          <w:rFonts w:cs="Arial"/>
        </w:rPr>
        <w:t>número</w:t>
      </w:r>
      <w:r w:rsidR="00645813">
        <w:rPr>
          <w:rFonts w:cs="Arial"/>
        </w:rPr>
        <w:t xml:space="preserve"> identificador del riesgo.</w:t>
      </w:r>
    </w:p>
    <w:p w14:paraId="3DC8300C" w14:textId="619A402D" w:rsidR="00EF0C51" w:rsidRDefault="00EF0C51" w:rsidP="001B1D40">
      <w:pPr>
        <w:pStyle w:val="Descripcin"/>
        <w:keepNext/>
        <w:jc w:val="left"/>
      </w:pPr>
      <w:bookmarkStart w:id="240" w:name="_Ref524311196"/>
      <w:bookmarkStart w:id="241" w:name="_Toc524387413"/>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12</w:t>
      </w:r>
      <w:r w:rsidR="008C76F3">
        <w:rPr>
          <w:noProof/>
        </w:rPr>
        <w:fldChar w:fldCharType="end"/>
      </w:r>
      <w:bookmarkEnd w:id="240"/>
      <w:r>
        <w:t xml:space="preserve">: </w:t>
      </w:r>
      <w:r w:rsidRPr="00B61863">
        <w:t>Identificación de riesgos.</w:t>
      </w:r>
      <w:bookmarkEnd w:id="241"/>
    </w:p>
    <w:tbl>
      <w:tblPr>
        <w:tblStyle w:val="Tablaconcuadrcula4-nfasis1"/>
        <w:tblW w:w="0" w:type="auto"/>
        <w:tblLook w:val="04A0" w:firstRow="1" w:lastRow="0" w:firstColumn="1" w:lastColumn="0" w:noHBand="0" w:noVBand="1"/>
      </w:tblPr>
      <w:tblGrid>
        <w:gridCol w:w="1164"/>
        <w:gridCol w:w="1217"/>
        <w:gridCol w:w="2043"/>
        <w:gridCol w:w="1670"/>
        <w:gridCol w:w="1279"/>
        <w:gridCol w:w="1171"/>
      </w:tblGrid>
      <w:tr w:rsidR="00512ECB" w:rsidRPr="001E3E04" w14:paraId="03CA088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AC2DE3E" w14:textId="6D3008F9" w:rsidR="00512ECB" w:rsidRPr="001E3E04" w:rsidRDefault="00512ECB" w:rsidP="00E86E41">
            <w:pPr>
              <w:rPr>
                <w:rFonts w:cs="Arial"/>
              </w:rPr>
            </w:pPr>
            <w:r w:rsidRPr="001E3E04">
              <w:rPr>
                <w:rFonts w:cs="Arial"/>
              </w:rPr>
              <w:t>ID</w:t>
            </w:r>
          </w:p>
        </w:tc>
        <w:tc>
          <w:tcPr>
            <w:tcW w:w="1217" w:type="dxa"/>
          </w:tcPr>
          <w:p w14:paraId="10D4AEB8" w14:textId="25FF19F2"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Tipo</w:t>
            </w:r>
          </w:p>
        </w:tc>
        <w:tc>
          <w:tcPr>
            <w:tcW w:w="2043" w:type="dxa"/>
          </w:tcPr>
          <w:p w14:paraId="4A3F732E" w14:textId="1D61A29E"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Riesgos</w:t>
            </w:r>
          </w:p>
        </w:tc>
        <w:tc>
          <w:tcPr>
            <w:tcW w:w="1670" w:type="dxa"/>
          </w:tcPr>
          <w:p w14:paraId="7F32773C" w14:textId="79DF20F7"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Probabilidad</w:t>
            </w:r>
          </w:p>
        </w:tc>
        <w:tc>
          <w:tcPr>
            <w:tcW w:w="1279" w:type="dxa"/>
          </w:tcPr>
          <w:p w14:paraId="4E153C98" w14:textId="50B71288"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Impacto</w:t>
            </w:r>
          </w:p>
        </w:tc>
        <w:tc>
          <w:tcPr>
            <w:tcW w:w="1171" w:type="dxa"/>
          </w:tcPr>
          <w:p w14:paraId="1FC2808B" w14:textId="1FDD8830" w:rsidR="00512ECB" w:rsidRPr="001E3E04" w:rsidRDefault="00512ECB" w:rsidP="00E86E41">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Valor de riesgo</w:t>
            </w:r>
          </w:p>
        </w:tc>
      </w:tr>
      <w:tr w:rsidR="00512ECB" w:rsidRPr="001E3E04" w14:paraId="6CE6664A"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8B4CC38" w14:textId="42692AAC" w:rsidR="00512ECB" w:rsidRPr="001E3E04" w:rsidRDefault="00645813" w:rsidP="00E86E41">
            <w:pPr>
              <w:rPr>
                <w:rFonts w:cs="Arial"/>
              </w:rPr>
            </w:pPr>
            <w:r>
              <w:rPr>
                <w:rFonts w:cs="Arial"/>
              </w:rPr>
              <w:t>OF0348-RISK-</w:t>
            </w:r>
            <w:r w:rsidR="00512ECB" w:rsidRPr="001E3E04">
              <w:rPr>
                <w:rFonts w:cs="Arial"/>
              </w:rPr>
              <w:t>01</w:t>
            </w:r>
          </w:p>
        </w:tc>
        <w:tc>
          <w:tcPr>
            <w:tcW w:w="1217" w:type="dxa"/>
          </w:tcPr>
          <w:p w14:paraId="4B0B899D" w14:textId="037BF636" w:rsidR="00512ECB" w:rsidRPr="001E3E04" w:rsidRDefault="00512ECB"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14AB1CE3" w14:textId="67581A8A" w:rsidR="00512ECB" w:rsidRPr="001E3E04" w:rsidRDefault="000842DC" w:rsidP="00E86E41">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1670" w:type="dxa"/>
          </w:tcPr>
          <w:p w14:paraId="037FE392" w14:textId="04CA4470"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279" w:type="dxa"/>
          </w:tcPr>
          <w:p w14:paraId="5C4A06DE" w14:textId="58668E9A"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1EF660A5" w14:textId="32A3FC23" w:rsidR="00512ECB" w:rsidRPr="001E3E04" w:rsidRDefault="00B409E9" w:rsidP="00E86E41">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512ECB" w:rsidRPr="001E3E04" w14:paraId="0A9FBE5C"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5DEF289B" w14:textId="5796EAA4" w:rsidR="00512ECB" w:rsidRPr="001E3E04" w:rsidRDefault="00645813" w:rsidP="00E86E41">
            <w:pPr>
              <w:rPr>
                <w:rFonts w:cs="Arial"/>
              </w:rPr>
            </w:pPr>
            <w:r>
              <w:rPr>
                <w:rFonts w:cs="Arial"/>
              </w:rPr>
              <w:t>OF0348-RISK-</w:t>
            </w:r>
            <w:r w:rsidR="00512ECB" w:rsidRPr="001E3E04">
              <w:rPr>
                <w:rFonts w:cs="Arial"/>
              </w:rPr>
              <w:t>02</w:t>
            </w:r>
          </w:p>
        </w:tc>
        <w:tc>
          <w:tcPr>
            <w:tcW w:w="1217" w:type="dxa"/>
          </w:tcPr>
          <w:p w14:paraId="3AF5A8BC" w14:textId="60C57D5B" w:rsidR="00512ECB" w:rsidRPr="001E3E04" w:rsidRDefault="00512ECB"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Técnico</w:t>
            </w:r>
          </w:p>
        </w:tc>
        <w:tc>
          <w:tcPr>
            <w:tcW w:w="2043" w:type="dxa"/>
          </w:tcPr>
          <w:p w14:paraId="7D5719BF" w14:textId="1DA9E911" w:rsidR="00512ECB" w:rsidRPr="001E3E04" w:rsidRDefault="000842DC"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1670" w:type="dxa"/>
          </w:tcPr>
          <w:p w14:paraId="1183B258" w14:textId="58F85504" w:rsidR="00512ECB" w:rsidRPr="001E3E04" w:rsidRDefault="00123E8A"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Alta</w:t>
            </w:r>
          </w:p>
        </w:tc>
        <w:tc>
          <w:tcPr>
            <w:tcW w:w="1279" w:type="dxa"/>
          </w:tcPr>
          <w:p w14:paraId="045D9A7C" w14:textId="11F9BFEE" w:rsidR="00512ECB" w:rsidRPr="001E3E04" w:rsidRDefault="00DA78FD" w:rsidP="00E86E41">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Muy Alto</w:t>
            </w:r>
          </w:p>
        </w:tc>
        <w:tc>
          <w:tcPr>
            <w:tcW w:w="1171" w:type="dxa"/>
          </w:tcPr>
          <w:p w14:paraId="15FC4996" w14:textId="35F98223" w:rsidR="00512ECB" w:rsidRPr="001E3E04" w:rsidRDefault="00B409E9" w:rsidP="00E86E41">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r>
      <w:tr w:rsidR="000842DC" w:rsidRPr="001E3E04" w14:paraId="3552011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76598538" w14:textId="53B46D78" w:rsidR="000842DC" w:rsidRPr="001E3E04" w:rsidRDefault="00645813" w:rsidP="000842DC">
            <w:pPr>
              <w:rPr>
                <w:rFonts w:cs="Arial"/>
              </w:rPr>
            </w:pPr>
            <w:r>
              <w:rPr>
                <w:rFonts w:cs="Arial"/>
              </w:rPr>
              <w:t>OF0348-RISK-</w:t>
            </w:r>
            <w:r w:rsidR="000842DC" w:rsidRPr="001E3E04">
              <w:rPr>
                <w:rFonts w:cs="Arial"/>
              </w:rPr>
              <w:t>03</w:t>
            </w:r>
          </w:p>
        </w:tc>
        <w:tc>
          <w:tcPr>
            <w:tcW w:w="1217" w:type="dxa"/>
          </w:tcPr>
          <w:p w14:paraId="6358A3DC" w14:textId="1366F590"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Técnico</w:t>
            </w:r>
          </w:p>
        </w:tc>
        <w:tc>
          <w:tcPr>
            <w:tcW w:w="2043" w:type="dxa"/>
          </w:tcPr>
          <w:p w14:paraId="5A932C20" w14:textId="2FB630EF" w:rsidR="000842DC" w:rsidRPr="001E3E04" w:rsidRDefault="000842DC"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1670" w:type="dxa"/>
          </w:tcPr>
          <w:p w14:paraId="5B10B578" w14:textId="08A78FC7"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Alta</w:t>
            </w:r>
          </w:p>
        </w:tc>
        <w:tc>
          <w:tcPr>
            <w:tcW w:w="1279" w:type="dxa"/>
          </w:tcPr>
          <w:p w14:paraId="2B0EA160" w14:textId="7E80A18E"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Alto</w:t>
            </w:r>
          </w:p>
        </w:tc>
        <w:tc>
          <w:tcPr>
            <w:tcW w:w="1171" w:type="dxa"/>
          </w:tcPr>
          <w:p w14:paraId="6B519F1D" w14:textId="7D56C6E5"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16</w:t>
            </w:r>
          </w:p>
        </w:tc>
      </w:tr>
      <w:tr w:rsidR="000842DC" w:rsidRPr="001E3E04" w14:paraId="39DD90E8"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7861123F" w14:textId="4BD870E8" w:rsidR="000842DC" w:rsidRPr="001E3E04" w:rsidRDefault="00645813" w:rsidP="000842DC">
            <w:pPr>
              <w:rPr>
                <w:rFonts w:cs="Arial"/>
              </w:rPr>
            </w:pPr>
            <w:r>
              <w:rPr>
                <w:rFonts w:cs="Arial"/>
              </w:rPr>
              <w:t>OF0348-RISK-</w:t>
            </w:r>
            <w:r w:rsidR="000842DC" w:rsidRPr="001E3E04">
              <w:rPr>
                <w:rFonts w:cs="Arial"/>
              </w:rPr>
              <w:t>04</w:t>
            </w:r>
          </w:p>
        </w:tc>
        <w:tc>
          <w:tcPr>
            <w:tcW w:w="1217" w:type="dxa"/>
          </w:tcPr>
          <w:p w14:paraId="3F05E762" w14:textId="5B3F0B7B"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608A750A" w14:textId="39948425" w:rsidR="000842DC" w:rsidRPr="001E3E04" w:rsidRDefault="00BD58E0"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w:t>
            </w:r>
            <w:r w:rsidR="000842DC" w:rsidRPr="001E3E04">
              <w:rPr>
                <w:rFonts w:cs="Arial"/>
              </w:rPr>
              <w:t>liente no satisfecho con el resultado del Sprint.</w:t>
            </w:r>
          </w:p>
        </w:tc>
        <w:tc>
          <w:tcPr>
            <w:tcW w:w="1670" w:type="dxa"/>
          </w:tcPr>
          <w:p w14:paraId="3AB8E3B0" w14:textId="7E2038E7" w:rsidR="000842DC" w:rsidRPr="001E3E04" w:rsidRDefault="00123E8A"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Media</w:t>
            </w:r>
          </w:p>
        </w:tc>
        <w:tc>
          <w:tcPr>
            <w:tcW w:w="1279" w:type="dxa"/>
          </w:tcPr>
          <w:p w14:paraId="6203B5B8" w14:textId="2B1D6AC1"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Alto</w:t>
            </w:r>
          </w:p>
        </w:tc>
        <w:tc>
          <w:tcPr>
            <w:tcW w:w="1171" w:type="dxa"/>
          </w:tcPr>
          <w:p w14:paraId="435F4B6E" w14:textId="628648DF" w:rsidR="000842DC" w:rsidRPr="001E3E04" w:rsidRDefault="00DA78FD" w:rsidP="000842DC">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12</w:t>
            </w:r>
          </w:p>
        </w:tc>
      </w:tr>
      <w:tr w:rsidR="000842DC" w:rsidRPr="001E3E04" w14:paraId="457E87DF"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33565B0" w14:textId="30CE4372" w:rsidR="000842DC" w:rsidRPr="001E3E04" w:rsidRDefault="00645813" w:rsidP="000842DC">
            <w:pPr>
              <w:rPr>
                <w:rFonts w:cs="Arial"/>
              </w:rPr>
            </w:pPr>
            <w:r>
              <w:rPr>
                <w:rFonts w:cs="Arial"/>
              </w:rPr>
              <w:t>OF0348-RISK-</w:t>
            </w:r>
            <w:r w:rsidR="000842DC" w:rsidRPr="001E3E04">
              <w:rPr>
                <w:rFonts w:cs="Arial"/>
              </w:rPr>
              <w:t>0</w:t>
            </w:r>
            <w:r w:rsidR="00CB09B2">
              <w:rPr>
                <w:rFonts w:cs="Arial"/>
              </w:rPr>
              <w:t>5</w:t>
            </w:r>
          </w:p>
        </w:tc>
        <w:tc>
          <w:tcPr>
            <w:tcW w:w="1217" w:type="dxa"/>
          </w:tcPr>
          <w:p w14:paraId="528AE30F" w14:textId="1D1CE646"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Dirección de proyecto</w:t>
            </w:r>
          </w:p>
        </w:tc>
        <w:tc>
          <w:tcPr>
            <w:tcW w:w="2043" w:type="dxa"/>
          </w:tcPr>
          <w:p w14:paraId="35359349" w14:textId="7D5690F0"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r w:rsidR="00C62CD4" w:rsidRPr="001E3E04">
              <w:rPr>
                <w:rFonts w:cs="Arial"/>
              </w:rPr>
              <w:t>.</w:t>
            </w:r>
          </w:p>
        </w:tc>
        <w:tc>
          <w:tcPr>
            <w:tcW w:w="1670" w:type="dxa"/>
          </w:tcPr>
          <w:p w14:paraId="63603361" w14:textId="48FAC084" w:rsidR="000842DC" w:rsidRPr="001E3E04" w:rsidRDefault="00123E8A"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Media</w:t>
            </w:r>
          </w:p>
        </w:tc>
        <w:tc>
          <w:tcPr>
            <w:tcW w:w="1279" w:type="dxa"/>
          </w:tcPr>
          <w:p w14:paraId="7CA00499" w14:textId="0339DD51" w:rsidR="000842DC" w:rsidRPr="001E3E04" w:rsidRDefault="00B409E9" w:rsidP="000842DC">
            <w:pP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1171" w:type="dxa"/>
          </w:tcPr>
          <w:p w14:paraId="21DD6529" w14:textId="151AB3A2" w:rsidR="000842DC" w:rsidRPr="001E3E04" w:rsidRDefault="00DA78FD" w:rsidP="000842DC">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12</w:t>
            </w:r>
          </w:p>
        </w:tc>
      </w:tr>
      <w:tr w:rsidR="00DA78FD" w:rsidRPr="001E3E04" w14:paraId="0AB25632"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101B570D" w14:textId="53B8CAC7" w:rsidR="00DA78FD" w:rsidRPr="001E3E04" w:rsidRDefault="00CB09B2" w:rsidP="00DA78FD">
            <w:pPr>
              <w:rPr>
                <w:rFonts w:cs="Arial"/>
              </w:rPr>
            </w:pPr>
            <w:r>
              <w:rPr>
                <w:rFonts w:cs="Arial"/>
              </w:rPr>
              <w:t>OF0348-RISK-</w:t>
            </w:r>
            <w:r w:rsidR="00DA78FD" w:rsidRPr="001E3E04">
              <w:rPr>
                <w:rFonts w:cs="Arial"/>
              </w:rPr>
              <w:t>0</w:t>
            </w:r>
            <w:r>
              <w:rPr>
                <w:rFonts w:cs="Arial"/>
              </w:rPr>
              <w:t>6</w:t>
            </w:r>
          </w:p>
        </w:tc>
        <w:tc>
          <w:tcPr>
            <w:tcW w:w="1217" w:type="dxa"/>
          </w:tcPr>
          <w:p w14:paraId="03E74ED7" w14:textId="1760EACC"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Externo</w:t>
            </w:r>
          </w:p>
        </w:tc>
        <w:tc>
          <w:tcPr>
            <w:tcW w:w="2043" w:type="dxa"/>
          </w:tcPr>
          <w:p w14:paraId="5BC83BA9" w14:textId="35DF25EB" w:rsidR="00DA78FD" w:rsidRPr="001E3E04" w:rsidRDefault="00DA78FD" w:rsidP="00DA78FD">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1670" w:type="dxa"/>
          </w:tcPr>
          <w:p w14:paraId="2BA5AD05" w14:textId="4B5F28C8"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1279" w:type="dxa"/>
          </w:tcPr>
          <w:p w14:paraId="0DEB5E81" w14:textId="757CC085"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Medio</w:t>
            </w:r>
          </w:p>
        </w:tc>
        <w:tc>
          <w:tcPr>
            <w:tcW w:w="1171" w:type="dxa"/>
          </w:tcPr>
          <w:p w14:paraId="19952B7F" w14:textId="4DF2920C" w:rsidR="00DA78FD" w:rsidRPr="001E3E04" w:rsidRDefault="00B409E9" w:rsidP="00DA78FD">
            <w:pPr>
              <w:cnfStyle w:val="000000000000" w:firstRow="0" w:lastRow="0" w:firstColumn="0" w:lastColumn="0" w:oddVBand="0" w:evenVBand="0" w:oddHBand="0" w:evenHBand="0" w:firstRowFirstColumn="0" w:firstRowLastColumn="0" w:lastRowFirstColumn="0" w:lastRowLastColumn="0"/>
              <w:rPr>
                <w:rFonts w:cs="Arial"/>
              </w:rPr>
            </w:pPr>
            <w:r>
              <w:rPr>
                <w:rFonts w:cs="Arial"/>
              </w:rPr>
              <w:t>6</w:t>
            </w:r>
          </w:p>
        </w:tc>
      </w:tr>
    </w:tbl>
    <w:p w14:paraId="0816D672" w14:textId="5754627F" w:rsidR="00951804" w:rsidRPr="001E3E04" w:rsidRDefault="00512ECB" w:rsidP="00512ECB">
      <w:pPr>
        <w:pStyle w:val="Ttulo4"/>
        <w:rPr>
          <w:rFonts w:cs="Arial"/>
        </w:rPr>
      </w:pPr>
      <w:bookmarkStart w:id="242" w:name="_Toc465070164"/>
      <w:bookmarkStart w:id="243" w:name="_Toc465070707"/>
      <w:r w:rsidRPr="001E3E04">
        <w:rPr>
          <w:rFonts w:cs="Arial"/>
        </w:rPr>
        <w:t>3.5.2.2. Estrategias de Mitigación</w:t>
      </w:r>
      <w:bookmarkEnd w:id="242"/>
      <w:bookmarkEnd w:id="243"/>
    </w:p>
    <w:p w14:paraId="56653FFB" w14:textId="52BE6F19" w:rsidR="00512ECB" w:rsidRPr="001E3E04" w:rsidRDefault="00512ECB" w:rsidP="00512ECB">
      <w:pPr>
        <w:rPr>
          <w:rFonts w:cs="Arial"/>
        </w:rPr>
      </w:pPr>
      <w:r w:rsidRPr="001E3E04">
        <w:rPr>
          <w:rFonts w:cs="Arial"/>
        </w:rPr>
        <w:t xml:space="preserve">En la </w:t>
      </w:r>
      <w:r w:rsidR="00EF0C51">
        <w:rPr>
          <w:rFonts w:cs="Arial"/>
        </w:rPr>
        <w:fldChar w:fldCharType="begin"/>
      </w:r>
      <w:r w:rsidR="00EF0C51">
        <w:rPr>
          <w:rFonts w:cs="Arial"/>
        </w:rPr>
        <w:instrText xml:space="preserve"> REF _Ref524311234 \h </w:instrText>
      </w:r>
      <w:r w:rsidR="00EF0C51">
        <w:rPr>
          <w:rFonts w:cs="Arial"/>
        </w:rPr>
      </w:r>
      <w:r w:rsidR="00EF0C51">
        <w:rPr>
          <w:rFonts w:cs="Arial"/>
        </w:rPr>
        <w:fldChar w:fldCharType="separate"/>
      </w:r>
      <w:r w:rsidR="00EF0C51">
        <w:t xml:space="preserve">Tabla </w:t>
      </w:r>
      <w:r w:rsidR="00EF0C51">
        <w:rPr>
          <w:noProof/>
        </w:rPr>
        <w:t>13</w:t>
      </w:r>
      <w:r w:rsidR="00EF0C51">
        <w:rPr>
          <w:rFonts w:cs="Arial"/>
        </w:rPr>
        <w:fldChar w:fldCharType="end"/>
      </w:r>
      <w:r w:rsidR="00EF0C51">
        <w:rPr>
          <w:rFonts w:cs="Arial"/>
        </w:rPr>
        <w:t xml:space="preserve"> </w:t>
      </w:r>
      <w:r w:rsidR="00C30A04" w:rsidRPr="001E3E04">
        <w:rPr>
          <w:rFonts w:cs="Arial"/>
        </w:rPr>
        <w:t>se muestra</w:t>
      </w:r>
      <w:r w:rsidRPr="001E3E04">
        <w:rPr>
          <w:rFonts w:cs="Arial"/>
        </w:rPr>
        <w:t xml:space="preserve"> la mitigación correspondiente a cada riesgo identificados por</w:t>
      </w:r>
      <w:r w:rsidR="00645813">
        <w:rPr>
          <w:rFonts w:cs="Arial"/>
        </w:rPr>
        <w:t xml:space="preserve"> su respectivo </w:t>
      </w:r>
      <w:r w:rsidR="00162541">
        <w:rPr>
          <w:rFonts w:cs="Arial"/>
        </w:rPr>
        <w:t>ID</w:t>
      </w:r>
      <w:r w:rsidR="00EF0C51">
        <w:rPr>
          <w:rFonts w:cs="Arial"/>
        </w:rPr>
        <w:t>.</w:t>
      </w:r>
    </w:p>
    <w:p w14:paraId="4598CBC7" w14:textId="7324F1D8" w:rsidR="00EF0C51" w:rsidRDefault="00EF0C51" w:rsidP="00EF0C51">
      <w:pPr>
        <w:pStyle w:val="Descripcin"/>
        <w:keepNext/>
      </w:pPr>
      <w:bookmarkStart w:id="244" w:name="_Ref524311234"/>
      <w:bookmarkStart w:id="245" w:name="_Toc524387414"/>
      <w:r>
        <w:lastRenderedPageBreak/>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13</w:t>
      </w:r>
      <w:r w:rsidR="008C76F3">
        <w:rPr>
          <w:noProof/>
        </w:rPr>
        <w:fldChar w:fldCharType="end"/>
      </w:r>
      <w:bookmarkEnd w:id="244"/>
      <w:r>
        <w:t xml:space="preserve">: </w:t>
      </w:r>
      <w:r w:rsidRPr="00C1505F">
        <w:t xml:space="preserve">Estrategias de </w:t>
      </w:r>
      <w:r>
        <w:t>m</w:t>
      </w:r>
      <w:r w:rsidRPr="00C1505F">
        <w:t>itigación</w:t>
      </w:r>
      <w:r>
        <w:t xml:space="preserve"> de riesgos.</w:t>
      </w:r>
      <w:bookmarkEnd w:id="245"/>
    </w:p>
    <w:tbl>
      <w:tblPr>
        <w:tblStyle w:val="Tablaconcuadrcula4-nfasis1"/>
        <w:tblW w:w="0" w:type="auto"/>
        <w:tblLook w:val="04A0" w:firstRow="1" w:lastRow="0" w:firstColumn="1" w:lastColumn="0" w:noHBand="0" w:noVBand="1"/>
      </w:tblPr>
      <w:tblGrid>
        <w:gridCol w:w="1164"/>
        <w:gridCol w:w="3462"/>
        <w:gridCol w:w="3918"/>
      </w:tblGrid>
      <w:tr w:rsidR="008C2B4D" w:rsidRPr="001E3E04" w14:paraId="02E5EB50" w14:textId="77777777" w:rsidTr="00EF0C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2F71331D" w14:textId="43B94096" w:rsidR="008C2B4D" w:rsidRPr="001E3E04" w:rsidRDefault="008C2B4D" w:rsidP="00512ECB">
            <w:pPr>
              <w:rPr>
                <w:rFonts w:cs="Arial"/>
              </w:rPr>
            </w:pPr>
            <w:r w:rsidRPr="001E3E04">
              <w:rPr>
                <w:rFonts w:cs="Arial"/>
              </w:rPr>
              <w:t>ID</w:t>
            </w:r>
          </w:p>
        </w:tc>
        <w:tc>
          <w:tcPr>
            <w:tcW w:w="3462" w:type="dxa"/>
          </w:tcPr>
          <w:p w14:paraId="24C2B27C" w14:textId="1C1984EA"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18" w:type="dxa"/>
          </w:tcPr>
          <w:p w14:paraId="5C45F572" w14:textId="00479C97" w:rsidR="008C2B4D" w:rsidRPr="001E3E04" w:rsidRDefault="008C2B4D" w:rsidP="00512ECB">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Mitigación</w:t>
            </w:r>
          </w:p>
        </w:tc>
      </w:tr>
      <w:tr w:rsidR="00C65CFA" w:rsidRPr="001E3E04" w14:paraId="10528CC9"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498107D2" w14:textId="1206D355" w:rsidR="00C65CFA" w:rsidRPr="001E3E04" w:rsidRDefault="00645813" w:rsidP="00C65CFA">
            <w:pPr>
              <w:rPr>
                <w:rFonts w:cs="Arial"/>
              </w:rPr>
            </w:pPr>
            <w:r>
              <w:rPr>
                <w:rFonts w:cs="Arial"/>
              </w:rPr>
              <w:t>OF0348-RISK-</w:t>
            </w:r>
            <w:r w:rsidR="00C65CFA" w:rsidRPr="001E3E04">
              <w:rPr>
                <w:rFonts w:cs="Arial"/>
              </w:rPr>
              <w:t>01</w:t>
            </w:r>
          </w:p>
        </w:tc>
        <w:tc>
          <w:tcPr>
            <w:tcW w:w="3462" w:type="dxa"/>
          </w:tcPr>
          <w:p w14:paraId="7615E020" w14:textId="7447055E"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El cliente decide agregar, modificar o eliminar alguna historia de Usuario durante el trascurso del Sprint.</w:t>
            </w:r>
          </w:p>
        </w:tc>
        <w:tc>
          <w:tcPr>
            <w:tcW w:w="3918" w:type="dxa"/>
          </w:tcPr>
          <w:p w14:paraId="40441E7E" w14:textId="58C05EE7" w:rsidR="00C65CFA" w:rsidRPr="001E3E04" w:rsidRDefault="00C65CFA" w:rsidP="00C65CFA">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En la «Sprint </w:t>
            </w:r>
            <w:proofErr w:type="spellStart"/>
            <w:r w:rsidRPr="001E3E04">
              <w:rPr>
                <w:rFonts w:cs="Arial"/>
              </w:rPr>
              <w:t>Planning</w:t>
            </w:r>
            <w:proofErr w:type="spellEnd"/>
            <w:r w:rsidRPr="001E3E04">
              <w:rPr>
                <w:rFonts w:cs="Arial"/>
              </w:rPr>
              <w:t xml:space="preserve">» </w:t>
            </w:r>
            <w:r w:rsidR="000927E3" w:rsidRPr="001E3E04">
              <w:rPr>
                <w:rFonts w:cs="Arial"/>
              </w:rPr>
              <w:t xml:space="preserve">se hace hincapié al </w:t>
            </w:r>
            <w:proofErr w:type="spellStart"/>
            <w:r w:rsidR="000927E3" w:rsidRPr="001E3E04">
              <w:rPr>
                <w:rFonts w:cs="Arial"/>
              </w:rPr>
              <w:t>Product</w:t>
            </w:r>
            <w:proofErr w:type="spellEnd"/>
            <w:r w:rsidR="000927E3" w:rsidRPr="001E3E04">
              <w:rPr>
                <w:rFonts w:cs="Arial"/>
              </w:rPr>
              <w:t xml:space="preserve"> </w:t>
            </w:r>
            <w:proofErr w:type="spellStart"/>
            <w:r w:rsidR="000927E3" w:rsidRPr="001E3E04">
              <w:rPr>
                <w:rFonts w:cs="Arial"/>
              </w:rPr>
              <w:t>Owner</w:t>
            </w:r>
            <w:proofErr w:type="spellEnd"/>
            <w:r w:rsidR="000927E3" w:rsidRPr="001E3E04">
              <w:rPr>
                <w:rFonts w:cs="Arial"/>
              </w:rPr>
              <w:t xml:space="preserve"> que cualquier modificación a lo que está en la pila del Sprint Backlog durante el Sprint se deberá ver en el Sprint </w:t>
            </w:r>
            <w:proofErr w:type="spellStart"/>
            <w:r w:rsidR="000927E3" w:rsidRPr="001E3E04">
              <w:rPr>
                <w:rFonts w:cs="Arial"/>
              </w:rPr>
              <w:t>Review</w:t>
            </w:r>
            <w:proofErr w:type="spellEnd"/>
            <w:r w:rsidR="000927E3" w:rsidRPr="001E3E04">
              <w:rPr>
                <w:rFonts w:cs="Arial"/>
              </w:rPr>
              <w:t xml:space="preserve">, es decir, dejarlo para próximos </w:t>
            </w:r>
            <w:proofErr w:type="spellStart"/>
            <w:r w:rsidR="000927E3" w:rsidRPr="001E3E04">
              <w:rPr>
                <w:rFonts w:cs="Arial"/>
              </w:rPr>
              <w:t>Sprints</w:t>
            </w:r>
            <w:proofErr w:type="spellEnd"/>
            <w:r w:rsidR="000927E3" w:rsidRPr="001E3E04">
              <w:rPr>
                <w:rFonts w:cs="Arial"/>
              </w:rPr>
              <w:t>.</w:t>
            </w:r>
          </w:p>
        </w:tc>
      </w:tr>
      <w:tr w:rsidR="00C65CFA" w:rsidRPr="001E3E04" w14:paraId="3A468A4B"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49EFB9A9" w14:textId="6890E392" w:rsidR="00C65CFA" w:rsidRPr="001E3E04" w:rsidRDefault="00645813" w:rsidP="00C65CFA">
            <w:pPr>
              <w:rPr>
                <w:rFonts w:cs="Arial"/>
              </w:rPr>
            </w:pPr>
            <w:r>
              <w:rPr>
                <w:rFonts w:cs="Arial"/>
              </w:rPr>
              <w:t>OF0348-RISK-</w:t>
            </w:r>
            <w:r w:rsidR="00C65CFA" w:rsidRPr="001E3E04">
              <w:rPr>
                <w:rFonts w:cs="Arial"/>
              </w:rPr>
              <w:t>02</w:t>
            </w:r>
          </w:p>
        </w:tc>
        <w:tc>
          <w:tcPr>
            <w:tcW w:w="3462" w:type="dxa"/>
          </w:tcPr>
          <w:p w14:paraId="0CB25C8B" w14:textId="63A5D60A" w:rsidR="00C65CFA" w:rsidRPr="001E3E04" w:rsidRDefault="00C65CFA"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18" w:type="dxa"/>
          </w:tcPr>
          <w:p w14:paraId="3194F34C" w14:textId="47D4FEC8" w:rsidR="00C65CFA" w:rsidRPr="001E3E04" w:rsidRDefault="007A22BE" w:rsidP="00C65CFA">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 un «Sprint #0» en el cual se desarrollará un prototipo con las funcionalidades de XMPP.</w:t>
            </w:r>
          </w:p>
        </w:tc>
      </w:tr>
      <w:tr w:rsidR="007A22BE" w:rsidRPr="001E3E04" w14:paraId="2812545E"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8190FE" w14:textId="1977358D" w:rsidR="007A22BE" w:rsidRPr="00645813" w:rsidRDefault="00645813" w:rsidP="00645813">
            <w:pPr>
              <w:rPr>
                <w:rFonts w:cs="Arial"/>
                <w:b w:val="0"/>
                <w:bCs w:val="0"/>
              </w:rPr>
            </w:pPr>
            <w:r>
              <w:rPr>
                <w:rFonts w:cs="Arial"/>
              </w:rPr>
              <w:t>OF0348-RISK-</w:t>
            </w:r>
            <w:r w:rsidR="007A22BE" w:rsidRPr="001E3E04">
              <w:rPr>
                <w:rFonts w:cs="Arial"/>
              </w:rPr>
              <w:t>03</w:t>
            </w:r>
          </w:p>
        </w:tc>
        <w:tc>
          <w:tcPr>
            <w:tcW w:w="3462" w:type="dxa"/>
          </w:tcPr>
          <w:p w14:paraId="513CB5A3" w14:textId="34A70705"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18" w:type="dxa"/>
          </w:tcPr>
          <w:p w14:paraId="211119AA" w14:textId="09A43A1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realizará un «Sprint #0» en el cual se desarrollará un prototipo con las funcionalidades de las librerías de </w:t>
            </w:r>
            <w:proofErr w:type="spellStart"/>
            <w:r w:rsidRPr="001E3E04">
              <w:rPr>
                <w:rFonts w:cs="Arial"/>
              </w:rPr>
              <w:t>Clayster</w:t>
            </w:r>
            <w:proofErr w:type="spellEnd"/>
            <w:r w:rsidRPr="001E3E04">
              <w:rPr>
                <w:rFonts w:cs="Arial"/>
              </w:rPr>
              <w:t xml:space="preserve"> </w:t>
            </w:r>
            <w:r w:rsidR="00BB6076" w:rsidRPr="001E3E04">
              <w:rPr>
                <w:rFonts w:cs="Arial"/>
              </w:rPr>
              <w:t>y/</w:t>
            </w:r>
            <w:r w:rsidRPr="001E3E04">
              <w:rPr>
                <w:rFonts w:cs="Arial"/>
              </w:rPr>
              <w:t xml:space="preserve">o </w:t>
            </w:r>
            <w:proofErr w:type="spellStart"/>
            <w:r w:rsidRPr="001E3E04">
              <w:rPr>
                <w:rFonts w:cs="Arial"/>
              </w:rPr>
              <w:t>WaherData</w:t>
            </w:r>
            <w:proofErr w:type="spellEnd"/>
            <w:r w:rsidRPr="001E3E04">
              <w:rPr>
                <w:rFonts w:cs="Arial"/>
              </w:rPr>
              <w:t>.</w:t>
            </w:r>
          </w:p>
        </w:tc>
      </w:tr>
      <w:tr w:rsidR="007A22BE" w:rsidRPr="001E3E04" w14:paraId="796E1CFA"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623B6A2C" w14:textId="0D4E3014" w:rsidR="007A22BE" w:rsidRPr="001E3E04" w:rsidRDefault="00645813" w:rsidP="007A22BE">
            <w:pPr>
              <w:rPr>
                <w:rFonts w:cs="Arial"/>
              </w:rPr>
            </w:pPr>
            <w:r>
              <w:rPr>
                <w:rFonts w:cs="Arial"/>
              </w:rPr>
              <w:t>OF0348-RISK-</w:t>
            </w:r>
            <w:r w:rsidR="007A22BE" w:rsidRPr="001E3E04">
              <w:rPr>
                <w:rFonts w:cs="Arial"/>
              </w:rPr>
              <w:t>04</w:t>
            </w:r>
          </w:p>
        </w:tc>
        <w:tc>
          <w:tcPr>
            <w:tcW w:w="3462" w:type="dxa"/>
          </w:tcPr>
          <w:p w14:paraId="1C64F387" w14:textId="6B8117C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18" w:type="dxa"/>
          </w:tcPr>
          <w:p w14:paraId="67DF37D7" w14:textId="2D1F27C0"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diseñarán criterios y pruebas de aceptación en el inicio de cada sprint, los cuales él cliente deberá aceptar.</w:t>
            </w:r>
          </w:p>
        </w:tc>
      </w:tr>
      <w:tr w:rsidR="007A22BE" w:rsidRPr="001E3E04" w14:paraId="4786C680" w14:textId="77777777" w:rsidTr="00EF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69997AEE" w14:textId="4F8D34EA" w:rsidR="007A22BE" w:rsidRPr="001E3E04" w:rsidRDefault="00645813" w:rsidP="007A22BE">
            <w:pPr>
              <w:rPr>
                <w:rFonts w:cs="Arial"/>
              </w:rPr>
            </w:pPr>
            <w:r>
              <w:rPr>
                <w:rFonts w:cs="Arial"/>
              </w:rPr>
              <w:t>OF0348-RISK-</w:t>
            </w:r>
            <w:r w:rsidR="007A22BE" w:rsidRPr="001E3E04">
              <w:rPr>
                <w:rFonts w:cs="Arial"/>
              </w:rPr>
              <w:t>0</w:t>
            </w:r>
            <w:r w:rsidR="00CB09B2">
              <w:rPr>
                <w:rFonts w:cs="Arial"/>
              </w:rPr>
              <w:t>5</w:t>
            </w:r>
          </w:p>
        </w:tc>
        <w:tc>
          <w:tcPr>
            <w:tcW w:w="3462" w:type="dxa"/>
          </w:tcPr>
          <w:p w14:paraId="400DF03A" w14:textId="47FECEC1"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18" w:type="dxa"/>
          </w:tcPr>
          <w:p w14:paraId="71C5ACE5" w14:textId="13F4065B" w:rsidR="007A22BE" w:rsidRPr="001E3E04" w:rsidRDefault="007A22BE" w:rsidP="007A22BE">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Durante la «Sprint </w:t>
            </w:r>
            <w:proofErr w:type="spellStart"/>
            <w:r w:rsidRPr="001E3E04">
              <w:rPr>
                <w:rFonts w:cs="Arial"/>
              </w:rPr>
              <w:t>Planning</w:t>
            </w:r>
            <w:proofErr w:type="spellEnd"/>
            <w:r w:rsidRPr="001E3E04">
              <w:rPr>
                <w:rFonts w:cs="Arial"/>
              </w:rPr>
              <w:t>» se realizará un análisis de las horas destinadas al análisis, diseño/desarrollo y pruebas.</w:t>
            </w:r>
          </w:p>
        </w:tc>
      </w:tr>
      <w:tr w:rsidR="007A22BE" w:rsidRPr="001E3E04" w14:paraId="7F0BA605" w14:textId="77777777" w:rsidTr="00EF0C51">
        <w:tc>
          <w:tcPr>
            <w:cnfStyle w:val="001000000000" w:firstRow="0" w:lastRow="0" w:firstColumn="1" w:lastColumn="0" w:oddVBand="0" w:evenVBand="0" w:oddHBand="0" w:evenHBand="0" w:firstRowFirstColumn="0" w:firstRowLastColumn="0" w:lastRowFirstColumn="0" w:lastRowLastColumn="0"/>
            <w:tcW w:w="1164" w:type="dxa"/>
          </w:tcPr>
          <w:p w14:paraId="047935EA" w14:textId="1A3FA4BF" w:rsidR="007A22BE" w:rsidRPr="001E3E04" w:rsidRDefault="00645813" w:rsidP="007A22BE">
            <w:pPr>
              <w:rPr>
                <w:rFonts w:cs="Arial"/>
              </w:rPr>
            </w:pPr>
            <w:r>
              <w:rPr>
                <w:rFonts w:cs="Arial"/>
              </w:rPr>
              <w:t>OF0348-RISK-</w:t>
            </w:r>
            <w:r w:rsidR="007A22BE" w:rsidRPr="001E3E04">
              <w:rPr>
                <w:rFonts w:cs="Arial"/>
              </w:rPr>
              <w:t>0</w:t>
            </w:r>
            <w:r w:rsidR="00CB09B2">
              <w:rPr>
                <w:rFonts w:cs="Arial"/>
              </w:rPr>
              <w:t>6</w:t>
            </w:r>
          </w:p>
        </w:tc>
        <w:tc>
          <w:tcPr>
            <w:tcW w:w="3462" w:type="dxa"/>
          </w:tcPr>
          <w:p w14:paraId="39161405" w14:textId="7CECFE5B"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18" w:type="dxa"/>
          </w:tcPr>
          <w:p w14:paraId="1F0ADEA2" w14:textId="5DF776AE" w:rsidR="007A22BE" w:rsidRPr="001E3E04" w:rsidRDefault="007A22BE" w:rsidP="007A22BE">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realizarán conexiones y manipulaciones de la electrónica con los dispositivos desconectados de la toma de electricidad, además eliminando la estática del sujeto que intervenga los dispositivos.</w:t>
            </w:r>
          </w:p>
        </w:tc>
      </w:tr>
    </w:tbl>
    <w:p w14:paraId="0DB4536A" w14:textId="28DE6DD8" w:rsidR="00512ECB" w:rsidRPr="001E3E04" w:rsidRDefault="00C30A04" w:rsidP="00C30A04">
      <w:pPr>
        <w:pStyle w:val="Descripcin"/>
        <w:jc w:val="center"/>
        <w:rPr>
          <w:rFonts w:cs="Arial"/>
        </w:rPr>
      </w:pPr>
      <w:bookmarkStart w:id="246" w:name="_Ref464750760"/>
      <w:bookmarkStart w:id="247" w:name="_Toc465070263"/>
      <w:bookmarkStart w:id="248" w:name="_Toc524387415"/>
      <w:r w:rsidRPr="001E3E04">
        <w:rPr>
          <w:rFonts w:cs="Arial"/>
        </w:rPr>
        <w:t xml:space="preserve">Tabla </w:t>
      </w:r>
      <w:r w:rsidR="00945598" w:rsidRPr="001E3E04">
        <w:rPr>
          <w:rFonts w:cs="Arial"/>
        </w:rPr>
        <w:fldChar w:fldCharType="begin"/>
      </w:r>
      <w:r w:rsidR="00945598" w:rsidRPr="001E3E04">
        <w:rPr>
          <w:rFonts w:cs="Arial"/>
        </w:rPr>
        <w:instrText xml:space="preserve"> SEQ Tabla \* ARABIC </w:instrText>
      </w:r>
      <w:r w:rsidR="00945598" w:rsidRPr="001E3E04">
        <w:rPr>
          <w:rFonts w:cs="Arial"/>
        </w:rPr>
        <w:fldChar w:fldCharType="separate"/>
      </w:r>
      <w:r w:rsidR="0003608E">
        <w:rPr>
          <w:rFonts w:cs="Arial"/>
          <w:noProof/>
        </w:rPr>
        <w:t>14</w:t>
      </w:r>
      <w:r w:rsidR="00945598" w:rsidRPr="001E3E04">
        <w:rPr>
          <w:rFonts w:cs="Arial"/>
          <w:noProof/>
        </w:rPr>
        <w:fldChar w:fldCharType="end"/>
      </w:r>
      <w:bookmarkEnd w:id="246"/>
      <w:r w:rsidRPr="001E3E04">
        <w:rPr>
          <w:rFonts w:cs="Arial"/>
        </w:rPr>
        <w:t>: Estrategias de Mitigación</w:t>
      </w:r>
      <w:bookmarkEnd w:id="247"/>
      <w:bookmarkEnd w:id="248"/>
    </w:p>
    <w:p w14:paraId="501B0614" w14:textId="77777777" w:rsidR="001B7A6D" w:rsidRPr="001E3E04" w:rsidRDefault="001B7A6D" w:rsidP="001B7A6D">
      <w:pPr>
        <w:rPr>
          <w:rFonts w:cs="Arial"/>
        </w:rPr>
      </w:pPr>
    </w:p>
    <w:p w14:paraId="498E1EE5" w14:textId="770B86C8" w:rsidR="008C2B4D" w:rsidRPr="001E3E04" w:rsidRDefault="008C2B4D" w:rsidP="008C2B4D">
      <w:pPr>
        <w:pStyle w:val="Ttulo4"/>
        <w:rPr>
          <w:rFonts w:cs="Arial"/>
        </w:rPr>
      </w:pPr>
      <w:bookmarkStart w:id="249" w:name="_Toc465070165"/>
      <w:bookmarkStart w:id="250" w:name="_Toc465070708"/>
      <w:r w:rsidRPr="001E3E04">
        <w:rPr>
          <w:rFonts w:cs="Arial"/>
        </w:rPr>
        <w:t>3.5.2.3. Estrategias de Contingencia</w:t>
      </w:r>
      <w:bookmarkEnd w:id="249"/>
      <w:bookmarkEnd w:id="250"/>
    </w:p>
    <w:p w14:paraId="43892FAB" w14:textId="0D4377AA" w:rsidR="008C2B4D" w:rsidRPr="001E3E04" w:rsidRDefault="008C2B4D" w:rsidP="008C2B4D">
      <w:pPr>
        <w:rPr>
          <w:rFonts w:cs="Arial"/>
        </w:rPr>
      </w:pPr>
      <w:r w:rsidRPr="001E3E04">
        <w:rPr>
          <w:rFonts w:cs="Arial"/>
        </w:rPr>
        <w:t>En la</w:t>
      </w:r>
      <w:r w:rsidR="00162541">
        <w:rPr>
          <w:rFonts w:cs="Arial"/>
        </w:rPr>
        <w:t xml:space="preserve"> </w:t>
      </w:r>
      <w:r w:rsidR="00162541">
        <w:rPr>
          <w:rFonts w:cs="Arial"/>
        </w:rPr>
        <w:fldChar w:fldCharType="begin"/>
      </w:r>
      <w:r w:rsidR="00162541">
        <w:rPr>
          <w:rFonts w:cs="Arial"/>
        </w:rPr>
        <w:instrText xml:space="preserve"> REF _Ref524311336 \h </w:instrText>
      </w:r>
      <w:r w:rsidR="00162541">
        <w:rPr>
          <w:rFonts w:cs="Arial"/>
        </w:rPr>
      </w:r>
      <w:r w:rsidR="00162541">
        <w:rPr>
          <w:rFonts w:cs="Arial"/>
        </w:rPr>
        <w:fldChar w:fldCharType="separate"/>
      </w:r>
      <w:r w:rsidR="00162541">
        <w:t xml:space="preserve">Tabla </w:t>
      </w:r>
      <w:r w:rsidR="00162541">
        <w:rPr>
          <w:noProof/>
        </w:rPr>
        <w:t>15</w:t>
      </w:r>
      <w:r w:rsidR="00162541">
        <w:rPr>
          <w:rFonts w:cs="Arial"/>
        </w:rPr>
        <w:fldChar w:fldCharType="end"/>
      </w:r>
      <w:r w:rsidR="00162541">
        <w:rPr>
          <w:rFonts w:cs="Arial"/>
        </w:rPr>
        <w:t xml:space="preserve"> </w:t>
      </w:r>
      <w:r w:rsidR="00C30A04" w:rsidRPr="001E3E04">
        <w:rPr>
          <w:rFonts w:cs="Arial"/>
        </w:rPr>
        <w:t>se muestran la estrategia de contingencia para cada riesgo.</w:t>
      </w:r>
    </w:p>
    <w:p w14:paraId="04129EF2" w14:textId="77E42E3B" w:rsidR="00162541" w:rsidRDefault="00162541" w:rsidP="00162541">
      <w:pPr>
        <w:pStyle w:val="Descripcin"/>
        <w:keepNext/>
      </w:pPr>
      <w:bookmarkStart w:id="251" w:name="_Ref524311336"/>
      <w:bookmarkStart w:id="252" w:name="_Toc524387416"/>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15</w:t>
      </w:r>
      <w:r w:rsidR="008C76F3">
        <w:rPr>
          <w:noProof/>
        </w:rPr>
        <w:fldChar w:fldCharType="end"/>
      </w:r>
      <w:bookmarkEnd w:id="251"/>
      <w:r>
        <w:t>: Estrategias de contingencia para los riesgos.</w:t>
      </w:r>
      <w:bookmarkEnd w:id="252"/>
    </w:p>
    <w:tbl>
      <w:tblPr>
        <w:tblStyle w:val="Tablaconcuadrcula4-nfasis1"/>
        <w:tblW w:w="0" w:type="auto"/>
        <w:tblLook w:val="04A0" w:firstRow="1" w:lastRow="0" w:firstColumn="1" w:lastColumn="0" w:noHBand="0" w:noVBand="1"/>
      </w:tblPr>
      <w:tblGrid>
        <w:gridCol w:w="1164"/>
        <w:gridCol w:w="3472"/>
        <w:gridCol w:w="3908"/>
      </w:tblGrid>
      <w:tr w:rsidR="008C2B4D" w:rsidRPr="001E3E04" w14:paraId="634C6E83" w14:textId="77777777" w:rsidTr="00162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1E73C072" w14:textId="77777777" w:rsidR="008C2B4D" w:rsidRPr="001E3E04" w:rsidRDefault="008C2B4D" w:rsidP="00501EA6">
            <w:pPr>
              <w:rPr>
                <w:rFonts w:cs="Arial"/>
              </w:rPr>
            </w:pPr>
            <w:r w:rsidRPr="001E3E04">
              <w:rPr>
                <w:rFonts w:cs="Arial"/>
              </w:rPr>
              <w:t>ID</w:t>
            </w:r>
          </w:p>
        </w:tc>
        <w:tc>
          <w:tcPr>
            <w:tcW w:w="3472" w:type="dxa"/>
          </w:tcPr>
          <w:p w14:paraId="59AA8717" w14:textId="77777777"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Riesgo</w:t>
            </w:r>
          </w:p>
        </w:tc>
        <w:tc>
          <w:tcPr>
            <w:tcW w:w="3908" w:type="dxa"/>
          </w:tcPr>
          <w:p w14:paraId="7E0D679A" w14:textId="5074E3CC" w:rsidR="008C2B4D" w:rsidRPr="001E3E04" w:rsidRDefault="008C2B4D" w:rsidP="00501EA6">
            <w:pPr>
              <w:cnfStyle w:val="100000000000" w:firstRow="1" w:lastRow="0" w:firstColumn="0" w:lastColumn="0" w:oddVBand="0" w:evenVBand="0" w:oddHBand="0" w:evenHBand="0" w:firstRowFirstColumn="0" w:firstRowLastColumn="0" w:lastRowFirstColumn="0" w:lastRowLastColumn="0"/>
              <w:rPr>
                <w:rFonts w:cs="Arial"/>
              </w:rPr>
            </w:pPr>
            <w:r w:rsidRPr="001E3E04">
              <w:rPr>
                <w:rFonts w:cs="Arial"/>
              </w:rPr>
              <w:t>Contingencia</w:t>
            </w:r>
          </w:p>
        </w:tc>
      </w:tr>
      <w:tr w:rsidR="00BB6076" w:rsidRPr="001E3E04" w14:paraId="4481F302"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06388344" w14:textId="4417F706" w:rsidR="00BB6076" w:rsidRPr="001E3E04" w:rsidRDefault="00CB09B2" w:rsidP="00BB6076">
            <w:pPr>
              <w:rPr>
                <w:rFonts w:cs="Arial"/>
              </w:rPr>
            </w:pPr>
            <w:r>
              <w:rPr>
                <w:rFonts w:cs="Arial"/>
              </w:rPr>
              <w:t>OF0348-RISK-</w:t>
            </w:r>
            <w:r w:rsidR="00BB6076" w:rsidRPr="001E3E04">
              <w:rPr>
                <w:rFonts w:cs="Arial"/>
              </w:rPr>
              <w:t>01</w:t>
            </w:r>
          </w:p>
        </w:tc>
        <w:tc>
          <w:tcPr>
            <w:tcW w:w="3472" w:type="dxa"/>
          </w:tcPr>
          <w:p w14:paraId="41107BDA" w14:textId="21CD5EC5" w:rsidR="00BB6076" w:rsidRPr="001E3E04" w:rsidRDefault="00BB6076"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El cliente decide agregar, modificar o eliminar alguna </w:t>
            </w:r>
            <w:r w:rsidRPr="001E3E04">
              <w:rPr>
                <w:rFonts w:cs="Arial"/>
              </w:rPr>
              <w:lastRenderedPageBreak/>
              <w:t>historia de Usuario durante el trascurso del Sprint.</w:t>
            </w:r>
          </w:p>
        </w:tc>
        <w:tc>
          <w:tcPr>
            <w:tcW w:w="3908" w:type="dxa"/>
          </w:tcPr>
          <w:p w14:paraId="306C4438" w14:textId="64A68410" w:rsidR="00BB6076" w:rsidRPr="001E3E04" w:rsidRDefault="00C76DB8" w:rsidP="00BB607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lastRenderedPageBreak/>
              <w:t xml:space="preserve">Se gestiona la Historia de Usuario requerida siempre y cuando esta </w:t>
            </w:r>
            <w:r w:rsidRPr="001E3E04">
              <w:rPr>
                <w:rFonts w:cs="Arial"/>
              </w:rPr>
              <w:lastRenderedPageBreak/>
              <w:t>no tenga un impacto mayor a 1000. Como resultado, se debe volver a analizar los tiempos requeridos para la finalización del Sprint. Si fuera necesario, se deberá modificar dicha planificación.</w:t>
            </w:r>
          </w:p>
        </w:tc>
      </w:tr>
      <w:tr w:rsidR="00BB6076" w:rsidRPr="001E3E04" w14:paraId="65253120"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48546553" w14:textId="684B5C6C" w:rsidR="00BB6076" w:rsidRPr="001E3E04" w:rsidRDefault="00CB09B2" w:rsidP="00BB6076">
            <w:pPr>
              <w:rPr>
                <w:rFonts w:cs="Arial"/>
              </w:rPr>
            </w:pPr>
            <w:r>
              <w:rPr>
                <w:rFonts w:cs="Arial"/>
              </w:rPr>
              <w:lastRenderedPageBreak/>
              <w:t>OF0348-RISK-</w:t>
            </w:r>
            <w:r w:rsidR="00BB6076" w:rsidRPr="001E3E04">
              <w:rPr>
                <w:rFonts w:cs="Arial"/>
              </w:rPr>
              <w:t>02</w:t>
            </w:r>
          </w:p>
        </w:tc>
        <w:tc>
          <w:tcPr>
            <w:tcW w:w="3472" w:type="dxa"/>
          </w:tcPr>
          <w:p w14:paraId="68BFF392" w14:textId="5EB98002" w:rsidR="00BB6076" w:rsidRPr="001E3E04" w:rsidRDefault="00BB6076"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Dificultad del equipo de desarrollo para aprender el uso de XMPP.</w:t>
            </w:r>
          </w:p>
        </w:tc>
        <w:tc>
          <w:tcPr>
            <w:tcW w:w="3908" w:type="dxa"/>
          </w:tcPr>
          <w:p w14:paraId="26F020C0" w14:textId="02A73CEA" w:rsidR="00BB6076" w:rsidRPr="001E3E04" w:rsidRDefault="00C76DB8" w:rsidP="00BB607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Coordinar reuniones con desarrollador senior con conocimientos avanzados en XMPP, que además es un «</w:t>
            </w:r>
            <w:proofErr w:type="spellStart"/>
            <w:r w:rsidRPr="001E3E04">
              <w:rPr>
                <w:rFonts w:cs="Arial"/>
              </w:rPr>
              <w:t>Stakeholder</w:t>
            </w:r>
            <w:proofErr w:type="spellEnd"/>
            <w:r w:rsidRPr="001E3E04">
              <w:rPr>
                <w:rFonts w:cs="Arial"/>
              </w:rPr>
              <w:t>» del proyecto, Peter Waher, para solucionar dudas</w:t>
            </w:r>
            <w:r w:rsidR="00CA5089" w:rsidRPr="001E3E04">
              <w:rPr>
                <w:rFonts w:cs="Arial"/>
              </w:rPr>
              <w:t xml:space="preserve"> e inconvenientes, de esta manera </w:t>
            </w:r>
            <w:r w:rsidRPr="001E3E04">
              <w:rPr>
                <w:rFonts w:cs="Arial"/>
              </w:rPr>
              <w:t>evitar el estancamiento en el proyecto.</w:t>
            </w:r>
          </w:p>
        </w:tc>
      </w:tr>
      <w:tr w:rsidR="00C76DB8" w:rsidRPr="001E3E04" w14:paraId="17709BC3"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EDA8E7C" w14:textId="6F22DEE6" w:rsidR="00C76DB8" w:rsidRPr="001E3E04" w:rsidRDefault="00CB09B2" w:rsidP="00C76DB8">
            <w:pPr>
              <w:rPr>
                <w:rFonts w:cs="Arial"/>
              </w:rPr>
            </w:pPr>
            <w:r>
              <w:rPr>
                <w:rFonts w:cs="Arial"/>
              </w:rPr>
              <w:t>OF0348-RISK-</w:t>
            </w:r>
            <w:r w:rsidR="00C76DB8" w:rsidRPr="001E3E04">
              <w:rPr>
                <w:rFonts w:cs="Arial"/>
              </w:rPr>
              <w:t>03</w:t>
            </w:r>
          </w:p>
        </w:tc>
        <w:tc>
          <w:tcPr>
            <w:tcW w:w="3472" w:type="dxa"/>
          </w:tcPr>
          <w:p w14:paraId="0199208A" w14:textId="7E8B91D0"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Dificultad del equipo de desarrollo para aprender a usar librerías </w:t>
            </w:r>
            <w:r w:rsidR="00645813">
              <w:rPr>
                <w:rFonts w:cs="Arial"/>
              </w:rPr>
              <w:t>XMPP</w:t>
            </w:r>
          </w:p>
        </w:tc>
        <w:tc>
          <w:tcPr>
            <w:tcW w:w="3908" w:type="dxa"/>
          </w:tcPr>
          <w:p w14:paraId="6A81FA6A" w14:textId="099DB0CD" w:rsidR="00C76DB8" w:rsidRPr="001E3E04" w:rsidRDefault="00C76DB8" w:rsidP="00C76DB8">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Se coordinará reuniones con desarrollador senior quien es el creador de dichas librerías, Peter Waher, para solucionar dudas y así evitar el estancamiento en el proyecto.</w:t>
            </w:r>
          </w:p>
        </w:tc>
      </w:tr>
      <w:tr w:rsidR="00C76DB8" w:rsidRPr="001E3E04" w14:paraId="7730DA6E"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56145251" w14:textId="263F10EB" w:rsidR="00C76DB8" w:rsidRPr="001E3E04" w:rsidRDefault="00CB09B2" w:rsidP="00C76DB8">
            <w:pPr>
              <w:rPr>
                <w:rFonts w:cs="Arial"/>
              </w:rPr>
            </w:pPr>
            <w:r>
              <w:rPr>
                <w:rFonts w:cs="Arial"/>
              </w:rPr>
              <w:t>OF0348-RISK-</w:t>
            </w:r>
            <w:r w:rsidR="00C76DB8" w:rsidRPr="001E3E04">
              <w:rPr>
                <w:rFonts w:cs="Arial"/>
              </w:rPr>
              <w:t>04</w:t>
            </w:r>
          </w:p>
        </w:tc>
        <w:tc>
          <w:tcPr>
            <w:tcW w:w="3472" w:type="dxa"/>
          </w:tcPr>
          <w:p w14:paraId="64A6DC65" w14:textId="39C64B67"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El cliente no satisfecho con el resultado del Sprint.</w:t>
            </w:r>
          </w:p>
        </w:tc>
        <w:tc>
          <w:tcPr>
            <w:tcW w:w="3908" w:type="dxa"/>
          </w:tcPr>
          <w:p w14:paraId="7061E8E7" w14:textId="02365ADF" w:rsidR="00C76DB8" w:rsidRPr="001E3E04" w:rsidRDefault="00C76DB8" w:rsidP="00C76DB8">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examinará la posibilidad de integrar las Historias de Usuario con las que no está satisfecho en un siguiente Sprint, con las modificaciones acorde a lo requiera el cliente. En caso de no ser posible, se le informará al cliente. En caso de un Sprint, se seguirá con el siguiente Sprint. En caso del producto final, se entregará en ese estado.</w:t>
            </w:r>
          </w:p>
        </w:tc>
      </w:tr>
      <w:tr w:rsidR="006B7556" w:rsidRPr="001E3E04" w14:paraId="55450A89" w14:textId="77777777" w:rsidTr="00162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4" w:type="dxa"/>
          </w:tcPr>
          <w:p w14:paraId="524E25DF" w14:textId="23595252" w:rsidR="006B7556" w:rsidRPr="001E3E04" w:rsidRDefault="00CB09B2" w:rsidP="006B7556">
            <w:pPr>
              <w:rPr>
                <w:rFonts w:cs="Arial"/>
              </w:rPr>
            </w:pPr>
            <w:r>
              <w:rPr>
                <w:rFonts w:cs="Arial"/>
              </w:rPr>
              <w:t>OF0348-RISK-</w:t>
            </w:r>
            <w:r w:rsidR="006B7556" w:rsidRPr="001E3E04">
              <w:rPr>
                <w:rFonts w:cs="Arial"/>
              </w:rPr>
              <w:t>0</w:t>
            </w:r>
            <w:r w:rsidR="00645813">
              <w:rPr>
                <w:rFonts w:cs="Arial"/>
              </w:rPr>
              <w:t>5</w:t>
            </w:r>
          </w:p>
        </w:tc>
        <w:tc>
          <w:tcPr>
            <w:tcW w:w="3472" w:type="dxa"/>
          </w:tcPr>
          <w:p w14:paraId="1B0FB375" w14:textId="5E3A7E09"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Error en la estimación de tiempo de actividades.</w:t>
            </w:r>
          </w:p>
        </w:tc>
        <w:tc>
          <w:tcPr>
            <w:tcW w:w="3908" w:type="dxa"/>
          </w:tcPr>
          <w:p w14:paraId="44644201" w14:textId="19808716" w:rsidR="006B7556" w:rsidRPr="001E3E04" w:rsidRDefault="006B7556" w:rsidP="006B7556">
            <w:pPr>
              <w:cnfStyle w:val="000000100000" w:firstRow="0" w:lastRow="0" w:firstColumn="0" w:lastColumn="0" w:oddVBand="0" w:evenVBand="0" w:oddHBand="1" w:evenHBand="0" w:firstRowFirstColumn="0" w:firstRowLastColumn="0" w:lastRowFirstColumn="0" w:lastRowLastColumn="0"/>
              <w:rPr>
                <w:rFonts w:cs="Arial"/>
              </w:rPr>
            </w:pPr>
            <w:r w:rsidRPr="001E3E04">
              <w:rPr>
                <w:rFonts w:cs="Arial"/>
              </w:rPr>
              <w:t xml:space="preserve">Se le inyectará mayor cantidad de HH al Sprint, de modo que se pueda solucionar este error. En su defecto, si no pudiese, se modificará la planificación </w:t>
            </w:r>
            <w:proofErr w:type="gramStart"/>
            <w:r w:rsidRPr="001E3E04">
              <w:rPr>
                <w:rFonts w:cs="Arial"/>
              </w:rPr>
              <w:t>de acuerdo al</w:t>
            </w:r>
            <w:proofErr w:type="gramEnd"/>
            <w:r w:rsidRPr="001E3E04">
              <w:rPr>
                <w:rFonts w:cs="Arial"/>
              </w:rPr>
              <w:t xml:space="preserve"> atraso existente.</w:t>
            </w:r>
          </w:p>
        </w:tc>
      </w:tr>
      <w:tr w:rsidR="006B7556" w:rsidRPr="001E3E04" w14:paraId="70DA749C" w14:textId="77777777" w:rsidTr="00162541">
        <w:tc>
          <w:tcPr>
            <w:cnfStyle w:val="001000000000" w:firstRow="0" w:lastRow="0" w:firstColumn="1" w:lastColumn="0" w:oddVBand="0" w:evenVBand="0" w:oddHBand="0" w:evenHBand="0" w:firstRowFirstColumn="0" w:firstRowLastColumn="0" w:lastRowFirstColumn="0" w:lastRowLastColumn="0"/>
            <w:tcW w:w="1164" w:type="dxa"/>
          </w:tcPr>
          <w:p w14:paraId="284EC963" w14:textId="2AF2A878" w:rsidR="006B7556" w:rsidRPr="001E3E04" w:rsidRDefault="00CB09B2" w:rsidP="006B7556">
            <w:pPr>
              <w:rPr>
                <w:rFonts w:cs="Arial"/>
              </w:rPr>
            </w:pPr>
            <w:r>
              <w:rPr>
                <w:rFonts w:cs="Arial"/>
              </w:rPr>
              <w:t>OF0348-RISK-06</w:t>
            </w:r>
          </w:p>
        </w:tc>
        <w:tc>
          <w:tcPr>
            <w:tcW w:w="3472" w:type="dxa"/>
          </w:tcPr>
          <w:p w14:paraId="7190B63A" w14:textId="07B8875A"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Desperfectos en los dispositivos electrónicos.</w:t>
            </w:r>
          </w:p>
        </w:tc>
        <w:tc>
          <w:tcPr>
            <w:tcW w:w="3908" w:type="dxa"/>
          </w:tcPr>
          <w:p w14:paraId="223CFF74" w14:textId="6E6E8F82"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r w:rsidRPr="001E3E04">
              <w:rPr>
                <w:rFonts w:cs="Arial"/>
              </w:rPr>
              <w:t>Se utilizarán los repuestos, si estos fallan, se adaptará un Arduino para que cubra esta funcionalidad, esto es lo que respecta a sensores.</w:t>
            </w:r>
            <w:r w:rsidRPr="001E3E04">
              <w:rPr>
                <w:rFonts w:cs="Arial"/>
              </w:rPr>
              <w:br/>
              <w:t xml:space="preserve">Si falla cualquier otro dispositivo, se deberá comprar </w:t>
            </w:r>
            <w:r w:rsidR="00066F6C">
              <w:rPr>
                <w:rFonts w:cs="Arial"/>
              </w:rPr>
              <w:t xml:space="preserve">el </w:t>
            </w:r>
            <w:r w:rsidR="00645813">
              <w:rPr>
                <w:rFonts w:cs="Arial"/>
              </w:rPr>
              <w:t>repuesto de este</w:t>
            </w:r>
            <w:r w:rsidRPr="001E3E04">
              <w:rPr>
                <w:rFonts w:cs="Arial"/>
              </w:rPr>
              <w:t>.</w:t>
            </w:r>
          </w:p>
          <w:p w14:paraId="57ABB20D" w14:textId="16003D51" w:rsidR="006B7556" w:rsidRPr="001E3E04" w:rsidRDefault="006B7556" w:rsidP="006B7556">
            <w:pPr>
              <w:cnfStyle w:val="000000000000" w:firstRow="0" w:lastRow="0" w:firstColumn="0" w:lastColumn="0" w:oddVBand="0" w:evenVBand="0" w:oddHBand="0" w:evenHBand="0" w:firstRowFirstColumn="0" w:firstRowLastColumn="0" w:lastRowFirstColumn="0" w:lastRowLastColumn="0"/>
              <w:rPr>
                <w:rFonts w:cs="Arial"/>
              </w:rPr>
            </w:pPr>
          </w:p>
        </w:tc>
      </w:tr>
    </w:tbl>
    <w:p w14:paraId="360C2B10" w14:textId="3DD4BD5C" w:rsidR="00713961" w:rsidRPr="001E3E04" w:rsidRDefault="00713961" w:rsidP="00713961">
      <w:pPr>
        <w:pStyle w:val="Ttulo3"/>
        <w:rPr>
          <w:rFonts w:cs="Arial"/>
        </w:rPr>
      </w:pPr>
      <w:bookmarkStart w:id="253" w:name="_Toc465070166"/>
      <w:bookmarkStart w:id="254" w:name="_Toc465070709"/>
      <w:bookmarkStart w:id="255" w:name="_Toc524387360"/>
      <w:r w:rsidRPr="001E3E04">
        <w:rPr>
          <w:rFonts w:cs="Arial"/>
        </w:rPr>
        <w:lastRenderedPageBreak/>
        <w:t>3.5.3. Gestión de Requerimientos</w:t>
      </w:r>
      <w:bookmarkEnd w:id="253"/>
      <w:bookmarkEnd w:id="254"/>
      <w:bookmarkEnd w:id="255"/>
    </w:p>
    <w:p w14:paraId="2C83B26A" w14:textId="5D35469D" w:rsidR="008154D2" w:rsidRPr="001E3E04" w:rsidRDefault="00713961" w:rsidP="001B7A6D">
      <w:pPr>
        <w:ind w:firstLine="708"/>
        <w:rPr>
          <w:rFonts w:cs="Arial"/>
        </w:rPr>
      </w:pPr>
      <w:r w:rsidRPr="001E3E04">
        <w:rPr>
          <w:rFonts w:cs="Arial"/>
        </w:rPr>
        <w:t>Los requerimientos en el proyecto serán acordados entre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el «Scrum </w:t>
      </w:r>
      <w:proofErr w:type="gramStart"/>
      <w:r w:rsidRPr="001E3E04">
        <w:rPr>
          <w:rFonts w:cs="Arial"/>
        </w:rPr>
        <w:t>master</w:t>
      </w:r>
      <w:proofErr w:type="gramEnd"/>
      <w:r w:rsidRPr="001E3E04">
        <w:rPr>
          <w:rFonts w:cs="Arial"/>
        </w:rPr>
        <w:t xml:space="preserve">» por medio de </w:t>
      </w:r>
      <w:r w:rsidR="005F5F76" w:rsidRPr="001E3E04">
        <w:rPr>
          <w:rFonts w:cs="Arial"/>
        </w:rPr>
        <w:t xml:space="preserve">la gestión de </w:t>
      </w:r>
      <w:r w:rsidRPr="001E3E04">
        <w:rPr>
          <w:rFonts w:cs="Arial"/>
        </w:rPr>
        <w:t>Historias de Usuario.</w:t>
      </w:r>
      <w:r w:rsidR="00BB05EF" w:rsidRPr="001E3E04">
        <w:rPr>
          <w:rFonts w:cs="Arial"/>
        </w:rPr>
        <w:t xml:space="preserve"> Asimismo, el </w:t>
      </w:r>
      <w:proofErr w:type="spellStart"/>
      <w:r w:rsidR="00BB05EF" w:rsidRPr="001E3E04">
        <w:rPr>
          <w:rFonts w:cs="Arial"/>
        </w:rPr>
        <w:t>Product</w:t>
      </w:r>
      <w:proofErr w:type="spellEnd"/>
      <w:r w:rsidR="00BB05EF" w:rsidRPr="001E3E04">
        <w:rPr>
          <w:rFonts w:cs="Arial"/>
        </w:rPr>
        <w:t xml:space="preserve"> Backlog se desarrollará con todas las Historias de Usuario identificadas, y se utilizará «</w:t>
      </w:r>
      <w:proofErr w:type="spellStart"/>
      <w:r w:rsidR="00BB05EF" w:rsidRPr="001E3E04">
        <w:rPr>
          <w:rFonts w:cs="Arial"/>
        </w:rPr>
        <w:t>Planni</w:t>
      </w:r>
      <w:r w:rsidR="002F4DD0" w:rsidRPr="001E3E04">
        <w:rPr>
          <w:rFonts w:cs="Arial"/>
        </w:rPr>
        <w:t>n</w:t>
      </w:r>
      <w:r w:rsidR="00BB05EF" w:rsidRPr="001E3E04">
        <w:rPr>
          <w:rFonts w:cs="Arial"/>
        </w:rPr>
        <w:t>g</w:t>
      </w:r>
      <w:proofErr w:type="spellEnd"/>
      <w:r w:rsidR="00BB05EF" w:rsidRPr="001E3E04">
        <w:rPr>
          <w:rFonts w:cs="Arial"/>
        </w:rPr>
        <w:t xml:space="preserve"> </w:t>
      </w:r>
      <w:proofErr w:type="spellStart"/>
      <w:r w:rsidR="00BB05EF" w:rsidRPr="001E3E04">
        <w:rPr>
          <w:rFonts w:cs="Arial"/>
        </w:rPr>
        <w:t>Poker</w:t>
      </w:r>
      <w:proofErr w:type="spellEnd"/>
      <w:r w:rsidR="00BB05EF" w:rsidRPr="001E3E04">
        <w:rPr>
          <w:rFonts w:cs="Arial"/>
        </w:rPr>
        <w:t>» para la estimación de esfuerzo y priorización.</w:t>
      </w:r>
    </w:p>
    <w:p w14:paraId="3CE87269" w14:textId="7F72FE7B" w:rsidR="008154D2" w:rsidRPr="001E3E04" w:rsidRDefault="005B4029" w:rsidP="001B7A6D">
      <w:pPr>
        <w:rPr>
          <w:rFonts w:cs="Arial"/>
        </w:rPr>
      </w:pPr>
      <w:r w:rsidRPr="001E3E04">
        <w:rPr>
          <w:rFonts w:cs="Arial"/>
        </w:rPr>
        <w:t xml:space="preserve">Al momento de realizar la reunión Sprint </w:t>
      </w:r>
      <w:proofErr w:type="spellStart"/>
      <w:r w:rsidRPr="001E3E04">
        <w:rPr>
          <w:rFonts w:cs="Arial"/>
        </w:rPr>
        <w:t>Planning</w:t>
      </w:r>
      <w:proofErr w:type="spellEnd"/>
      <w:r w:rsidRPr="001E3E04">
        <w:rPr>
          <w:rFonts w:cs="Arial"/>
        </w:rPr>
        <w:t xml:space="preserve">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presenta las Historias de usuario asociadas al </w:t>
      </w:r>
      <w:proofErr w:type="spellStart"/>
      <w:r w:rsidRPr="001E3E04">
        <w:rPr>
          <w:rFonts w:cs="Arial"/>
        </w:rPr>
        <w:t>Product</w:t>
      </w:r>
      <w:proofErr w:type="spellEnd"/>
      <w:r w:rsidRPr="001E3E04">
        <w:rPr>
          <w:rFonts w:cs="Arial"/>
        </w:rPr>
        <w:t xml:space="preserve"> Backlog, </w:t>
      </w:r>
      <w:r w:rsidR="00D80CB1" w:rsidRPr="001E3E04">
        <w:rPr>
          <w:rFonts w:cs="Arial"/>
        </w:rPr>
        <w:t>de acuerdo con</w:t>
      </w:r>
      <w:r w:rsidR="00B823FD" w:rsidRPr="001E3E04">
        <w:rPr>
          <w:rFonts w:cs="Arial"/>
        </w:rPr>
        <w:t xml:space="preserve"> la prioridad asociada a esta</w:t>
      </w:r>
      <w:r w:rsidR="008154D2" w:rsidRPr="001E3E04">
        <w:rPr>
          <w:rFonts w:cs="Arial"/>
        </w:rPr>
        <w:t xml:space="preserve">, así el equipo determinará cuales se comprometerán a desarrollar en la duración del Sprint. </w:t>
      </w:r>
    </w:p>
    <w:p w14:paraId="36EA3E28" w14:textId="49BAD87A" w:rsidR="00C04126" w:rsidRPr="001E3E04" w:rsidRDefault="008154D2" w:rsidP="00604E4A">
      <w:pPr>
        <w:rPr>
          <w:rFonts w:cs="Arial"/>
          <w:caps/>
          <w:spacing w:val="15"/>
        </w:rPr>
      </w:pPr>
      <w:r w:rsidRPr="001E3E04">
        <w:rPr>
          <w:rFonts w:cs="Arial"/>
        </w:rPr>
        <w:t>Durante el trascurso d</w:t>
      </w:r>
      <w:r w:rsidR="00F82D1E" w:rsidRPr="001E3E04">
        <w:rPr>
          <w:rFonts w:cs="Arial"/>
        </w:rPr>
        <w:t>el proyecto se podrán gestionar las Historias de Usuario, es decir, agregar, modificar y eliminar alguna de estas. Esto sólo se puede realizar en la finalización del Sprint, de otro modo, estos cambios afectarán a la planificación Sprint en curso, generando una incertidumbre en el tiempo requerido para la conclusión de este.</w:t>
      </w:r>
      <w:r w:rsidR="00CD6EEC" w:rsidRPr="001E3E04">
        <w:rPr>
          <w:rFonts w:cs="Arial"/>
        </w:rPr>
        <w:t xml:space="preserve"> </w:t>
      </w:r>
    </w:p>
    <w:p w14:paraId="0D15EFCA" w14:textId="77777777" w:rsidR="00C04126" w:rsidRPr="001E3E04" w:rsidRDefault="00C04126" w:rsidP="00C04126">
      <w:pPr>
        <w:pStyle w:val="Ttulo2"/>
        <w:rPr>
          <w:rFonts w:cs="Arial"/>
        </w:rPr>
      </w:pPr>
      <w:bookmarkStart w:id="256" w:name="_Toc524387361"/>
      <w:r w:rsidRPr="001E3E04">
        <w:rPr>
          <w:rFonts w:cs="Arial"/>
        </w:rPr>
        <w:t>Proceso de Sprints</w:t>
      </w:r>
      <w:bookmarkEnd w:id="256"/>
    </w:p>
    <w:p w14:paraId="0DC84D7E" w14:textId="77777777" w:rsidR="00C04126" w:rsidRPr="001E3E04" w:rsidRDefault="00C04126" w:rsidP="00C04126">
      <w:pPr>
        <w:rPr>
          <w:rFonts w:cs="Arial"/>
        </w:rPr>
      </w:pPr>
      <w:r w:rsidRPr="001E3E04">
        <w:rPr>
          <w:rFonts w:cs="Arial"/>
        </w:rPr>
        <w:t xml:space="preserve">Luego de considerar toda la información expuesta en este capítulo, el proceso a seguir en cada Sprint se explica con detalle a continuación. </w:t>
      </w:r>
    </w:p>
    <w:p w14:paraId="4E014572" w14:textId="1A4E4A94" w:rsidR="00C04126" w:rsidRPr="001E3E04" w:rsidRDefault="00C04126" w:rsidP="007A10DD">
      <w:pPr>
        <w:pStyle w:val="Prrafodelista"/>
        <w:numPr>
          <w:ilvl w:val="0"/>
          <w:numId w:val="37"/>
        </w:numPr>
        <w:rPr>
          <w:rFonts w:cs="Arial"/>
        </w:rPr>
      </w:pPr>
      <w:r w:rsidRPr="001E3E04">
        <w:rPr>
          <w:rFonts w:cs="Arial"/>
        </w:rPr>
        <w:t xml:space="preserve">Se realiza la reunión «Sprint </w:t>
      </w:r>
      <w:proofErr w:type="spellStart"/>
      <w:r w:rsidRPr="001E3E04">
        <w:rPr>
          <w:rFonts w:cs="Arial"/>
        </w:rPr>
        <w:t>Planning</w:t>
      </w:r>
      <w:proofErr w:type="spellEnd"/>
      <w:r w:rsidRPr="001E3E04">
        <w:rPr>
          <w:rFonts w:cs="Arial"/>
        </w:rPr>
        <w:t xml:space="preserve">», en la cual se encuentran presentes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y los integrantes del equipo de desarrollo. Se procede a </w:t>
      </w:r>
      <w:r w:rsidR="00732DC6" w:rsidRPr="001E3E04">
        <w:rPr>
          <w:rFonts w:cs="Arial"/>
        </w:rPr>
        <w:t>establecer</w:t>
      </w:r>
      <w:r w:rsidRPr="001E3E04">
        <w:rPr>
          <w:rFonts w:cs="Arial"/>
        </w:rPr>
        <w:t xml:space="preserve"> el objetivo del Sprint, </w:t>
      </w:r>
      <w:r w:rsidR="00732DC6" w:rsidRPr="001E3E04">
        <w:rPr>
          <w:rFonts w:cs="Arial"/>
        </w:rPr>
        <w:t>se otorga una prioridad</w:t>
      </w:r>
      <w:r w:rsidRPr="001E3E04">
        <w:rPr>
          <w:rFonts w:cs="Arial"/>
        </w:rPr>
        <w:t xml:space="preserve"> a cada Historia de Usuario</w:t>
      </w:r>
      <w:r w:rsidR="00732DC6" w:rsidRPr="001E3E04">
        <w:rPr>
          <w:rFonts w:cs="Arial"/>
        </w:rPr>
        <w:t xml:space="preserve"> presentes en el </w:t>
      </w:r>
      <w:proofErr w:type="spellStart"/>
      <w:r w:rsidR="00732DC6" w:rsidRPr="001E3E04">
        <w:rPr>
          <w:rFonts w:cs="Arial"/>
        </w:rPr>
        <w:t>Product</w:t>
      </w:r>
      <w:proofErr w:type="spellEnd"/>
      <w:r w:rsidR="00732DC6" w:rsidRPr="001E3E04">
        <w:rPr>
          <w:rFonts w:cs="Arial"/>
        </w:rPr>
        <w:t xml:space="preserve"> Backlog. Se acuerda cuales Historias de Usuarios serán desarrolladas, además se establecen Criterios de aceptación para estas, los cuales serán la base de las pruebas de aceptación que se realizarán al </w:t>
      </w:r>
      <w:r w:rsidR="00645813" w:rsidRPr="001E3E04">
        <w:rPr>
          <w:rFonts w:cs="Arial"/>
        </w:rPr>
        <w:t>término</w:t>
      </w:r>
      <w:r w:rsidR="00732DC6" w:rsidRPr="001E3E04">
        <w:rPr>
          <w:rFonts w:cs="Arial"/>
        </w:rPr>
        <w:t xml:space="preserve"> del Sprint.</w:t>
      </w:r>
    </w:p>
    <w:p w14:paraId="6702BCD5" w14:textId="39F6565A" w:rsidR="00732DC6" w:rsidRPr="001E3E04" w:rsidRDefault="00732DC6" w:rsidP="007A10DD">
      <w:pPr>
        <w:pStyle w:val="Prrafodelista"/>
        <w:numPr>
          <w:ilvl w:val="0"/>
          <w:numId w:val="37"/>
        </w:numPr>
        <w:rPr>
          <w:rFonts w:cs="Arial"/>
        </w:rPr>
      </w:pPr>
      <w:r w:rsidRPr="001E3E04">
        <w:rPr>
          <w:rFonts w:cs="Arial"/>
        </w:rPr>
        <w:t>Se genera el Sprint Backlog, en el cual se especifican todas las tareas a realizar durante el Sprint, además a cada una se una estimación de tiempo.</w:t>
      </w:r>
    </w:p>
    <w:p w14:paraId="3A5B9702" w14:textId="527D6B70" w:rsidR="00732DC6" w:rsidRPr="001E3E04" w:rsidRDefault="00732DC6" w:rsidP="007A10DD">
      <w:pPr>
        <w:pStyle w:val="Prrafodelista"/>
        <w:numPr>
          <w:ilvl w:val="0"/>
          <w:numId w:val="37"/>
        </w:numPr>
        <w:rPr>
          <w:rFonts w:cs="Arial"/>
        </w:rPr>
      </w:pPr>
      <w:r w:rsidRPr="001E3E04">
        <w:rPr>
          <w:rFonts w:cs="Arial"/>
        </w:rPr>
        <w:t xml:space="preserve">Durante que el Sprint se está ejecutando, se realiza un desarrollo </w:t>
      </w:r>
      <w:proofErr w:type="spellStart"/>
      <w:r w:rsidRPr="001E3E04">
        <w:rPr>
          <w:rFonts w:cs="Arial"/>
        </w:rPr>
        <w:t>psuedo</w:t>
      </w:r>
      <w:proofErr w:type="spellEnd"/>
      <w:r w:rsidRPr="001E3E04">
        <w:rPr>
          <w:rFonts w:cs="Arial"/>
        </w:rPr>
        <w:t xml:space="preserve">-cascada. Comenzando por </w:t>
      </w:r>
      <w:proofErr w:type="spellStart"/>
      <w:r w:rsidRPr="001E3E04">
        <w:rPr>
          <w:rFonts w:cs="Arial"/>
        </w:rPr>
        <w:t>Analisis</w:t>
      </w:r>
      <w:proofErr w:type="spellEnd"/>
      <w:r w:rsidRPr="001E3E04">
        <w:rPr>
          <w:rFonts w:cs="Arial"/>
        </w:rPr>
        <w:t>, seguido de Diseño, Codificación y Pruebas.</w:t>
      </w:r>
    </w:p>
    <w:p w14:paraId="308F8473" w14:textId="0D069C70" w:rsidR="00732DC6" w:rsidRPr="001E3E04" w:rsidRDefault="00732DC6" w:rsidP="007A10DD">
      <w:pPr>
        <w:pStyle w:val="Prrafodelista"/>
        <w:numPr>
          <w:ilvl w:val="0"/>
          <w:numId w:val="37"/>
        </w:numPr>
        <w:rPr>
          <w:rFonts w:cs="Arial"/>
        </w:rPr>
      </w:pPr>
      <w:r w:rsidRPr="001E3E04">
        <w:rPr>
          <w:rFonts w:cs="Arial"/>
        </w:rPr>
        <w:t xml:space="preserve">Eventualmente si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solicita algún cambio, este se agrega como </w:t>
      </w:r>
      <w:proofErr w:type="gramStart"/>
      <w:r w:rsidRPr="001E3E04">
        <w:rPr>
          <w:rFonts w:cs="Arial"/>
        </w:rPr>
        <w:t>ticket</w:t>
      </w:r>
      <w:proofErr w:type="gramEnd"/>
      <w:r w:rsidRPr="001E3E04">
        <w:rPr>
          <w:rFonts w:cs="Arial"/>
        </w:rPr>
        <w:t xml:space="preserve"> a GitHub</w:t>
      </w:r>
      <w:r w:rsidR="003531AF" w:rsidRPr="001E3E04">
        <w:rPr>
          <w:rFonts w:cs="Arial"/>
        </w:rPr>
        <w:t xml:space="preserve">, el cual debe ser priorizado en el </w:t>
      </w:r>
      <w:proofErr w:type="spellStart"/>
      <w:r w:rsidR="003531AF" w:rsidRPr="001E3E04">
        <w:rPr>
          <w:rFonts w:cs="Arial"/>
        </w:rPr>
        <w:t>Product</w:t>
      </w:r>
      <w:proofErr w:type="spellEnd"/>
      <w:r w:rsidR="003531AF" w:rsidRPr="001E3E04">
        <w:rPr>
          <w:rFonts w:cs="Arial"/>
        </w:rPr>
        <w:t xml:space="preserve"> Backlog para el siguiente Sprint.</w:t>
      </w:r>
    </w:p>
    <w:p w14:paraId="51AC3E0B" w14:textId="6B1C5A9D" w:rsidR="003531AF" w:rsidRPr="001E3E04" w:rsidRDefault="003531AF" w:rsidP="007A10DD">
      <w:pPr>
        <w:pStyle w:val="Prrafodelista"/>
        <w:numPr>
          <w:ilvl w:val="0"/>
          <w:numId w:val="37"/>
        </w:numPr>
        <w:rPr>
          <w:rFonts w:cs="Arial"/>
        </w:rPr>
      </w:pPr>
      <w:r w:rsidRPr="001E3E04">
        <w:rPr>
          <w:rFonts w:cs="Arial"/>
        </w:rPr>
        <w:lastRenderedPageBreak/>
        <w:t xml:space="preserve">Los defectos, se agregan una vez encontrados como un </w:t>
      </w:r>
      <w:proofErr w:type="gramStart"/>
      <w:r w:rsidRPr="001E3E04">
        <w:rPr>
          <w:rFonts w:cs="Arial"/>
        </w:rPr>
        <w:t>ticket</w:t>
      </w:r>
      <w:proofErr w:type="gramEnd"/>
      <w:r w:rsidRPr="001E3E04">
        <w:rPr>
          <w:rFonts w:cs="Arial"/>
        </w:rPr>
        <w:t xml:space="preserve"> de «defecto» a GitHub, el cual deberá ser solucionado dentro del trascurso del Sprint.</w:t>
      </w:r>
    </w:p>
    <w:p w14:paraId="1AFFE62D" w14:textId="6C90265F" w:rsidR="00EB35FB" w:rsidRPr="00B409E9" w:rsidRDefault="003531AF" w:rsidP="007A10DD">
      <w:pPr>
        <w:pStyle w:val="Prrafodelista"/>
        <w:numPr>
          <w:ilvl w:val="0"/>
          <w:numId w:val="37"/>
        </w:numPr>
        <w:rPr>
          <w:rFonts w:cs="Arial"/>
        </w:rPr>
        <w:sectPr w:rsidR="00EB35FB" w:rsidRPr="00B409E9" w:rsidSect="00B13C1B">
          <w:footnotePr>
            <w:numRestart w:val="eachSect"/>
          </w:footnotePr>
          <w:pgSz w:w="12240" w:h="15840" w:code="1"/>
          <w:pgMar w:top="1418" w:right="1418" w:bottom="1418" w:left="2268" w:header="709" w:footer="709" w:gutter="0"/>
          <w:cols w:space="708"/>
          <w:docGrid w:linePitch="360"/>
        </w:sectPr>
      </w:pPr>
      <w:r w:rsidRPr="001E3E04">
        <w:rPr>
          <w:rFonts w:cs="Arial"/>
        </w:rPr>
        <w:t xml:space="preserve">Al momento de finalizar el Sprint se realiza la Reunión Sprint </w:t>
      </w:r>
      <w:proofErr w:type="spellStart"/>
      <w:r w:rsidRPr="001E3E04">
        <w:rPr>
          <w:rFonts w:cs="Arial"/>
        </w:rPr>
        <w:t>Retrospective</w:t>
      </w:r>
      <w:proofErr w:type="spellEnd"/>
      <w:r w:rsidRPr="001E3E04">
        <w:rPr>
          <w:rFonts w:cs="Arial"/>
        </w:rPr>
        <w:t xml:space="preserve">, en la cual participa el </w:t>
      </w:r>
      <w:proofErr w:type="spellStart"/>
      <w:r w:rsidRPr="001E3E04">
        <w:rPr>
          <w:rFonts w:cs="Arial"/>
        </w:rPr>
        <w:t>Product</w:t>
      </w:r>
      <w:proofErr w:type="spellEnd"/>
      <w:r w:rsidRPr="001E3E04">
        <w:rPr>
          <w:rFonts w:cs="Arial"/>
        </w:rPr>
        <w:t xml:space="preserve"> </w:t>
      </w:r>
      <w:proofErr w:type="spellStart"/>
      <w:r w:rsidRPr="001E3E04">
        <w:rPr>
          <w:rFonts w:cs="Arial"/>
        </w:rPr>
        <w:t>Owner</w:t>
      </w:r>
      <w:proofErr w:type="spellEnd"/>
      <w:r w:rsidRPr="001E3E04">
        <w:rPr>
          <w:rFonts w:cs="Arial"/>
        </w:rPr>
        <w:t xml:space="preserve"> junto con el equipo de desarrollo. Se acepta el Sprint luego de haber aprobado las pruebas de aceptación. De no ser así se procederá a hacer una </w:t>
      </w:r>
      <w:r w:rsidR="00B409E9" w:rsidRPr="001E3E04">
        <w:rPr>
          <w:rFonts w:cs="Arial"/>
        </w:rPr>
        <w:t>replanificación</w:t>
      </w:r>
      <w:r w:rsidR="00B409E9">
        <w:rPr>
          <w:rFonts w:cs="Arial"/>
        </w:rPr>
        <w:t>.</w:t>
      </w:r>
    </w:p>
    <w:p w14:paraId="0359C1A1" w14:textId="285FCBF4" w:rsidR="00597D6F" w:rsidRDefault="00597D6F" w:rsidP="00597D6F">
      <w:pPr>
        <w:pStyle w:val="Ttulo1"/>
        <w:rPr>
          <w:rFonts w:cs="Arial"/>
          <w:sz w:val="24"/>
        </w:rPr>
      </w:pPr>
      <w:bookmarkStart w:id="257" w:name="_Toc524387362"/>
      <w:r w:rsidRPr="001E3E04">
        <w:rPr>
          <w:rFonts w:cs="Arial"/>
          <w:sz w:val="24"/>
        </w:rPr>
        <w:lastRenderedPageBreak/>
        <w:t xml:space="preserve">4. </w:t>
      </w:r>
      <w:bookmarkStart w:id="258" w:name="_Toc464484107"/>
      <w:bookmarkStart w:id="259" w:name="_Toc465070167"/>
      <w:bookmarkStart w:id="260" w:name="_Toc465070710"/>
      <w:r w:rsidRPr="001E3E04">
        <w:rPr>
          <w:rFonts w:cs="Arial"/>
          <w:sz w:val="24"/>
        </w:rPr>
        <w:t>RESULTADOS Y DISCUSIÓN</w:t>
      </w:r>
      <w:bookmarkEnd w:id="257"/>
      <w:bookmarkEnd w:id="258"/>
      <w:bookmarkEnd w:id="259"/>
      <w:bookmarkEnd w:id="260"/>
    </w:p>
    <w:p w14:paraId="77DD4616" w14:textId="71366A45" w:rsidR="00604E4A" w:rsidRPr="00604E4A" w:rsidRDefault="00604E4A" w:rsidP="00604E4A">
      <w:pPr>
        <w:rPr>
          <w:rFonts w:cs="Arial"/>
          <w:szCs w:val="24"/>
        </w:rPr>
      </w:pPr>
      <w:r w:rsidRPr="00604E4A">
        <w:rPr>
          <w:rFonts w:cs="Arial"/>
          <w:szCs w:val="24"/>
        </w:rPr>
        <w:t>El presente capítulo presenta las Historias de Usuario obtenidas, sus criterios de aceptación, la trazabilidad entre éstas, los requerimientos no funcionales y los objetivos. Además, se presentarán todos los resultados obtenidos durante el desarrollo del proyecto y se discutirá sobre el cumplimiento de los objetivos y requerimientos no funcionales.</w:t>
      </w:r>
    </w:p>
    <w:p w14:paraId="2B7D0D58" w14:textId="77777777" w:rsidR="00604E4A" w:rsidRPr="00604E4A" w:rsidRDefault="00604E4A" w:rsidP="00604E4A"/>
    <w:p w14:paraId="256601E6" w14:textId="63E05C78" w:rsidR="00597D6F" w:rsidRDefault="00CF099B" w:rsidP="00CF099B">
      <w:pPr>
        <w:pStyle w:val="Ttulo2"/>
        <w:rPr>
          <w:rFonts w:cs="Arial"/>
        </w:rPr>
      </w:pPr>
      <w:bookmarkStart w:id="261" w:name="_Toc464484108"/>
      <w:bookmarkStart w:id="262" w:name="_Toc465070168"/>
      <w:bookmarkStart w:id="263" w:name="_Toc465070711"/>
      <w:bookmarkStart w:id="264" w:name="_Toc524387363"/>
      <w:r w:rsidRPr="001E3E04">
        <w:rPr>
          <w:rFonts w:cs="Arial"/>
        </w:rPr>
        <w:t>4.1. Historias de Usuario</w:t>
      </w:r>
      <w:bookmarkEnd w:id="261"/>
      <w:bookmarkEnd w:id="262"/>
      <w:bookmarkEnd w:id="263"/>
      <w:bookmarkEnd w:id="264"/>
    </w:p>
    <w:p w14:paraId="3148501F" w14:textId="7EAAF4F2" w:rsidR="001E3A00" w:rsidRPr="001E3A00" w:rsidRDefault="00162541" w:rsidP="00326177">
      <w:r>
        <w:t xml:space="preserve">En la </w:t>
      </w:r>
      <w:r>
        <w:fldChar w:fldCharType="begin"/>
      </w:r>
      <w:r>
        <w:instrText xml:space="preserve"> REF _Ref524311474 \h </w:instrText>
      </w:r>
      <w:r>
        <w:fldChar w:fldCharType="separate"/>
      </w:r>
      <w:r>
        <w:t xml:space="preserve">Tabla </w:t>
      </w:r>
      <w:r>
        <w:rPr>
          <w:noProof/>
        </w:rPr>
        <w:t>16</w:t>
      </w:r>
      <w:r>
        <w:fldChar w:fldCharType="end"/>
      </w:r>
      <w:r>
        <w:t xml:space="preserve"> se aprecian las historias de usuario generadas en proyecto OF0348.</w:t>
      </w:r>
    </w:p>
    <w:p w14:paraId="1DF7DC92" w14:textId="13C6585A" w:rsidR="00162541" w:rsidRDefault="00162541" w:rsidP="001B1D40">
      <w:pPr>
        <w:pStyle w:val="Descripcin"/>
        <w:keepNext/>
        <w:jc w:val="left"/>
      </w:pPr>
      <w:bookmarkStart w:id="265" w:name="_Ref524311474"/>
      <w:bookmarkStart w:id="266" w:name="_Toc524387417"/>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16</w:t>
      </w:r>
      <w:r w:rsidR="008C76F3">
        <w:rPr>
          <w:noProof/>
        </w:rPr>
        <w:fldChar w:fldCharType="end"/>
      </w:r>
      <w:bookmarkEnd w:id="265"/>
      <w:r>
        <w:t>: Historias de usuario.</w:t>
      </w:r>
      <w:bookmarkEnd w:id="266"/>
    </w:p>
    <w:tbl>
      <w:tblPr>
        <w:tblW w:w="5000" w:type="pct"/>
        <w:jc w:val="center"/>
        <w:tblCellMar>
          <w:left w:w="70" w:type="dxa"/>
          <w:right w:w="70" w:type="dxa"/>
        </w:tblCellMar>
        <w:tblLook w:val="04A0" w:firstRow="1" w:lastRow="0" w:firstColumn="1" w:lastColumn="0" w:noHBand="0" w:noVBand="1"/>
      </w:tblPr>
      <w:tblGrid>
        <w:gridCol w:w="1449"/>
        <w:gridCol w:w="1742"/>
        <w:gridCol w:w="2679"/>
        <w:gridCol w:w="2679"/>
      </w:tblGrid>
      <w:tr w:rsidR="00604E4A" w:rsidRPr="001E3A00" w14:paraId="1E0616E4" w14:textId="77777777" w:rsidTr="00162541">
        <w:trPr>
          <w:trHeight w:val="472"/>
          <w:jc w:val="center"/>
        </w:trPr>
        <w:tc>
          <w:tcPr>
            <w:tcW w:w="847" w:type="pct"/>
            <w:tcBorders>
              <w:top w:val="nil"/>
              <w:left w:val="nil"/>
              <w:bottom w:val="nil"/>
              <w:right w:val="nil"/>
            </w:tcBorders>
            <w:shd w:val="clear" w:color="000000" w:fill="FFFFFF"/>
            <w:noWrap/>
            <w:vAlign w:val="bottom"/>
            <w:hideMark/>
          </w:tcPr>
          <w:p w14:paraId="18D6263C" w14:textId="34E433F5" w:rsidR="001E3A00" w:rsidRPr="001E3A00" w:rsidRDefault="001E3A00" w:rsidP="001E3A00">
            <w:pPr>
              <w:spacing w:before="0" w:after="0" w:line="240" w:lineRule="auto"/>
              <w:jc w:val="left"/>
              <w:rPr>
                <w:rFonts w:eastAsia="Times New Roman" w:cs="Arial"/>
                <w:color w:val="000000"/>
                <w:lang w:eastAsia="es-CL"/>
              </w:rPr>
            </w:pPr>
          </w:p>
        </w:tc>
        <w:tc>
          <w:tcPr>
            <w:tcW w:w="4153" w:type="pct"/>
            <w:gridSpan w:val="3"/>
            <w:tcBorders>
              <w:top w:val="single" w:sz="4" w:space="0" w:color="auto"/>
              <w:left w:val="single" w:sz="4" w:space="0" w:color="auto"/>
              <w:bottom w:val="single" w:sz="4" w:space="0" w:color="auto"/>
              <w:right w:val="single" w:sz="4" w:space="0" w:color="000000"/>
            </w:tcBorders>
            <w:shd w:val="clear" w:color="000000" w:fill="1F497D"/>
            <w:vAlign w:val="center"/>
            <w:hideMark/>
          </w:tcPr>
          <w:p w14:paraId="6A857C7F"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Enunciado de la historia</w:t>
            </w:r>
          </w:p>
        </w:tc>
      </w:tr>
      <w:tr w:rsidR="001E3A00" w:rsidRPr="001E3A00" w14:paraId="27A9502F" w14:textId="77777777" w:rsidTr="00162541">
        <w:trPr>
          <w:trHeight w:val="472"/>
          <w:jc w:val="center"/>
        </w:trPr>
        <w:tc>
          <w:tcPr>
            <w:tcW w:w="847"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6AA8DAE1"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Identificador (ID) de la historia</w:t>
            </w:r>
          </w:p>
        </w:tc>
        <w:tc>
          <w:tcPr>
            <w:tcW w:w="1019" w:type="pct"/>
            <w:tcBorders>
              <w:top w:val="nil"/>
              <w:left w:val="nil"/>
              <w:bottom w:val="single" w:sz="4" w:space="0" w:color="auto"/>
              <w:right w:val="single" w:sz="4" w:space="0" w:color="auto"/>
            </w:tcBorders>
            <w:shd w:val="clear" w:color="000000" w:fill="1F497D"/>
            <w:vAlign w:val="center"/>
            <w:hideMark/>
          </w:tcPr>
          <w:p w14:paraId="6AE1D076" w14:textId="77777777" w:rsidR="001E3A00" w:rsidRPr="001E3A00" w:rsidRDefault="001E3A00" w:rsidP="00604E4A">
            <w:pPr>
              <w:spacing w:before="0" w:after="0" w:line="240" w:lineRule="auto"/>
              <w:jc w:val="center"/>
              <w:rPr>
                <w:rFonts w:eastAsia="Times New Roman" w:cs="Arial"/>
                <w:color w:val="FFFFFF"/>
                <w:lang w:eastAsia="es-CL"/>
              </w:rPr>
            </w:pPr>
            <w:r w:rsidRPr="001E3A00">
              <w:rPr>
                <w:rFonts w:eastAsia="Times New Roman" w:cs="Arial"/>
                <w:color w:val="FFFFFF"/>
                <w:lang w:eastAsia="es-CL"/>
              </w:rPr>
              <w:t>Rol</w:t>
            </w:r>
          </w:p>
        </w:tc>
        <w:tc>
          <w:tcPr>
            <w:tcW w:w="1567" w:type="pct"/>
            <w:tcBorders>
              <w:top w:val="nil"/>
              <w:left w:val="nil"/>
              <w:bottom w:val="single" w:sz="4" w:space="0" w:color="auto"/>
              <w:right w:val="single" w:sz="4" w:space="0" w:color="auto"/>
            </w:tcBorders>
            <w:shd w:val="clear" w:color="000000" w:fill="1F497D"/>
            <w:vAlign w:val="center"/>
            <w:hideMark/>
          </w:tcPr>
          <w:p w14:paraId="74074031"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Característica / Funcionalidad</w:t>
            </w:r>
          </w:p>
        </w:tc>
        <w:tc>
          <w:tcPr>
            <w:tcW w:w="1567" w:type="pct"/>
            <w:tcBorders>
              <w:top w:val="nil"/>
              <w:left w:val="nil"/>
              <w:bottom w:val="single" w:sz="4" w:space="0" w:color="auto"/>
              <w:right w:val="single" w:sz="4" w:space="0" w:color="auto"/>
            </w:tcBorders>
            <w:shd w:val="clear" w:color="000000" w:fill="1F497D"/>
            <w:vAlign w:val="center"/>
            <w:hideMark/>
          </w:tcPr>
          <w:p w14:paraId="5536856B" w14:textId="77777777" w:rsidR="001E3A00" w:rsidRPr="001E3A00" w:rsidRDefault="001E3A00" w:rsidP="001E3A00">
            <w:pPr>
              <w:spacing w:before="0" w:after="0" w:line="240" w:lineRule="auto"/>
              <w:jc w:val="center"/>
              <w:rPr>
                <w:rFonts w:eastAsia="Times New Roman" w:cs="Arial"/>
                <w:color w:val="FFFFFF"/>
                <w:lang w:eastAsia="es-CL"/>
              </w:rPr>
            </w:pPr>
            <w:r w:rsidRPr="001E3A00">
              <w:rPr>
                <w:rFonts w:eastAsia="Times New Roman" w:cs="Arial"/>
                <w:color w:val="FFFFFF"/>
                <w:lang w:eastAsia="es-CL"/>
              </w:rPr>
              <w:t>Razón / Resultado</w:t>
            </w:r>
          </w:p>
        </w:tc>
      </w:tr>
      <w:tr w:rsidR="001E3A00" w:rsidRPr="001E3A00" w14:paraId="2A79CCF2" w14:textId="77777777" w:rsidTr="00162541">
        <w:trPr>
          <w:trHeight w:val="472"/>
          <w:jc w:val="center"/>
        </w:trPr>
        <w:tc>
          <w:tcPr>
            <w:tcW w:w="847" w:type="pct"/>
            <w:vMerge w:val="restart"/>
            <w:tcBorders>
              <w:top w:val="nil"/>
              <w:left w:val="single" w:sz="4" w:space="0" w:color="auto"/>
              <w:bottom w:val="single" w:sz="4" w:space="0" w:color="auto"/>
              <w:right w:val="single" w:sz="4" w:space="0" w:color="auto"/>
            </w:tcBorders>
            <w:shd w:val="clear" w:color="000000" w:fill="FFFFFF"/>
            <w:hideMark/>
          </w:tcPr>
          <w:p w14:paraId="2575EDA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OF0348-HU-01</w:t>
            </w:r>
          </w:p>
        </w:tc>
        <w:tc>
          <w:tcPr>
            <w:tcW w:w="1019" w:type="pct"/>
            <w:vMerge w:val="restart"/>
            <w:tcBorders>
              <w:top w:val="nil"/>
              <w:left w:val="single" w:sz="4" w:space="0" w:color="auto"/>
              <w:bottom w:val="single" w:sz="4" w:space="0" w:color="auto"/>
              <w:right w:val="single" w:sz="4" w:space="0" w:color="auto"/>
            </w:tcBorders>
            <w:shd w:val="clear" w:color="000000" w:fill="FFFFFF"/>
            <w:hideMark/>
          </w:tcPr>
          <w:p w14:paraId="382AB33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592A7B34"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agregar credenciales de consumidor</w:t>
            </w:r>
          </w:p>
        </w:tc>
        <w:tc>
          <w:tcPr>
            <w:tcW w:w="1567" w:type="pct"/>
            <w:vMerge w:val="restart"/>
            <w:tcBorders>
              <w:top w:val="nil"/>
              <w:left w:val="single" w:sz="4" w:space="0" w:color="auto"/>
              <w:bottom w:val="single" w:sz="4" w:space="0" w:color="auto"/>
              <w:right w:val="single" w:sz="4" w:space="0" w:color="auto"/>
            </w:tcBorders>
            <w:shd w:val="clear" w:color="000000" w:fill="FFFFFF"/>
            <w:hideMark/>
          </w:tcPr>
          <w:p w14:paraId="4DC5708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autorizar el registro automatizado de identidades.</w:t>
            </w:r>
          </w:p>
        </w:tc>
      </w:tr>
      <w:tr w:rsidR="00604E4A" w:rsidRPr="001E3A00" w14:paraId="3B6760D2"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1DB82FB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3E0B441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5140F50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40629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135B1836" w14:textId="77777777" w:rsidTr="00162541">
        <w:trPr>
          <w:trHeight w:val="617"/>
          <w:jc w:val="center"/>
        </w:trPr>
        <w:tc>
          <w:tcPr>
            <w:tcW w:w="847" w:type="pct"/>
            <w:vMerge/>
            <w:tcBorders>
              <w:top w:val="nil"/>
              <w:left w:val="single" w:sz="4" w:space="0" w:color="auto"/>
              <w:bottom w:val="single" w:sz="4" w:space="0" w:color="auto"/>
              <w:right w:val="single" w:sz="4" w:space="0" w:color="auto"/>
            </w:tcBorders>
            <w:vAlign w:val="center"/>
            <w:hideMark/>
          </w:tcPr>
          <w:p w14:paraId="07FA233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auto"/>
              <w:right w:val="single" w:sz="4" w:space="0" w:color="auto"/>
            </w:tcBorders>
            <w:vAlign w:val="center"/>
            <w:hideMark/>
          </w:tcPr>
          <w:p w14:paraId="2225E76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232AF58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auto"/>
              <w:right w:val="single" w:sz="4" w:space="0" w:color="auto"/>
            </w:tcBorders>
            <w:vAlign w:val="center"/>
            <w:hideMark/>
          </w:tcPr>
          <w:p w14:paraId="421AA5E5"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5A5B742E" w14:textId="77777777" w:rsidTr="00162541">
        <w:trPr>
          <w:trHeight w:val="472"/>
          <w:jc w:val="center"/>
        </w:trPr>
        <w:tc>
          <w:tcPr>
            <w:tcW w:w="847" w:type="pct"/>
            <w:vMerge w:val="restart"/>
            <w:tcBorders>
              <w:top w:val="nil"/>
              <w:left w:val="single" w:sz="4" w:space="0" w:color="auto"/>
              <w:bottom w:val="single" w:sz="4" w:space="0" w:color="000000"/>
              <w:right w:val="single" w:sz="4" w:space="0" w:color="auto"/>
            </w:tcBorders>
            <w:shd w:val="clear" w:color="000000" w:fill="FFFFFF"/>
            <w:hideMark/>
          </w:tcPr>
          <w:p w14:paraId="28BC972D"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OF0348-HU-02</w:t>
            </w:r>
          </w:p>
        </w:tc>
        <w:tc>
          <w:tcPr>
            <w:tcW w:w="1019" w:type="pct"/>
            <w:vMerge w:val="restart"/>
            <w:tcBorders>
              <w:top w:val="nil"/>
              <w:left w:val="single" w:sz="4" w:space="0" w:color="auto"/>
              <w:bottom w:val="single" w:sz="4" w:space="0" w:color="000000"/>
              <w:right w:val="single" w:sz="4" w:space="0" w:color="auto"/>
            </w:tcBorders>
            <w:shd w:val="clear" w:color="000000" w:fill="FFFFFF"/>
            <w:hideMark/>
          </w:tcPr>
          <w:p w14:paraId="66005EB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373F0D6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modificar credenciales de consumidor</w:t>
            </w:r>
          </w:p>
        </w:tc>
        <w:tc>
          <w:tcPr>
            <w:tcW w:w="1567" w:type="pct"/>
            <w:vMerge w:val="restart"/>
            <w:tcBorders>
              <w:top w:val="nil"/>
              <w:left w:val="single" w:sz="4" w:space="0" w:color="auto"/>
              <w:bottom w:val="single" w:sz="4" w:space="0" w:color="000000"/>
              <w:right w:val="single" w:sz="4" w:space="0" w:color="auto"/>
            </w:tcBorders>
            <w:shd w:val="clear" w:color="000000" w:fill="FFFFFF"/>
            <w:hideMark/>
          </w:tcPr>
          <w:p w14:paraId="08F2816A"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cambiar la cantidad de identidades asociadas a una credencial.</w:t>
            </w:r>
          </w:p>
        </w:tc>
      </w:tr>
      <w:tr w:rsidR="00604E4A" w:rsidRPr="001E3A00" w14:paraId="57DA7304" w14:textId="77777777" w:rsidTr="00162541">
        <w:trPr>
          <w:trHeight w:val="617"/>
          <w:jc w:val="center"/>
        </w:trPr>
        <w:tc>
          <w:tcPr>
            <w:tcW w:w="847" w:type="pct"/>
            <w:vMerge/>
            <w:tcBorders>
              <w:top w:val="nil"/>
              <w:left w:val="single" w:sz="4" w:space="0" w:color="auto"/>
              <w:bottom w:val="single" w:sz="4" w:space="0" w:color="000000"/>
              <w:right w:val="single" w:sz="4" w:space="0" w:color="auto"/>
            </w:tcBorders>
            <w:vAlign w:val="center"/>
            <w:hideMark/>
          </w:tcPr>
          <w:p w14:paraId="0184FD27"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single" w:sz="4" w:space="0" w:color="000000"/>
              <w:right w:val="single" w:sz="4" w:space="0" w:color="auto"/>
            </w:tcBorders>
            <w:vAlign w:val="center"/>
            <w:hideMark/>
          </w:tcPr>
          <w:p w14:paraId="65F07EFB"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56445DC4"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single" w:sz="4" w:space="0" w:color="000000"/>
              <w:right w:val="single" w:sz="4" w:space="0" w:color="auto"/>
            </w:tcBorders>
            <w:vAlign w:val="center"/>
            <w:hideMark/>
          </w:tcPr>
          <w:p w14:paraId="17CE13CE"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14D059B1"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27B4E9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OF0348-HU-03</w:t>
            </w:r>
          </w:p>
        </w:tc>
        <w:tc>
          <w:tcPr>
            <w:tcW w:w="1019" w:type="pct"/>
            <w:vMerge w:val="restart"/>
            <w:tcBorders>
              <w:top w:val="nil"/>
              <w:left w:val="single" w:sz="4" w:space="0" w:color="auto"/>
              <w:bottom w:val="nil"/>
              <w:right w:val="single" w:sz="4" w:space="0" w:color="auto"/>
            </w:tcBorders>
            <w:shd w:val="clear" w:color="000000" w:fill="FFFFFF"/>
            <w:hideMark/>
          </w:tcPr>
          <w:p w14:paraId="7F831DD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nil"/>
              <w:left w:val="single" w:sz="4" w:space="0" w:color="auto"/>
              <w:bottom w:val="nil"/>
              <w:right w:val="single" w:sz="4" w:space="0" w:color="auto"/>
            </w:tcBorders>
            <w:shd w:val="clear" w:color="000000" w:fill="FFFFFF"/>
            <w:hideMark/>
          </w:tcPr>
          <w:p w14:paraId="641DC934" w14:textId="4A98F299"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las «credenciales de consumidor», las identidades permitidas y las identidades utilizadas</w:t>
            </w:r>
          </w:p>
        </w:tc>
        <w:tc>
          <w:tcPr>
            <w:tcW w:w="1567" w:type="pct"/>
            <w:vMerge w:val="restart"/>
            <w:tcBorders>
              <w:top w:val="nil"/>
              <w:left w:val="single" w:sz="4" w:space="0" w:color="auto"/>
              <w:bottom w:val="nil"/>
              <w:right w:val="single" w:sz="4" w:space="0" w:color="auto"/>
            </w:tcBorders>
            <w:shd w:val="clear" w:color="000000" w:fill="FFFFFF"/>
            <w:hideMark/>
          </w:tcPr>
          <w:p w14:paraId="65BCBDF5"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 xml:space="preserve">para identificar el uso que cada consumidor hace de la red XMPP. </w:t>
            </w:r>
          </w:p>
        </w:tc>
      </w:tr>
      <w:tr w:rsidR="00604E4A" w:rsidRPr="001E3A00" w14:paraId="67313535"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180D8E2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5B143B0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322842F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D9EFBDD"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6171D01D"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5D32FF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OF0348-HU-04</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71E4A87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6C1EE55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visualizar cuantas y que identidades han sido creadas con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78514931"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llevar un registro de las identidades creadas asociadas a una credencial de consumidor».</w:t>
            </w:r>
          </w:p>
        </w:tc>
      </w:tr>
      <w:tr w:rsidR="00604E4A" w:rsidRPr="001E3A00" w14:paraId="0BAC2E65"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6649D75A"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39D78A5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CE2DB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4610C040"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2612E2AB" w14:textId="77777777" w:rsidTr="00162541">
        <w:trPr>
          <w:trHeight w:val="472"/>
          <w:jc w:val="center"/>
        </w:trPr>
        <w:tc>
          <w:tcPr>
            <w:tcW w:w="847" w:type="pct"/>
            <w:vMerge w:val="restart"/>
            <w:tcBorders>
              <w:top w:val="single" w:sz="4" w:space="0" w:color="auto"/>
              <w:left w:val="single" w:sz="4" w:space="0" w:color="auto"/>
              <w:bottom w:val="nil"/>
              <w:right w:val="single" w:sz="4" w:space="0" w:color="auto"/>
            </w:tcBorders>
            <w:shd w:val="clear" w:color="000000" w:fill="FFFFFF"/>
            <w:hideMark/>
          </w:tcPr>
          <w:p w14:paraId="677C95AE"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OF0348-HU-05</w:t>
            </w:r>
          </w:p>
        </w:tc>
        <w:tc>
          <w:tcPr>
            <w:tcW w:w="1019" w:type="pct"/>
            <w:vMerge w:val="restart"/>
            <w:tcBorders>
              <w:top w:val="single" w:sz="4" w:space="0" w:color="auto"/>
              <w:left w:val="single" w:sz="4" w:space="0" w:color="auto"/>
              <w:bottom w:val="nil"/>
              <w:right w:val="single" w:sz="4" w:space="0" w:color="auto"/>
            </w:tcBorders>
            <w:shd w:val="clear" w:color="000000" w:fill="FFFFFF"/>
            <w:hideMark/>
          </w:tcPr>
          <w:p w14:paraId="31872ED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2A1DE1C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poder eliminar una identidad creada por una «credencial de consumidor»</w:t>
            </w:r>
          </w:p>
        </w:tc>
        <w:tc>
          <w:tcPr>
            <w:tcW w:w="1567" w:type="pct"/>
            <w:vMerge w:val="restart"/>
            <w:tcBorders>
              <w:top w:val="single" w:sz="4" w:space="0" w:color="auto"/>
              <w:left w:val="single" w:sz="4" w:space="0" w:color="auto"/>
              <w:bottom w:val="nil"/>
              <w:right w:val="single" w:sz="4" w:space="0" w:color="auto"/>
            </w:tcBorders>
            <w:shd w:val="clear" w:color="000000" w:fill="FFFFFF"/>
            <w:hideMark/>
          </w:tcPr>
          <w:p w14:paraId="576A5A31" w14:textId="4F2A47A4"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tener la capacidad de eliminar un cliente malicioso que está utilizando cierta identidad.</w:t>
            </w:r>
          </w:p>
        </w:tc>
      </w:tr>
      <w:tr w:rsidR="00604E4A" w:rsidRPr="001E3A00" w14:paraId="2C4BBE33"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3D8E7DEF"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1E81FC10"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7BAF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FAC33C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F519F99" w14:textId="77777777" w:rsidTr="00162541">
        <w:trPr>
          <w:trHeight w:val="617"/>
          <w:jc w:val="center"/>
        </w:trPr>
        <w:tc>
          <w:tcPr>
            <w:tcW w:w="847" w:type="pct"/>
            <w:vMerge/>
            <w:tcBorders>
              <w:top w:val="single" w:sz="4" w:space="0" w:color="auto"/>
              <w:left w:val="single" w:sz="4" w:space="0" w:color="auto"/>
              <w:bottom w:val="nil"/>
              <w:right w:val="single" w:sz="4" w:space="0" w:color="auto"/>
            </w:tcBorders>
            <w:vAlign w:val="center"/>
            <w:hideMark/>
          </w:tcPr>
          <w:p w14:paraId="70CC80F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nil"/>
              <w:right w:val="single" w:sz="4" w:space="0" w:color="auto"/>
            </w:tcBorders>
            <w:vAlign w:val="center"/>
            <w:hideMark/>
          </w:tcPr>
          <w:p w14:paraId="707D81A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19E343AD"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nil"/>
              <w:right w:val="single" w:sz="4" w:space="0" w:color="auto"/>
            </w:tcBorders>
            <w:vAlign w:val="center"/>
            <w:hideMark/>
          </w:tcPr>
          <w:p w14:paraId="3EA8084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0DA12222"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09647F5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OF0348-HU-06</w:t>
            </w:r>
          </w:p>
        </w:tc>
        <w:tc>
          <w:tcPr>
            <w:tcW w:w="1019"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6F75B60B"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administrador de «servidor XMPP»</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11D5BFD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necesito permitir el registro identidades (cuentas) únicamente que incluyan «Credenciales de Consumidor» validas en el formulario de registro</w:t>
            </w:r>
          </w:p>
        </w:tc>
        <w:tc>
          <w:tcPr>
            <w:tcW w:w="1567" w:type="pct"/>
            <w:vMerge w:val="restart"/>
            <w:tcBorders>
              <w:top w:val="single" w:sz="4" w:space="0" w:color="auto"/>
              <w:left w:val="single" w:sz="4" w:space="0" w:color="auto"/>
              <w:bottom w:val="single" w:sz="4" w:space="0" w:color="000000"/>
              <w:right w:val="single" w:sz="4" w:space="0" w:color="auto"/>
            </w:tcBorders>
            <w:shd w:val="clear" w:color="000000" w:fill="FFFFFF"/>
            <w:hideMark/>
          </w:tcPr>
          <w:p w14:paraId="502DF1C6"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a fin de evitar el ingreso a bots, usuarios maliciosos y no autorizados, mediante la vulnerabilidad de la XEP-0077.</w:t>
            </w:r>
          </w:p>
        </w:tc>
      </w:tr>
      <w:tr w:rsidR="00604E4A" w:rsidRPr="001E3A00" w14:paraId="629968FC"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79A726B9"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1C858623"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4977BB2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11541AEB"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4ABA9CBE"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325D6D8E"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000000"/>
              <w:right w:val="single" w:sz="4" w:space="0" w:color="auto"/>
            </w:tcBorders>
            <w:vAlign w:val="center"/>
            <w:hideMark/>
          </w:tcPr>
          <w:p w14:paraId="4540AA8A"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5CDB54AF"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000000"/>
              <w:right w:val="single" w:sz="4" w:space="0" w:color="auto"/>
            </w:tcBorders>
            <w:vAlign w:val="center"/>
            <w:hideMark/>
          </w:tcPr>
          <w:p w14:paraId="654CB4A2"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4B92617D" w14:textId="77777777" w:rsidTr="00162541">
        <w:trPr>
          <w:trHeight w:val="472"/>
          <w:jc w:val="center"/>
        </w:trPr>
        <w:tc>
          <w:tcPr>
            <w:tcW w:w="847" w:type="pct"/>
            <w:vMerge w:val="restart"/>
            <w:tcBorders>
              <w:top w:val="nil"/>
              <w:left w:val="single" w:sz="4" w:space="0" w:color="auto"/>
              <w:bottom w:val="nil"/>
              <w:right w:val="single" w:sz="4" w:space="0" w:color="auto"/>
            </w:tcBorders>
            <w:shd w:val="clear" w:color="000000" w:fill="FFFFFF"/>
            <w:hideMark/>
          </w:tcPr>
          <w:p w14:paraId="741C0275" w14:textId="2150C59A" w:rsidR="001E3A00" w:rsidRPr="001E3A00" w:rsidRDefault="001E3A00" w:rsidP="001E3A00">
            <w:pPr>
              <w:spacing w:before="0" w:after="0" w:line="240" w:lineRule="auto"/>
              <w:jc w:val="left"/>
              <w:rPr>
                <w:rFonts w:eastAsia="Times New Roman" w:cs="Arial"/>
                <w:color w:val="000000"/>
                <w:lang w:eastAsia="es-CL"/>
              </w:rPr>
            </w:pPr>
            <w:r w:rsidRPr="001E3A00">
              <w:rPr>
                <w:rFonts w:eastAsia="Times New Roman" w:cs="Arial"/>
                <w:color w:val="000000"/>
                <w:lang w:eastAsia="es-CL"/>
              </w:rPr>
              <w:t>OF0348-HU-07</w:t>
            </w:r>
          </w:p>
        </w:tc>
        <w:tc>
          <w:tcPr>
            <w:tcW w:w="1019" w:type="pct"/>
            <w:vMerge w:val="restart"/>
            <w:tcBorders>
              <w:top w:val="nil"/>
              <w:left w:val="single" w:sz="4" w:space="0" w:color="auto"/>
              <w:bottom w:val="nil"/>
              <w:right w:val="single" w:sz="4" w:space="0" w:color="auto"/>
            </w:tcBorders>
            <w:shd w:val="clear" w:color="000000" w:fill="FFFFFF"/>
            <w:hideMark/>
          </w:tcPr>
          <w:p w14:paraId="71972FBF" w14:textId="77777777" w:rsidR="001E3A00" w:rsidRPr="001E3A00" w:rsidRDefault="001E3A00" w:rsidP="00604E4A">
            <w:pPr>
              <w:spacing w:before="0" w:after="0" w:line="240" w:lineRule="auto"/>
              <w:jc w:val="left"/>
              <w:rPr>
                <w:rFonts w:eastAsia="Times New Roman" w:cs="Arial"/>
                <w:color w:val="000000"/>
                <w:lang w:eastAsia="es-CL"/>
              </w:rPr>
            </w:pPr>
            <w:r w:rsidRPr="001E3A00">
              <w:rPr>
                <w:rFonts w:eastAsia="Times New Roman" w:cs="Arial"/>
                <w:color w:val="000000"/>
                <w:lang w:eastAsia="es-CL"/>
              </w:rPr>
              <w:t>Como «Thing»</w:t>
            </w:r>
          </w:p>
        </w:tc>
        <w:tc>
          <w:tcPr>
            <w:tcW w:w="1567" w:type="pct"/>
            <w:vMerge w:val="restart"/>
            <w:tcBorders>
              <w:top w:val="nil"/>
              <w:left w:val="single" w:sz="4" w:space="0" w:color="auto"/>
              <w:bottom w:val="nil"/>
              <w:right w:val="single" w:sz="4" w:space="0" w:color="auto"/>
            </w:tcBorders>
            <w:shd w:val="clear" w:color="000000" w:fill="FFFFFF"/>
            <w:hideMark/>
          </w:tcPr>
          <w:p w14:paraId="500FAC4B"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debo poder registrarme automáticamente en «Openfire» usando credenciales de consumidor</w:t>
            </w:r>
          </w:p>
        </w:tc>
        <w:tc>
          <w:tcPr>
            <w:tcW w:w="1567" w:type="pct"/>
            <w:vMerge w:val="restart"/>
            <w:tcBorders>
              <w:top w:val="nil"/>
              <w:left w:val="single" w:sz="4" w:space="0" w:color="auto"/>
              <w:bottom w:val="nil"/>
              <w:right w:val="single" w:sz="4" w:space="0" w:color="auto"/>
            </w:tcBorders>
            <w:shd w:val="clear" w:color="000000" w:fill="FFFFFF"/>
            <w:hideMark/>
          </w:tcPr>
          <w:p w14:paraId="349C35A5" w14:textId="77777777" w:rsid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ser mejorar la seguridad de la comunicación y el servidor.</w:t>
            </w:r>
          </w:p>
          <w:p w14:paraId="381F11B1" w14:textId="77777777" w:rsidR="00604E4A" w:rsidRDefault="00604E4A" w:rsidP="001E3A00">
            <w:pPr>
              <w:spacing w:before="0" w:after="0" w:line="240" w:lineRule="auto"/>
              <w:rPr>
                <w:rFonts w:eastAsia="Times New Roman" w:cs="Arial"/>
                <w:color w:val="000000"/>
                <w:lang w:eastAsia="es-CL"/>
              </w:rPr>
            </w:pPr>
          </w:p>
          <w:p w14:paraId="7E4F7E3B" w14:textId="77777777" w:rsidR="00604E4A" w:rsidRDefault="00604E4A" w:rsidP="001E3A00">
            <w:pPr>
              <w:spacing w:before="0" w:after="0" w:line="240" w:lineRule="auto"/>
              <w:rPr>
                <w:rFonts w:eastAsia="Times New Roman" w:cs="Arial"/>
                <w:color w:val="000000"/>
                <w:lang w:eastAsia="es-CL"/>
              </w:rPr>
            </w:pPr>
          </w:p>
          <w:p w14:paraId="0E8B06AC" w14:textId="77777777" w:rsidR="00604E4A" w:rsidRDefault="00604E4A" w:rsidP="001E3A00">
            <w:pPr>
              <w:spacing w:before="0" w:after="0" w:line="240" w:lineRule="auto"/>
              <w:rPr>
                <w:rFonts w:eastAsia="Times New Roman" w:cs="Arial"/>
                <w:color w:val="000000"/>
                <w:lang w:eastAsia="es-CL"/>
              </w:rPr>
            </w:pPr>
          </w:p>
          <w:p w14:paraId="374433B4" w14:textId="77777777" w:rsidR="00604E4A" w:rsidRDefault="00604E4A" w:rsidP="001E3A00">
            <w:pPr>
              <w:spacing w:before="0" w:after="0" w:line="240" w:lineRule="auto"/>
              <w:rPr>
                <w:rFonts w:eastAsia="Times New Roman" w:cs="Arial"/>
                <w:color w:val="000000"/>
                <w:lang w:eastAsia="es-CL"/>
              </w:rPr>
            </w:pPr>
          </w:p>
          <w:p w14:paraId="0451A778" w14:textId="068BABA3" w:rsidR="00604E4A" w:rsidRPr="001E3A00" w:rsidRDefault="00604E4A" w:rsidP="001E3A00">
            <w:pPr>
              <w:spacing w:before="0" w:after="0" w:line="240" w:lineRule="auto"/>
              <w:rPr>
                <w:rFonts w:eastAsia="Times New Roman" w:cs="Arial"/>
                <w:color w:val="000000"/>
                <w:lang w:eastAsia="es-CL"/>
              </w:rPr>
            </w:pPr>
          </w:p>
        </w:tc>
      </w:tr>
      <w:tr w:rsidR="00604E4A" w:rsidRPr="001E3A00" w14:paraId="17C94F48"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49B2C968"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6AE5822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1C0120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40805F00"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36ABC444" w14:textId="77777777" w:rsidTr="00162541">
        <w:trPr>
          <w:trHeight w:val="617"/>
          <w:jc w:val="center"/>
        </w:trPr>
        <w:tc>
          <w:tcPr>
            <w:tcW w:w="847" w:type="pct"/>
            <w:vMerge/>
            <w:tcBorders>
              <w:top w:val="nil"/>
              <w:left w:val="single" w:sz="4" w:space="0" w:color="auto"/>
              <w:bottom w:val="nil"/>
              <w:right w:val="single" w:sz="4" w:space="0" w:color="auto"/>
            </w:tcBorders>
            <w:vAlign w:val="center"/>
            <w:hideMark/>
          </w:tcPr>
          <w:p w14:paraId="20F3443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nil"/>
              <w:left w:val="single" w:sz="4" w:space="0" w:color="auto"/>
              <w:bottom w:val="nil"/>
              <w:right w:val="single" w:sz="4" w:space="0" w:color="auto"/>
            </w:tcBorders>
            <w:vAlign w:val="center"/>
            <w:hideMark/>
          </w:tcPr>
          <w:p w14:paraId="2F8BC6C5"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20554B89"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nil"/>
              <w:left w:val="single" w:sz="4" w:space="0" w:color="auto"/>
              <w:bottom w:val="nil"/>
              <w:right w:val="single" w:sz="4" w:space="0" w:color="auto"/>
            </w:tcBorders>
            <w:vAlign w:val="center"/>
            <w:hideMark/>
          </w:tcPr>
          <w:p w14:paraId="033F83B1" w14:textId="77777777" w:rsidR="001E3A00" w:rsidRPr="001E3A00" w:rsidRDefault="001E3A00" w:rsidP="001E3A00">
            <w:pPr>
              <w:spacing w:before="0" w:after="0" w:line="240" w:lineRule="auto"/>
              <w:rPr>
                <w:rFonts w:eastAsia="Times New Roman" w:cs="Arial"/>
                <w:color w:val="000000"/>
                <w:lang w:eastAsia="es-CL"/>
              </w:rPr>
            </w:pPr>
          </w:p>
        </w:tc>
      </w:tr>
      <w:tr w:rsidR="001E3A00" w:rsidRPr="001E3A00" w14:paraId="3E155400" w14:textId="77777777" w:rsidTr="00162541">
        <w:trPr>
          <w:trHeight w:val="472"/>
          <w:jc w:val="center"/>
        </w:trPr>
        <w:tc>
          <w:tcPr>
            <w:tcW w:w="84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6952990"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OF0348-HU-08</w:t>
            </w:r>
          </w:p>
        </w:tc>
        <w:tc>
          <w:tcPr>
            <w:tcW w:w="1019"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3686762"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Como usuario de red XMPP-IoT</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752EDFF"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quiero poder registrar una identidad e ingresar a la red</w:t>
            </w:r>
          </w:p>
        </w:tc>
        <w:tc>
          <w:tcPr>
            <w:tcW w:w="1567"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73812FD8" w14:textId="77777777" w:rsidR="001E3A00" w:rsidRPr="001E3A00" w:rsidRDefault="001E3A00" w:rsidP="001E3A00">
            <w:pPr>
              <w:spacing w:before="0" w:after="0" w:line="240" w:lineRule="auto"/>
              <w:rPr>
                <w:rFonts w:eastAsia="Times New Roman" w:cs="Arial"/>
                <w:color w:val="000000"/>
                <w:lang w:eastAsia="es-CL"/>
              </w:rPr>
            </w:pPr>
            <w:r w:rsidRPr="001E3A00">
              <w:rPr>
                <w:rFonts w:eastAsia="Times New Roman" w:cs="Arial"/>
                <w:color w:val="000000"/>
                <w:lang w:eastAsia="es-CL"/>
              </w:rPr>
              <w:t>Para leer o escribir valores de mis dispositivos (Things)</w:t>
            </w:r>
          </w:p>
        </w:tc>
      </w:tr>
      <w:tr w:rsidR="00604E4A" w:rsidRPr="001E3A00" w14:paraId="0E09E786"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53445871"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001DC18"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2652D8E"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5E917A33" w14:textId="77777777" w:rsidR="001E3A00" w:rsidRPr="001E3A00" w:rsidRDefault="001E3A00" w:rsidP="001E3A00">
            <w:pPr>
              <w:spacing w:before="0" w:after="0" w:line="240" w:lineRule="auto"/>
              <w:rPr>
                <w:rFonts w:eastAsia="Times New Roman" w:cs="Arial"/>
                <w:color w:val="000000"/>
                <w:lang w:eastAsia="es-CL"/>
              </w:rPr>
            </w:pPr>
          </w:p>
        </w:tc>
      </w:tr>
      <w:tr w:rsidR="00604E4A" w:rsidRPr="001E3A00" w14:paraId="72C9B194" w14:textId="77777777" w:rsidTr="00162541">
        <w:trPr>
          <w:trHeight w:val="617"/>
          <w:jc w:val="center"/>
        </w:trPr>
        <w:tc>
          <w:tcPr>
            <w:tcW w:w="847" w:type="pct"/>
            <w:vMerge/>
            <w:tcBorders>
              <w:top w:val="single" w:sz="4" w:space="0" w:color="auto"/>
              <w:left w:val="single" w:sz="4" w:space="0" w:color="auto"/>
              <w:bottom w:val="single" w:sz="4" w:space="0" w:color="auto"/>
              <w:right w:val="single" w:sz="4" w:space="0" w:color="auto"/>
            </w:tcBorders>
            <w:vAlign w:val="center"/>
            <w:hideMark/>
          </w:tcPr>
          <w:p w14:paraId="2D03AFDC" w14:textId="77777777" w:rsidR="001E3A00" w:rsidRPr="001E3A00" w:rsidRDefault="001E3A00" w:rsidP="001E3A00">
            <w:pPr>
              <w:spacing w:before="0" w:after="0" w:line="240" w:lineRule="auto"/>
              <w:rPr>
                <w:rFonts w:eastAsia="Times New Roman" w:cs="Arial"/>
                <w:color w:val="000000"/>
                <w:lang w:eastAsia="es-CL"/>
              </w:rPr>
            </w:pPr>
          </w:p>
        </w:tc>
        <w:tc>
          <w:tcPr>
            <w:tcW w:w="1019" w:type="pct"/>
            <w:vMerge/>
            <w:tcBorders>
              <w:top w:val="single" w:sz="4" w:space="0" w:color="auto"/>
              <w:left w:val="single" w:sz="4" w:space="0" w:color="auto"/>
              <w:bottom w:val="single" w:sz="4" w:space="0" w:color="auto"/>
              <w:right w:val="single" w:sz="4" w:space="0" w:color="auto"/>
            </w:tcBorders>
            <w:vAlign w:val="center"/>
            <w:hideMark/>
          </w:tcPr>
          <w:p w14:paraId="017E5CE6"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67BE8C17" w14:textId="77777777" w:rsidR="001E3A00" w:rsidRPr="001E3A00" w:rsidRDefault="001E3A00" w:rsidP="001E3A00">
            <w:pPr>
              <w:spacing w:before="0" w:after="0" w:line="240" w:lineRule="auto"/>
              <w:rPr>
                <w:rFonts w:eastAsia="Times New Roman" w:cs="Arial"/>
                <w:color w:val="000000"/>
                <w:lang w:eastAsia="es-CL"/>
              </w:rPr>
            </w:pPr>
          </w:p>
        </w:tc>
        <w:tc>
          <w:tcPr>
            <w:tcW w:w="1567" w:type="pct"/>
            <w:vMerge/>
            <w:tcBorders>
              <w:top w:val="single" w:sz="4" w:space="0" w:color="auto"/>
              <w:left w:val="single" w:sz="4" w:space="0" w:color="auto"/>
              <w:bottom w:val="single" w:sz="4" w:space="0" w:color="auto"/>
              <w:right w:val="single" w:sz="4" w:space="0" w:color="auto"/>
            </w:tcBorders>
            <w:vAlign w:val="center"/>
            <w:hideMark/>
          </w:tcPr>
          <w:p w14:paraId="14113277" w14:textId="77777777" w:rsidR="001E3A00" w:rsidRPr="001E3A00" w:rsidRDefault="001E3A00" w:rsidP="001E3A00">
            <w:pPr>
              <w:spacing w:before="0" w:after="0" w:line="240" w:lineRule="auto"/>
              <w:rPr>
                <w:rFonts w:eastAsia="Times New Roman" w:cs="Arial"/>
                <w:color w:val="000000"/>
                <w:lang w:eastAsia="es-CL"/>
              </w:rPr>
            </w:pPr>
          </w:p>
        </w:tc>
      </w:tr>
    </w:tbl>
    <w:p w14:paraId="3946AF8D" w14:textId="7F83D502" w:rsidR="001E3A00" w:rsidRDefault="001E3A00" w:rsidP="001E3A00"/>
    <w:p w14:paraId="7F8F998B" w14:textId="7036347B" w:rsidR="00162541" w:rsidRDefault="00162541" w:rsidP="001E3A00">
      <w:r>
        <w:t xml:space="preserve">Por cada una de las historias de usuario generadas, también se establecieron criterios de aceptación para estas, los cuales se ven en la </w:t>
      </w:r>
      <w:r>
        <w:fldChar w:fldCharType="begin"/>
      </w:r>
      <w:r>
        <w:instrText xml:space="preserve"> REF _Ref524311575 \h </w:instrText>
      </w:r>
      <w:r>
        <w:fldChar w:fldCharType="separate"/>
      </w:r>
      <w:r>
        <w:t xml:space="preserve">Tabla </w:t>
      </w:r>
      <w:r>
        <w:rPr>
          <w:noProof/>
        </w:rPr>
        <w:t>17</w:t>
      </w:r>
      <w:r>
        <w:fldChar w:fldCharType="end"/>
      </w:r>
      <w:r>
        <w:t>.</w:t>
      </w:r>
    </w:p>
    <w:p w14:paraId="21B0E9DD" w14:textId="4594B49F" w:rsidR="00162541" w:rsidRDefault="00162541" w:rsidP="001B1D40">
      <w:pPr>
        <w:pStyle w:val="Descripcin"/>
        <w:keepNext/>
        <w:jc w:val="left"/>
      </w:pPr>
      <w:bookmarkStart w:id="267" w:name="_Ref524311575"/>
      <w:bookmarkStart w:id="268" w:name="_Toc524387418"/>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17</w:t>
      </w:r>
      <w:r w:rsidR="008C76F3">
        <w:rPr>
          <w:noProof/>
        </w:rPr>
        <w:fldChar w:fldCharType="end"/>
      </w:r>
      <w:bookmarkEnd w:id="267"/>
      <w:r>
        <w:t>: Criterios de aceptación de historias de usuario.</w:t>
      </w:r>
      <w:bookmarkEnd w:id="268"/>
    </w:p>
    <w:tbl>
      <w:tblPr>
        <w:tblW w:w="4660" w:type="pct"/>
        <w:jc w:val="center"/>
        <w:tblLayout w:type="fixed"/>
        <w:tblCellMar>
          <w:left w:w="70" w:type="dxa"/>
          <w:right w:w="70" w:type="dxa"/>
        </w:tblCellMar>
        <w:tblLook w:val="04A0" w:firstRow="1" w:lastRow="0" w:firstColumn="1" w:lastColumn="0" w:noHBand="0" w:noVBand="1"/>
      </w:tblPr>
      <w:tblGrid>
        <w:gridCol w:w="995"/>
        <w:gridCol w:w="850"/>
        <w:gridCol w:w="1402"/>
        <w:gridCol w:w="1488"/>
        <w:gridCol w:w="1452"/>
        <w:gridCol w:w="1770"/>
        <w:gridCol w:w="11"/>
      </w:tblGrid>
      <w:tr w:rsidR="00604E4A" w:rsidRPr="0018230C" w14:paraId="599E20FA" w14:textId="77777777" w:rsidTr="00162541">
        <w:trPr>
          <w:trHeight w:val="369"/>
          <w:jc w:val="center"/>
        </w:trPr>
        <w:tc>
          <w:tcPr>
            <w:tcW w:w="624" w:type="pct"/>
            <w:tcBorders>
              <w:top w:val="nil"/>
              <w:left w:val="nil"/>
              <w:bottom w:val="nil"/>
              <w:right w:val="nil"/>
            </w:tcBorders>
            <w:shd w:val="clear" w:color="000000" w:fill="FFFFFF"/>
            <w:noWrap/>
            <w:vAlign w:val="bottom"/>
            <w:hideMark/>
          </w:tcPr>
          <w:p w14:paraId="761E7FDE"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w:t>
            </w:r>
          </w:p>
        </w:tc>
        <w:tc>
          <w:tcPr>
            <w:tcW w:w="4376" w:type="pct"/>
            <w:gridSpan w:val="6"/>
            <w:tcBorders>
              <w:top w:val="single" w:sz="4" w:space="0" w:color="auto"/>
              <w:left w:val="single" w:sz="4" w:space="0" w:color="auto"/>
              <w:bottom w:val="single" w:sz="4" w:space="0" w:color="auto"/>
              <w:right w:val="single" w:sz="4" w:space="0" w:color="000000"/>
            </w:tcBorders>
            <w:shd w:val="clear" w:color="000000" w:fill="1F497D"/>
            <w:vAlign w:val="center"/>
            <w:hideMark/>
          </w:tcPr>
          <w:p w14:paraId="0B1C5965" w14:textId="77777777" w:rsidR="00604E4A" w:rsidRPr="0018230C" w:rsidRDefault="00604E4A" w:rsidP="00604E4A">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Criterios de aceptación</w:t>
            </w:r>
          </w:p>
        </w:tc>
      </w:tr>
      <w:tr w:rsidR="00D80CB1" w:rsidRPr="0018230C" w14:paraId="09B16928" w14:textId="77777777" w:rsidTr="00162541">
        <w:trPr>
          <w:gridAfter w:val="1"/>
          <w:wAfter w:w="8" w:type="pct"/>
          <w:trHeight w:val="840"/>
          <w:jc w:val="center"/>
        </w:trPr>
        <w:tc>
          <w:tcPr>
            <w:tcW w:w="624" w:type="pct"/>
            <w:tcBorders>
              <w:top w:val="single" w:sz="4" w:space="0" w:color="auto"/>
              <w:left w:val="single" w:sz="4" w:space="0" w:color="auto"/>
              <w:bottom w:val="single" w:sz="4" w:space="0" w:color="auto"/>
              <w:right w:val="single" w:sz="4" w:space="0" w:color="auto"/>
            </w:tcBorders>
            <w:shd w:val="clear" w:color="000000" w:fill="1F497D"/>
            <w:vAlign w:val="center"/>
            <w:hideMark/>
          </w:tcPr>
          <w:p w14:paraId="2263F3E2" w14:textId="188A0D8E" w:rsidR="00604E4A" w:rsidRPr="0018230C" w:rsidRDefault="0018230C"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ID H.U.</w:t>
            </w:r>
          </w:p>
        </w:tc>
        <w:tc>
          <w:tcPr>
            <w:tcW w:w="533" w:type="pct"/>
            <w:tcBorders>
              <w:top w:val="nil"/>
              <w:left w:val="nil"/>
              <w:bottom w:val="single" w:sz="4" w:space="0" w:color="auto"/>
              <w:right w:val="single" w:sz="4" w:space="0" w:color="auto"/>
            </w:tcBorders>
            <w:shd w:val="clear" w:color="000000" w:fill="1F497D"/>
            <w:vAlign w:val="center"/>
            <w:hideMark/>
          </w:tcPr>
          <w:p w14:paraId="6F8FEF81" w14:textId="13135A3D"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 xml:space="preserve">Número </w:t>
            </w:r>
            <w:r w:rsidR="0018230C" w:rsidRPr="0018230C">
              <w:rPr>
                <w:rFonts w:eastAsia="Times New Roman" w:cs="Arial"/>
                <w:color w:val="FFFFFF"/>
                <w:sz w:val="20"/>
                <w:lang w:eastAsia="es-CL"/>
              </w:rPr>
              <w:t xml:space="preserve">de </w:t>
            </w:r>
            <w:r w:rsidRPr="0018230C">
              <w:rPr>
                <w:rFonts w:eastAsia="Times New Roman" w:cs="Arial"/>
                <w:color w:val="FFFFFF"/>
                <w:sz w:val="20"/>
                <w:lang w:eastAsia="es-CL"/>
              </w:rPr>
              <w:t>escenario</w:t>
            </w:r>
          </w:p>
        </w:tc>
        <w:tc>
          <w:tcPr>
            <w:tcW w:w="880" w:type="pct"/>
            <w:tcBorders>
              <w:top w:val="nil"/>
              <w:left w:val="nil"/>
              <w:bottom w:val="single" w:sz="4" w:space="0" w:color="auto"/>
              <w:right w:val="single" w:sz="4" w:space="0" w:color="auto"/>
            </w:tcBorders>
            <w:shd w:val="clear" w:color="000000" w:fill="1F497D"/>
            <w:vAlign w:val="center"/>
            <w:hideMark/>
          </w:tcPr>
          <w:p w14:paraId="7FE40FDC"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Criterio de aceptación (Título)</w:t>
            </w:r>
          </w:p>
        </w:tc>
        <w:tc>
          <w:tcPr>
            <w:tcW w:w="934" w:type="pct"/>
            <w:tcBorders>
              <w:top w:val="nil"/>
              <w:left w:val="nil"/>
              <w:bottom w:val="single" w:sz="4" w:space="0" w:color="auto"/>
              <w:right w:val="single" w:sz="4" w:space="0" w:color="auto"/>
            </w:tcBorders>
            <w:shd w:val="clear" w:color="000000" w:fill="1F497D"/>
            <w:vAlign w:val="center"/>
            <w:hideMark/>
          </w:tcPr>
          <w:p w14:paraId="6B416F9E"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Contexto</w:t>
            </w:r>
          </w:p>
        </w:tc>
        <w:tc>
          <w:tcPr>
            <w:tcW w:w="911" w:type="pct"/>
            <w:tcBorders>
              <w:top w:val="nil"/>
              <w:left w:val="nil"/>
              <w:bottom w:val="single" w:sz="4" w:space="0" w:color="auto"/>
              <w:right w:val="single" w:sz="4" w:space="0" w:color="auto"/>
            </w:tcBorders>
            <w:shd w:val="clear" w:color="000000" w:fill="1F497D"/>
            <w:vAlign w:val="center"/>
            <w:hideMark/>
          </w:tcPr>
          <w:p w14:paraId="4863F49D"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Evento</w:t>
            </w:r>
          </w:p>
        </w:tc>
        <w:tc>
          <w:tcPr>
            <w:tcW w:w="1111" w:type="pct"/>
            <w:tcBorders>
              <w:top w:val="nil"/>
              <w:left w:val="nil"/>
              <w:bottom w:val="single" w:sz="4" w:space="0" w:color="auto"/>
              <w:right w:val="single" w:sz="4" w:space="0" w:color="auto"/>
            </w:tcBorders>
            <w:shd w:val="clear" w:color="000000" w:fill="1F497D"/>
            <w:vAlign w:val="center"/>
            <w:hideMark/>
          </w:tcPr>
          <w:p w14:paraId="3DABFA62" w14:textId="77777777" w:rsidR="00604E4A" w:rsidRPr="0018230C" w:rsidRDefault="00604E4A" w:rsidP="0018230C">
            <w:pPr>
              <w:spacing w:before="0" w:after="0" w:line="240" w:lineRule="auto"/>
              <w:jc w:val="center"/>
              <w:rPr>
                <w:rFonts w:eastAsia="Times New Roman" w:cs="Arial"/>
                <w:color w:val="FFFFFF"/>
                <w:sz w:val="20"/>
                <w:lang w:eastAsia="es-CL"/>
              </w:rPr>
            </w:pPr>
            <w:r w:rsidRPr="0018230C">
              <w:rPr>
                <w:rFonts w:eastAsia="Times New Roman" w:cs="Arial"/>
                <w:color w:val="FFFFFF"/>
                <w:sz w:val="20"/>
                <w:lang w:eastAsia="es-CL"/>
              </w:rPr>
              <w:t>Resultado / Comportamiento esperado</w:t>
            </w:r>
          </w:p>
        </w:tc>
      </w:tr>
      <w:tr w:rsidR="00D80CB1" w:rsidRPr="0018230C" w14:paraId="5A69299A" w14:textId="77777777" w:rsidTr="00162541">
        <w:trPr>
          <w:gridAfter w:val="1"/>
          <w:wAfter w:w="8" w:type="pct"/>
          <w:trHeight w:val="792"/>
          <w:jc w:val="center"/>
        </w:trPr>
        <w:tc>
          <w:tcPr>
            <w:tcW w:w="624" w:type="pct"/>
            <w:vMerge w:val="restart"/>
            <w:tcBorders>
              <w:top w:val="nil"/>
              <w:left w:val="single" w:sz="4" w:space="0" w:color="auto"/>
              <w:bottom w:val="single" w:sz="4" w:space="0" w:color="auto"/>
              <w:right w:val="single" w:sz="4" w:space="0" w:color="auto"/>
            </w:tcBorders>
            <w:shd w:val="clear" w:color="000000" w:fill="FFFFFF"/>
            <w:hideMark/>
          </w:tcPr>
          <w:p w14:paraId="761BD80E"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OF0348-HU-01</w:t>
            </w:r>
          </w:p>
        </w:tc>
        <w:tc>
          <w:tcPr>
            <w:tcW w:w="533" w:type="pct"/>
            <w:tcBorders>
              <w:top w:val="nil"/>
              <w:left w:val="nil"/>
              <w:bottom w:val="single" w:sz="4" w:space="0" w:color="auto"/>
              <w:right w:val="single" w:sz="4" w:space="0" w:color="auto"/>
            </w:tcBorders>
            <w:shd w:val="clear" w:color="000000" w:fill="FFFFFF"/>
            <w:hideMark/>
          </w:tcPr>
          <w:p w14:paraId="253C779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BC4A1E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Creación exitosa</w:t>
            </w:r>
          </w:p>
        </w:tc>
        <w:tc>
          <w:tcPr>
            <w:tcW w:w="934" w:type="pct"/>
            <w:tcBorders>
              <w:top w:val="nil"/>
              <w:left w:val="nil"/>
              <w:bottom w:val="single" w:sz="4" w:space="0" w:color="auto"/>
              <w:right w:val="single" w:sz="4" w:space="0" w:color="auto"/>
            </w:tcBorders>
            <w:shd w:val="clear" w:color="000000" w:fill="FFFFFF"/>
            <w:hideMark/>
          </w:tcPr>
          <w:p w14:paraId="6184617A" w14:textId="513D0A4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de crear nuevas credenciales de consumidor con valores validos</w:t>
            </w:r>
          </w:p>
        </w:tc>
        <w:tc>
          <w:tcPr>
            <w:tcW w:w="911" w:type="pct"/>
            <w:tcBorders>
              <w:top w:val="nil"/>
              <w:left w:val="nil"/>
              <w:bottom w:val="single" w:sz="4" w:space="0" w:color="auto"/>
              <w:right w:val="single" w:sz="4" w:space="0" w:color="auto"/>
            </w:tcBorders>
            <w:shd w:val="clear" w:color="000000" w:fill="FFFFFF"/>
            <w:hideMark/>
          </w:tcPr>
          <w:p w14:paraId="2E9C6C7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agrega una nueva credencial</w:t>
            </w:r>
          </w:p>
        </w:tc>
        <w:tc>
          <w:tcPr>
            <w:tcW w:w="1111" w:type="pct"/>
            <w:tcBorders>
              <w:top w:val="nil"/>
              <w:left w:val="nil"/>
              <w:bottom w:val="single" w:sz="4" w:space="0" w:color="auto"/>
              <w:right w:val="single" w:sz="4" w:space="0" w:color="auto"/>
            </w:tcBorders>
            <w:shd w:val="clear" w:color="000000" w:fill="FFFFFF"/>
            <w:hideMark/>
          </w:tcPr>
          <w:p w14:paraId="41FB228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«Creación de credencial de Consumidor: Exitosa».</w:t>
            </w:r>
          </w:p>
        </w:tc>
      </w:tr>
      <w:tr w:rsidR="00991BA6" w:rsidRPr="0018230C" w14:paraId="4E56100F"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0F6DE37F"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05BD3DDB"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47FAAF4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existente</w:t>
            </w:r>
          </w:p>
        </w:tc>
        <w:tc>
          <w:tcPr>
            <w:tcW w:w="934" w:type="pct"/>
            <w:tcBorders>
              <w:top w:val="nil"/>
              <w:left w:val="nil"/>
              <w:bottom w:val="single" w:sz="4" w:space="0" w:color="auto"/>
              <w:right w:val="single" w:sz="4" w:space="0" w:color="auto"/>
            </w:tcBorders>
            <w:shd w:val="clear" w:color="000000" w:fill="FFFFFF"/>
            <w:hideMark/>
          </w:tcPr>
          <w:p w14:paraId="77243EB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el «</w:t>
            </w:r>
            <w:proofErr w:type="spellStart"/>
            <w:r w:rsidRPr="0018230C">
              <w:rPr>
                <w:rFonts w:eastAsia="Times New Roman" w:cs="Arial"/>
                <w:color w:val="000000"/>
                <w:sz w:val="20"/>
                <w:lang w:eastAsia="es-CL"/>
              </w:rPr>
              <w:t>Consumer</w:t>
            </w:r>
            <w:proofErr w:type="spellEnd"/>
            <w:r w:rsidRPr="0018230C">
              <w:rPr>
                <w:rFonts w:eastAsia="Times New Roman" w:cs="Arial"/>
                <w:color w:val="000000"/>
                <w:sz w:val="20"/>
                <w:lang w:eastAsia="es-CL"/>
              </w:rPr>
              <w:t xml:space="preserve"> Key» generado ya se encuentra ingresado</w:t>
            </w:r>
          </w:p>
        </w:tc>
        <w:tc>
          <w:tcPr>
            <w:tcW w:w="911" w:type="pct"/>
            <w:tcBorders>
              <w:top w:val="nil"/>
              <w:left w:val="nil"/>
              <w:bottom w:val="single" w:sz="4" w:space="0" w:color="auto"/>
              <w:right w:val="single" w:sz="4" w:space="0" w:color="auto"/>
            </w:tcBorders>
            <w:shd w:val="clear" w:color="000000" w:fill="FFFFFF"/>
            <w:hideMark/>
          </w:tcPr>
          <w:p w14:paraId="4487DF1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2B85FD6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«Error: Credencial de Consumidor duplicada».</w:t>
            </w:r>
          </w:p>
        </w:tc>
      </w:tr>
      <w:tr w:rsidR="00991BA6" w:rsidRPr="0018230C" w14:paraId="4A756783" w14:textId="77777777" w:rsidTr="00162541">
        <w:trPr>
          <w:gridAfter w:val="1"/>
          <w:wAfter w:w="8" w:type="pct"/>
          <w:trHeight w:val="792"/>
          <w:jc w:val="center"/>
        </w:trPr>
        <w:tc>
          <w:tcPr>
            <w:tcW w:w="624" w:type="pct"/>
            <w:vMerge/>
            <w:tcBorders>
              <w:top w:val="nil"/>
              <w:left w:val="single" w:sz="4" w:space="0" w:color="auto"/>
              <w:bottom w:val="single" w:sz="4" w:space="0" w:color="auto"/>
              <w:right w:val="single" w:sz="4" w:space="0" w:color="auto"/>
            </w:tcBorders>
            <w:hideMark/>
          </w:tcPr>
          <w:p w14:paraId="56B2F487"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A5BBA2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C01659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Agregar credencial con valores inválidos</w:t>
            </w:r>
          </w:p>
        </w:tc>
        <w:tc>
          <w:tcPr>
            <w:tcW w:w="934" w:type="pct"/>
            <w:tcBorders>
              <w:top w:val="nil"/>
              <w:left w:val="nil"/>
              <w:bottom w:val="single" w:sz="4" w:space="0" w:color="auto"/>
              <w:right w:val="single" w:sz="4" w:space="0" w:color="auto"/>
            </w:tcBorders>
            <w:shd w:val="clear" w:color="000000" w:fill="FFFFFF"/>
            <w:hideMark/>
          </w:tcPr>
          <w:p w14:paraId="7CA29875" w14:textId="3F1E3B3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agreguen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04BFBB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agrega una nueva credencial</w:t>
            </w:r>
          </w:p>
        </w:tc>
        <w:tc>
          <w:tcPr>
            <w:tcW w:w="1111" w:type="pct"/>
            <w:tcBorders>
              <w:top w:val="nil"/>
              <w:left w:val="nil"/>
              <w:bottom w:val="single" w:sz="4" w:space="0" w:color="auto"/>
              <w:right w:val="single" w:sz="4" w:space="0" w:color="auto"/>
            </w:tcBorders>
            <w:shd w:val="clear" w:color="000000" w:fill="FFFFFF"/>
            <w:hideMark/>
          </w:tcPr>
          <w:p w14:paraId="4A877A8E" w14:textId="0C09177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0F4E193" w14:textId="77777777" w:rsidTr="00162541">
        <w:trPr>
          <w:gridAfter w:val="1"/>
          <w:wAfter w:w="8" w:type="pct"/>
          <w:trHeight w:val="849"/>
          <w:jc w:val="center"/>
        </w:trPr>
        <w:tc>
          <w:tcPr>
            <w:tcW w:w="624" w:type="pct"/>
            <w:vMerge w:val="restart"/>
            <w:tcBorders>
              <w:top w:val="nil"/>
              <w:left w:val="single" w:sz="4" w:space="0" w:color="auto"/>
              <w:bottom w:val="single" w:sz="4" w:space="0" w:color="000000"/>
              <w:right w:val="single" w:sz="4" w:space="0" w:color="auto"/>
            </w:tcBorders>
            <w:shd w:val="clear" w:color="000000" w:fill="FFFFFF"/>
            <w:hideMark/>
          </w:tcPr>
          <w:p w14:paraId="1510E2D6"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OF0348-HU-02</w:t>
            </w:r>
          </w:p>
        </w:tc>
        <w:tc>
          <w:tcPr>
            <w:tcW w:w="533" w:type="pct"/>
            <w:tcBorders>
              <w:top w:val="nil"/>
              <w:left w:val="nil"/>
              <w:bottom w:val="single" w:sz="4" w:space="0" w:color="auto"/>
              <w:right w:val="single" w:sz="4" w:space="0" w:color="auto"/>
            </w:tcBorders>
            <w:shd w:val="clear" w:color="000000" w:fill="FFFFFF"/>
            <w:hideMark/>
          </w:tcPr>
          <w:p w14:paraId="43DAE1D7"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3F16D47D"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Modificación exitosa</w:t>
            </w:r>
          </w:p>
        </w:tc>
        <w:tc>
          <w:tcPr>
            <w:tcW w:w="934" w:type="pct"/>
            <w:tcBorders>
              <w:top w:val="nil"/>
              <w:left w:val="nil"/>
              <w:bottom w:val="single" w:sz="4" w:space="0" w:color="auto"/>
              <w:right w:val="single" w:sz="4" w:space="0" w:color="auto"/>
            </w:tcBorders>
            <w:shd w:val="clear" w:color="000000" w:fill="FFFFFF"/>
            <w:hideMark/>
          </w:tcPr>
          <w:p w14:paraId="69E2A20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 se modifica una credencial de consumidor con valores validos</w:t>
            </w:r>
          </w:p>
        </w:tc>
        <w:tc>
          <w:tcPr>
            <w:tcW w:w="911" w:type="pct"/>
            <w:tcBorders>
              <w:top w:val="nil"/>
              <w:left w:val="nil"/>
              <w:bottom w:val="single" w:sz="4" w:space="0" w:color="auto"/>
              <w:right w:val="single" w:sz="4" w:space="0" w:color="auto"/>
            </w:tcBorders>
            <w:shd w:val="clear" w:color="000000" w:fill="FFFFFF"/>
            <w:hideMark/>
          </w:tcPr>
          <w:p w14:paraId="366E4ECB"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modifica una credencial</w:t>
            </w:r>
          </w:p>
        </w:tc>
        <w:tc>
          <w:tcPr>
            <w:tcW w:w="1111" w:type="pct"/>
            <w:tcBorders>
              <w:top w:val="nil"/>
              <w:left w:val="nil"/>
              <w:bottom w:val="single" w:sz="4" w:space="0" w:color="auto"/>
              <w:right w:val="single" w:sz="4" w:space="0" w:color="auto"/>
            </w:tcBorders>
            <w:shd w:val="clear" w:color="000000" w:fill="FFFFFF"/>
            <w:hideMark/>
          </w:tcPr>
          <w:p w14:paraId="40D1855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el cuadro de información "Modificación de credencial de Consumidor: Exitosa".</w:t>
            </w:r>
          </w:p>
        </w:tc>
      </w:tr>
      <w:tr w:rsidR="00991BA6" w:rsidRPr="0018230C" w14:paraId="78C9FDB1" w14:textId="77777777" w:rsidTr="00162541">
        <w:trPr>
          <w:gridAfter w:val="1"/>
          <w:wAfter w:w="8" w:type="pct"/>
          <w:trHeight w:val="792"/>
          <w:jc w:val="center"/>
        </w:trPr>
        <w:tc>
          <w:tcPr>
            <w:tcW w:w="624" w:type="pct"/>
            <w:vMerge/>
            <w:tcBorders>
              <w:top w:val="nil"/>
              <w:left w:val="single" w:sz="4" w:space="0" w:color="auto"/>
              <w:bottom w:val="single" w:sz="4" w:space="0" w:color="000000"/>
              <w:right w:val="single" w:sz="4" w:space="0" w:color="auto"/>
            </w:tcBorders>
            <w:hideMark/>
          </w:tcPr>
          <w:p w14:paraId="0D7E9A20"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CEB694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7E33D19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modificar valores de credencial con valores inválidos</w:t>
            </w:r>
          </w:p>
        </w:tc>
        <w:tc>
          <w:tcPr>
            <w:tcW w:w="934" w:type="pct"/>
            <w:tcBorders>
              <w:top w:val="nil"/>
              <w:left w:val="nil"/>
              <w:bottom w:val="single" w:sz="4" w:space="0" w:color="auto"/>
              <w:right w:val="single" w:sz="4" w:space="0" w:color="auto"/>
            </w:tcBorders>
            <w:shd w:val="clear" w:color="000000" w:fill="FFFFFF"/>
            <w:hideMark/>
          </w:tcPr>
          <w:p w14:paraId="24FB87A9" w14:textId="4676B30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modifiquen valores inválidos. Ej.: «</w:t>
            </w:r>
            <w:proofErr w:type="spellStart"/>
            <w:r w:rsidRPr="0018230C">
              <w:rPr>
                <w:rFonts w:eastAsia="Times New Roman" w:cs="Arial"/>
                <w:color w:val="000000"/>
                <w:sz w:val="20"/>
                <w:lang w:eastAsia="es-CL"/>
              </w:rPr>
              <w:t>n°</w:t>
            </w:r>
            <w:proofErr w:type="spellEnd"/>
            <w:r w:rsidRPr="0018230C">
              <w:rPr>
                <w:rFonts w:eastAsia="Times New Roman" w:cs="Arial"/>
                <w:color w:val="000000"/>
                <w:sz w:val="20"/>
                <w:lang w:eastAsia="es-CL"/>
              </w:rPr>
              <w:t xml:space="preserve"> de creación de identidades permitidas» = «</w:t>
            </w:r>
            <w:proofErr w:type="spellStart"/>
            <w:r w:rsidRPr="0018230C">
              <w:rPr>
                <w:rFonts w:eastAsia="Times New Roman" w:cs="Arial"/>
                <w:color w:val="000000"/>
                <w:sz w:val="20"/>
                <w:lang w:eastAsia="es-CL"/>
              </w:rPr>
              <w:t>fg</w:t>
            </w:r>
            <w:proofErr w:type="spellEnd"/>
            <w:r w:rsidRPr="0018230C">
              <w:rPr>
                <w:rFonts w:eastAsia="Times New Roman" w:cs="Arial"/>
                <w:color w:val="000000"/>
                <w:sz w:val="20"/>
                <w:lang w:eastAsia="es-CL"/>
              </w:rPr>
              <w:t>&amp;»</w:t>
            </w:r>
          </w:p>
        </w:tc>
        <w:tc>
          <w:tcPr>
            <w:tcW w:w="911" w:type="pct"/>
            <w:tcBorders>
              <w:top w:val="nil"/>
              <w:left w:val="nil"/>
              <w:bottom w:val="single" w:sz="4" w:space="0" w:color="auto"/>
              <w:right w:val="single" w:sz="4" w:space="0" w:color="auto"/>
            </w:tcBorders>
            <w:shd w:val="clear" w:color="000000" w:fill="FFFFFF"/>
            <w:hideMark/>
          </w:tcPr>
          <w:p w14:paraId="60902C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modifica credenciales</w:t>
            </w:r>
          </w:p>
        </w:tc>
        <w:tc>
          <w:tcPr>
            <w:tcW w:w="1111" w:type="pct"/>
            <w:tcBorders>
              <w:top w:val="nil"/>
              <w:left w:val="nil"/>
              <w:bottom w:val="single" w:sz="4" w:space="0" w:color="auto"/>
              <w:right w:val="single" w:sz="4" w:space="0" w:color="auto"/>
            </w:tcBorders>
            <w:shd w:val="clear" w:color="000000" w:fill="FFFFFF"/>
            <w:hideMark/>
          </w:tcPr>
          <w:p w14:paraId="15F87C6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 cuadro de error: "Alguno de los valores ingresados es invalido".</w:t>
            </w:r>
          </w:p>
        </w:tc>
      </w:tr>
      <w:tr w:rsidR="00D80CB1" w:rsidRPr="0018230C" w14:paraId="4FD76223" w14:textId="77777777" w:rsidTr="00162541">
        <w:trPr>
          <w:gridAfter w:val="1"/>
          <w:wAfter w:w="8" w:type="pct"/>
          <w:trHeight w:val="849"/>
          <w:jc w:val="center"/>
        </w:trPr>
        <w:tc>
          <w:tcPr>
            <w:tcW w:w="624" w:type="pct"/>
            <w:vMerge w:val="restart"/>
            <w:tcBorders>
              <w:top w:val="nil"/>
              <w:left w:val="single" w:sz="4" w:space="0" w:color="auto"/>
              <w:bottom w:val="nil"/>
              <w:right w:val="single" w:sz="4" w:space="0" w:color="auto"/>
            </w:tcBorders>
            <w:shd w:val="clear" w:color="000000" w:fill="FFFFFF"/>
            <w:hideMark/>
          </w:tcPr>
          <w:p w14:paraId="781673EC"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OF0348-HU-03</w:t>
            </w:r>
          </w:p>
        </w:tc>
        <w:tc>
          <w:tcPr>
            <w:tcW w:w="533" w:type="pct"/>
            <w:tcBorders>
              <w:top w:val="nil"/>
              <w:left w:val="nil"/>
              <w:bottom w:val="single" w:sz="4" w:space="0" w:color="auto"/>
              <w:right w:val="single" w:sz="4" w:space="0" w:color="auto"/>
            </w:tcBorders>
            <w:shd w:val="clear" w:color="000000" w:fill="FFFFFF"/>
            <w:hideMark/>
          </w:tcPr>
          <w:p w14:paraId="106A120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50437D8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w:t>
            </w:r>
          </w:p>
        </w:tc>
        <w:tc>
          <w:tcPr>
            <w:tcW w:w="934" w:type="pct"/>
            <w:tcBorders>
              <w:top w:val="nil"/>
              <w:left w:val="nil"/>
              <w:bottom w:val="single" w:sz="4" w:space="0" w:color="auto"/>
              <w:right w:val="single" w:sz="4" w:space="0" w:color="auto"/>
            </w:tcBorders>
            <w:shd w:val="clear" w:color="000000" w:fill="FFFFFF"/>
            <w:hideMark/>
          </w:tcPr>
          <w:p w14:paraId="483360BC" w14:textId="18B7E34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no haya creado identidades</w:t>
            </w:r>
          </w:p>
        </w:tc>
        <w:tc>
          <w:tcPr>
            <w:tcW w:w="911" w:type="pct"/>
            <w:tcBorders>
              <w:top w:val="nil"/>
              <w:left w:val="nil"/>
              <w:bottom w:val="single" w:sz="4" w:space="0" w:color="auto"/>
              <w:right w:val="single" w:sz="4" w:space="0" w:color="auto"/>
            </w:tcBorders>
            <w:shd w:val="clear" w:color="000000" w:fill="FFFFFF"/>
            <w:hideMark/>
          </w:tcPr>
          <w:p w14:paraId="7612EB1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navegador se encuentre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4ED155D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una lista de identidades en la lista desplegable de texto.</w:t>
            </w:r>
          </w:p>
        </w:tc>
      </w:tr>
      <w:tr w:rsidR="00991BA6" w:rsidRPr="0018230C" w14:paraId="15693325" w14:textId="77777777" w:rsidTr="00162541">
        <w:trPr>
          <w:gridAfter w:val="1"/>
          <w:wAfter w:w="8" w:type="pct"/>
          <w:trHeight w:val="1299"/>
          <w:jc w:val="center"/>
        </w:trPr>
        <w:tc>
          <w:tcPr>
            <w:tcW w:w="624" w:type="pct"/>
            <w:vMerge/>
            <w:tcBorders>
              <w:top w:val="nil"/>
              <w:left w:val="single" w:sz="4" w:space="0" w:color="auto"/>
              <w:bottom w:val="nil"/>
              <w:right w:val="single" w:sz="4" w:space="0" w:color="auto"/>
            </w:tcBorders>
            <w:hideMark/>
          </w:tcPr>
          <w:p w14:paraId="14DCBFAB"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3B1CC9F"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703F73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w:t>
            </w:r>
          </w:p>
        </w:tc>
        <w:tc>
          <w:tcPr>
            <w:tcW w:w="934" w:type="pct"/>
            <w:tcBorders>
              <w:top w:val="nil"/>
              <w:left w:val="nil"/>
              <w:bottom w:val="single" w:sz="4" w:space="0" w:color="auto"/>
              <w:right w:val="single" w:sz="4" w:space="0" w:color="auto"/>
            </w:tcBorders>
            <w:shd w:val="clear" w:color="000000" w:fill="FFFFFF"/>
            <w:hideMark/>
          </w:tcPr>
          <w:p w14:paraId="3E307BDC" w14:textId="07CEBA4C"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credencial de consumidor haya creado identidades</w:t>
            </w:r>
          </w:p>
        </w:tc>
        <w:tc>
          <w:tcPr>
            <w:tcW w:w="911" w:type="pct"/>
            <w:tcBorders>
              <w:top w:val="nil"/>
              <w:left w:val="nil"/>
              <w:bottom w:val="single" w:sz="4" w:space="0" w:color="auto"/>
              <w:right w:val="single" w:sz="4" w:space="0" w:color="auto"/>
            </w:tcBorders>
            <w:shd w:val="clear" w:color="000000" w:fill="FFFFFF"/>
            <w:hideMark/>
          </w:tcPr>
          <w:p w14:paraId="650C70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esté en la ventana de visualización de identidades</w:t>
            </w:r>
          </w:p>
        </w:tc>
        <w:tc>
          <w:tcPr>
            <w:tcW w:w="1111" w:type="pct"/>
            <w:tcBorders>
              <w:top w:val="nil"/>
              <w:left w:val="nil"/>
              <w:bottom w:val="single" w:sz="4" w:space="0" w:color="auto"/>
              <w:right w:val="single" w:sz="4" w:space="0" w:color="auto"/>
            </w:tcBorders>
            <w:shd w:val="clear" w:color="000000" w:fill="FFFFFF"/>
            <w:hideMark/>
          </w:tcPr>
          <w:p w14:paraId="2939471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una lista desplegable de texto en donde estarán las identidades creadas.</w:t>
            </w:r>
          </w:p>
        </w:tc>
      </w:tr>
      <w:tr w:rsidR="00D80CB1" w:rsidRPr="0018230C" w14:paraId="0FD02591" w14:textId="77777777" w:rsidTr="00162541">
        <w:trPr>
          <w:gridAfter w:val="1"/>
          <w:wAfter w:w="8" w:type="pct"/>
          <w:trHeight w:val="123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7FDBDA98"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OF0348-HU-04</w:t>
            </w:r>
          </w:p>
        </w:tc>
        <w:tc>
          <w:tcPr>
            <w:tcW w:w="533" w:type="pct"/>
            <w:tcBorders>
              <w:top w:val="nil"/>
              <w:left w:val="nil"/>
              <w:bottom w:val="single" w:sz="4" w:space="0" w:color="auto"/>
              <w:right w:val="single" w:sz="4" w:space="0" w:color="auto"/>
            </w:tcBorders>
            <w:shd w:val="clear" w:color="000000" w:fill="FFFFFF"/>
            <w:hideMark/>
          </w:tcPr>
          <w:p w14:paraId="305DF65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1FC09B5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Sin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3B14E8E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no se hayan creado identidades</w:t>
            </w:r>
          </w:p>
        </w:tc>
        <w:tc>
          <w:tcPr>
            <w:tcW w:w="911" w:type="pct"/>
            <w:tcBorders>
              <w:top w:val="nil"/>
              <w:left w:val="nil"/>
              <w:bottom w:val="single" w:sz="4" w:space="0" w:color="auto"/>
              <w:right w:val="single" w:sz="4" w:space="0" w:color="auto"/>
            </w:tcBorders>
            <w:shd w:val="clear" w:color="000000" w:fill="FFFFFF"/>
            <w:hideMark/>
          </w:tcPr>
          <w:p w14:paraId="2C37762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66BD862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no mostrará identidades.</w:t>
            </w:r>
          </w:p>
        </w:tc>
      </w:tr>
      <w:tr w:rsidR="00991BA6" w:rsidRPr="0018230C" w14:paraId="12E5CB8D" w14:textId="77777777" w:rsidTr="00162541">
        <w:trPr>
          <w:gridAfter w:val="1"/>
          <w:wAfter w:w="8" w:type="pct"/>
          <w:trHeight w:val="1041"/>
          <w:jc w:val="center"/>
        </w:trPr>
        <w:tc>
          <w:tcPr>
            <w:tcW w:w="624" w:type="pct"/>
            <w:vMerge/>
            <w:tcBorders>
              <w:top w:val="single" w:sz="4" w:space="0" w:color="auto"/>
              <w:left w:val="single" w:sz="4" w:space="0" w:color="auto"/>
              <w:bottom w:val="nil"/>
              <w:right w:val="single" w:sz="4" w:space="0" w:color="auto"/>
            </w:tcBorders>
            <w:hideMark/>
          </w:tcPr>
          <w:p w14:paraId="3F3DE346"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4444C5BA"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1D624D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Con identidades creadas con la «credencial de consumidor»</w:t>
            </w:r>
          </w:p>
        </w:tc>
        <w:tc>
          <w:tcPr>
            <w:tcW w:w="934" w:type="pct"/>
            <w:tcBorders>
              <w:top w:val="nil"/>
              <w:left w:val="nil"/>
              <w:bottom w:val="single" w:sz="4" w:space="0" w:color="auto"/>
              <w:right w:val="single" w:sz="4" w:space="0" w:color="auto"/>
            </w:tcBorders>
            <w:shd w:val="clear" w:color="000000" w:fill="FFFFFF"/>
            <w:hideMark/>
          </w:tcPr>
          <w:p w14:paraId="5F434A8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se hayan creado identidades</w:t>
            </w:r>
          </w:p>
        </w:tc>
        <w:tc>
          <w:tcPr>
            <w:tcW w:w="911" w:type="pct"/>
            <w:tcBorders>
              <w:top w:val="nil"/>
              <w:left w:val="nil"/>
              <w:bottom w:val="single" w:sz="4" w:space="0" w:color="auto"/>
              <w:right w:val="single" w:sz="4" w:space="0" w:color="auto"/>
            </w:tcBorders>
            <w:shd w:val="clear" w:color="000000" w:fill="FFFFFF"/>
            <w:hideMark/>
          </w:tcPr>
          <w:p w14:paraId="338E73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acceda al visualizar las identidades creadas por medio de una «credencial de consumidor»</w:t>
            </w:r>
          </w:p>
        </w:tc>
        <w:tc>
          <w:tcPr>
            <w:tcW w:w="1111" w:type="pct"/>
            <w:tcBorders>
              <w:top w:val="nil"/>
              <w:left w:val="nil"/>
              <w:bottom w:val="single" w:sz="4" w:space="0" w:color="auto"/>
              <w:right w:val="single" w:sz="4" w:space="0" w:color="auto"/>
            </w:tcBorders>
            <w:shd w:val="clear" w:color="000000" w:fill="FFFFFF"/>
            <w:hideMark/>
          </w:tcPr>
          <w:p w14:paraId="7AFE8FF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mostrará las identidades creadas con anterioridad con la «credencial de consumidor» seleccionada.</w:t>
            </w:r>
          </w:p>
        </w:tc>
      </w:tr>
      <w:tr w:rsidR="00D80CB1" w:rsidRPr="0018230C" w14:paraId="5B5965BC" w14:textId="77777777" w:rsidTr="00162541">
        <w:trPr>
          <w:gridAfter w:val="1"/>
          <w:wAfter w:w="8" w:type="pct"/>
          <w:trHeight w:val="1080"/>
          <w:jc w:val="center"/>
        </w:trPr>
        <w:tc>
          <w:tcPr>
            <w:tcW w:w="624" w:type="pct"/>
            <w:vMerge w:val="restart"/>
            <w:tcBorders>
              <w:top w:val="single" w:sz="4" w:space="0" w:color="auto"/>
              <w:left w:val="single" w:sz="4" w:space="0" w:color="auto"/>
              <w:bottom w:val="nil"/>
              <w:right w:val="single" w:sz="4" w:space="0" w:color="auto"/>
            </w:tcBorders>
            <w:shd w:val="clear" w:color="000000" w:fill="FFFFFF"/>
            <w:hideMark/>
          </w:tcPr>
          <w:p w14:paraId="14BEAB6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OF0348-HU-05</w:t>
            </w:r>
          </w:p>
        </w:tc>
        <w:tc>
          <w:tcPr>
            <w:tcW w:w="533" w:type="pct"/>
            <w:tcBorders>
              <w:top w:val="nil"/>
              <w:left w:val="nil"/>
              <w:bottom w:val="single" w:sz="4" w:space="0" w:color="auto"/>
              <w:right w:val="single" w:sz="4" w:space="0" w:color="auto"/>
            </w:tcBorders>
            <w:shd w:val="clear" w:color="000000" w:fill="FFFFFF"/>
            <w:hideMark/>
          </w:tcPr>
          <w:p w14:paraId="71C162D4"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22F960DE"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Eliminar identidad</w:t>
            </w:r>
          </w:p>
        </w:tc>
        <w:tc>
          <w:tcPr>
            <w:tcW w:w="934" w:type="pct"/>
            <w:tcBorders>
              <w:top w:val="nil"/>
              <w:left w:val="nil"/>
              <w:bottom w:val="single" w:sz="4" w:space="0" w:color="auto"/>
              <w:right w:val="single" w:sz="4" w:space="0" w:color="auto"/>
            </w:tcBorders>
            <w:shd w:val="clear" w:color="000000" w:fill="FFFFFF"/>
            <w:hideMark/>
          </w:tcPr>
          <w:p w14:paraId="5405F63F" w14:textId="60C5CB4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el caso que presione el </w:t>
            </w:r>
            <w:r w:rsidR="00D80CB1" w:rsidRPr="0018230C">
              <w:rPr>
                <w:rFonts w:eastAsia="Times New Roman" w:cs="Arial"/>
                <w:color w:val="000000"/>
                <w:sz w:val="20"/>
                <w:lang w:eastAsia="es-CL"/>
              </w:rPr>
              <w:t>botón</w:t>
            </w:r>
            <w:r w:rsidRPr="0018230C">
              <w:rPr>
                <w:rFonts w:eastAsia="Times New Roman" w:cs="Arial"/>
                <w:color w:val="000000"/>
                <w:sz w:val="20"/>
                <w:lang w:eastAsia="es-CL"/>
              </w:rPr>
              <w:t xml:space="preserve"> eliminar de una identidad</w:t>
            </w:r>
          </w:p>
        </w:tc>
        <w:tc>
          <w:tcPr>
            <w:tcW w:w="911" w:type="pct"/>
            <w:tcBorders>
              <w:top w:val="nil"/>
              <w:left w:val="nil"/>
              <w:bottom w:val="single" w:sz="4" w:space="0" w:color="auto"/>
              <w:right w:val="single" w:sz="4" w:space="0" w:color="auto"/>
            </w:tcBorders>
            <w:shd w:val="clear" w:color="000000" w:fill="FFFFFF"/>
            <w:hideMark/>
          </w:tcPr>
          <w:p w14:paraId="03C4A15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me encuentre en la ventana de visualización de identidades asociada a una «credencial de consumidor»</w:t>
            </w:r>
          </w:p>
        </w:tc>
        <w:tc>
          <w:tcPr>
            <w:tcW w:w="1111" w:type="pct"/>
            <w:tcBorders>
              <w:top w:val="nil"/>
              <w:left w:val="nil"/>
              <w:bottom w:val="single" w:sz="4" w:space="0" w:color="auto"/>
              <w:right w:val="single" w:sz="4" w:space="0" w:color="auto"/>
            </w:tcBorders>
            <w:shd w:val="clear" w:color="000000" w:fill="FFFFFF"/>
            <w:hideMark/>
          </w:tcPr>
          <w:p w14:paraId="296D260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mostrar un cuadro de confirmación, para comprobar la eliminación de la identidad.</w:t>
            </w:r>
          </w:p>
        </w:tc>
      </w:tr>
      <w:tr w:rsidR="00991BA6" w:rsidRPr="0018230C" w14:paraId="20D1146F" w14:textId="77777777" w:rsidTr="00162541">
        <w:trPr>
          <w:gridAfter w:val="1"/>
          <w:wAfter w:w="8" w:type="pct"/>
          <w:trHeight w:val="1050"/>
          <w:jc w:val="center"/>
        </w:trPr>
        <w:tc>
          <w:tcPr>
            <w:tcW w:w="624" w:type="pct"/>
            <w:vMerge/>
            <w:tcBorders>
              <w:top w:val="single" w:sz="4" w:space="0" w:color="auto"/>
              <w:left w:val="single" w:sz="4" w:space="0" w:color="auto"/>
              <w:bottom w:val="nil"/>
              <w:right w:val="single" w:sz="4" w:space="0" w:color="auto"/>
            </w:tcBorders>
            <w:hideMark/>
          </w:tcPr>
          <w:p w14:paraId="0FA0D32A"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27D19B05"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F34E1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Aceptar borrado de identidad</w:t>
            </w:r>
          </w:p>
        </w:tc>
        <w:tc>
          <w:tcPr>
            <w:tcW w:w="934" w:type="pct"/>
            <w:tcBorders>
              <w:top w:val="nil"/>
              <w:left w:val="nil"/>
              <w:bottom w:val="single" w:sz="4" w:space="0" w:color="auto"/>
              <w:right w:val="single" w:sz="4" w:space="0" w:color="auto"/>
            </w:tcBorders>
            <w:shd w:val="clear" w:color="000000" w:fill="FFFFFF"/>
            <w:hideMark/>
          </w:tcPr>
          <w:p w14:paraId="1ABA531F" w14:textId="1F369A40"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acepte esta</w:t>
            </w:r>
          </w:p>
        </w:tc>
        <w:tc>
          <w:tcPr>
            <w:tcW w:w="911" w:type="pct"/>
            <w:tcBorders>
              <w:top w:val="nil"/>
              <w:left w:val="nil"/>
              <w:bottom w:val="single" w:sz="4" w:space="0" w:color="auto"/>
              <w:right w:val="single" w:sz="4" w:space="0" w:color="auto"/>
            </w:tcBorders>
            <w:shd w:val="clear" w:color="000000" w:fill="FFFFFF"/>
            <w:hideMark/>
          </w:tcPr>
          <w:p w14:paraId="79138B46"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7DD2F36A" w14:textId="0CEDC1E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no listándose la identidad que borré.</w:t>
            </w:r>
          </w:p>
        </w:tc>
      </w:tr>
      <w:tr w:rsidR="00991BA6" w:rsidRPr="0018230C" w14:paraId="4DA8AD54" w14:textId="77777777" w:rsidTr="00162541">
        <w:trPr>
          <w:gridAfter w:val="1"/>
          <w:wAfter w:w="8" w:type="pct"/>
          <w:trHeight w:val="1089"/>
          <w:jc w:val="center"/>
        </w:trPr>
        <w:tc>
          <w:tcPr>
            <w:tcW w:w="624" w:type="pct"/>
            <w:vMerge/>
            <w:tcBorders>
              <w:top w:val="single" w:sz="4" w:space="0" w:color="auto"/>
              <w:left w:val="single" w:sz="4" w:space="0" w:color="auto"/>
              <w:bottom w:val="nil"/>
              <w:right w:val="single" w:sz="4" w:space="0" w:color="auto"/>
            </w:tcBorders>
            <w:hideMark/>
          </w:tcPr>
          <w:p w14:paraId="1009A199"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5C8911B1"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1178AC7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Cancelar borrado de identidad</w:t>
            </w:r>
          </w:p>
        </w:tc>
        <w:tc>
          <w:tcPr>
            <w:tcW w:w="934" w:type="pct"/>
            <w:tcBorders>
              <w:top w:val="nil"/>
              <w:left w:val="nil"/>
              <w:bottom w:val="single" w:sz="4" w:space="0" w:color="auto"/>
              <w:right w:val="single" w:sz="4" w:space="0" w:color="auto"/>
            </w:tcBorders>
            <w:shd w:val="clear" w:color="000000" w:fill="FFFFFF"/>
            <w:hideMark/>
          </w:tcPr>
          <w:p w14:paraId="5D7CF9B1" w14:textId="794737CF"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presione el botón eliminar de una identidad y luego cancele la eliminación</w:t>
            </w:r>
          </w:p>
        </w:tc>
        <w:tc>
          <w:tcPr>
            <w:tcW w:w="911" w:type="pct"/>
            <w:tcBorders>
              <w:top w:val="nil"/>
              <w:left w:val="nil"/>
              <w:bottom w:val="single" w:sz="4" w:space="0" w:color="auto"/>
              <w:right w:val="single" w:sz="4" w:space="0" w:color="auto"/>
            </w:tcBorders>
            <w:shd w:val="clear" w:color="000000" w:fill="FFFFFF"/>
            <w:hideMark/>
          </w:tcPr>
          <w:p w14:paraId="1E83D8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N/A</w:t>
            </w:r>
          </w:p>
        </w:tc>
        <w:tc>
          <w:tcPr>
            <w:tcW w:w="1111" w:type="pct"/>
            <w:tcBorders>
              <w:top w:val="nil"/>
              <w:left w:val="nil"/>
              <w:bottom w:val="single" w:sz="4" w:space="0" w:color="auto"/>
              <w:right w:val="single" w:sz="4" w:space="0" w:color="auto"/>
            </w:tcBorders>
            <w:shd w:val="clear" w:color="000000" w:fill="FFFFFF"/>
            <w:hideMark/>
          </w:tcPr>
          <w:p w14:paraId="4313120F" w14:textId="555AE3D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deberá redirigirme a la página de visualización de identidades creadas por medio de «credenciales de consumidor», permaneciendo la identidad.</w:t>
            </w:r>
          </w:p>
        </w:tc>
      </w:tr>
      <w:tr w:rsidR="00D80CB1" w:rsidRPr="0018230C" w14:paraId="0C5DEC2D" w14:textId="77777777" w:rsidTr="00162541">
        <w:trPr>
          <w:gridAfter w:val="1"/>
          <w:wAfter w:w="8" w:type="pct"/>
          <w:trHeight w:val="1329"/>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5B0E4E39"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OF0348-HU-06</w:t>
            </w:r>
          </w:p>
        </w:tc>
        <w:tc>
          <w:tcPr>
            <w:tcW w:w="533" w:type="pct"/>
            <w:tcBorders>
              <w:top w:val="nil"/>
              <w:left w:val="nil"/>
              <w:bottom w:val="single" w:sz="4" w:space="0" w:color="auto"/>
              <w:right w:val="single" w:sz="4" w:space="0" w:color="auto"/>
            </w:tcBorders>
            <w:shd w:val="clear" w:color="000000" w:fill="FFFFFF"/>
            <w:hideMark/>
          </w:tcPr>
          <w:p w14:paraId="4EDBD15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1FA373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7251F8E" w14:textId="160DED1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46387DFA"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0045AF2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128D63B7" w14:textId="77777777" w:rsidTr="00162541">
        <w:trPr>
          <w:gridAfter w:val="1"/>
          <w:wAfter w:w="8" w:type="pct"/>
          <w:trHeight w:val="1320"/>
          <w:jc w:val="center"/>
        </w:trPr>
        <w:tc>
          <w:tcPr>
            <w:tcW w:w="624" w:type="pct"/>
            <w:vMerge/>
            <w:tcBorders>
              <w:top w:val="single" w:sz="4" w:space="0" w:color="auto"/>
              <w:left w:val="single" w:sz="4" w:space="0" w:color="auto"/>
              <w:bottom w:val="single" w:sz="4" w:space="0" w:color="auto"/>
              <w:right w:val="single" w:sz="4" w:space="0" w:color="auto"/>
            </w:tcBorders>
            <w:hideMark/>
          </w:tcPr>
          <w:p w14:paraId="0A3A2EE1" w14:textId="77777777" w:rsidR="00604E4A" w:rsidRPr="0018230C" w:rsidRDefault="00604E4A" w:rsidP="0018230C">
            <w:pPr>
              <w:spacing w:before="0" w:after="0" w:line="240" w:lineRule="auto"/>
              <w:jc w:val="left"/>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hideMark/>
          </w:tcPr>
          <w:p w14:paraId="752515E3" w14:textId="77777777" w:rsidR="00604E4A" w:rsidRPr="0018230C" w:rsidRDefault="00604E4A" w:rsidP="0018230C">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2AC5A433"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Deshabilitar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7B38F956" w14:textId="3E94B79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En caso de que se deshabilite mediante un «radio </w:t>
            </w:r>
            <w:proofErr w:type="spellStart"/>
            <w:r w:rsidRPr="0018230C">
              <w:rPr>
                <w:rFonts w:eastAsia="Times New Roman" w:cs="Arial"/>
                <w:color w:val="000000"/>
                <w:sz w:val="20"/>
                <w:lang w:eastAsia="es-CL"/>
              </w:rPr>
              <w:t>button</w:t>
            </w:r>
            <w:proofErr w:type="spellEnd"/>
            <w:r w:rsidRPr="0018230C">
              <w:rPr>
                <w:rFonts w:eastAsia="Times New Roman" w:cs="Arial"/>
                <w:color w:val="000000"/>
                <w:sz w:val="20"/>
                <w:lang w:eastAsia="es-CL"/>
              </w:rPr>
              <w:t>» la característica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y se encuentre habilitada la característica «Registración In-Band»</w:t>
            </w:r>
          </w:p>
        </w:tc>
        <w:tc>
          <w:tcPr>
            <w:tcW w:w="911" w:type="pct"/>
            <w:tcBorders>
              <w:top w:val="nil"/>
              <w:left w:val="nil"/>
              <w:bottom w:val="single" w:sz="4" w:space="0" w:color="auto"/>
              <w:right w:val="single" w:sz="4" w:space="0" w:color="auto"/>
            </w:tcBorders>
            <w:shd w:val="clear" w:color="000000" w:fill="FFFFFF"/>
            <w:hideMark/>
          </w:tcPr>
          <w:p w14:paraId="53C25D04"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guarde los cambios en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6277373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permitirá registrar «Things» o clientes XMPP mediante el uso de «credenciales de consumidor».</w:t>
            </w:r>
          </w:p>
        </w:tc>
      </w:tr>
      <w:tr w:rsidR="00991BA6" w:rsidRPr="0018230C" w14:paraId="64D9C11F" w14:textId="77777777" w:rsidTr="00162541">
        <w:trPr>
          <w:gridAfter w:val="1"/>
          <w:wAfter w:w="8" w:type="pct"/>
          <w:trHeight w:val="792"/>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55372232"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3F27B34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1157FD5"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Inhabilitar cambios a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60D614CC" w14:textId="13024F3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se encuentre deshabilitada la característica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w:t>
            </w:r>
          </w:p>
        </w:tc>
        <w:tc>
          <w:tcPr>
            <w:tcW w:w="911" w:type="pct"/>
            <w:tcBorders>
              <w:top w:val="nil"/>
              <w:left w:val="nil"/>
              <w:bottom w:val="single" w:sz="4" w:space="0" w:color="auto"/>
              <w:right w:val="single" w:sz="4" w:space="0" w:color="auto"/>
            </w:tcBorders>
            <w:shd w:val="clear" w:color="000000" w:fill="FFFFFF"/>
            <w:hideMark/>
          </w:tcPr>
          <w:p w14:paraId="0FE8D138" w14:textId="2684FEE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se está visualizando la ventana de configuración de registro</w:t>
            </w:r>
          </w:p>
        </w:tc>
        <w:tc>
          <w:tcPr>
            <w:tcW w:w="1111" w:type="pct"/>
            <w:tcBorders>
              <w:top w:val="nil"/>
              <w:left w:val="nil"/>
              <w:bottom w:val="single" w:sz="4" w:space="0" w:color="auto"/>
              <w:right w:val="single" w:sz="4" w:space="0" w:color="auto"/>
            </w:tcBorders>
            <w:shd w:val="clear" w:color="000000" w:fill="FFFFFF"/>
            <w:hideMark/>
          </w:tcPr>
          <w:p w14:paraId="71AF158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el sistema me impedirá realizar cambios en la configuración de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r>
      <w:tr w:rsidR="00D80CB1" w:rsidRPr="0018230C" w14:paraId="6B7D39C4" w14:textId="77777777" w:rsidTr="00162541">
        <w:trPr>
          <w:gridAfter w:val="1"/>
          <w:wAfter w:w="8" w:type="pct"/>
          <w:trHeight w:val="2136"/>
          <w:jc w:val="center"/>
        </w:trPr>
        <w:tc>
          <w:tcPr>
            <w:tcW w:w="624" w:type="pct"/>
            <w:vMerge w:val="restart"/>
            <w:tcBorders>
              <w:top w:val="nil"/>
              <w:left w:val="single" w:sz="4" w:space="0" w:color="auto"/>
              <w:bottom w:val="nil"/>
              <w:right w:val="single" w:sz="4" w:space="0" w:color="auto"/>
            </w:tcBorders>
            <w:shd w:val="clear" w:color="000000" w:fill="FFFFFF"/>
            <w:hideMark/>
          </w:tcPr>
          <w:p w14:paraId="10D29D74" w14:textId="77777777" w:rsidR="00604E4A" w:rsidRPr="0018230C" w:rsidRDefault="00604E4A" w:rsidP="00DE0597">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OF0348-HU-07</w:t>
            </w:r>
          </w:p>
        </w:tc>
        <w:tc>
          <w:tcPr>
            <w:tcW w:w="533" w:type="pct"/>
            <w:tcBorders>
              <w:top w:val="nil"/>
              <w:left w:val="nil"/>
              <w:bottom w:val="single" w:sz="4" w:space="0" w:color="auto"/>
              <w:right w:val="single" w:sz="4" w:space="0" w:color="auto"/>
            </w:tcBorders>
            <w:shd w:val="clear" w:color="000000" w:fill="FFFFFF"/>
            <w:vAlign w:val="center"/>
            <w:hideMark/>
          </w:tcPr>
          <w:p w14:paraId="7AEF20C9"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42C9C152" w14:textId="66FE5A6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Registro exitoso mediante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934" w:type="pct"/>
            <w:tcBorders>
              <w:top w:val="nil"/>
              <w:left w:val="nil"/>
              <w:bottom w:val="single" w:sz="4" w:space="0" w:color="auto"/>
              <w:right w:val="single" w:sz="4" w:space="0" w:color="auto"/>
            </w:tcBorders>
            <w:shd w:val="clear" w:color="000000" w:fill="FFFFFF"/>
            <w:hideMark/>
          </w:tcPr>
          <w:p w14:paraId="510A3BD5" w14:textId="575F27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 una «Thing» intente registrar una cuenta mediante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xml:space="preserve"> in-Band»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xml:space="preserve">» en el servidor con </w:t>
            </w:r>
            <w:r w:rsidR="00D80CB1" w:rsidRPr="0018230C">
              <w:rPr>
                <w:rFonts w:eastAsia="Times New Roman" w:cs="Arial"/>
                <w:color w:val="000000"/>
                <w:sz w:val="20"/>
                <w:lang w:eastAsia="es-CL"/>
              </w:rPr>
              <w:t>método</w:t>
            </w:r>
            <w:r w:rsidRPr="0018230C">
              <w:rPr>
                <w:rFonts w:eastAsia="Times New Roman" w:cs="Arial"/>
                <w:color w:val="000000"/>
                <w:sz w:val="20"/>
                <w:lang w:eastAsia="es-CL"/>
              </w:rPr>
              <w:t xml:space="preserve"> de firmado «HMAC-SHA256» con </w:t>
            </w:r>
            <w:r w:rsidR="00D80CB1" w:rsidRPr="0018230C">
              <w:rPr>
                <w:rFonts w:eastAsia="Times New Roman" w:cs="Arial"/>
                <w:color w:val="000000"/>
                <w:sz w:val="20"/>
                <w:lang w:eastAsia="es-CL"/>
              </w:rPr>
              <w:t>credenciales</w:t>
            </w:r>
            <w:r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10A63A71" w14:textId="3F95A2E3"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41CAF48"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con el nuevo usuario.</w:t>
            </w:r>
          </w:p>
        </w:tc>
      </w:tr>
      <w:tr w:rsidR="00991BA6" w:rsidRPr="0018230C" w14:paraId="4758A276" w14:textId="77777777" w:rsidTr="00162541">
        <w:trPr>
          <w:gridAfter w:val="1"/>
          <w:wAfter w:w="8" w:type="pct"/>
          <w:trHeight w:val="2160"/>
          <w:jc w:val="center"/>
        </w:trPr>
        <w:tc>
          <w:tcPr>
            <w:tcW w:w="624" w:type="pct"/>
            <w:vMerge/>
            <w:tcBorders>
              <w:top w:val="nil"/>
              <w:left w:val="single" w:sz="4" w:space="0" w:color="auto"/>
              <w:bottom w:val="nil"/>
              <w:right w:val="single" w:sz="4" w:space="0" w:color="auto"/>
            </w:tcBorders>
            <w:vAlign w:val="center"/>
            <w:hideMark/>
          </w:tcPr>
          <w:p w14:paraId="3E1E0186"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02D4C1F"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04CDFDF5" w14:textId="649EEF78"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1</w:t>
            </w:r>
          </w:p>
        </w:tc>
        <w:tc>
          <w:tcPr>
            <w:tcW w:w="934" w:type="pct"/>
            <w:tcBorders>
              <w:top w:val="nil"/>
              <w:left w:val="nil"/>
              <w:bottom w:val="single" w:sz="4" w:space="0" w:color="auto"/>
              <w:right w:val="single" w:sz="4" w:space="0" w:color="auto"/>
            </w:tcBorders>
            <w:shd w:val="clear" w:color="000000" w:fill="FFFFFF"/>
            <w:hideMark/>
          </w:tcPr>
          <w:p w14:paraId="6D94586C" w14:textId="26CAAD5D"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r w:rsidRPr="0018230C">
              <w:rPr>
                <w:rFonts w:eastAsia="Times New Roman" w:cs="Arial"/>
                <w:color w:val="000000"/>
                <w:sz w:val="20"/>
                <w:lang w:eastAsia="es-CL"/>
              </w:rPr>
              <w:t>método</w:t>
            </w:r>
            <w:r w:rsidR="00604E4A" w:rsidRPr="0018230C">
              <w:rPr>
                <w:rFonts w:eastAsia="Times New Roman" w:cs="Arial"/>
                <w:color w:val="000000"/>
                <w:sz w:val="20"/>
                <w:lang w:eastAsia="es-CL"/>
              </w:rPr>
              <w:t xml:space="preserve"> de firmado «HMAC-</w:t>
            </w:r>
            <w:r w:rsidR="00604E4A" w:rsidRPr="0018230C">
              <w:rPr>
                <w:rFonts w:eastAsia="Times New Roman" w:cs="Arial"/>
                <w:color w:val="000000"/>
                <w:sz w:val="20"/>
                <w:lang w:eastAsia="es-CL"/>
              </w:rPr>
              <w:lastRenderedPageBreak/>
              <w:t xml:space="preserve">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invalidas o nulas.</w:t>
            </w:r>
          </w:p>
        </w:tc>
        <w:tc>
          <w:tcPr>
            <w:tcW w:w="911" w:type="pct"/>
            <w:tcBorders>
              <w:top w:val="nil"/>
              <w:left w:val="nil"/>
              <w:bottom w:val="single" w:sz="4" w:space="0" w:color="auto"/>
              <w:right w:val="single" w:sz="4" w:space="0" w:color="auto"/>
            </w:tcBorders>
            <w:shd w:val="clear" w:color="000000" w:fill="FFFFFF"/>
            <w:hideMark/>
          </w:tcPr>
          <w:p w14:paraId="6F111ED1" w14:textId="34E0AD8E"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cuando en el servidor XMPP se encuentre </w:t>
            </w:r>
            <w:r w:rsidR="00D80CB1" w:rsidRPr="0018230C">
              <w:rPr>
                <w:rFonts w:eastAsia="Times New Roman" w:cs="Arial"/>
                <w:color w:val="000000"/>
                <w:sz w:val="20"/>
                <w:lang w:eastAsia="es-CL"/>
              </w:rPr>
              <w:t>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w:t>
            </w:r>
            <w:r w:rsidRPr="0018230C">
              <w:rPr>
                <w:rFonts w:eastAsia="Times New Roman" w:cs="Arial"/>
                <w:color w:val="000000"/>
                <w:sz w:val="20"/>
                <w:lang w:eastAsia="es-CL"/>
              </w:rPr>
              <w:lastRenderedPageBreak/>
              <w:t>la conexión con este.</w:t>
            </w:r>
          </w:p>
        </w:tc>
        <w:tc>
          <w:tcPr>
            <w:tcW w:w="1111" w:type="pct"/>
            <w:tcBorders>
              <w:top w:val="nil"/>
              <w:left w:val="nil"/>
              <w:bottom w:val="single" w:sz="4" w:space="0" w:color="auto"/>
              <w:right w:val="single" w:sz="4" w:space="0" w:color="auto"/>
            </w:tcBorders>
            <w:shd w:val="clear" w:color="000000" w:fill="FFFFFF"/>
            <w:hideMark/>
          </w:tcPr>
          <w:p w14:paraId="7ED8343A" w14:textId="1723ECFA"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lastRenderedPageBreak/>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991BA6" w:rsidRPr="0018230C" w14:paraId="792388A3" w14:textId="77777777" w:rsidTr="00162541">
        <w:trPr>
          <w:gridAfter w:val="1"/>
          <w:wAfter w:w="8" w:type="pct"/>
          <w:trHeight w:val="2616"/>
          <w:jc w:val="center"/>
        </w:trPr>
        <w:tc>
          <w:tcPr>
            <w:tcW w:w="624" w:type="pct"/>
            <w:vMerge/>
            <w:tcBorders>
              <w:top w:val="nil"/>
              <w:left w:val="single" w:sz="4" w:space="0" w:color="auto"/>
              <w:bottom w:val="nil"/>
              <w:right w:val="single" w:sz="4" w:space="0" w:color="auto"/>
            </w:tcBorders>
            <w:vAlign w:val="center"/>
            <w:hideMark/>
          </w:tcPr>
          <w:p w14:paraId="2E5D596B"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4E3C1B76"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72F6638B" w14:textId="5729C2F4"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Registro </w:t>
            </w:r>
            <w:r w:rsidR="00D80CB1" w:rsidRPr="0018230C">
              <w:rPr>
                <w:rFonts w:eastAsia="Times New Roman" w:cs="Arial"/>
                <w:color w:val="000000"/>
                <w:sz w:val="20"/>
                <w:lang w:eastAsia="es-CL"/>
              </w:rPr>
              <w:t>fallido mediante</w:t>
            </w:r>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 2</w:t>
            </w:r>
          </w:p>
        </w:tc>
        <w:tc>
          <w:tcPr>
            <w:tcW w:w="934" w:type="pct"/>
            <w:tcBorders>
              <w:top w:val="nil"/>
              <w:left w:val="nil"/>
              <w:bottom w:val="single" w:sz="4" w:space="0" w:color="auto"/>
              <w:right w:val="single" w:sz="4" w:space="0" w:color="auto"/>
            </w:tcBorders>
            <w:shd w:val="clear" w:color="000000" w:fill="FFFFFF"/>
            <w:hideMark/>
          </w:tcPr>
          <w:p w14:paraId="7155B7FD" w14:textId="68FFEFF0" w:rsidR="00604E4A" w:rsidRPr="0018230C" w:rsidRDefault="00D80CB1"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caso de que</w:t>
            </w:r>
            <w:r w:rsidR="00604E4A" w:rsidRPr="0018230C">
              <w:rPr>
                <w:rFonts w:eastAsia="Times New Roman" w:cs="Arial"/>
                <w:color w:val="000000"/>
                <w:sz w:val="20"/>
                <w:lang w:eastAsia="es-CL"/>
              </w:rPr>
              <w:t xml:space="preserve"> una «Thing» intente registrar una cuenta mediante «</w:t>
            </w:r>
            <w:proofErr w:type="spellStart"/>
            <w:r w:rsidR="00604E4A" w:rsidRPr="0018230C">
              <w:rPr>
                <w:rFonts w:eastAsia="Times New Roman" w:cs="Arial"/>
                <w:color w:val="000000"/>
                <w:sz w:val="20"/>
                <w:lang w:eastAsia="es-CL"/>
              </w:rPr>
              <w:t>Registration</w:t>
            </w:r>
            <w:proofErr w:type="spellEnd"/>
            <w:r w:rsidR="00604E4A" w:rsidRPr="0018230C">
              <w:rPr>
                <w:rFonts w:eastAsia="Times New Roman" w:cs="Arial"/>
                <w:color w:val="000000"/>
                <w:sz w:val="20"/>
                <w:lang w:eastAsia="es-CL"/>
              </w:rPr>
              <w:t xml:space="preserve"> in-Band» y «</w:t>
            </w:r>
            <w:proofErr w:type="spellStart"/>
            <w:r w:rsidR="00604E4A" w:rsidRPr="0018230C">
              <w:rPr>
                <w:rFonts w:eastAsia="Times New Roman" w:cs="Arial"/>
                <w:color w:val="000000"/>
                <w:sz w:val="20"/>
                <w:lang w:eastAsia="es-CL"/>
              </w:rPr>
              <w:t>Signing</w:t>
            </w:r>
            <w:proofErr w:type="spellEnd"/>
            <w:r w:rsidR="00604E4A" w:rsidRPr="0018230C">
              <w:rPr>
                <w:rFonts w:eastAsia="Times New Roman" w:cs="Arial"/>
                <w:color w:val="000000"/>
                <w:sz w:val="20"/>
                <w:lang w:eastAsia="es-CL"/>
              </w:rPr>
              <w:t xml:space="preserve"> </w:t>
            </w:r>
            <w:proofErr w:type="spellStart"/>
            <w:r w:rsidR="00604E4A" w:rsidRPr="0018230C">
              <w:rPr>
                <w:rFonts w:eastAsia="Times New Roman" w:cs="Arial"/>
                <w:color w:val="000000"/>
                <w:sz w:val="20"/>
                <w:lang w:eastAsia="es-CL"/>
              </w:rPr>
              <w:t>Forms</w:t>
            </w:r>
            <w:proofErr w:type="spellEnd"/>
            <w:r w:rsidR="00604E4A" w:rsidRPr="0018230C">
              <w:rPr>
                <w:rFonts w:eastAsia="Times New Roman" w:cs="Arial"/>
                <w:color w:val="000000"/>
                <w:sz w:val="20"/>
                <w:lang w:eastAsia="es-CL"/>
              </w:rPr>
              <w:t xml:space="preserve">» en el servidor con </w:t>
            </w:r>
            <w:proofErr w:type="spellStart"/>
            <w:r w:rsidR="00604E4A" w:rsidRPr="0018230C">
              <w:rPr>
                <w:rFonts w:eastAsia="Times New Roman" w:cs="Arial"/>
                <w:color w:val="000000"/>
                <w:sz w:val="20"/>
                <w:lang w:eastAsia="es-CL"/>
              </w:rPr>
              <w:t>metodo</w:t>
            </w:r>
            <w:proofErr w:type="spellEnd"/>
            <w:r w:rsidR="00604E4A" w:rsidRPr="0018230C">
              <w:rPr>
                <w:rFonts w:eastAsia="Times New Roman" w:cs="Arial"/>
                <w:color w:val="000000"/>
                <w:sz w:val="20"/>
                <w:lang w:eastAsia="es-CL"/>
              </w:rPr>
              <w:t xml:space="preserve"> de firmado «HMAC-SHA256» con </w:t>
            </w:r>
            <w:r w:rsidRPr="0018230C">
              <w:rPr>
                <w:rFonts w:eastAsia="Times New Roman" w:cs="Arial"/>
                <w:color w:val="000000"/>
                <w:sz w:val="20"/>
                <w:lang w:eastAsia="es-CL"/>
              </w:rPr>
              <w:t>credenciales</w:t>
            </w:r>
            <w:r w:rsidR="00604E4A" w:rsidRPr="0018230C">
              <w:rPr>
                <w:rFonts w:eastAsia="Times New Roman" w:cs="Arial"/>
                <w:color w:val="000000"/>
                <w:sz w:val="20"/>
                <w:lang w:eastAsia="es-CL"/>
              </w:rPr>
              <w:t xml:space="preserve"> de consumidor validas</w:t>
            </w:r>
          </w:p>
        </w:tc>
        <w:tc>
          <w:tcPr>
            <w:tcW w:w="911" w:type="pct"/>
            <w:tcBorders>
              <w:top w:val="nil"/>
              <w:left w:val="nil"/>
              <w:bottom w:val="single" w:sz="4" w:space="0" w:color="auto"/>
              <w:right w:val="single" w:sz="4" w:space="0" w:color="auto"/>
            </w:tcBorders>
            <w:shd w:val="clear" w:color="000000" w:fill="FFFFFF"/>
            <w:hideMark/>
          </w:tcPr>
          <w:p w14:paraId="008065B7" w14:textId="7B626AC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en el servidor XMPP se encuentre </w:t>
            </w:r>
            <w:r w:rsidR="00D80CB1" w:rsidRPr="0018230C">
              <w:rPr>
                <w:rFonts w:eastAsia="Times New Roman" w:cs="Arial"/>
                <w:color w:val="000000"/>
                <w:sz w:val="20"/>
                <w:lang w:eastAsia="es-CL"/>
              </w:rPr>
              <w:t>deshabilitado</w:t>
            </w:r>
            <w:r w:rsidRPr="0018230C">
              <w:rPr>
                <w:rFonts w:eastAsia="Times New Roman" w:cs="Arial"/>
                <w:color w:val="000000"/>
                <w:sz w:val="20"/>
                <w:lang w:eastAsia="es-CL"/>
              </w:rPr>
              <w:t xml:space="preserve"> el registro de identidades mediante registro en banda con el mecanismo de firmado de formularios y se encuentre la establecida la conexión con este.</w:t>
            </w:r>
          </w:p>
        </w:tc>
        <w:tc>
          <w:tcPr>
            <w:tcW w:w="1111" w:type="pct"/>
            <w:tcBorders>
              <w:top w:val="nil"/>
              <w:left w:val="nil"/>
              <w:bottom w:val="single" w:sz="4" w:space="0" w:color="auto"/>
              <w:right w:val="single" w:sz="4" w:space="0" w:color="auto"/>
            </w:tcBorders>
            <w:shd w:val="clear" w:color="000000" w:fill="FFFFFF"/>
            <w:hideMark/>
          </w:tcPr>
          <w:p w14:paraId="58CADA3F" w14:textId="1A9784C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Se </w:t>
            </w:r>
            <w:r w:rsidR="00D80CB1" w:rsidRPr="0018230C">
              <w:rPr>
                <w:rFonts w:eastAsia="Times New Roman" w:cs="Arial"/>
                <w:color w:val="000000"/>
                <w:sz w:val="20"/>
                <w:lang w:eastAsia="es-CL"/>
              </w:rPr>
              <w:t>atrapará</w:t>
            </w:r>
            <w:r w:rsidRPr="0018230C">
              <w:rPr>
                <w:rFonts w:eastAsia="Times New Roman" w:cs="Arial"/>
                <w:color w:val="000000"/>
                <w:sz w:val="20"/>
                <w:lang w:eastAsia="es-CL"/>
              </w:rPr>
              <w:t xml:space="preserve"> el mensaje de error y se lanzará una excepción, mostrando </w:t>
            </w:r>
            <w:r w:rsidR="00D80CB1" w:rsidRPr="0018230C">
              <w:rPr>
                <w:rFonts w:eastAsia="Times New Roman" w:cs="Arial"/>
                <w:color w:val="000000"/>
                <w:sz w:val="20"/>
                <w:lang w:eastAsia="es-CL"/>
              </w:rPr>
              <w:t>además</w:t>
            </w:r>
            <w:r w:rsidRPr="0018230C">
              <w:rPr>
                <w:rFonts w:eastAsia="Times New Roman" w:cs="Arial"/>
                <w:color w:val="000000"/>
                <w:sz w:val="20"/>
                <w:lang w:eastAsia="es-CL"/>
              </w:rPr>
              <w:t xml:space="preserve"> que la </w:t>
            </w:r>
            <w:r w:rsidR="00D80CB1" w:rsidRPr="0018230C">
              <w:rPr>
                <w:rFonts w:eastAsia="Times New Roman" w:cs="Arial"/>
                <w:color w:val="000000"/>
                <w:sz w:val="20"/>
                <w:lang w:eastAsia="es-CL"/>
              </w:rPr>
              <w:t>característica</w:t>
            </w:r>
            <w:r w:rsidRPr="0018230C">
              <w:rPr>
                <w:rFonts w:eastAsia="Times New Roman" w:cs="Arial"/>
                <w:color w:val="000000"/>
                <w:sz w:val="20"/>
                <w:lang w:eastAsia="es-CL"/>
              </w:rPr>
              <w:t xml:space="preserve"> no </w:t>
            </w:r>
            <w:r w:rsidR="00D80CB1" w:rsidRPr="0018230C">
              <w:rPr>
                <w:rFonts w:eastAsia="Times New Roman" w:cs="Arial"/>
                <w:color w:val="000000"/>
                <w:sz w:val="20"/>
                <w:lang w:eastAsia="es-CL"/>
              </w:rPr>
              <w:t>está</w:t>
            </w:r>
            <w:r w:rsidRPr="0018230C">
              <w:rPr>
                <w:rFonts w:eastAsia="Times New Roman" w:cs="Arial"/>
                <w:color w:val="000000"/>
                <w:sz w:val="20"/>
                <w:lang w:eastAsia="es-CL"/>
              </w:rPr>
              <w:t xml:space="preserve"> habilitada o no esta soportada y no se podrá realizar </w:t>
            </w:r>
            <w:proofErr w:type="spellStart"/>
            <w:r w:rsidRPr="0018230C">
              <w:rPr>
                <w:rFonts w:eastAsia="Times New Roman" w:cs="Arial"/>
                <w:color w:val="000000"/>
                <w:sz w:val="20"/>
                <w:lang w:eastAsia="es-CL"/>
              </w:rPr>
              <w:t>login</w:t>
            </w:r>
            <w:proofErr w:type="spellEnd"/>
            <w:r w:rsidRPr="0018230C">
              <w:rPr>
                <w:rFonts w:eastAsia="Times New Roman" w:cs="Arial"/>
                <w:color w:val="000000"/>
                <w:sz w:val="20"/>
                <w:lang w:eastAsia="es-CL"/>
              </w:rPr>
              <w:t xml:space="preserve"> en el servidor XMPP con el nuevo usuario.</w:t>
            </w:r>
          </w:p>
        </w:tc>
      </w:tr>
      <w:tr w:rsidR="00D80CB1" w:rsidRPr="0018230C" w14:paraId="234692E2" w14:textId="77777777" w:rsidTr="00162541">
        <w:trPr>
          <w:gridAfter w:val="1"/>
          <w:wAfter w:w="8" w:type="pct"/>
          <w:trHeight w:val="1644"/>
          <w:jc w:val="center"/>
        </w:trPr>
        <w:tc>
          <w:tcPr>
            <w:tcW w:w="624" w:type="pct"/>
            <w:vMerge w:val="restart"/>
            <w:tcBorders>
              <w:top w:val="single" w:sz="4" w:space="0" w:color="auto"/>
              <w:left w:val="single" w:sz="4" w:space="0" w:color="auto"/>
              <w:bottom w:val="single" w:sz="4" w:space="0" w:color="auto"/>
              <w:right w:val="single" w:sz="4" w:space="0" w:color="auto"/>
            </w:tcBorders>
            <w:shd w:val="clear" w:color="000000" w:fill="FFFFFF"/>
            <w:hideMark/>
          </w:tcPr>
          <w:p w14:paraId="633DD424"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OF0348-HU-08</w:t>
            </w:r>
          </w:p>
        </w:tc>
        <w:tc>
          <w:tcPr>
            <w:tcW w:w="533" w:type="pct"/>
            <w:tcBorders>
              <w:top w:val="nil"/>
              <w:left w:val="nil"/>
              <w:bottom w:val="single" w:sz="4" w:space="0" w:color="auto"/>
              <w:right w:val="single" w:sz="4" w:space="0" w:color="auto"/>
            </w:tcBorders>
            <w:shd w:val="clear" w:color="000000" w:fill="FFFFFF"/>
            <w:vAlign w:val="center"/>
            <w:hideMark/>
          </w:tcPr>
          <w:p w14:paraId="56005DE4"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1</w:t>
            </w:r>
          </w:p>
        </w:tc>
        <w:tc>
          <w:tcPr>
            <w:tcW w:w="880" w:type="pct"/>
            <w:tcBorders>
              <w:top w:val="nil"/>
              <w:left w:val="nil"/>
              <w:bottom w:val="single" w:sz="4" w:space="0" w:color="auto"/>
              <w:right w:val="single" w:sz="4" w:space="0" w:color="auto"/>
            </w:tcBorders>
            <w:shd w:val="clear" w:color="000000" w:fill="FFFFFF"/>
            <w:hideMark/>
          </w:tcPr>
          <w:p w14:paraId="671ED47C"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Registrar Thing</w:t>
            </w:r>
          </w:p>
        </w:tc>
        <w:tc>
          <w:tcPr>
            <w:tcW w:w="934" w:type="pct"/>
            <w:tcBorders>
              <w:top w:val="nil"/>
              <w:left w:val="nil"/>
              <w:bottom w:val="single" w:sz="4" w:space="0" w:color="auto"/>
              <w:right w:val="single" w:sz="4" w:space="0" w:color="auto"/>
            </w:tcBorders>
            <w:shd w:val="clear" w:color="000000" w:fill="FFFFFF"/>
            <w:hideMark/>
          </w:tcPr>
          <w:p w14:paraId="24CA7F07"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registre un dispositivo por primera vez en la red XMPP-IoT</w:t>
            </w:r>
          </w:p>
        </w:tc>
        <w:tc>
          <w:tcPr>
            <w:tcW w:w="911" w:type="pct"/>
            <w:tcBorders>
              <w:top w:val="nil"/>
              <w:left w:val="nil"/>
              <w:bottom w:val="single" w:sz="4" w:space="0" w:color="auto"/>
              <w:right w:val="single" w:sz="4" w:space="0" w:color="auto"/>
            </w:tcBorders>
            <w:shd w:val="clear" w:color="000000" w:fill="FFFFFF"/>
            <w:hideMark/>
          </w:tcPr>
          <w:p w14:paraId="0777EB31" w14:textId="6C69D339"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Cuando este posea una conexión a internet y el servidor XMPP-IoT posea habilitados </w:t>
            </w:r>
            <w:r w:rsidR="00D80CB1" w:rsidRPr="0018230C">
              <w:rPr>
                <w:rFonts w:eastAsia="Times New Roman" w:cs="Arial"/>
                <w:color w:val="000000"/>
                <w:sz w:val="20"/>
                <w:lang w:eastAsia="es-CL"/>
              </w:rPr>
              <w:t>los mecanismos</w:t>
            </w:r>
            <w:r w:rsidRPr="0018230C">
              <w:rPr>
                <w:rFonts w:eastAsia="Times New Roman" w:cs="Arial"/>
                <w:color w:val="000000"/>
                <w:sz w:val="20"/>
                <w:lang w:eastAsia="es-CL"/>
              </w:rPr>
              <w:t xml:space="preserve"> «In-Band </w:t>
            </w:r>
            <w:proofErr w:type="spellStart"/>
            <w:r w:rsidRPr="0018230C">
              <w:rPr>
                <w:rFonts w:eastAsia="Times New Roman" w:cs="Arial"/>
                <w:color w:val="000000"/>
                <w:sz w:val="20"/>
                <w:lang w:eastAsia="es-CL"/>
              </w:rPr>
              <w:t>Registration</w:t>
            </w:r>
            <w:proofErr w:type="spellEnd"/>
            <w:r w:rsidRPr="0018230C">
              <w:rPr>
                <w:rFonts w:eastAsia="Times New Roman" w:cs="Arial"/>
                <w:color w:val="000000"/>
                <w:sz w:val="20"/>
                <w:lang w:eastAsia="es-CL"/>
              </w:rPr>
              <w:t>» y «</w:t>
            </w:r>
            <w:proofErr w:type="spellStart"/>
            <w:r w:rsidRPr="0018230C">
              <w:rPr>
                <w:rFonts w:eastAsia="Times New Roman" w:cs="Arial"/>
                <w:color w:val="000000"/>
                <w:sz w:val="20"/>
                <w:lang w:eastAsia="es-CL"/>
              </w:rPr>
              <w:t>Signing</w:t>
            </w:r>
            <w:proofErr w:type="spellEnd"/>
            <w:r w:rsidRPr="0018230C">
              <w:rPr>
                <w:rFonts w:eastAsia="Times New Roman" w:cs="Arial"/>
                <w:color w:val="000000"/>
                <w:sz w:val="20"/>
                <w:lang w:eastAsia="es-CL"/>
              </w:rPr>
              <w:t xml:space="preserve"> </w:t>
            </w:r>
            <w:proofErr w:type="spellStart"/>
            <w:r w:rsidRPr="0018230C">
              <w:rPr>
                <w:rFonts w:eastAsia="Times New Roman" w:cs="Arial"/>
                <w:color w:val="000000"/>
                <w:sz w:val="20"/>
                <w:lang w:eastAsia="es-CL"/>
              </w:rPr>
              <w:t>Forms</w:t>
            </w:r>
            <w:proofErr w:type="spellEnd"/>
            <w:r w:rsidRPr="0018230C">
              <w:rPr>
                <w:rFonts w:eastAsia="Times New Roman" w:cs="Arial"/>
                <w:color w:val="000000"/>
                <w:sz w:val="20"/>
                <w:lang w:eastAsia="es-CL"/>
              </w:rPr>
              <w:t>»</w:t>
            </w:r>
          </w:p>
        </w:tc>
        <w:tc>
          <w:tcPr>
            <w:tcW w:w="1111" w:type="pct"/>
            <w:tcBorders>
              <w:top w:val="nil"/>
              <w:left w:val="nil"/>
              <w:bottom w:val="single" w:sz="4" w:space="0" w:color="auto"/>
              <w:right w:val="single" w:sz="4" w:space="0" w:color="auto"/>
            </w:tcBorders>
            <w:shd w:val="clear" w:color="000000" w:fill="FFFFFF"/>
            <w:hideMark/>
          </w:tcPr>
          <w:p w14:paraId="1E865A65" w14:textId="4F80BA22"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Deberá mostrar al usuario el nuevo JID de dispositivo e</w:t>
            </w:r>
            <w:r w:rsidR="006B24C5" w:rsidRPr="0018230C">
              <w:rPr>
                <w:rFonts w:eastAsia="Times New Roman" w:cs="Arial"/>
                <w:color w:val="000000"/>
                <w:sz w:val="20"/>
                <w:lang w:eastAsia="es-CL"/>
              </w:rPr>
              <w:t>n</w:t>
            </w:r>
            <w:r w:rsidRPr="0018230C">
              <w:rPr>
                <w:rFonts w:eastAsia="Times New Roman" w:cs="Arial"/>
                <w:color w:val="000000"/>
                <w:sz w:val="20"/>
                <w:lang w:eastAsia="es-CL"/>
              </w:rPr>
              <w:t xml:space="preserve"> cuestión</w:t>
            </w:r>
          </w:p>
        </w:tc>
      </w:tr>
      <w:tr w:rsidR="00991BA6" w:rsidRPr="0018230C" w14:paraId="690035EF"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657DB8CC"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23275C01"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2</w:t>
            </w:r>
          </w:p>
        </w:tc>
        <w:tc>
          <w:tcPr>
            <w:tcW w:w="880" w:type="pct"/>
            <w:tcBorders>
              <w:top w:val="nil"/>
              <w:left w:val="nil"/>
              <w:bottom w:val="single" w:sz="4" w:space="0" w:color="auto"/>
              <w:right w:val="single" w:sz="4" w:space="0" w:color="auto"/>
            </w:tcBorders>
            <w:shd w:val="clear" w:color="000000" w:fill="FFFFFF"/>
            <w:hideMark/>
          </w:tcPr>
          <w:p w14:paraId="38014970"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Leer datos de </w:t>
            </w:r>
            <w:r w:rsidRPr="0018230C">
              <w:rPr>
                <w:rFonts w:eastAsia="Times New Roman" w:cs="Arial"/>
                <w:color w:val="000000"/>
                <w:sz w:val="20"/>
                <w:lang w:eastAsia="es-CL"/>
              </w:rPr>
              <w:br/>
              <w:t>Thing Sensor</w:t>
            </w:r>
          </w:p>
        </w:tc>
        <w:tc>
          <w:tcPr>
            <w:tcW w:w="934" w:type="pct"/>
            <w:tcBorders>
              <w:top w:val="nil"/>
              <w:left w:val="nil"/>
              <w:bottom w:val="single" w:sz="4" w:space="0" w:color="auto"/>
              <w:right w:val="single" w:sz="4" w:space="0" w:color="auto"/>
            </w:tcBorders>
            <w:shd w:val="clear" w:color="000000" w:fill="FFFFFF"/>
            <w:hideMark/>
          </w:tcPr>
          <w:p w14:paraId="246B1492"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En el caso que el usuario registrado lea el/los valores del sensor con el comando $valor o ALL en la red XMPP-IoT</w:t>
            </w:r>
          </w:p>
        </w:tc>
        <w:tc>
          <w:tcPr>
            <w:tcW w:w="911" w:type="pct"/>
            <w:tcBorders>
              <w:top w:val="nil"/>
              <w:left w:val="nil"/>
              <w:bottom w:val="single" w:sz="4" w:space="0" w:color="auto"/>
              <w:right w:val="single" w:sz="4" w:space="0" w:color="auto"/>
            </w:tcBorders>
            <w:shd w:val="clear" w:color="000000" w:fill="FFFFFF"/>
            <w:hideMark/>
          </w:tcPr>
          <w:p w14:paraId="3B00F86F" w14:textId="77777777"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2F479A89" w14:textId="3D26037D" w:rsidR="00604E4A" w:rsidRPr="0018230C" w:rsidRDefault="00604E4A" w:rsidP="00F77649">
            <w:pPr>
              <w:spacing w:before="0" w:after="0" w:line="240" w:lineRule="auto"/>
              <w:jc w:val="left"/>
              <w:rPr>
                <w:rFonts w:eastAsia="Times New Roman" w:cs="Arial"/>
                <w:color w:val="000000"/>
                <w:sz w:val="20"/>
                <w:lang w:eastAsia="es-CL"/>
              </w:rPr>
            </w:pPr>
            <w:r w:rsidRPr="0018230C">
              <w:rPr>
                <w:rFonts w:eastAsia="Times New Roman" w:cs="Arial"/>
                <w:color w:val="000000"/>
                <w:sz w:val="20"/>
                <w:lang w:eastAsia="es-CL"/>
              </w:rPr>
              <w:t xml:space="preserve">El sensor deberá </w:t>
            </w:r>
            <w:r w:rsidR="00D80CB1" w:rsidRPr="0018230C">
              <w:rPr>
                <w:rFonts w:eastAsia="Times New Roman" w:cs="Arial"/>
                <w:color w:val="000000"/>
                <w:sz w:val="20"/>
                <w:lang w:eastAsia="es-CL"/>
              </w:rPr>
              <w:t>responder</w:t>
            </w:r>
            <w:r w:rsidRPr="0018230C">
              <w:rPr>
                <w:rFonts w:eastAsia="Times New Roman" w:cs="Arial"/>
                <w:color w:val="000000"/>
                <w:sz w:val="20"/>
                <w:lang w:eastAsia="es-CL"/>
              </w:rPr>
              <w:t xml:space="preserve"> el $valor solicitado, y si no conoce este $valor deberá responder un mensaje de ayuda con los valores disponibles de consulta.</w:t>
            </w:r>
          </w:p>
        </w:tc>
      </w:tr>
      <w:tr w:rsidR="00991BA6" w:rsidRPr="0018230C" w14:paraId="3E84AFA7" w14:textId="77777777" w:rsidTr="00162541">
        <w:trPr>
          <w:gridAfter w:val="1"/>
          <w:wAfter w:w="8" w:type="pct"/>
          <w:trHeight w:val="1416"/>
          <w:jc w:val="center"/>
        </w:trPr>
        <w:tc>
          <w:tcPr>
            <w:tcW w:w="624" w:type="pct"/>
            <w:vMerge/>
            <w:tcBorders>
              <w:top w:val="single" w:sz="4" w:space="0" w:color="auto"/>
              <w:left w:val="single" w:sz="4" w:space="0" w:color="auto"/>
              <w:bottom w:val="single" w:sz="4" w:space="0" w:color="auto"/>
              <w:right w:val="single" w:sz="4" w:space="0" w:color="auto"/>
            </w:tcBorders>
            <w:vAlign w:val="center"/>
            <w:hideMark/>
          </w:tcPr>
          <w:p w14:paraId="48220C8E" w14:textId="77777777" w:rsidR="00604E4A" w:rsidRPr="0018230C" w:rsidRDefault="00604E4A" w:rsidP="00604E4A">
            <w:pPr>
              <w:spacing w:before="0" w:after="0" w:line="240" w:lineRule="auto"/>
              <w:rPr>
                <w:rFonts w:eastAsia="Times New Roman" w:cs="Arial"/>
                <w:color w:val="000000"/>
                <w:sz w:val="20"/>
                <w:lang w:eastAsia="es-CL"/>
              </w:rPr>
            </w:pPr>
          </w:p>
        </w:tc>
        <w:tc>
          <w:tcPr>
            <w:tcW w:w="533" w:type="pct"/>
            <w:tcBorders>
              <w:top w:val="nil"/>
              <w:left w:val="nil"/>
              <w:bottom w:val="single" w:sz="4" w:space="0" w:color="auto"/>
              <w:right w:val="single" w:sz="4" w:space="0" w:color="auto"/>
            </w:tcBorders>
            <w:shd w:val="clear" w:color="000000" w:fill="FFFFFF"/>
            <w:vAlign w:val="center"/>
            <w:hideMark/>
          </w:tcPr>
          <w:p w14:paraId="5D4891A7" w14:textId="77777777" w:rsidR="00604E4A" w:rsidRPr="0018230C" w:rsidRDefault="00604E4A" w:rsidP="00604E4A">
            <w:pPr>
              <w:spacing w:before="0" w:after="0" w:line="240" w:lineRule="auto"/>
              <w:jc w:val="center"/>
              <w:rPr>
                <w:rFonts w:eastAsia="Times New Roman" w:cs="Arial"/>
                <w:color w:val="000000"/>
                <w:sz w:val="20"/>
                <w:lang w:eastAsia="es-CL"/>
              </w:rPr>
            </w:pPr>
            <w:r w:rsidRPr="0018230C">
              <w:rPr>
                <w:rFonts w:eastAsia="Times New Roman" w:cs="Arial"/>
                <w:color w:val="000000"/>
                <w:sz w:val="20"/>
                <w:lang w:eastAsia="es-CL"/>
              </w:rPr>
              <w:t>3</w:t>
            </w:r>
          </w:p>
        </w:tc>
        <w:tc>
          <w:tcPr>
            <w:tcW w:w="880" w:type="pct"/>
            <w:tcBorders>
              <w:top w:val="nil"/>
              <w:left w:val="nil"/>
              <w:bottom w:val="single" w:sz="4" w:space="0" w:color="auto"/>
              <w:right w:val="single" w:sz="4" w:space="0" w:color="auto"/>
            </w:tcBorders>
            <w:shd w:val="clear" w:color="000000" w:fill="FFFFFF"/>
            <w:hideMark/>
          </w:tcPr>
          <w:p w14:paraId="4408AD5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Escribir datos de</w:t>
            </w:r>
            <w:r w:rsidRPr="0018230C">
              <w:rPr>
                <w:rFonts w:eastAsia="Times New Roman" w:cs="Arial"/>
                <w:color w:val="000000"/>
                <w:sz w:val="20"/>
                <w:lang w:eastAsia="es-CL"/>
              </w:rPr>
              <w:br/>
              <w:t>Thing Actuador</w:t>
            </w:r>
          </w:p>
        </w:tc>
        <w:tc>
          <w:tcPr>
            <w:tcW w:w="934" w:type="pct"/>
            <w:tcBorders>
              <w:top w:val="nil"/>
              <w:left w:val="nil"/>
              <w:bottom w:val="single" w:sz="4" w:space="0" w:color="auto"/>
              <w:right w:val="single" w:sz="4" w:space="0" w:color="auto"/>
            </w:tcBorders>
            <w:shd w:val="clear" w:color="000000" w:fill="FFFFFF"/>
            <w:hideMark/>
          </w:tcPr>
          <w:p w14:paraId="1BEF2EF0"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En el caso que el usuario registrado solicite escribir de un actuador en la red XMPP-IoT</w:t>
            </w:r>
          </w:p>
        </w:tc>
        <w:tc>
          <w:tcPr>
            <w:tcW w:w="911" w:type="pct"/>
            <w:tcBorders>
              <w:top w:val="nil"/>
              <w:left w:val="nil"/>
              <w:bottom w:val="single" w:sz="4" w:space="0" w:color="auto"/>
              <w:right w:val="single" w:sz="4" w:space="0" w:color="auto"/>
            </w:tcBorders>
            <w:shd w:val="clear" w:color="000000" w:fill="FFFFFF"/>
            <w:hideMark/>
          </w:tcPr>
          <w:p w14:paraId="41E86D7A" w14:textId="77777777"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Cuando el dispositivo se encuentre conectado a internet y el servidor esté operativo.</w:t>
            </w:r>
          </w:p>
        </w:tc>
        <w:tc>
          <w:tcPr>
            <w:tcW w:w="1111" w:type="pct"/>
            <w:tcBorders>
              <w:top w:val="nil"/>
              <w:left w:val="nil"/>
              <w:bottom w:val="single" w:sz="4" w:space="0" w:color="auto"/>
              <w:right w:val="single" w:sz="4" w:space="0" w:color="auto"/>
            </w:tcBorders>
            <w:shd w:val="clear" w:color="000000" w:fill="FFFFFF"/>
            <w:hideMark/>
          </w:tcPr>
          <w:p w14:paraId="0CBCB552" w14:textId="7760920A" w:rsidR="00604E4A" w:rsidRPr="0018230C" w:rsidRDefault="00604E4A" w:rsidP="00604E4A">
            <w:pPr>
              <w:spacing w:before="0" w:after="0" w:line="240" w:lineRule="auto"/>
              <w:rPr>
                <w:rFonts w:eastAsia="Times New Roman" w:cs="Arial"/>
                <w:color w:val="000000"/>
                <w:sz w:val="20"/>
                <w:lang w:eastAsia="es-CL"/>
              </w:rPr>
            </w:pPr>
            <w:r w:rsidRPr="0018230C">
              <w:rPr>
                <w:rFonts w:eastAsia="Times New Roman" w:cs="Arial"/>
                <w:color w:val="000000"/>
                <w:sz w:val="20"/>
                <w:lang w:eastAsia="es-CL"/>
              </w:rPr>
              <w:t xml:space="preserve">El dispositivo actuador deberá escribir el valor y responder "escritura ok" en el caso de valores </w:t>
            </w:r>
            <w:r w:rsidR="00D80CB1" w:rsidRPr="0018230C">
              <w:rPr>
                <w:rFonts w:eastAsia="Times New Roman" w:cs="Arial"/>
                <w:color w:val="000000"/>
                <w:sz w:val="20"/>
                <w:lang w:eastAsia="es-CL"/>
              </w:rPr>
              <w:t>válidos</w:t>
            </w:r>
            <w:r w:rsidRPr="0018230C">
              <w:rPr>
                <w:rFonts w:eastAsia="Times New Roman" w:cs="Arial"/>
                <w:color w:val="000000"/>
                <w:sz w:val="20"/>
                <w:lang w:eastAsia="es-CL"/>
              </w:rPr>
              <w:t>, en caso contrario, deberá responder un mensaje de ayuda, explicando como escribir valores.</w:t>
            </w:r>
          </w:p>
        </w:tc>
      </w:tr>
    </w:tbl>
    <w:p w14:paraId="1D09E9A4" w14:textId="61DEAA5A" w:rsidR="00162541" w:rsidRDefault="00162541" w:rsidP="00162541">
      <w:pPr>
        <w:pStyle w:val="Descripcin"/>
        <w:keepNext/>
      </w:pPr>
      <w:bookmarkStart w:id="269" w:name="_Toc524387419"/>
      <w:r>
        <w:t xml:space="preserve">Tabla </w:t>
      </w:r>
      <w:r w:rsidR="008C76F3">
        <w:rPr>
          <w:noProof/>
        </w:rPr>
        <w:fldChar w:fldCharType="begin"/>
      </w:r>
      <w:r w:rsidR="008C76F3">
        <w:rPr>
          <w:noProof/>
        </w:rPr>
        <w:instrText xml:space="preserve"> SEQ Tabla \* ARABIC </w:instrText>
      </w:r>
      <w:r w:rsidR="008C76F3">
        <w:rPr>
          <w:noProof/>
        </w:rPr>
        <w:fldChar w:fldCharType="separate"/>
      </w:r>
      <w:r w:rsidR="0003608E">
        <w:rPr>
          <w:noProof/>
        </w:rPr>
        <w:t>18</w:t>
      </w:r>
      <w:r w:rsidR="008C76F3">
        <w:rPr>
          <w:noProof/>
        </w:rPr>
        <w:fldChar w:fldCharType="end"/>
      </w:r>
      <w:r>
        <w:t>: Matriz de trazabilidad.</w:t>
      </w:r>
      <w:bookmarkEnd w:id="269"/>
    </w:p>
    <w:tbl>
      <w:tblPr>
        <w:tblW w:w="8514" w:type="dxa"/>
        <w:jc w:val="center"/>
        <w:tblCellMar>
          <w:left w:w="70" w:type="dxa"/>
          <w:right w:w="70" w:type="dxa"/>
        </w:tblCellMar>
        <w:tblLook w:val="04A0" w:firstRow="1" w:lastRow="0" w:firstColumn="1" w:lastColumn="0" w:noHBand="0" w:noVBand="1"/>
      </w:tblPr>
      <w:tblGrid>
        <w:gridCol w:w="1088"/>
        <w:gridCol w:w="901"/>
        <w:gridCol w:w="901"/>
        <w:gridCol w:w="901"/>
        <w:gridCol w:w="1021"/>
        <w:gridCol w:w="1234"/>
        <w:gridCol w:w="1234"/>
        <w:gridCol w:w="1234"/>
      </w:tblGrid>
      <w:tr w:rsidR="00C0218E" w:rsidRPr="00F44A28" w14:paraId="1259D0F4" w14:textId="4C0A7D68" w:rsidTr="00C0218E">
        <w:trPr>
          <w:trHeight w:val="840"/>
          <w:jc w:val="center"/>
        </w:trPr>
        <w:tc>
          <w:tcPr>
            <w:tcW w:w="1088"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7027E6BA" w14:textId="28322F7C" w:rsidR="00C0218E" w:rsidRPr="00F44A28" w:rsidRDefault="00C0218E" w:rsidP="00F44A28">
            <w:pPr>
              <w:spacing w:before="0" w:after="0" w:line="240" w:lineRule="auto"/>
              <w:jc w:val="center"/>
              <w:rPr>
                <w:rFonts w:eastAsia="Times New Roman" w:cs="Arial"/>
                <w:color w:val="FFFFFF"/>
                <w:lang w:eastAsia="es-CL"/>
              </w:rPr>
            </w:pPr>
            <w:r w:rsidRPr="00F44A28">
              <w:rPr>
                <w:rFonts w:eastAsia="Times New Roman" w:cs="Arial"/>
                <w:color w:val="FFFFFF"/>
                <w:lang w:eastAsia="es-CL"/>
              </w:rPr>
              <w:t xml:space="preserve">ID </w:t>
            </w:r>
            <w:r>
              <w:rPr>
                <w:rFonts w:eastAsia="Times New Roman" w:cs="Arial"/>
                <w:color w:val="FFFFFF"/>
                <w:lang w:eastAsia="es-CL"/>
              </w:rPr>
              <w:t>HU</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45CB65C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RFN01</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270B847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RFN02</w:t>
            </w:r>
          </w:p>
        </w:tc>
        <w:tc>
          <w:tcPr>
            <w:tcW w:w="901" w:type="dxa"/>
            <w:tcBorders>
              <w:top w:val="single" w:sz="4" w:space="0" w:color="auto"/>
              <w:left w:val="nil"/>
              <w:bottom w:val="single" w:sz="4" w:space="0" w:color="auto"/>
              <w:right w:val="single" w:sz="4" w:space="0" w:color="auto"/>
            </w:tcBorders>
            <w:shd w:val="clear" w:color="000000" w:fill="1F497D"/>
            <w:vAlign w:val="center"/>
            <w:hideMark/>
          </w:tcPr>
          <w:p w14:paraId="7FE4A908"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RFN03</w:t>
            </w:r>
          </w:p>
        </w:tc>
        <w:tc>
          <w:tcPr>
            <w:tcW w:w="1021" w:type="dxa"/>
            <w:tcBorders>
              <w:top w:val="single" w:sz="4" w:space="0" w:color="auto"/>
              <w:left w:val="nil"/>
              <w:bottom w:val="single" w:sz="4" w:space="0" w:color="auto"/>
              <w:right w:val="single" w:sz="4" w:space="0" w:color="auto"/>
            </w:tcBorders>
            <w:shd w:val="clear" w:color="000000" w:fill="1F497D"/>
            <w:vAlign w:val="center"/>
            <w:hideMark/>
          </w:tcPr>
          <w:p w14:paraId="02358AC7"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General</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5B1992F0"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1</w:t>
            </w:r>
          </w:p>
        </w:tc>
        <w:tc>
          <w:tcPr>
            <w:tcW w:w="1234" w:type="dxa"/>
            <w:tcBorders>
              <w:top w:val="single" w:sz="4" w:space="0" w:color="auto"/>
              <w:left w:val="nil"/>
              <w:bottom w:val="single" w:sz="4" w:space="0" w:color="auto"/>
              <w:right w:val="single" w:sz="4" w:space="0" w:color="auto"/>
            </w:tcBorders>
            <w:shd w:val="clear" w:color="000000" w:fill="1F497D"/>
            <w:vAlign w:val="center"/>
            <w:hideMark/>
          </w:tcPr>
          <w:p w14:paraId="7F26E631" w14:textId="77777777"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Especifico 2</w:t>
            </w:r>
          </w:p>
        </w:tc>
        <w:tc>
          <w:tcPr>
            <w:tcW w:w="1234" w:type="dxa"/>
            <w:tcBorders>
              <w:top w:val="single" w:sz="4" w:space="0" w:color="auto"/>
              <w:left w:val="nil"/>
              <w:bottom w:val="single" w:sz="4" w:space="0" w:color="auto"/>
              <w:right w:val="single" w:sz="4" w:space="0" w:color="auto"/>
            </w:tcBorders>
            <w:shd w:val="clear" w:color="000000" w:fill="1F497D"/>
          </w:tcPr>
          <w:p w14:paraId="4979EDAD" w14:textId="4B5F5560" w:rsidR="00C0218E" w:rsidRPr="00F44A28" w:rsidRDefault="00C0218E" w:rsidP="00F44A28">
            <w:pPr>
              <w:spacing w:before="0" w:after="0" w:line="240" w:lineRule="auto"/>
              <w:rPr>
                <w:rFonts w:eastAsia="Times New Roman" w:cs="Arial"/>
                <w:color w:val="FFFFFF"/>
                <w:lang w:eastAsia="es-CL"/>
              </w:rPr>
            </w:pPr>
            <w:r w:rsidRPr="00F44A28">
              <w:rPr>
                <w:rFonts w:eastAsia="Times New Roman" w:cs="Arial"/>
                <w:color w:val="FFFFFF"/>
                <w:lang w:eastAsia="es-CL"/>
              </w:rPr>
              <w:t>Objetivo</w:t>
            </w:r>
            <w:r w:rsidRPr="00F44A28">
              <w:rPr>
                <w:rFonts w:eastAsia="Times New Roman" w:cs="Arial"/>
                <w:color w:val="FFFFFF"/>
                <w:lang w:eastAsia="es-CL"/>
              </w:rPr>
              <w:br/>
              <w:t xml:space="preserve">Especifico </w:t>
            </w:r>
            <w:r>
              <w:rPr>
                <w:rFonts w:eastAsia="Times New Roman" w:cs="Arial"/>
                <w:color w:val="FFFFFF"/>
                <w:lang w:eastAsia="es-CL"/>
              </w:rPr>
              <w:t>3</w:t>
            </w:r>
          </w:p>
        </w:tc>
      </w:tr>
      <w:tr w:rsidR="00C0218E" w:rsidRPr="00F44A28" w14:paraId="40255FB6" w14:textId="659FD91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B1CA8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OF0348-HU-01</w:t>
            </w:r>
          </w:p>
        </w:tc>
        <w:tc>
          <w:tcPr>
            <w:tcW w:w="901" w:type="dxa"/>
            <w:tcBorders>
              <w:top w:val="nil"/>
              <w:left w:val="nil"/>
              <w:bottom w:val="single" w:sz="4" w:space="0" w:color="auto"/>
              <w:right w:val="single" w:sz="4" w:space="0" w:color="auto"/>
            </w:tcBorders>
            <w:shd w:val="clear" w:color="000000" w:fill="FFFFFF"/>
            <w:vAlign w:val="center"/>
            <w:hideMark/>
          </w:tcPr>
          <w:p w14:paraId="31B3652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A3B4C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FEFB63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A2EDDF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305E8C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4BF0B67"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40583FFE" w14:textId="235B15EC"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200ECC5C" w14:textId="149BB7B0"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4D5952B"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OF0348-HU-02</w:t>
            </w:r>
          </w:p>
        </w:tc>
        <w:tc>
          <w:tcPr>
            <w:tcW w:w="901" w:type="dxa"/>
            <w:tcBorders>
              <w:top w:val="nil"/>
              <w:left w:val="nil"/>
              <w:bottom w:val="single" w:sz="4" w:space="0" w:color="auto"/>
              <w:right w:val="single" w:sz="4" w:space="0" w:color="auto"/>
            </w:tcBorders>
            <w:shd w:val="clear" w:color="000000" w:fill="FFFFFF"/>
            <w:vAlign w:val="center"/>
            <w:hideMark/>
          </w:tcPr>
          <w:p w14:paraId="40C87A7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60F448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72C3EC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6160F39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F6E4784"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24BA745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4E28832"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3D4F656" w14:textId="718FB4E9"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72C29E37"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OF0348-HU-03</w:t>
            </w:r>
          </w:p>
        </w:tc>
        <w:tc>
          <w:tcPr>
            <w:tcW w:w="901" w:type="dxa"/>
            <w:tcBorders>
              <w:top w:val="nil"/>
              <w:left w:val="nil"/>
              <w:bottom w:val="single" w:sz="4" w:space="0" w:color="auto"/>
              <w:right w:val="single" w:sz="4" w:space="0" w:color="auto"/>
            </w:tcBorders>
            <w:shd w:val="clear" w:color="000000" w:fill="FFFFFF"/>
            <w:vAlign w:val="center"/>
            <w:hideMark/>
          </w:tcPr>
          <w:p w14:paraId="2F3C980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2A1C5C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532D06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159D19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DC948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5DEEF90B"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311C4B2D"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253542F8" w14:textId="257CD2FE"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BFB04D5"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OF0348-HU-04</w:t>
            </w:r>
          </w:p>
        </w:tc>
        <w:tc>
          <w:tcPr>
            <w:tcW w:w="901" w:type="dxa"/>
            <w:tcBorders>
              <w:top w:val="nil"/>
              <w:left w:val="nil"/>
              <w:bottom w:val="single" w:sz="4" w:space="0" w:color="auto"/>
              <w:right w:val="single" w:sz="4" w:space="0" w:color="auto"/>
            </w:tcBorders>
            <w:shd w:val="clear" w:color="000000" w:fill="FFFFFF"/>
            <w:vAlign w:val="center"/>
            <w:hideMark/>
          </w:tcPr>
          <w:p w14:paraId="37F50CB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4EF577D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A031ECA"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24C1014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1B59D43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02FCF6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tcPr>
          <w:p w14:paraId="40B7255A" w14:textId="77777777" w:rsidR="00C0218E" w:rsidRPr="00F44A28" w:rsidRDefault="00C0218E" w:rsidP="00C0218E">
            <w:pPr>
              <w:spacing w:before="0" w:after="0" w:line="240" w:lineRule="auto"/>
              <w:jc w:val="center"/>
              <w:rPr>
                <w:rFonts w:eastAsia="Times New Roman" w:cs="Arial"/>
                <w:color w:val="000000"/>
                <w:lang w:eastAsia="es-CL"/>
              </w:rPr>
            </w:pPr>
          </w:p>
        </w:tc>
      </w:tr>
      <w:tr w:rsidR="00C0218E" w:rsidRPr="00F44A28" w14:paraId="303329C6" w14:textId="4D20C7AF"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0756EAAE"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OF0348-HU-05</w:t>
            </w:r>
          </w:p>
        </w:tc>
        <w:tc>
          <w:tcPr>
            <w:tcW w:w="901" w:type="dxa"/>
            <w:tcBorders>
              <w:top w:val="nil"/>
              <w:left w:val="nil"/>
              <w:bottom w:val="single" w:sz="4" w:space="0" w:color="auto"/>
              <w:right w:val="single" w:sz="4" w:space="0" w:color="auto"/>
            </w:tcBorders>
            <w:shd w:val="clear" w:color="000000" w:fill="FFFFFF"/>
            <w:vAlign w:val="center"/>
            <w:hideMark/>
          </w:tcPr>
          <w:p w14:paraId="2C75CC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E3C12A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1A3652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46C91F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24296450"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2FA1CE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7D99642E" w14:textId="7864D49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E5D1291" w14:textId="00A5303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35D66DB1"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OF0348-HU-06</w:t>
            </w:r>
          </w:p>
        </w:tc>
        <w:tc>
          <w:tcPr>
            <w:tcW w:w="901" w:type="dxa"/>
            <w:tcBorders>
              <w:top w:val="nil"/>
              <w:left w:val="nil"/>
              <w:bottom w:val="single" w:sz="4" w:space="0" w:color="auto"/>
              <w:right w:val="single" w:sz="4" w:space="0" w:color="auto"/>
            </w:tcBorders>
            <w:shd w:val="clear" w:color="000000" w:fill="FFFFFF"/>
            <w:vAlign w:val="center"/>
            <w:hideMark/>
          </w:tcPr>
          <w:p w14:paraId="7E3AF43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36B6F44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3C6715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0EF78BED"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9BFAABC"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905CB8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5C37C9C1" w14:textId="4F3CF7EE"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6129C728" w14:textId="6343E327"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639E246F"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OF0348-HU-07</w:t>
            </w:r>
          </w:p>
        </w:tc>
        <w:tc>
          <w:tcPr>
            <w:tcW w:w="901" w:type="dxa"/>
            <w:tcBorders>
              <w:top w:val="nil"/>
              <w:left w:val="nil"/>
              <w:bottom w:val="single" w:sz="4" w:space="0" w:color="auto"/>
              <w:right w:val="single" w:sz="4" w:space="0" w:color="auto"/>
            </w:tcBorders>
            <w:shd w:val="clear" w:color="000000" w:fill="FFFFFF"/>
            <w:vAlign w:val="center"/>
            <w:hideMark/>
          </w:tcPr>
          <w:p w14:paraId="44E89569"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9B8A3E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2B73B433"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021" w:type="dxa"/>
            <w:tcBorders>
              <w:top w:val="nil"/>
              <w:left w:val="nil"/>
              <w:bottom w:val="single" w:sz="4" w:space="0" w:color="auto"/>
              <w:right w:val="single" w:sz="4" w:space="0" w:color="auto"/>
            </w:tcBorders>
            <w:shd w:val="clear" w:color="000000" w:fill="FFFFFF"/>
            <w:vAlign w:val="center"/>
            <w:hideMark/>
          </w:tcPr>
          <w:p w14:paraId="10D4CA9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4E6DCAD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650A8F5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tcPr>
          <w:p w14:paraId="3E6E4601" w14:textId="71003329" w:rsidR="00C0218E" w:rsidRPr="00F44A28" w:rsidRDefault="00C0218E" w:rsidP="00C0218E">
            <w:pPr>
              <w:spacing w:before="0" w:after="0" w:line="240" w:lineRule="auto"/>
              <w:jc w:val="center"/>
              <w:rPr>
                <w:rFonts w:eastAsia="Times New Roman" w:cs="Arial"/>
                <w:color w:val="000000"/>
                <w:lang w:eastAsia="es-CL"/>
              </w:rPr>
            </w:pPr>
            <w:r>
              <w:rPr>
                <w:rFonts w:eastAsia="Times New Roman" w:cs="Arial"/>
                <w:color w:val="000000"/>
                <w:lang w:eastAsia="es-CL"/>
              </w:rPr>
              <w:t>X</w:t>
            </w:r>
          </w:p>
        </w:tc>
      </w:tr>
      <w:tr w:rsidR="00C0218E" w:rsidRPr="00F44A28" w14:paraId="47E5B35D" w14:textId="2780715A" w:rsidTr="00C0218E">
        <w:trPr>
          <w:trHeight w:val="399"/>
          <w:jc w:val="center"/>
        </w:trPr>
        <w:tc>
          <w:tcPr>
            <w:tcW w:w="1088" w:type="dxa"/>
            <w:tcBorders>
              <w:top w:val="nil"/>
              <w:left w:val="single" w:sz="4" w:space="0" w:color="auto"/>
              <w:bottom w:val="single" w:sz="4" w:space="0" w:color="auto"/>
              <w:right w:val="single" w:sz="4" w:space="0" w:color="auto"/>
            </w:tcBorders>
            <w:shd w:val="clear" w:color="000000" w:fill="FFFFFF"/>
            <w:hideMark/>
          </w:tcPr>
          <w:p w14:paraId="1ACA3F79" w14:textId="77777777" w:rsidR="00C0218E" w:rsidRPr="00F44A28" w:rsidRDefault="00C0218E" w:rsidP="00F44A28">
            <w:pPr>
              <w:spacing w:before="0" w:after="0" w:line="240" w:lineRule="auto"/>
              <w:rPr>
                <w:rFonts w:eastAsia="Times New Roman" w:cs="Arial"/>
                <w:color w:val="000000"/>
                <w:lang w:eastAsia="es-CL"/>
              </w:rPr>
            </w:pPr>
            <w:r w:rsidRPr="00F44A28">
              <w:rPr>
                <w:rFonts w:eastAsia="Times New Roman" w:cs="Arial"/>
                <w:color w:val="000000"/>
                <w:lang w:eastAsia="es-CL"/>
              </w:rPr>
              <w:t>OF0348-HU-08</w:t>
            </w:r>
          </w:p>
        </w:tc>
        <w:tc>
          <w:tcPr>
            <w:tcW w:w="901" w:type="dxa"/>
            <w:tcBorders>
              <w:top w:val="nil"/>
              <w:left w:val="nil"/>
              <w:bottom w:val="single" w:sz="4" w:space="0" w:color="auto"/>
              <w:right w:val="single" w:sz="4" w:space="0" w:color="auto"/>
            </w:tcBorders>
            <w:shd w:val="clear" w:color="000000" w:fill="FFFFFF"/>
            <w:vAlign w:val="center"/>
            <w:hideMark/>
          </w:tcPr>
          <w:p w14:paraId="5BF1B4AF"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901" w:type="dxa"/>
            <w:tcBorders>
              <w:top w:val="nil"/>
              <w:left w:val="nil"/>
              <w:bottom w:val="single" w:sz="4" w:space="0" w:color="auto"/>
              <w:right w:val="single" w:sz="4" w:space="0" w:color="auto"/>
            </w:tcBorders>
            <w:shd w:val="clear" w:color="000000" w:fill="FFFFFF"/>
            <w:vAlign w:val="center"/>
            <w:hideMark/>
          </w:tcPr>
          <w:p w14:paraId="62AD9276"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901" w:type="dxa"/>
            <w:tcBorders>
              <w:top w:val="nil"/>
              <w:left w:val="nil"/>
              <w:bottom w:val="single" w:sz="4" w:space="0" w:color="auto"/>
              <w:right w:val="single" w:sz="4" w:space="0" w:color="auto"/>
            </w:tcBorders>
            <w:shd w:val="clear" w:color="000000" w:fill="FFFFFF"/>
            <w:vAlign w:val="center"/>
            <w:hideMark/>
          </w:tcPr>
          <w:p w14:paraId="37D8A07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021" w:type="dxa"/>
            <w:tcBorders>
              <w:top w:val="nil"/>
              <w:left w:val="nil"/>
              <w:bottom w:val="single" w:sz="4" w:space="0" w:color="auto"/>
              <w:right w:val="single" w:sz="4" w:space="0" w:color="auto"/>
            </w:tcBorders>
            <w:shd w:val="clear" w:color="000000" w:fill="FFFFFF"/>
            <w:vAlign w:val="center"/>
            <w:hideMark/>
          </w:tcPr>
          <w:p w14:paraId="0C91E3A2"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X</w:t>
            </w:r>
          </w:p>
        </w:tc>
        <w:tc>
          <w:tcPr>
            <w:tcW w:w="1234" w:type="dxa"/>
            <w:tcBorders>
              <w:top w:val="nil"/>
              <w:left w:val="nil"/>
              <w:bottom w:val="single" w:sz="4" w:space="0" w:color="auto"/>
              <w:right w:val="single" w:sz="4" w:space="0" w:color="auto"/>
            </w:tcBorders>
            <w:shd w:val="clear" w:color="000000" w:fill="FFFFFF"/>
            <w:vAlign w:val="center"/>
            <w:hideMark/>
          </w:tcPr>
          <w:p w14:paraId="53D679DE"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vAlign w:val="center"/>
            <w:hideMark/>
          </w:tcPr>
          <w:p w14:paraId="660E2671" w14:textId="77777777" w:rsidR="00C0218E" w:rsidRPr="00F44A28" w:rsidRDefault="00C0218E" w:rsidP="00F44A28">
            <w:pPr>
              <w:spacing w:before="0" w:after="0" w:line="240" w:lineRule="auto"/>
              <w:jc w:val="center"/>
              <w:rPr>
                <w:rFonts w:eastAsia="Times New Roman" w:cs="Arial"/>
                <w:color w:val="000000"/>
                <w:lang w:eastAsia="es-CL"/>
              </w:rPr>
            </w:pPr>
            <w:r w:rsidRPr="00F44A28">
              <w:rPr>
                <w:rFonts w:eastAsia="Times New Roman" w:cs="Arial"/>
                <w:color w:val="000000"/>
                <w:lang w:eastAsia="es-CL"/>
              </w:rPr>
              <w:t> </w:t>
            </w:r>
          </w:p>
        </w:tc>
        <w:tc>
          <w:tcPr>
            <w:tcW w:w="1234" w:type="dxa"/>
            <w:tcBorders>
              <w:top w:val="nil"/>
              <w:left w:val="nil"/>
              <w:bottom w:val="single" w:sz="4" w:space="0" w:color="auto"/>
              <w:right w:val="single" w:sz="4" w:space="0" w:color="auto"/>
            </w:tcBorders>
            <w:shd w:val="clear" w:color="000000" w:fill="FFFFFF"/>
          </w:tcPr>
          <w:p w14:paraId="05894D22" w14:textId="77777777" w:rsidR="00C0218E" w:rsidRPr="00F44A28" w:rsidRDefault="00C0218E" w:rsidP="00F44A28">
            <w:pPr>
              <w:spacing w:before="0" w:after="0" w:line="240" w:lineRule="auto"/>
              <w:jc w:val="center"/>
              <w:rPr>
                <w:rFonts w:eastAsia="Times New Roman" w:cs="Arial"/>
                <w:color w:val="000000"/>
                <w:lang w:eastAsia="es-CL"/>
              </w:rPr>
            </w:pPr>
          </w:p>
        </w:tc>
      </w:tr>
    </w:tbl>
    <w:p w14:paraId="62B95363" w14:textId="14F11878" w:rsidR="00F44A28" w:rsidRPr="00F44A28" w:rsidRDefault="00F44A28" w:rsidP="00CF099B">
      <w:pPr>
        <w:rPr>
          <w:rFonts w:cs="Arial"/>
          <w:szCs w:val="24"/>
        </w:rPr>
        <w:sectPr w:rsidR="00F44A28" w:rsidRPr="00F44A28" w:rsidSect="00991BA6">
          <w:footnotePr>
            <w:numRestart w:val="eachSect"/>
          </w:footnotePr>
          <w:pgSz w:w="12240" w:h="15840"/>
          <w:pgMar w:top="1418" w:right="1418" w:bottom="1418" w:left="2268" w:header="709" w:footer="709" w:gutter="0"/>
          <w:cols w:space="708"/>
          <w:docGrid w:linePitch="360"/>
        </w:sectPr>
      </w:pPr>
    </w:p>
    <w:p w14:paraId="1B54F64F" w14:textId="3D168C76" w:rsidR="00F44A28" w:rsidRPr="001E3E04" w:rsidRDefault="00F44A28" w:rsidP="00F44A28">
      <w:pPr>
        <w:pStyle w:val="Ttulo2"/>
        <w:rPr>
          <w:rFonts w:cs="Arial"/>
        </w:rPr>
      </w:pPr>
      <w:bookmarkStart w:id="270" w:name="_Toc524387364"/>
      <w:r>
        <w:rPr>
          <w:rFonts w:cs="Arial"/>
        </w:rPr>
        <w:lastRenderedPageBreak/>
        <w:t>4</w:t>
      </w:r>
      <w:r w:rsidRPr="001E3E04">
        <w:rPr>
          <w:rFonts w:cs="Arial"/>
        </w:rPr>
        <w:t>.</w:t>
      </w:r>
      <w:r>
        <w:rPr>
          <w:rFonts w:cs="Arial"/>
        </w:rPr>
        <w:t>2</w:t>
      </w:r>
      <w:r w:rsidRPr="001E3E04">
        <w:rPr>
          <w:rFonts w:cs="Arial"/>
        </w:rPr>
        <w:t xml:space="preserve">. </w:t>
      </w:r>
      <w:r>
        <w:rPr>
          <w:rFonts w:cs="Arial"/>
        </w:rPr>
        <w:t>Plataforma XMPP-Iot OpenFire + SMACK</w:t>
      </w:r>
      <w:bookmarkEnd w:id="270"/>
    </w:p>
    <w:p w14:paraId="5563A82C" w14:textId="2962558A" w:rsidR="00CF099B" w:rsidDel="00083E90" w:rsidRDefault="00F44A28" w:rsidP="00CF099B">
      <w:pPr>
        <w:rPr>
          <w:del w:id="271" w:author="Xhelo Aros" w:date="2018-09-10T03:03:00Z"/>
          <w:rFonts w:cs="Arial"/>
          <w:szCs w:val="24"/>
        </w:rPr>
      </w:pPr>
      <w:del w:id="272" w:author="Xhelo Aros" w:date="2018-09-10T03:03:00Z">
        <w:r w:rsidRPr="00414CC5" w:rsidDel="00083E90">
          <w:rPr>
            <w:rFonts w:cs="Arial"/>
            <w:szCs w:val="24"/>
          </w:rPr>
          <w:delText>En la presente subsección se divide en la profundización de sistema XMPP-IoT desarrollado, la presentación de los resultados y por último se presenta la plataforma desarrollada</w:delText>
        </w:r>
        <w:r w:rsidR="00414CC5" w:rsidDel="00083E90">
          <w:rPr>
            <w:rFonts w:cs="Arial"/>
            <w:szCs w:val="24"/>
          </w:rPr>
          <w:delText>.</w:delText>
        </w:r>
      </w:del>
    </w:p>
    <w:p w14:paraId="730DD31A" w14:textId="6028F44C" w:rsidR="00522DCB" w:rsidDel="00083E90" w:rsidRDefault="001B7C19" w:rsidP="00CF099B">
      <w:pPr>
        <w:rPr>
          <w:del w:id="273" w:author="Xhelo Aros" w:date="2018-09-10T03:03:00Z"/>
          <w:rFonts w:cs="Arial"/>
          <w:szCs w:val="24"/>
        </w:rPr>
      </w:pPr>
      <w:del w:id="274" w:author="Xhelo Aros" w:date="2018-09-10T03:03:00Z">
        <w:r w:rsidDel="00083E90">
          <w:rPr>
            <w:rFonts w:cs="Arial"/>
            <w:szCs w:val="24"/>
          </w:rPr>
          <w:delText>Un punto relevante por tratar</w:delText>
        </w:r>
        <w:r w:rsidR="00522DCB" w:rsidDel="00083E90">
          <w:rPr>
            <w:rFonts w:cs="Arial"/>
            <w:szCs w:val="24"/>
          </w:rPr>
          <w:delText xml:space="preserve"> es porque el objetivo, desde el comienzo del proyecto fue Openfire </w:delText>
        </w:r>
        <w:r w:rsidR="00C721DB" w:rsidDel="00083E90">
          <w:rPr>
            <w:rFonts w:cs="Arial"/>
            <w:szCs w:val="24"/>
          </w:rPr>
          <w:delText xml:space="preserve">para crear redes IoT </w:delText>
        </w:r>
        <w:r w:rsidR="00522DCB" w:rsidDel="00083E90">
          <w:rPr>
            <w:rFonts w:cs="Arial"/>
            <w:szCs w:val="24"/>
          </w:rPr>
          <w:delText>y no otro protocolo, como CoAP o MQTT</w:delText>
        </w:r>
        <w:r w:rsidR="00C721DB" w:rsidDel="00083E90">
          <w:rPr>
            <w:rFonts w:cs="Arial"/>
            <w:szCs w:val="24"/>
          </w:rPr>
          <w:delText>, que a diferencia de XMPP estos fueron diseñados desde su creación para este fin.</w:delText>
        </w:r>
      </w:del>
    </w:p>
    <w:p w14:paraId="5B4A9892" w14:textId="6D88B448" w:rsidR="00C721DB" w:rsidDel="00083E90" w:rsidRDefault="00C721DB" w:rsidP="00CF099B">
      <w:pPr>
        <w:rPr>
          <w:del w:id="275" w:author="Xhelo Aros" w:date="2018-09-10T03:03:00Z"/>
          <w:rFonts w:cs="Arial"/>
          <w:szCs w:val="24"/>
        </w:rPr>
      </w:pPr>
      <w:del w:id="276" w:author="Xhelo Aros" w:date="2018-09-10T03:03:00Z">
        <w:r w:rsidDel="00083E90">
          <w:rPr>
            <w:rFonts w:cs="Arial"/>
            <w:szCs w:val="24"/>
          </w:rPr>
          <w:delText xml:space="preserve">Para este fin, es de mucha utilidad analizar la tabla </w:delText>
        </w:r>
        <w:r w:rsidR="0018230C" w:rsidDel="00083E90">
          <w:rPr>
            <w:rFonts w:cs="Arial"/>
            <w:szCs w:val="24"/>
          </w:rPr>
          <w:delText xml:space="preserve">XXXX extraída </w:delText>
        </w:r>
        <w:r w:rsidDel="00083E90">
          <w:rPr>
            <w:rFonts w:cs="Arial"/>
            <w:szCs w:val="24"/>
          </w:rPr>
          <w:delText>de</w:delText>
        </w:r>
        <w:r w:rsidR="0018230C" w:rsidDel="00083E90">
          <w:rPr>
            <w:rFonts w:cs="Arial"/>
            <w:szCs w:val="24"/>
          </w:rPr>
          <w:delText>l</w:delText>
        </w:r>
        <w:r w:rsidDel="00083E90">
          <w:rPr>
            <w:rFonts w:cs="Arial"/>
            <w:szCs w:val="24"/>
          </w:rPr>
          <w:delText xml:space="preserve"> libro «Mastering Internet of Things»</w:delText>
        </w:r>
        <w:r w:rsidDel="00083E90">
          <w:rPr>
            <w:rStyle w:val="Refdenotaalpie"/>
            <w:rFonts w:cs="Arial"/>
            <w:szCs w:val="24"/>
          </w:rPr>
          <w:footnoteReference w:id="29"/>
        </w:r>
        <w:r w:rsidDel="00083E90">
          <w:rPr>
            <w:rFonts w:cs="Arial"/>
            <w:szCs w:val="24"/>
          </w:rPr>
          <w:delText>, en donde</w:delText>
        </w:r>
        <w:r w:rsidR="0018230C" w:rsidDel="00083E90">
          <w:rPr>
            <w:rFonts w:cs="Arial"/>
            <w:szCs w:val="24"/>
          </w:rPr>
          <w:delText>,</w:delText>
        </w:r>
        <w:r w:rsidDel="00083E90">
          <w:rPr>
            <w:rFonts w:cs="Arial"/>
            <w:szCs w:val="24"/>
          </w:rPr>
          <w:delText xml:space="preserve"> se analizan las </w:delText>
        </w:r>
        <w:r w:rsidR="0018230C" w:rsidDel="00083E90">
          <w:rPr>
            <w:rFonts w:cs="Arial"/>
            <w:szCs w:val="24"/>
          </w:rPr>
          <w:delText>bondades</w:delText>
        </w:r>
        <w:r w:rsidDel="00083E90">
          <w:rPr>
            <w:rFonts w:cs="Arial"/>
            <w:szCs w:val="24"/>
          </w:rPr>
          <w:delText xml:space="preserve"> de cada uno de los protocolos generalmente usados para desarrollar sistemas del Internet de las Cosas.</w:delText>
        </w:r>
      </w:del>
    </w:p>
    <w:p w14:paraId="709E1BBC" w14:textId="24FF22FD" w:rsidR="001B77D0" w:rsidDel="00083E90" w:rsidRDefault="001B77D0" w:rsidP="001B77D0">
      <w:pPr>
        <w:pStyle w:val="Descripcin"/>
        <w:rPr>
          <w:del w:id="279" w:author="Xhelo Aros" w:date="2018-09-10T03:03:00Z"/>
          <w:rFonts w:cs="Arial"/>
          <w:szCs w:val="24"/>
        </w:rPr>
      </w:pPr>
      <w:del w:id="280"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19</w:delText>
        </w:r>
        <w:r w:rsidR="00A4020E" w:rsidDel="00083E90">
          <w:rPr>
            <w:noProof/>
          </w:rPr>
          <w:fldChar w:fldCharType="end"/>
        </w:r>
        <w:r w:rsidR="00162541" w:rsidDel="00083E90">
          <w:rPr>
            <w:noProof/>
          </w:rPr>
          <w:delText>:</w:delText>
        </w:r>
        <w:r w:rsidDel="00083E90">
          <w:delText xml:space="preserve"> Comparativa de los cuatro protocolos IoT más utilizados.</w:delText>
        </w:r>
      </w:del>
    </w:p>
    <w:tbl>
      <w:tblPr>
        <w:tblStyle w:val="Tablaconcuadrcula4-nfasis1"/>
        <w:tblW w:w="7820" w:type="dxa"/>
        <w:jc w:val="center"/>
        <w:tblLook w:val="04A0" w:firstRow="1" w:lastRow="0" w:firstColumn="1" w:lastColumn="0" w:noHBand="0" w:noVBand="1"/>
      </w:tblPr>
      <w:tblGrid>
        <w:gridCol w:w="3415"/>
        <w:gridCol w:w="1101"/>
        <w:gridCol w:w="1101"/>
        <w:gridCol w:w="1101"/>
        <w:gridCol w:w="1102"/>
      </w:tblGrid>
      <w:tr w:rsidR="001B7C19" w:rsidDel="00083E90" w14:paraId="04DF9DB4" w14:textId="69ECC661" w:rsidTr="0018230C">
        <w:trPr>
          <w:cnfStyle w:val="100000000000" w:firstRow="1" w:lastRow="0" w:firstColumn="0" w:lastColumn="0" w:oddVBand="0" w:evenVBand="0" w:oddHBand="0" w:evenHBand="0" w:firstRowFirstColumn="0" w:firstRowLastColumn="0" w:lastRowFirstColumn="0" w:lastRowLastColumn="0"/>
          <w:trHeight w:val="796"/>
          <w:jc w:val="center"/>
          <w:del w:id="28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65CCF42" w14:textId="487A28A4" w:rsidR="001B7C19" w:rsidRPr="001B7C19" w:rsidDel="00083E90" w:rsidRDefault="001B7C19" w:rsidP="001B7C19">
            <w:pPr>
              <w:spacing w:line="259" w:lineRule="auto"/>
              <w:jc w:val="center"/>
              <w:rPr>
                <w:del w:id="282" w:author="Xhelo Aros" w:date="2018-09-10T03:03:00Z"/>
                <w:rFonts w:cs="Arial"/>
                <w:szCs w:val="24"/>
              </w:rPr>
            </w:pPr>
            <w:del w:id="283" w:author="Xhelo Aros" w:date="2018-09-10T03:03:00Z">
              <w:r w:rsidRPr="001B7C19" w:rsidDel="00083E90">
                <w:rPr>
                  <w:rFonts w:cs="Arial"/>
                  <w:b w:val="0"/>
                  <w:szCs w:val="24"/>
                </w:rPr>
                <w:delText>Característica</w:delText>
              </w:r>
            </w:del>
          </w:p>
        </w:tc>
        <w:tc>
          <w:tcPr>
            <w:tcW w:w="1101" w:type="dxa"/>
          </w:tcPr>
          <w:p w14:paraId="0187C7D5" w14:textId="779F4128"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4" w:author="Xhelo Aros" w:date="2018-09-10T03:03:00Z"/>
                <w:rFonts w:cs="Arial"/>
                <w:szCs w:val="24"/>
              </w:rPr>
            </w:pPr>
            <w:del w:id="285" w:author="Xhelo Aros" w:date="2018-09-10T03:03:00Z">
              <w:r w:rsidRPr="001B7C19" w:rsidDel="00083E90">
                <w:rPr>
                  <w:rFonts w:eastAsia="Cambria" w:cs="Arial"/>
                  <w:b w:val="0"/>
                  <w:szCs w:val="24"/>
                </w:rPr>
                <w:delText>HTTP</w:delText>
              </w:r>
            </w:del>
          </w:p>
        </w:tc>
        <w:tc>
          <w:tcPr>
            <w:tcW w:w="1101" w:type="dxa"/>
          </w:tcPr>
          <w:p w14:paraId="5109FA57" w14:textId="41378821"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6" w:author="Xhelo Aros" w:date="2018-09-10T03:03:00Z"/>
                <w:rFonts w:cs="Arial"/>
                <w:szCs w:val="24"/>
              </w:rPr>
            </w:pPr>
            <w:del w:id="287" w:author="Xhelo Aros" w:date="2018-09-10T03:03:00Z">
              <w:r w:rsidRPr="001B7C19" w:rsidDel="00083E90">
                <w:rPr>
                  <w:rFonts w:eastAsia="Cambria" w:cs="Arial"/>
                  <w:b w:val="0"/>
                  <w:szCs w:val="24"/>
                </w:rPr>
                <w:delText>CoAP</w:delText>
              </w:r>
            </w:del>
          </w:p>
        </w:tc>
        <w:tc>
          <w:tcPr>
            <w:tcW w:w="1101" w:type="dxa"/>
          </w:tcPr>
          <w:p w14:paraId="06D5ABC9" w14:textId="414877DE"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88" w:author="Xhelo Aros" w:date="2018-09-10T03:03:00Z"/>
                <w:rFonts w:cs="Arial"/>
                <w:szCs w:val="24"/>
              </w:rPr>
            </w:pPr>
            <w:del w:id="289" w:author="Xhelo Aros" w:date="2018-09-10T03:03:00Z">
              <w:r w:rsidRPr="001B7C19" w:rsidDel="00083E90">
                <w:rPr>
                  <w:rFonts w:eastAsia="Cambria" w:cs="Arial"/>
                  <w:b w:val="0"/>
                  <w:szCs w:val="24"/>
                </w:rPr>
                <w:delText>MQTT</w:delText>
              </w:r>
            </w:del>
          </w:p>
        </w:tc>
        <w:tc>
          <w:tcPr>
            <w:tcW w:w="1102" w:type="dxa"/>
          </w:tcPr>
          <w:p w14:paraId="4E2BE43C" w14:textId="5EF7F7DD" w:rsidR="001B7C19" w:rsidRPr="001B7C19" w:rsidDel="00083E90" w:rsidRDefault="001B7C19" w:rsidP="001B7C19">
            <w:pPr>
              <w:spacing w:line="259" w:lineRule="auto"/>
              <w:jc w:val="center"/>
              <w:cnfStyle w:val="100000000000" w:firstRow="1" w:lastRow="0" w:firstColumn="0" w:lastColumn="0" w:oddVBand="0" w:evenVBand="0" w:oddHBand="0" w:evenHBand="0" w:firstRowFirstColumn="0" w:firstRowLastColumn="0" w:lastRowFirstColumn="0" w:lastRowLastColumn="0"/>
              <w:rPr>
                <w:del w:id="290" w:author="Xhelo Aros" w:date="2018-09-10T03:03:00Z"/>
                <w:rFonts w:cs="Arial"/>
                <w:szCs w:val="24"/>
              </w:rPr>
            </w:pPr>
            <w:del w:id="291" w:author="Xhelo Aros" w:date="2018-09-10T03:03:00Z">
              <w:r w:rsidRPr="001B7C19" w:rsidDel="00083E90">
                <w:rPr>
                  <w:rFonts w:eastAsia="Cambria" w:cs="Arial"/>
                  <w:b w:val="0"/>
                  <w:szCs w:val="24"/>
                </w:rPr>
                <w:delText>XMPP</w:delText>
              </w:r>
            </w:del>
          </w:p>
        </w:tc>
      </w:tr>
      <w:tr w:rsidR="00C721DB" w:rsidDel="00083E90" w14:paraId="5B48ACA1" w14:textId="6A77DCD3" w:rsidTr="0018230C">
        <w:trPr>
          <w:cnfStyle w:val="000000100000" w:firstRow="0" w:lastRow="0" w:firstColumn="0" w:lastColumn="0" w:oddVBand="0" w:evenVBand="0" w:oddHBand="1" w:evenHBand="0" w:firstRowFirstColumn="0" w:firstRowLastColumn="0" w:lastRowFirstColumn="0" w:lastRowLastColumn="0"/>
          <w:trHeight w:val="796"/>
          <w:jc w:val="center"/>
          <w:del w:id="29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FE4CC73" w14:textId="3A7C1EE6" w:rsidR="00C721DB" w:rsidRPr="001B7C19" w:rsidDel="00083E90" w:rsidRDefault="00C721DB" w:rsidP="00C721DB">
            <w:pPr>
              <w:spacing w:line="259" w:lineRule="auto"/>
              <w:jc w:val="left"/>
              <w:rPr>
                <w:del w:id="293" w:author="Xhelo Aros" w:date="2018-09-10T03:03:00Z"/>
                <w:rFonts w:eastAsia="Cambria" w:cs="Arial"/>
                <w:szCs w:val="24"/>
              </w:rPr>
            </w:pPr>
            <w:del w:id="294" w:author="Xhelo Aros" w:date="2018-09-10T03:03:00Z">
              <w:r w:rsidDel="00083E90">
                <w:rPr>
                  <w:rFonts w:eastAsia="Cambria" w:cs="Arial"/>
                  <w:szCs w:val="24"/>
                </w:rPr>
                <w:delText>Request / Response</w:delText>
              </w:r>
            </w:del>
          </w:p>
        </w:tc>
        <w:tc>
          <w:tcPr>
            <w:tcW w:w="1101" w:type="dxa"/>
          </w:tcPr>
          <w:p w14:paraId="37845B34" w14:textId="721CA1A7"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5" w:author="Xhelo Aros" w:date="2018-09-10T03:03:00Z"/>
                <w:rFonts w:cs="Arial"/>
                <w:szCs w:val="24"/>
              </w:rPr>
            </w:pPr>
            <w:del w:id="296" w:author="Xhelo Aros" w:date="2018-09-10T03:03:00Z">
              <w:r w:rsidRPr="001B7C19" w:rsidDel="00083E90">
                <w:rPr>
                  <w:rFonts w:ascii="Segoe UI Symbol" w:hAnsi="Segoe UI Symbol" w:cs="Segoe UI Symbol"/>
                  <w:szCs w:val="24"/>
                </w:rPr>
                <w:delText>✓</w:delText>
              </w:r>
            </w:del>
          </w:p>
        </w:tc>
        <w:tc>
          <w:tcPr>
            <w:tcW w:w="1101" w:type="dxa"/>
          </w:tcPr>
          <w:p w14:paraId="6BABA471" w14:textId="74EF6E23"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7" w:author="Xhelo Aros" w:date="2018-09-10T03:03:00Z"/>
                <w:rFonts w:cs="Arial"/>
                <w:szCs w:val="24"/>
              </w:rPr>
            </w:pPr>
            <w:del w:id="298" w:author="Xhelo Aros" w:date="2018-09-10T03:03:00Z">
              <w:r w:rsidRPr="001B7C19" w:rsidDel="00083E90">
                <w:rPr>
                  <w:rFonts w:ascii="Segoe UI Symbol" w:hAnsi="Segoe UI Symbol" w:cs="Segoe UI Symbol"/>
                  <w:szCs w:val="24"/>
                </w:rPr>
                <w:delText>✓</w:delText>
              </w:r>
            </w:del>
          </w:p>
        </w:tc>
        <w:tc>
          <w:tcPr>
            <w:tcW w:w="1101" w:type="dxa"/>
          </w:tcPr>
          <w:p w14:paraId="32D078FD" w14:textId="4CB387A2"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299" w:author="Xhelo Aros" w:date="2018-09-10T03:03:00Z"/>
                <w:rFonts w:ascii="Segoe UI Symbol" w:hAnsi="Segoe UI Symbol" w:cs="Segoe UI Symbol"/>
                <w:szCs w:val="24"/>
              </w:rPr>
            </w:pPr>
            <w:del w:id="300" w:author="Xhelo Aros" w:date="2018-09-10T03:03:00Z">
              <w:r w:rsidDel="00083E90">
                <w:rPr>
                  <w:rStyle w:val="st"/>
                  <w:rFonts w:ascii="Segoe UI Symbol" w:hAnsi="Segoe UI Symbol" w:cs="Segoe UI Symbol"/>
                </w:rPr>
                <w:delText>✕</w:delText>
              </w:r>
            </w:del>
          </w:p>
        </w:tc>
        <w:tc>
          <w:tcPr>
            <w:tcW w:w="1102" w:type="dxa"/>
          </w:tcPr>
          <w:p w14:paraId="02BE5828" w14:textId="757A28B0" w:rsidR="00C721DB"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01" w:author="Xhelo Aros" w:date="2018-09-10T03:03:00Z"/>
                <w:rFonts w:ascii="Segoe UI Symbol" w:hAnsi="Segoe UI Symbol" w:cs="Segoe UI Symbol"/>
                <w:szCs w:val="24"/>
              </w:rPr>
            </w:pPr>
            <w:del w:id="302" w:author="Xhelo Aros" w:date="2018-09-10T03:03:00Z">
              <w:r w:rsidRPr="001B7C19" w:rsidDel="00083E90">
                <w:rPr>
                  <w:rFonts w:ascii="Segoe UI Symbol" w:hAnsi="Segoe UI Symbol" w:cs="Segoe UI Symbol"/>
                  <w:szCs w:val="24"/>
                </w:rPr>
                <w:delText>✓</w:delText>
              </w:r>
            </w:del>
          </w:p>
        </w:tc>
      </w:tr>
      <w:tr w:rsidR="001B7C19" w:rsidDel="00083E90" w14:paraId="03FE56A8" w14:textId="760C4216" w:rsidTr="0018230C">
        <w:trPr>
          <w:trHeight w:val="796"/>
          <w:jc w:val="center"/>
          <w:del w:id="303"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BA312B4" w14:textId="34FED776" w:rsidR="001B7C19" w:rsidRPr="001B7C19" w:rsidDel="00083E90" w:rsidRDefault="001B7C19" w:rsidP="00C721DB">
            <w:pPr>
              <w:spacing w:line="259" w:lineRule="auto"/>
              <w:jc w:val="left"/>
              <w:rPr>
                <w:del w:id="304" w:author="Xhelo Aros" w:date="2018-09-10T03:03:00Z"/>
                <w:rFonts w:cs="Arial"/>
                <w:szCs w:val="24"/>
              </w:rPr>
            </w:pPr>
            <w:del w:id="305" w:author="Xhelo Aros" w:date="2018-09-10T03:03:00Z">
              <w:r w:rsidRPr="001B7C19" w:rsidDel="00083E90">
                <w:rPr>
                  <w:rFonts w:eastAsia="Cambria" w:cs="Arial"/>
                  <w:szCs w:val="24"/>
                </w:rPr>
                <w:delText>Publish</w:delText>
              </w:r>
              <w:r w:rsidDel="00083E90">
                <w:rPr>
                  <w:rFonts w:eastAsia="Cambria" w:cs="Arial"/>
                  <w:szCs w:val="24"/>
                </w:rPr>
                <w:delText xml:space="preserve"> </w:delText>
              </w:r>
              <w:r w:rsidRPr="001B7C19" w:rsidDel="00083E90">
                <w:rPr>
                  <w:rFonts w:eastAsia="Cambria" w:cs="Arial"/>
                  <w:szCs w:val="24"/>
                </w:rPr>
                <w:delText>/ Subscribe</w:delText>
              </w:r>
            </w:del>
          </w:p>
          <w:p w14:paraId="5A1142C7" w14:textId="2F9C9C71" w:rsidR="001B7C19" w:rsidRPr="001B7C19" w:rsidDel="00083E90" w:rsidRDefault="001B7C19" w:rsidP="00C721DB">
            <w:pPr>
              <w:spacing w:line="259" w:lineRule="auto"/>
              <w:jc w:val="left"/>
              <w:rPr>
                <w:del w:id="306" w:author="Xhelo Aros" w:date="2018-09-10T03:03:00Z"/>
                <w:rFonts w:cs="Arial"/>
                <w:szCs w:val="24"/>
              </w:rPr>
            </w:pPr>
          </w:p>
        </w:tc>
        <w:tc>
          <w:tcPr>
            <w:tcW w:w="1101" w:type="dxa"/>
          </w:tcPr>
          <w:p w14:paraId="633BBFC1" w14:textId="410A979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7" w:author="Xhelo Aros" w:date="2018-09-10T03:03:00Z"/>
                <w:rFonts w:cs="Arial"/>
                <w:szCs w:val="24"/>
              </w:rPr>
            </w:pPr>
            <w:del w:id="308" w:author="Xhelo Aros" w:date="2018-09-10T03:03:00Z">
              <w:r w:rsidDel="00083E90">
                <w:rPr>
                  <w:rStyle w:val="st"/>
                  <w:rFonts w:ascii="Segoe UI Symbol" w:hAnsi="Segoe UI Symbol" w:cs="Segoe UI Symbol"/>
                </w:rPr>
                <w:delText>✕</w:delText>
              </w:r>
            </w:del>
          </w:p>
        </w:tc>
        <w:tc>
          <w:tcPr>
            <w:tcW w:w="1101" w:type="dxa"/>
          </w:tcPr>
          <w:p w14:paraId="06384BCC" w14:textId="4B422DAD"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09" w:author="Xhelo Aros" w:date="2018-09-10T03:03:00Z"/>
                <w:rFonts w:cs="Arial"/>
                <w:szCs w:val="24"/>
              </w:rPr>
            </w:pPr>
            <w:del w:id="310" w:author="Xhelo Aros" w:date="2018-09-10T03:03:00Z">
              <w:r w:rsidDel="00083E90">
                <w:rPr>
                  <w:rStyle w:val="st"/>
                  <w:rFonts w:ascii="Segoe UI Symbol" w:hAnsi="Segoe UI Symbol" w:cs="Segoe UI Symbol"/>
                </w:rPr>
                <w:delText>✕</w:delText>
              </w:r>
            </w:del>
          </w:p>
        </w:tc>
        <w:tc>
          <w:tcPr>
            <w:tcW w:w="1101" w:type="dxa"/>
          </w:tcPr>
          <w:p w14:paraId="38C08E2D" w14:textId="3D4E45F1"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1" w:author="Xhelo Aros" w:date="2018-09-10T03:03:00Z"/>
                <w:rFonts w:cs="Arial"/>
                <w:szCs w:val="24"/>
              </w:rPr>
            </w:pPr>
            <w:del w:id="312" w:author="Xhelo Aros" w:date="2018-09-10T03:03:00Z">
              <w:r w:rsidRPr="001B7C19" w:rsidDel="00083E90">
                <w:rPr>
                  <w:rFonts w:ascii="Segoe UI Symbol" w:hAnsi="Segoe UI Symbol" w:cs="Segoe UI Symbol"/>
                  <w:szCs w:val="24"/>
                </w:rPr>
                <w:delText>✓</w:delText>
              </w:r>
            </w:del>
          </w:p>
        </w:tc>
        <w:tc>
          <w:tcPr>
            <w:tcW w:w="1102" w:type="dxa"/>
          </w:tcPr>
          <w:p w14:paraId="4E1B2F9C" w14:textId="23685EDE"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13" w:author="Xhelo Aros" w:date="2018-09-10T03:03:00Z"/>
                <w:rFonts w:cs="Arial"/>
                <w:szCs w:val="24"/>
              </w:rPr>
            </w:pPr>
            <w:del w:id="314" w:author="Xhelo Aros" w:date="2018-09-10T03:03:00Z">
              <w:r w:rsidRPr="001B7C19" w:rsidDel="00083E90">
                <w:rPr>
                  <w:rFonts w:ascii="Segoe UI Symbol" w:hAnsi="Segoe UI Symbol" w:cs="Segoe UI Symbol"/>
                  <w:szCs w:val="24"/>
                </w:rPr>
                <w:delText>✓</w:delText>
              </w:r>
            </w:del>
          </w:p>
        </w:tc>
      </w:tr>
      <w:tr w:rsidR="001B7C19" w:rsidDel="00083E90" w14:paraId="7F959CE1" w14:textId="539E7695" w:rsidTr="0018230C">
        <w:trPr>
          <w:cnfStyle w:val="000000100000" w:firstRow="0" w:lastRow="0" w:firstColumn="0" w:lastColumn="0" w:oddVBand="0" w:evenVBand="0" w:oddHBand="1" w:evenHBand="0" w:firstRowFirstColumn="0" w:firstRowLastColumn="0" w:lastRowFirstColumn="0" w:lastRowLastColumn="0"/>
          <w:trHeight w:val="796"/>
          <w:jc w:val="center"/>
          <w:del w:id="31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4F1C7C" w14:textId="557C5FAA" w:rsidR="001B7C19" w:rsidRPr="001B7C19" w:rsidDel="00083E90" w:rsidRDefault="001B7C19" w:rsidP="00C721DB">
            <w:pPr>
              <w:spacing w:line="259" w:lineRule="auto"/>
              <w:jc w:val="left"/>
              <w:rPr>
                <w:del w:id="316" w:author="Xhelo Aros" w:date="2018-09-10T03:03:00Z"/>
                <w:rFonts w:cs="Arial"/>
                <w:szCs w:val="24"/>
              </w:rPr>
            </w:pPr>
            <w:del w:id="317" w:author="Xhelo Aros" w:date="2018-09-10T03:03:00Z">
              <w:r w:rsidRPr="001B7C19" w:rsidDel="00083E90">
                <w:rPr>
                  <w:rFonts w:eastAsia="Cambria" w:cs="Arial"/>
                  <w:szCs w:val="24"/>
                </w:rPr>
                <w:delText>Multicast</w:delText>
              </w:r>
            </w:del>
          </w:p>
        </w:tc>
        <w:tc>
          <w:tcPr>
            <w:tcW w:w="1101" w:type="dxa"/>
          </w:tcPr>
          <w:p w14:paraId="29049664" w14:textId="7E786BB8"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18" w:author="Xhelo Aros" w:date="2018-09-10T03:03:00Z"/>
                <w:rFonts w:cs="Arial"/>
                <w:szCs w:val="24"/>
              </w:rPr>
            </w:pPr>
            <w:del w:id="319" w:author="Xhelo Aros" w:date="2018-09-10T03:03:00Z">
              <w:r w:rsidDel="00083E90">
                <w:rPr>
                  <w:rStyle w:val="st"/>
                  <w:rFonts w:ascii="Segoe UI Symbol" w:hAnsi="Segoe UI Symbol" w:cs="Segoe UI Symbol"/>
                </w:rPr>
                <w:delText>✕</w:delText>
              </w:r>
            </w:del>
          </w:p>
        </w:tc>
        <w:tc>
          <w:tcPr>
            <w:tcW w:w="1101" w:type="dxa"/>
          </w:tcPr>
          <w:p w14:paraId="300A4FE6" w14:textId="0645F240"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0" w:author="Xhelo Aros" w:date="2018-09-10T03:03:00Z"/>
                <w:rFonts w:cs="Arial"/>
                <w:szCs w:val="24"/>
              </w:rPr>
            </w:pPr>
            <w:del w:id="321" w:author="Xhelo Aros" w:date="2018-09-10T03:03:00Z">
              <w:r w:rsidDel="00083E90">
                <w:rPr>
                  <w:rStyle w:val="st"/>
                  <w:rFonts w:ascii="Segoe UI Symbol" w:hAnsi="Segoe UI Symbol" w:cs="Segoe UI Symbol"/>
                </w:rPr>
                <w:delText>✕</w:delText>
              </w:r>
            </w:del>
          </w:p>
        </w:tc>
        <w:tc>
          <w:tcPr>
            <w:tcW w:w="1101" w:type="dxa"/>
          </w:tcPr>
          <w:p w14:paraId="16A7EEAB" w14:textId="628FF5A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2" w:author="Xhelo Aros" w:date="2018-09-10T03:03:00Z"/>
                <w:rFonts w:cs="Arial"/>
                <w:szCs w:val="24"/>
              </w:rPr>
            </w:pPr>
            <w:del w:id="323" w:author="Xhelo Aros" w:date="2018-09-10T03:03:00Z">
              <w:r w:rsidRPr="001B7C19" w:rsidDel="00083E90">
                <w:rPr>
                  <w:rFonts w:ascii="Segoe UI Symbol" w:hAnsi="Segoe UI Symbol" w:cs="Segoe UI Symbol"/>
                  <w:szCs w:val="24"/>
                </w:rPr>
                <w:delText>✓</w:delText>
              </w:r>
            </w:del>
          </w:p>
        </w:tc>
        <w:tc>
          <w:tcPr>
            <w:tcW w:w="1102" w:type="dxa"/>
          </w:tcPr>
          <w:p w14:paraId="437BCDDE" w14:textId="3F8104B5"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24" w:author="Xhelo Aros" w:date="2018-09-10T03:03:00Z"/>
                <w:rFonts w:cs="Arial"/>
                <w:szCs w:val="24"/>
              </w:rPr>
            </w:pPr>
            <w:del w:id="325" w:author="Xhelo Aros" w:date="2018-09-10T03:03:00Z">
              <w:r w:rsidRPr="001B7C19" w:rsidDel="00083E90">
                <w:rPr>
                  <w:rFonts w:ascii="Segoe UI Symbol" w:hAnsi="Segoe UI Symbol" w:cs="Segoe UI Symbol"/>
                  <w:szCs w:val="24"/>
                </w:rPr>
                <w:delText>✓</w:delText>
              </w:r>
            </w:del>
          </w:p>
        </w:tc>
      </w:tr>
      <w:tr w:rsidR="001B7C19" w:rsidDel="00083E90" w14:paraId="31F66E26" w14:textId="50AB5E51" w:rsidTr="0018230C">
        <w:trPr>
          <w:trHeight w:val="796"/>
          <w:jc w:val="center"/>
          <w:del w:id="32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DF43267" w14:textId="618B7418" w:rsidR="001B7C19" w:rsidRPr="001B7C19" w:rsidDel="00083E90" w:rsidRDefault="001B7C19" w:rsidP="00C721DB">
            <w:pPr>
              <w:spacing w:line="259" w:lineRule="auto"/>
              <w:ind w:right="65"/>
              <w:jc w:val="left"/>
              <w:rPr>
                <w:del w:id="327" w:author="Xhelo Aros" w:date="2018-09-10T03:03:00Z"/>
                <w:rFonts w:cs="Arial"/>
                <w:szCs w:val="24"/>
              </w:rPr>
            </w:pPr>
            <w:del w:id="328" w:author="Xhelo Aros" w:date="2018-09-10T03:03:00Z">
              <w:r w:rsidRPr="001B7C19" w:rsidDel="00083E90">
                <w:rPr>
                  <w:rFonts w:eastAsia="Cambria" w:cs="Arial"/>
                  <w:szCs w:val="24"/>
                </w:rPr>
                <w:delText>Bypasses firewall</w:delText>
              </w:r>
            </w:del>
          </w:p>
        </w:tc>
        <w:tc>
          <w:tcPr>
            <w:tcW w:w="1101" w:type="dxa"/>
          </w:tcPr>
          <w:p w14:paraId="6C3E507D" w14:textId="7D28EF88"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29" w:author="Xhelo Aros" w:date="2018-09-10T03:03:00Z"/>
                <w:rFonts w:cs="Arial"/>
                <w:szCs w:val="24"/>
              </w:rPr>
            </w:pPr>
            <w:del w:id="330" w:author="Xhelo Aros" w:date="2018-09-10T03:03:00Z">
              <w:r w:rsidDel="00083E90">
                <w:rPr>
                  <w:rStyle w:val="st"/>
                  <w:rFonts w:ascii="Segoe UI Symbol" w:hAnsi="Segoe UI Symbol" w:cs="Segoe UI Symbol"/>
                </w:rPr>
                <w:delText>✕</w:delText>
              </w:r>
            </w:del>
          </w:p>
        </w:tc>
        <w:tc>
          <w:tcPr>
            <w:tcW w:w="1101" w:type="dxa"/>
          </w:tcPr>
          <w:p w14:paraId="2DA2B8A8" w14:textId="02F0CA1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1" w:author="Xhelo Aros" w:date="2018-09-10T03:03:00Z"/>
                <w:rFonts w:cs="Arial"/>
                <w:szCs w:val="24"/>
              </w:rPr>
            </w:pPr>
            <w:del w:id="332"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5692D893" w14:textId="3AFEEDEC"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3" w:author="Xhelo Aros" w:date="2018-09-10T03:03:00Z"/>
                <w:rFonts w:cs="Arial"/>
                <w:szCs w:val="24"/>
              </w:rPr>
            </w:pPr>
            <w:del w:id="334" w:author="Xhelo Aros" w:date="2018-09-10T03:03:00Z">
              <w:r w:rsidRPr="001B7C19" w:rsidDel="00083E90">
                <w:rPr>
                  <w:rFonts w:ascii="Segoe UI Symbol" w:hAnsi="Segoe UI Symbol" w:cs="Segoe UI Symbol"/>
                  <w:szCs w:val="24"/>
                </w:rPr>
                <w:delText>✓</w:delText>
              </w:r>
            </w:del>
          </w:p>
        </w:tc>
        <w:tc>
          <w:tcPr>
            <w:tcW w:w="1102" w:type="dxa"/>
          </w:tcPr>
          <w:p w14:paraId="5A8B6D8C" w14:textId="7BFDBF9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35" w:author="Xhelo Aros" w:date="2018-09-10T03:03:00Z"/>
                <w:rFonts w:cs="Arial"/>
                <w:szCs w:val="24"/>
              </w:rPr>
            </w:pPr>
            <w:del w:id="336" w:author="Xhelo Aros" w:date="2018-09-10T03:03:00Z">
              <w:r w:rsidRPr="001B7C19" w:rsidDel="00083E90">
                <w:rPr>
                  <w:rFonts w:ascii="Segoe UI Symbol" w:hAnsi="Segoe UI Symbol" w:cs="Segoe UI Symbol"/>
                  <w:szCs w:val="24"/>
                </w:rPr>
                <w:delText>✓</w:delText>
              </w:r>
            </w:del>
          </w:p>
        </w:tc>
      </w:tr>
      <w:tr w:rsidR="001B7C19" w:rsidDel="00083E90" w14:paraId="270D8370" w14:textId="5EE18DDB" w:rsidTr="0018230C">
        <w:trPr>
          <w:cnfStyle w:val="000000100000" w:firstRow="0" w:lastRow="0" w:firstColumn="0" w:lastColumn="0" w:oddVBand="0" w:evenVBand="0" w:oddHBand="1" w:evenHBand="0" w:firstRowFirstColumn="0" w:firstRowLastColumn="0" w:lastRowFirstColumn="0" w:lastRowLastColumn="0"/>
          <w:trHeight w:val="796"/>
          <w:jc w:val="center"/>
          <w:del w:id="337"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5EC7CEC" w14:textId="25ABB960" w:rsidR="001B7C19" w:rsidRPr="001B7C19" w:rsidDel="00083E90" w:rsidRDefault="001B7C19" w:rsidP="00C721DB">
            <w:pPr>
              <w:spacing w:line="259" w:lineRule="auto"/>
              <w:jc w:val="left"/>
              <w:rPr>
                <w:del w:id="338" w:author="Xhelo Aros" w:date="2018-09-10T03:03:00Z"/>
                <w:rFonts w:cs="Arial"/>
                <w:szCs w:val="24"/>
              </w:rPr>
            </w:pPr>
            <w:del w:id="339" w:author="Xhelo Aros" w:date="2018-09-10T03:03:00Z">
              <w:r w:rsidRPr="001B7C19" w:rsidDel="00083E90">
                <w:rPr>
                  <w:rFonts w:eastAsia="Cambria" w:cs="Arial"/>
                  <w:szCs w:val="24"/>
                </w:rPr>
                <w:delText>Federation</w:delText>
              </w:r>
            </w:del>
          </w:p>
        </w:tc>
        <w:tc>
          <w:tcPr>
            <w:tcW w:w="1101" w:type="dxa"/>
          </w:tcPr>
          <w:p w14:paraId="6C8150C2" w14:textId="614D0BE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0" w:author="Xhelo Aros" w:date="2018-09-10T03:03:00Z"/>
                <w:rFonts w:cs="Arial"/>
                <w:szCs w:val="24"/>
              </w:rPr>
            </w:pPr>
            <w:del w:id="341" w:author="Xhelo Aros" w:date="2018-09-10T03:03:00Z">
              <w:r w:rsidDel="00083E90">
                <w:rPr>
                  <w:rStyle w:val="st"/>
                  <w:rFonts w:ascii="Segoe UI Symbol" w:hAnsi="Segoe UI Symbol" w:cs="Segoe UI Symbol"/>
                </w:rPr>
                <w:delText>✕</w:delText>
              </w:r>
            </w:del>
          </w:p>
        </w:tc>
        <w:tc>
          <w:tcPr>
            <w:tcW w:w="1101" w:type="dxa"/>
          </w:tcPr>
          <w:p w14:paraId="38041950" w14:textId="28D08AF6"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2" w:author="Xhelo Aros" w:date="2018-09-10T03:03:00Z"/>
                <w:rFonts w:cs="Arial"/>
                <w:szCs w:val="24"/>
              </w:rPr>
            </w:pPr>
            <w:del w:id="343" w:author="Xhelo Aros" w:date="2018-09-10T03:03:00Z">
              <w:r w:rsidDel="00083E90">
                <w:rPr>
                  <w:rStyle w:val="st"/>
                  <w:rFonts w:ascii="Segoe UI Symbol" w:hAnsi="Segoe UI Symbol" w:cs="Segoe UI Symbol"/>
                </w:rPr>
                <w:delText>✕</w:delText>
              </w:r>
            </w:del>
          </w:p>
        </w:tc>
        <w:tc>
          <w:tcPr>
            <w:tcW w:w="1101" w:type="dxa"/>
          </w:tcPr>
          <w:p w14:paraId="104BEF34" w14:textId="503B0DF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4" w:author="Xhelo Aros" w:date="2018-09-10T03:03:00Z"/>
                <w:rFonts w:cs="Arial"/>
                <w:szCs w:val="24"/>
              </w:rPr>
            </w:pPr>
            <w:del w:id="345" w:author="Xhelo Aros" w:date="2018-09-10T03:03:00Z">
              <w:r w:rsidRPr="001B7C19" w:rsidDel="00083E90">
                <w:rPr>
                  <w:rFonts w:ascii="Segoe UI Symbol" w:hAnsi="Segoe UI Symbol" w:cs="Segoe UI Symbol"/>
                  <w:szCs w:val="24"/>
                </w:rPr>
                <w:delText>✓</w:delText>
              </w:r>
            </w:del>
          </w:p>
        </w:tc>
        <w:tc>
          <w:tcPr>
            <w:tcW w:w="1102" w:type="dxa"/>
          </w:tcPr>
          <w:p w14:paraId="4C2448E6" w14:textId="6F77B82D"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46" w:author="Xhelo Aros" w:date="2018-09-10T03:03:00Z"/>
                <w:rFonts w:cs="Arial"/>
                <w:szCs w:val="24"/>
              </w:rPr>
            </w:pPr>
            <w:del w:id="347"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91B87CE" w14:textId="7DEA0427" w:rsidTr="0018230C">
        <w:trPr>
          <w:trHeight w:val="796"/>
          <w:jc w:val="center"/>
          <w:del w:id="348"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C781808" w14:textId="7D67BF22" w:rsidR="001B7C19" w:rsidRPr="001B7C19" w:rsidDel="00083E90" w:rsidRDefault="001B7C19" w:rsidP="00C721DB">
            <w:pPr>
              <w:spacing w:line="259" w:lineRule="auto"/>
              <w:jc w:val="left"/>
              <w:rPr>
                <w:del w:id="349" w:author="Xhelo Aros" w:date="2018-09-10T03:03:00Z"/>
                <w:rFonts w:cs="Arial"/>
                <w:szCs w:val="24"/>
              </w:rPr>
            </w:pPr>
            <w:del w:id="350" w:author="Xhelo Aros" w:date="2018-09-10T03:03:00Z">
              <w:r w:rsidRPr="001B7C19" w:rsidDel="00083E90">
                <w:rPr>
                  <w:rFonts w:eastAsia="Cambria" w:cs="Arial"/>
                  <w:szCs w:val="24"/>
                </w:rPr>
                <w:delText>Authentication</w:delText>
              </w:r>
            </w:del>
          </w:p>
        </w:tc>
        <w:tc>
          <w:tcPr>
            <w:tcW w:w="1101" w:type="dxa"/>
          </w:tcPr>
          <w:p w14:paraId="363EDB86" w14:textId="3EB3E6E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1" w:author="Xhelo Aros" w:date="2018-09-10T03:03:00Z"/>
                <w:rFonts w:cs="Arial"/>
                <w:szCs w:val="24"/>
              </w:rPr>
            </w:pPr>
            <w:del w:id="352"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24787DBF" w14:textId="73761995"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3" w:author="Xhelo Aros" w:date="2018-09-10T03:03:00Z"/>
                <w:rFonts w:cs="Arial"/>
                <w:szCs w:val="24"/>
              </w:rPr>
            </w:pPr>
            <w:del w:id="354"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3D7CC89A" w14:textId="34A9D2CC"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5" w:author="Xhelo Aros" w:date="2018-09-10T03:03:00Z"/>
                <w:rFonts w:cs="Arial"/>
                <w:szCs w:val="24"/>
              </w:rPr>
            </w:pPr>
            <w:del w:id="356" w:author="Xhelo Aros" w:date="2018-09-10T03:03:00Z">
              <w:r w:rsidRPr="001B7C19" w:rsidDel="00083E90">
                <w:rPr>
                  <w:rFonts w:ascii="Segoe UI Symbol" w:hAnsi="Segoe UI Symbol" w:cs="Segoe UI Symbol"/>
                  <w:szCs w:val="24"/>
                </w:rPr>
                <w:delText>✓</w:delText>
              </w:r>
            </w:del>
          </w:p>
        </w:tc>
        <w:tc>
          <w:tcPr>
            <w:tcW w:w="1102" w:type="dxa"/>
          </w:tcPr>
          <w:p w14:paraId="772888F8" w14:textId="50EBB776"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57" w:author="Xhelo Aros" w:date="2018-09-10T03:03:00Z"/>
                <w:rFonts w:cs="Arial"/>
                <w:szCs w:val="24"/>
              </w:rPr>
            </w:pPr>
            <w:del w:id="358" w:author="Xhelo Aros" w:date="2018-09-10T03:03:00Z">
              <w:r w:rsidRPr="001B7C19" w:rsidDel="00083E90">
                <w:rPr>
                  <w:rFonts w:ascii="Segoe UI Symbol" w:hAnsi="Segoe UI Symbol" w:cs="Segoe UI Symbol"/>
                  <w:szCs w:val="24"/>
                </w:rPr>
                <w:delText>✓</w:delText>
              </w:r>
            </w:del>
          </w:p>
        </w:tc>
      </w:tr>
      <w:tr w:rsidR="001B7C19" w:rsidDel="00083E90" w14:paraId="60EB3F06" w14:textId="32918E91" w:rsidTr="0018230C">
        <w:trPr>
          <w:cnfStyle w:val="000000100000" w:firstRow="0" w:lastRow="0" w:firstColumn="0" w:lastColumn="0" w:oddVBand="0" w:evenVBand="0" w:oddHBand="1" w:evenHBand="0" w:firstRowFirstColumn="0" w:firstRowLastColumn="0" w:lastRowFirstColumn="0" w:lastRowLastColumn="0"/>
          <w:trHeight w:val="796"/>
          <w:jc w:val="center"/>
          <w:del w:id="359"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6035D176" w14:textId="59FF9254" w:rsidR="001B7C19" w:rsidRPr="001B7C19" w:rsidDel="00083E90" w:rsidRDefault="001B7C19" w:rsidP="00C721DB">
            <w:pPr>
              <w:spacing w:line="259" w:lineRule="auto"/>
              <w:jc w:val="left"/>
              <w:rPr>
                <w:del w:id="360" w:author="Xhelo Aros" w:date="2018-09-10T03:03:00Z"/>
                <w:rFonts w:cs="Arial"/>
                <w:szCs w:val="24"/>
              </w:rPr>
            </w:pPr>
            <w:del w:id="361" w:author="Xhelo Aros" w:date="2018-09-10T03:03:00Z">
              <w:r w:rsidRPr="001B7C19" w:rsidDel="00083E90">
                <w:rPr>
                  <w:rFonts w:eastAsia="Cambria" w:cs="Arial"/>
                  <w:szCs w:val="24"/>
                </w:rPr>
                <w:delText>Network Identity</w:delText>
              </w:r>
            </w:del>
          </w:p>
        </w:tc>
        <w:tc>
          <w:tcPr>
            <w:tcW w:w="1101" w:type="dxa"/>
          </w:tcPr>
          <w:p w14:paraId="0BB17DBA" w14:textId="04C434A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2" w:author="Xhelo Aros" w:date="2018-09-10T03:03:00Z"/>
                <w:rFonts w:cs="Arial"/>
                <w:szCs w:val="24"/>
              </w:rPr>
            </w:pPr>
            <w:del w:id="363" w:author="Xhelo Aros" w:date="2018-09-10T03:03:00Z">
              <w:r w:rsidDel="00083E90">
                <w:rPr>
                  <w:rStyle w:val="st"/>
                  <w:rFonts w:ascii="Segoe UI Symbol" w:hAnsi="Segoe UI Symbol" w:cs="Segoe UI Symbol"/>
                </w:rPr>
                <w:delText>✕</w:delText>
              </w:r>
            </w:del>
          </w:p>
        </w:tc>
        <w:tc>
          <w:tcPr>
            <w:tcW w:w="1101" w:type="dxa"/>
          </w:tcPr>
          <w:p w14:paraId="33310497" w14:textId="2635F5D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4" w:author="Xhelo Aros" w:date="2018-09-10T03:03:00Z"/>
                <w:rFonts w:cs="Arial"/>
                <w:szCs w:val="24"/>
              </w:rPr>
            </w:pPr>
            <w:del w:id="365" w:author="Xhelo Aros" w:date="2018-09-10T03:03:00Z">
              <w:r w:rsidDel="00083E90">
                <w:rPr>
                  <w:rStyle w:val="st"/>
                  <w:rFonts w:ascii="Segoe UI Symbol" w:hAnsi="Segoe UI Symbol" w:cs="Segoe UI Symbol"/>
                </w:rPr>
                <w:delText>✕</w:delText>
              </w:r>
            </w:del>
          </w:p>
        </w:tc>
        <w:tc>
          <w:tcPr>
            <w:tcW w:w="1101" w:type="dxa"/>
          </w:tcPr>
          <w:p w14:paraId="7A89DB49" w14:textId="587513EA"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6" w:author="Xhelo Aros" w:date="2018-09-10T03:03:00Z"/>
                <w:rFonts w:cs="Arial"/>
                <w:szCs w:val="24"/>
              </w:rPr>
            </w:pPr>
            <w:del w:id="367" w:author="Xhelo Aros" w:date="2018-09-10T03:03:00Z">
              <w:r w:rsidDel="00083E90">
                <w:rPr>
                  <w:rStyle w:val="st"/>
                  <w:rFonts w:ascii="Segoe UI Symbol" w:hAnsi="Segoe UI Symbol" w:cs="Segoe UI Symbol"/>
                </w:rPr>
                <w:delText>✕</w:delText>
              </w:r>
            </w:del>
          </w:p>
        </w:tc>
        <w:tc>
          <w:tcPr>
            <w:tcW w:w="1102" w:type="dxa"/>
          </w:tcPr>
          <w:p w14:paraId="15AE75D6" w14:textId="2821C50F"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68" w:author="Xhelo Aros" w:date="2018-09-10T03:03:00Z"/>
                <w:rFonts w:cs="Arial"/>
                <w:szCs w:val="24"/>
              </w:rPr>
            </w:pPr>
            <w:del w:id="369" w:author="Xhelo Aros" w:date="2018-09-10T03:03:00Z">
              <w:r w:rsidRPr="001B7C19" w:rsidDel="00083E90">
                <w:rPr>
                  <w:rFonts w:ascii="Segoe UI Symbol" w:hAnsi="Segoe UI Symbol" w:cs="Segoe UI Symbol"/>
                  <w:szCs w:val="24"/>
                </w:rPr>
                <w:delText>✓</w:delText>
              </w:r>
            </w:del>
          </w:p>
        </w:tc>
      </w:tr>
      <w:tr w:rsidR="001B7C19" w:rsidDel="00083E90" w14:paraId="3F2A54E3" w14:textId="309AF82A" w:rsidTr="0018230C">
        <w:trPr>
          <w:trHeight w:val="796"/>
          <w:jc w:val="center"/>
          <w:del w:id="370"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3BDDB06E" w14:textId="325CD76E" w:rsidR="001B7C19" w:rsidRPr="001B7C19" w:rsidDel="00083E90" w:rsidRDefault="001B7C19" w:rsidP="00C721DB">
            <w:pPr>
              <w:spacing w:line="259" w:lineRule="auto"/>
              <w:jc w:val="left"/>
              <w:rPr>
                <w:del w:id="371" w:author="Xhelo Aros" w:date="2018-09-10T03:03:00Z"/>
                <w:rFonts w:cs="Arial"/>
                <w:szCs w:val="24"/>
              </w:rPr>
            </w:pPr>
            <w:del w:id="372" w:author="Xhelo Aros" w:date="2018-09-10T03:03:00Z">
              <w:r w:rsidRPr="001B7C19" w:rsidDel="00083E90">
                <w:rPr>
                  <w:rFonts w:eastAsia="Cambria" w:cs="Arial"/>
                  <w:szCs w:val="24"/>
                </w:rPr>
                <w:delText>Authorization</w:delText>
              </w:r>
            </w:del>
          </w:p>
        </w:tc>
        <w:tc>
          <w:tcPr>
            <w:tcW w:w="1101" w:type="dxa"/>
          </w:tcPr>
          <w:p w14:paraId="42C65157" w14:textId="02DD105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3" w:author="Xhelo Aros" w:date="2018-09-10T03:03:00Z"/>
                <w:rFonts w:cs="Arial"/>
                <w:szCs w:val="24"/>
              </w:rPr>
            </w:pPr>
            <w:del w:id="374"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4D2B473A" w14:textId="3C323537"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5" w:author="Xhelo Aros" w:date="2018-09-10T03:03:00Z"/>
                <w:rFonts w:cs="Arial"/>
                <w:szCs w:val="24"/>
              </w:rPr>
            </w:pPr>
            <w:del w:id="376" w:author="Xhelo Aros" w:date="2018-09-10T03:03:00Z">
              <w:r w:rsidDel="00083E90">
                <w:rPr>
                  <w:rFonts w:ascii="Segoe UI Symbol" w:hAnsi="Segoe UI Symbol" w:cs="Segoe UI Symbol"/>
                  <w:szCs w:val="24"/>
                </w:rPr>
                <w:delText>(</w:delText>
              </w:r>
              <w:r w:rsidRPr="001B7C19" w:rsidDel="00083E90">
                <w:rPr>
                  <w:rFonts w:ascii="Segoe UI Symbol" w:hAnsi="Segoe UI Symbol" w:cs="Segoe UI Symbol"/>
                  <w:szCs w:val="24"/>
                </w:rPr>
                <w:delText>✓</w:delText>
              </w:r>
              <w:r w:rsidDel="00083E90">
                <w:rPr>
                  <w:rFonts w:ascii="Segoe UI Symbol" w:hAnsi="Segoe UI Symbol" w:cs="Segoe UI Symbol"/>
                  <w:szCs w:val="24"/>
                </w:rPr>
                <w:delText>)</w:delText>
              </w:r>
            </w:del>
          </w:p>
        </w:tc>
        <w:tc>
          <w:tcPr>
            <w:tcW w:w="1101" w:type="dxa"/>
          </w:tcPr>
          <w:p w14:paraId="105866FF" w14:textId="6F8AA776"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7" w:author="Xhelo Aros" w:date="2018-09-10T03:03:00Z"/>
                <w:rFonts w:cs="Arial"/>
                <w:szCs w:val="24"/>
              </w:rPr>
            </w:pPr>
            <w:del w:id="378" w:author="Xhelo Aros" w:date="2018-09-10T03:03:00Z">
              <w:r w:rsidDel="00083E90">
                <w:rPr>
                  <w:rStyle w:val="st"/>
                  <w:rFonts w:ascii="Segoe UI Symbol" w:hAnsi="Segoe UI Symbol" w:cs="Segoe UI Symbol"/>
                </w:rPr>
                <w:delText>✕</w:delText>
              </w:r>
            </w:del>
          </w:p>
        </w:tc>
        <w:tc>
          <w:tcPr>
            <w:tcW w:w="1102" w:type="dxa"/>
          </w:tcPr>
          <w:p w14:paraId="2A73FFD5" w14:textId="0F830672"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79" w:author="Xhelo Aros" w:date="2018-09-10T03:03:00Z"/>
                <w:rFonts w:cs="Arial"/>
                <w:szCs w:val="24"/>
              </w:rPr>
            </w:pPr>
            <w:del w:id="380"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625FE1CB" w14:textId="075024E7" w:rsidTr="0018230C">
        <w:trPr>
          <w:cnfStyle w:val="000000100000" w:firstRow="0" w:lastRow="0" w:firstColumn="0" w:lastColumn="0" w:oddVBand="0" w:evenVBand="0" w:oddHBand="1" w:evenHBand="0" w:firstRowFirstColumn="0" w:firstRowLastColumn="0" w:lastRowFirstColumn="0" w:lastRowLastColumn="0"/>
          <w:trHeight w:val="796"/>
          <w:jc w:val="center"/>
          <w:del w:id="381"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56075F61" w14:textId="628FC207" w:rsidR="001B7C19" w:rsidRPr="001B7C19" w:rsidDel="00083E90" w:rsidRDefault="001B7C19" w:rsidP="00C721DB">
            <w:pPr>
              <w:spacing w:line="259" w:lineRule="auto"/>
              <w:jc w:val="left"/>
              <w:rPr>
                <w:del w:id="382" w:author="Xhelo Aros" w:date="2018-09-10T03:03:00Z"/>
                <w:rFonts w:cs="Arial"/>
                <w:szCs w:val="24"/>
              </w:rPr>
            </w:pPr>
            <w:del w:id="383" w:author="Xhelo Aros" w:date="2018-09-10T03:03:00Z">
              <w:r w:rsidRPr="001B7C19" w:rsidDel="00083E90">
                <w:rPr>
                  <w:rFonts w:eastAsia="Cambria" w:cs="Arial"/>
                  <w:szCs w:val="24"/>
                </w:rPr>
                <w:delText>Encryption</w:delText>
              </w:r>
            </w:del>
          </w:p>
        </w:tc>
        <w:tc>
          <w:tcPr>
            <w:tcW w:w="1101" w:type="dxa"/>
          </w:tcPr>
          <w:p w14:paraId="73E3010C" w14:textId="475BE81C"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4" w:author="Xhelo Aros" w:date="2018-09-10T03:03:00Z"/>
                <w:rFonts w:cs="Arial"/>
                <w:szCs w:val="24"/>
              </w:rPr>
            </w:pPr>
            <w:del w:id="385" w:author="Xhelo Aros" w:date="2018-09-10T03:03:00Z">
              <w:r w:rsidRPr="001B7C19" w:rsidDel="00083E90">
                <w:rPr>
                  <w:rFonts w:ascii="Segoe UI Symbol" w:hAnsi="Segoe UI Symbol" w:cs="Segoe UI Symbol"/>
                  <w:szCs w:val="24"/>
                </w:rPr>
                <w:delText>✓</w:delText>
              </w:r>
            </w:del>
          </w:p>
        </w:tc>
        <w:tc>
          <w:tcPr>
            <w:tcW w:w="1101" w:type="dxa"/>
          </w:tcPr>
          <w:p w14:paraId="66AC3061" w14:textId="74632722"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6" w:author="Xhelo Aros" w:date="2018-09-10T03:03:00Z"/>
                <w:rFonts w:cs="Arial"/>
                <w:szCs w:val="24"/>
              </w:rPr>
            </w:pPr>
            <w:del w:id="387" w:author="Xhelo Aros" w:date="2018-09-10T03:03:00Z">
              <w:r w:rsidRPr="001B7C19" w:rsidDel="00083E90">
                <w:rPr>
                  <w:rFonts w:ascii="Segoe UI Symbol" w:hAnsi="Segoe UI Symbol" w:cs="Segoe UI Symbol"/>
                  <w:szCs w:val="24"/>
                </w:rPr>
                <w:delText>✓</w:delText>
              </w:r>
            </w:del>
          </w:p>
        </w:tc>
        <w:tc>
          <w:tcPr>
            <w:tcW w:w="1101" w:type="dxa"/>
          </w:tcPr>
          <w:p w14:paraId="76C8DF5D" w14:textId="4F3FAC7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88" w:author="Xhelo Aros" w:date="2018-09-10T03:03:00Z"/>
                <w:rFonts w:cs="Arial"/>
                <w:szCs w:val="24"/>
              </w:rPr>
            </w:pPr>
            <w:del w:id="389" w:author="Xhelo Aros" w:date="2018-09-10T03:03:00Z">
              <w:r w:rsidRPr="001B7C19" w:rsidDel="00083E90">
                <w:rPr>
                  <w:rFonts w:ascii="Segoe UI Symbol" w:hAnsi="Segoe UI Symbol" w:cs="Segoe UI Symbol"/>
                  <w:szCs w:val="24"/>
                </w:rPr>
                <w:delText>✓</w:delText>
              </w:r>
            </w:del>
          </w:p>
        </w:tc>
        <w:tc>
          <w:tcPr>
            <w:tcW w:w="1102" w:type="dxa"/>
          </w:tcPr>
          <w:p w14:paraId="132DE2BB" w14:textId="009C4D5A"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390" w:author="Xhelo Aros" w:date="2018-09-10T03:03:00Z"/>
                <w:rFonts w:cs="Arial"/>
                <w:szCs w:val="24"/>
              </w:rPr>
            </w:pPr>
            <w:del w:id="391" w:author="Xhelo Aros" w:date="2018-09-10T03:03:00Z">
              <w:r w:rsidRPr="001B7C19" w:rsidDel="00083E90">
                <w:rPr>
                  <w:rFonts w:ascii="Segoe UI Symbol" w:hAnsi="Segoe UI Symbol" w:cs="Segoe UI Symbol"/>
                  <w:szCs w:val="24"/>
                </w:rPr>
                <w:delText>✓</w:delText>
              </w:r>
            </w:del>
          </w:p>
        </w:tc>
      </w:tr>
      <w:tr w:rsidR="001B7C19" w:rsidDel="00083E90" w14:paraId="74111B4D" w14:textId="6BB91EE8" w:rsidTr="0018230C">
        <w:trPr>
          <w:trHeight w:val="796"/>
          <w:jc w:val="center"/>
          <w:del w:id="392"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3661BFD" w14:textId="4850D427" w:rsidR="001B7C19" w:rsidRPr="001B7C19" w:rsidDel="00083E90" w:rsidRDefault="001B7C19" w:rsidP="00C721DB">
            <w:pPr>
              <w:spacing w:line="259" w:lineRule="auto"/>
              <w:jc w:val="left"/>
              <w:rPr>
                <w:del w:id="393" w:author="Xhelo Aros" w:date="2018-09-10T03:03:00Z"/>
                <w:rFonts w:cs="Arial"/>
                <w:szCs w:val="24"/>
              </w:rPr>
            </w:pPr>
            <w:del w:id="394" w:author="Xhelo Aros" w:date="2018-09-10T03:03:00Z">
              <w:r w:rsidRPr="001B7C19" w:rsidDel="00083E90">
                <w:rPr>
                  <w:rFonts w:eastAsia="Cambria" w:cs="Arial"/>
                  <w:szCs w:val="24"/>
                </w:rPr>
                <w:delText>End-to-end encryption</w:delText>
              </w:r>
            </w:del>
          </w:p>
        </w:tc>
        <w:tc>
          <w:tcPr>
            <w:tcW w:w="1101" w:type="dxa"/>
          </w:tcPr>
          <w:p w14:paraId="4F4C7A52" w14:textId="5A3F29D7"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5" w:author="Xhelo Aros" w:date="2018-09-10T03:03:00Z"/>
                <w:rFonts w:cs="Arial"/>
                <w:szCs w:val="24"/>
              </w:rPr>
            </w:pPr>
            <w:del w:id="396" w:author="Xhelo Aros" w:date="2018-09-10T03:03:00Z">
              <w:r w:rsidDel="00083E90">
                <w:rPr>
                  <w:rStyle w:val="st"/>
                  <w:rFonts w:ascii="Segoe UI Symbol" w:hAnsi="Segoe UI Symbol" w:cs="Segoe UI Symbol"/>
                </w:rPr>
                <w:delText>✕</w:delText>
              </w:r>
            </w:del>
          </w:p>
        </w:tc>
        <w:tc>
          <w:tcPr>
            <w:tcW w:w="1101" w:type="dxa"/>
          </w:tcPr>
          <w:p w14:paraId="43FD8B95" w14:textId="40EC5CD3"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7" w:author="Xhelo Aros" w:date="2018-09-10T03:03:00Z"/>
                <w:rFonts w:cs="Arial"/>
                <w:szCs w:val="24"/>
              </w:rPr>
            </w:pPr>
            <w:del w:id="398" w:author="Xhelo Aros" w:date="2018-09-10T03:03:00Z">
              <w:r w:rsidDel="00083E90">
                <w:rPr>
                  <w:rStyle w:val="st"/>
                  <w:rFonts w:ascii="Segoe UI Symbol" w:hAnsi="Segoe UI Symbol" w:cs="Segoe UI Symbol"/>
                </w:rPr>
                <w:delText>✕</w:delText>
              </w:r>
            </w:del>
          </w:p>
        </w:tc>
        <w:tc>
          <w:tcPr>
            <w:tcW w:w="1101" w:type="dxa"/>
          </w:tcPr>
          <w:p w14:paraId="70E0AD44" w14:textId="32104204"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399" w:author="Xhelo Aros" w:date="2018-09-10T03:03:00Z"/>
                <w:rFonts w:cs="Arial"/>
                <w:szCs w:val="24"/>
              </w:rPr>
            </w:pPr>
            <w:del w:id="400" w:author="Xhelo Aros" w:date="2018-09-10T03:03:00Z">
              <w:r w:rsidDel="00083E90">
                <w:rPr>
                  <w:rStyle w:val="st"/>
                  <w:rFonts w:ascii="Segoe UI Symbol" w:hAnsi="Segoe UI Symbol" w:cs="Segoe UI Symbol"/>
                </w:rPr>
                <w:delText>✕</w:delText>
              </w:r>
            </w:del>
          </w:p>
        </w:tc>
        <w:tc>
          <w:tcPr>
            <w:tcW w:w="1102" w:type="dxa"/>
          </w:tcPr>
          <w:p w14:paraId="7663F73F" w14:textId="2043FFCD"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01" w:author="Xhelo Aros" w:date="2018-09-10T03:03:00Z"/>
                <w:rFonts w:cs="Arial"/>
                <w:szCs w:val="24"/>
              </w:rPr>
            </w:pPr>
            <w:del w:id="402"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r>
      <w:tr w:rsidR="001B7C19" w:rsidDel="00083E90" w14:paraId="2AB4B1D3" w14:textId="56A74AAE" w:rsidTr="0018230C">
        <w:trPr>
          <w:cnfStyle w:val="000000100000" w:firstRow="0" w:lastRow="0" w:firstColumn="0" w:lastColumn="0" w:oddVBand="0" w:evenVBand="0" w:oddHBand="1" w:evenHBand="0" w:firstRowFirstColumn="0" w:firstRowLastColumn="0" w:lastRowFirstColumn="0" w:lastRowLastColumn="0"/>
          <w:trHeight w:val="796"/>
          <w:jc w:val="center"/>
          <w:del w:id="403"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4F515D12" w14:textId="310DCB74" w:rsidR="001B7C19" w:rsidRPr="001B7C19" w:rsidDel="00083E90" w:rsidRDefault="001B7C19" w:rsidP="00C721DB">
            <w:pPr>
              <w:spacing w:line="259" w:lineRule="auto"/>
              <w:jc w:val="left"/>
              <w:rPr>
                <w:del w:id="404" w:author="Xhelo Aros" w:date="2018-09-10T03:03:00Z"/>
                <w:rFonts w:cs="Arial"/>
                <w:szCs w:val="24"/>
              </w:rPr>
            </w:pPr>
            <w:del w:id="405" w:author="Xhelo Aros" w:date="2018-09-10T03:03:00Z">
              <w:r w:rsidRPr="001B7C19" w:rsidDel="00083E90">
                <w:rPr>
                  <w:rFonts w:eastAsia="Cambria" w:cs="Arial"/>
                  <w:szCs w:val="24"/>
                </w:rPr>
                <w:delText>Compression</w:delText>
              </w:r>
            </w:del>
          </w:p>
        </w:tc>
        <w:tc>
          <w:tcPr>
            <w:tcW w:w="1101" w:type="dxa"/>
          </w:tcPr>
          <w:p w14:paraId="7F6C5E5E" w14:textId="1966E393"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6" w:author="Xhelo Aros" w:date="2018-09-10T03:03:00Z"/>
                <w:rFonts w:cs="Arial"/>
                <w:szCs w:val="24"/>
              </w:rPr>
            </w:pPr>
            <w:del w:id="407" w:author="Xhelo Aros" w:date="2018-09-10T03:03:00Z">
              <w:r w:rsidRPr="001B7C19" w:rsidDel="00083E90">
                <w:rPr>
                  <w:rFonts w:ascii="Segoe UI Symbol" w:hAnsi="Segoe UI Symbol" w:cs="Segoe UI Symbol"/>
                  <w:szCs w:val="24"/>
                </w:rPr>
                <w:delText>✓</w:delText>
              </w:r>
            </w:del>
          </w:p>
        </w:tc>
        <w:tc>
          <w:tcPr>
            <w:tcW w:w="1101" w:type="dxa"/>
          </w:tcPr>
          <w:p w14:paraId="7B6D2C63" w14:textId="6431861D"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08" w:author="Xhelo Aros" w:date="2018-09-10T03:03:00Z"/>
                <w:rFonts w:cs="Arial"/>
                <w:szCs w:val="24"/>
              </w:rPr>
            </w:pPr>
            <w:del w:id="409" w:author="Xhelo Aros" w:date="2018-09-10T03:03:00Z">
              <w:r w:rsidDel="00083E90">
                <w:rPr>
                  <w:rStyle w:val="st"/>
                  <w:rFonts w:ascii="Segoe UI Symbol" w:hAnsi="Segoe UI Symbol" w:cs="Segoe UI Symbol"/>
                </w:rPr>
                <w:delText>✕</w:delText>
              </w:r>
            </w:del>
          </w:p>
        </w:tc>
        <w:tc>
          <w:tcPr>
            <w:tcW w:w="1101" w:type="dxa"/>
          </w:tcPr>
          <w:p w14:paraId="264CD611" w14:textId="3531768B"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10" w:author="Xhelo Aros" w:date="2018-09-10T03:03:00Z"/>
                <w:rFonts w:cs="Arial"/>
                <w:szCs w:val="24"/>
              </w:rPr>
            </w:pPr>
            <w:del w:id="411" w:author="Xhelo Aros" w:date="2018-09-10T03:03:00Z">
              <w:r w:rsidDel="00083E90">
                <w:rPr>
                  <w:rStyle w:val="st"/>
                  <w:rFonts w:ascii="Segoe UI Symbol" w:hAnsi="Segoe UI Symbol" w:cs="Segoe UI Symbol"/>
                </w:rPr>
                <w:delText>✕</w:delText>
              </w:r>
            </w:del>
          </w:p>
        </w:tc>
        <w:tc>
          <w:tcPr>
            <w:tcW w:w="1102" w:type="dxa"/>
          </w:tcPr>
          <w:p w14:paraId="6CBD06A4" w14:textId="487F4C84"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12" w:author="Xhelo Aros" w:date="2018-09-10T03:03:00Z"/>
                <w:rFonts w:cs="Arial"/>
                <w:szCs w:val="24"/>
              </w:rPr>
            </w:pPr>
            <w:del w:id="413" w:author="Xhelo Aros" w:date="2018-09-10T03:03:00Z">
              <w:r w:rsidRPr="001B7C19" w:rsidDel="00083E90">
                <w:rPr>
                  <w:rFonts w:ascii="Segoe UI Symbol" w:hAnsi="Segoe UI Symbol" w:cs="Segoe UI Symbol"/>
                  <w:szCs w:val="24"/>
                </w:rPr>
                <w:delText>✓</w:delText>
              </w:r>
            </w:del>
          </w:p>
        </w:tc>
      </w:tr>
      <w:tr w:rsidR="001B7C19" w:rsidDel="00083E90" w14:paraId="70F5BA18" w14:textId="612782B0" w:rsidTr="0018230C">
        <w:trPr>
          <w:trHeight w:val="796"/>
          <w:jc w:val="center"/>
          <w:del w:id="414"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7116A306" w14:textId="00871575" w:rsidR="001B7C19" w:rsidRPr="001B7C19" w:rsidDel="00083E90" w:rsidRDefault="001B7C19" w:rsidP="00C721DB">
            <w:pPr>
              <w:spacing w:line="259" w:lineRule="auto"/>
              <w:jc w:val="left"/>
              <w:rPr>
                <w:del w:id="415" w:author="Xhelo Aros" w:date="2018-09-10T03:03:00Z"/>
                <w:rFonts w:cs="Arial"/>
                <w:szCs w:val="24"/>
              </w:rPr>
            </w:pPr>
            <w:del w:id="416" w:author="Xhelo Aros" w:date="2018-09-10T03:03:00Z">
              <w:r w:rsidRPr="001B7C19" w:rsidDel="00083E90">
                <w:rPr>
                  <w:rFonts w:eastAsia="Cambria" w:cs="Arial"/>
                  <w:szCs w:val="24"/>
                </w:rPr>
                <w:delText>Streaming</w:delText>
              </w:r>
            </w:del>
          </w:p>
        </w:tc>
        <w:tc>
          <w:tcPr>
            <w:tcW w:w="1101" w:type="dxa"/>
          </w:tcPr>
          <w:p w14:paraId="0C78FFF0" w14:textId="43AE01C4"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17" w:author="Xhelo Aros" w:date="2018-09-10T03:03:00Z"/>
                <w:rFonts w:cs="Arial"/>
                <w:szCs w:val="24"/>
              </w:rPr>
            </w:pPr>
            <w:del w:id="418" w:author="Xhelo Aros" w:date="2018-09-10T03:03:00Z">
              <w:r w:rsidRPr="001B7C19" w:rsidDel="00083E90">
                <w:rPr>
                  <w:rFonts w:ascii="Segoe UI Symbol" w:hAnsi="Segoe UI Symbol" w:cs="Segoe UI Symbol"/>
                  <w:szCs w:val="24"/>
                </w:rPr>
                <w:delText>✓</w:delText>
              </w:r>
            </w:del>
          </w:p>
        </w:tc>
        <w:tc>
          <w:tcPr>
            <w:tcW w:w="1101" w:type="dxa"/>
          </w:tcPr>
          <w:p w14:paraId="18FF5D40" w14:textId="19C9380E" w:rsidR="001B7C19"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19" w:author="Xhelo Aros" w:date="2018-09-10T03:03:00Z"/>
                <w:rFonts w:cs="Arial"/>
                <w:szCs w:val="24"/>
              </w:rPr>
            </w:pPr>
            <w:del w:id="420" w:author="Xhelo Aros" w:date="2018-09-10T03:03:00Z">
              <w:r w:rsidDel="00083E90">
                <w:rPr>
                  <w:rStyle w:val="st"/>
                  <w:rFonts w:ascii="Segoe UI Symbol" w:hAnsi="Segoe UI Symbol" w:cs="Segoe UI Symbol"/>
                </w:rPr>
                <w:delText>✕</w:delText>
              </w:r>
            </w:del>
          </w:p>
        </w:tc>
        <w:tc>
          <w:tcPr>
            <w:tcW w:w="1101" w:type="dxa"/>
          </w:tcPr>
          <w:p w14:paraId="17A92988" w14:textId="395B8040"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21" w:author="Xhelo Aros" w:date="2018-09-10T03:03:00Z"/>
                <w:rFonts w:cs="Arial"/>
                <w:szCs w:val="24"/>
              </w:rPr>
            </w:pPr>
            <w:del w:id="422" w:author="Xhelo Aros" w:date="2018-09-10T03:03:00Z">
              <w:r w:rsidRPr="001B7C19" w:rsidDel="00083E90">
                <w:rPr>
                  <w:rFonts w:ascii="Segoe UI Symbol" w:hAnsi="Segoe UI Symbol" w:cs="Segoe UI Symbol"/>
                  <w:szCs w:val="24"/>
                </w:rPr>
                <w:delText>✓</w:delText>
              </w:r>
            </w:del>
          </w:p>
        </w:tc>
        <w:tc>
          <w:tcPr>
            <w:tcW w:w="1102" w:type="dxa"/>
          </w:tcPr>
          <w:p w14:paraId="4FAB129C" w14:textId="5B18CAC3" w:rsidR="001B7C19" w:rsidRPr="001B7C19" w:rsidDel="00083E90" w:rsidRDefault="001B7C19"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23" w:author="Xhelo Aros" w:date="2018-09-10T03:03:00Z"/>
                <w:rFonts w:cs="Arial"/>
                <w:szCs w:val="24"/>
              </w:rPr>
            </w:pPr>
            <w:del w:id="424" w:author="Xhelo Aros" w:date="2018-09-10T03:03:00Z">
              <w:r w:rsidRPr="001B7C19" w:rsidDel="00083E90">
                <w:rPr>
                  <w:rFonts w:ascii="Segoe UI Symbol" w:hAnsi="Segoe UI Symbol" w:cs="Segoe UI Symbol"/>
                  <w:szCs w:val="24"/>
                </w:rPr>
                <w:delText>✓</w:delText>
              </w:r>
            </w:del>
          </w:p>
        </w:tc>
      </w:tr>
      <w:tr w:rsidR="001B7C19" w:rsidDel="00083E90" w14:paraId="11E92AF1" w14:textId="2E0F9236" w:rsidTr="0018230C">
        <w:trPr>
          <w:cnfStyle w:val="000000100000" w:firstRow="0" w:lastRow="0" w:firstColumn="0" w:lastColumn="0" w:oddVBand="0" w:evenVBand="0" w:oddHBand="1" w:evenHBand="0" w:firstRowFirstColumn="0" w:firstRowLastColumn="0" w:lastRowFirstColumn="0" w:lastRowLastColumn="0"/>
          <w:trHeight w:val="796"/>
          <w:jc w:val="center"/>
          <w:del w:id="425"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1DF1193E" w14:textId="4034F90C" w:rsidR="001B7C19" w:rsidRPr="001B7C19" w:rsidDel="00083E90" w:rsidRDefault="001B7C19" w:rsidP="00C721DB">
            <w:pPr>
              <w:spacing w:line="259" w:lineRule="auto"/>
              <w:jc w:val="left"/>
              <w:rPr>
                <w:del w:id="426" w:author="Xhelo Aros" w:date="2018-09-10T03:03:00Z"/>
                <w:rFonts w:cs="Arial"/>
                <w:szCs w:val="24"/>
              </w:rPr>
            </w:pPr>
            <w:del w:id="427" w:author="Xhelo Aros" w:date="2018-09-10T03:03:00Z">
              <w:r w:rsidRPr="001B7C19" w:rsidDel="00083E90">
                <w:rPr>
                  <w:rFonts w:eastAsia="Cambria" w:cs="Arial"/>
                  <w:szCs w:val="24"/>
                </w:rPr>
                <w:delText>Reliable messaging</w:delText>
              </w:r>
            </w:del>
          </w:p>
        </w:tc>
        <w:tc>
          <w:tcPr>
            <w:tcW w:w="1101" w:type="dxa"/>
          </w:tcPr>
          <w:p w14:paraId="45621001" w14:textId="65B9E4C1"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28" w:author="Xhelo Aros" w:date="2018-09-10T03:03:00Z"/>
                <w:rFonts w:cs="Arial"/>
                <w:szCs w:val="24"/>
              </w:rPr>
            </w:pPr>
            <w:del w:id="429" w:author="Xhelo Aros" w:date="2018-09-10T03:03:00Z">
              <w:r w:rsidDel="00083E90">
                <w:rPr>
                  <w:rStyle w:val="st"/>
                  <w:rFonts w:ascii="Segoe UI Symbol" w:hAnsi="Segoe UI Symbol" w:cs="Segoe UI Symbol"/>
                </w:rPr>
                <w:delText>✕</w:delText>
              </w:r>
            </w:del>
          </w:p>
        </w:tc>
        <w:tc>
          <w:tcPr>
            <w:tcW w:w="1101" w:type="dxa"/>
          </w:tcPr>
          <w:p w14:paraId="5E0CBDD8" w14:textId="66092A1F"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0" w:author="Xhelo Aros" w:date="2018-09-10T03:03:00Z"/>
                <w:rFonts w:cs="Arial"/>
                <w:szCs w:val="24"/>
              </w:rPr>
            </w:pPr>
            <w:del w:id="431" w:author="Xhelo Aros" w:date="2018-09-10T03:03:00Z">
              <w:r w:rsidDel="00083E90">
                <w:rPr>
                  <w:rStyle w:val="st"/>
                  <w:rFonts w:ascii="Segoe UI Symbol" w:hAnsi="Segoe UI Symbol" w:cs="Segoe UI Symbol"/>
                </w:rPr>
                <w:delText>✕</w:delText>
              </w:r>
            </w:del>
          </w:p>
        </w:tc>
        <w:tc>
          <w:tcPr>
            <w:tcW w:w="1101" w:type="dxa"/>
          </w:tcPr>
          <w:p w14:paraId="29DBEC40" w14:textId="75655459" w:rsidR="001B7C19" w:rsidRPr="001B7C19" w:rsidDel="00083E90" w:rsidRDefault="001B7C19"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2" w:author="Xhelo Aros" w:date="2018-09-10T03:03:00Z"/>
                <w:rFonts w:cs="Arial"/>
                <w:szCs w:val="24"/>
              </w:rPr>
            </w:pPr>
            <w:del w:id="433" w:author="Xhelo Aros" w:date="2018-09-10T03:03:00Z">
              <w:r w:rsidRPr="001B7C19" w:rsidDel="00083E90">
                <w:rPr>
                  <w:rFonts w:ascii="Segoe UI Symbol" w:hAnsi="Segoe UI Symbol" w:cs="Segoe UI Symbol"/>
                  <w:szCs w:val="24"/>
                </w:rPr>
                <w:delText>✓</w:delText>
              </w:r>
              <w:r w:rsidDel="00083E90">
                <w:delText xml:space="preserve"> </w:delText>
              </w:r>
              <w:r w:rsidRPr="001B7C19" w:rsidDel="00083E90">
                <w:rPr>
                  <w:rFonts w:ascii="Segoe UI Symbol" w:hAnsi="Segoe UI Symbol" w:cs="Segoe UI Symbol"/>
                  <w:szCs w:val="24"/>
                </w:rPr>
                <w:delText>✓</w:delText>
              </w:r>
            </w:del>
          </w:p>
        </w:tc>
        <w:tc>
          <w:tcPr>
            <w:tcW w:w="1102" w:type="dxa"/>
          </w:tcPr>
          <w:p w14:paraId="7503127D" w14:textId="04FB0C32" w:rsidR="001B7C19" w:rsidRPr="001B7C19" w:rsidDel="00083E90" w:rsidRDefault="00C721DB" w:rsidP="00C721DB">
            <w:pPr>
              <w:spacing w:line="259" w:lineRule="auto"/>
              <w:jc w:val="center"/>
              <w:cnfStyle w:val="000000100000" w:firstRow="0" w:lastRow="0" w:firstColumn="0" w:lastColumn="0" w:oddVBand="0" w:evenVBand="0" w:oddHBand="1" w:evenHBand="0" w:firstRowFirstColumn="0" w:firstRowLastColumn="0" w:lastRowFirstColumn="0" w:lastRowLastColumn="0"/>
              <w:rPr>
                <w:del w:id="434" w:author="Xhelo Aros" w:date="2018-09-10T03:03:00Z"/>
                <w:rFonts w:cs="Arial"/>
                <w:szCs w:val="24"/>
              </w:rPr>
            </w:pPr>
            <w:del w:id="435" w:author="Xhelo Aros" w:date="2018-09-10T03:03:00Z">
              <w:r w:rsidDel="00083E90">
                <w:rPr>
                  <w:rStyle w:val="st"/>
                  <w:rFonts w:ascii="Segoe UI Symbol" w:hAnsi="Segoe UI Symbol" w:cs="Segoe UI Symbol"/>
                </w:rPr>
                <w:delText>✕</w:delText>
              </w:r>
            </w:del>
          </w:p>
        </w:tc>
      </w:tr>
      <w:tr w:rsidR="00C721DB" w:rsidDel="00083E90" w14:paraId="6B08B653" w14:textId="139D1B51" w:rsidTr="0018230C">
        <w:trPr>
          <w:trHeight w:val="796"/>
          <w:jc w:val="center"/>
          <w:del w:id="436" w:author="Xhelo Aros" w:date="2018-09-10T03:03:00Z"/>
        </w:trPr>
        <w:tc>
          <w:tcPr>
            <w:cnfStyle w:val="001000000000" w:firstRow="0" w:lastRow="0" w:firstColumn="1" w:lastColumn="0" w:oddVBand="0" w:evenVBand="0" w:oddHBand="0" w:evenHBand="0" w:firstRowFirstColumn="0" w:firstRowLastColumn="0" w:lastRowFirstColumn="0" w:lastRowLastColumn="0"/>
            <w:tcW w:w="3415" w:type="dxa"/>
          </w:tcPr>
          <w:p w14:paraId="0C5E9D22" w14:textId="23C011F9" w:rsidR="00C721DB" w:rsidRPr="001B7C19" w:rsidDel="00083E90" w:rsidRDefault="00C721DB" w:rsidP="00C721DB">
            <w:pPr>
              <w:spacing w:line="259" w:lineRule="auto"/>
              <w:jc w:val="left"/>
              <w:rPr>
                <w:del w:id="437" w:author="Xhelo Aros" w:date="2018-09-10T03:03:00Z"/>
                <w:rFonts w:eastAsia="Cambria" w:cs="Arial"/>
                <w:szCs w:val="24"/>
              </w:rPr>
            </w:pPr>
            <w:del w:id="438" w:author="Xhelo Aros" w:date="2018-09-10T03:03:00Z">
              <w:r w:rsidDel="00083E90">
                <w:rPr>
                  <w:rFonts w:eastAsia="Cambria" w:cs="Arial"/>
                  <w:szCs w:val="24"/>
                </w:rPr>
                <w:delText>Message Queues</w:delText>
              </w:r>
            </w:del>
          </w:p>
        </w:tc>
        <w:tc>
          <w:tcPr>
            <w:tcW w:w="1101" w:type="dxa"/>
          </w:tcPr>
          <w:p w14:paraId="24BEE96F" w14:textId="77D73F18"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39" w:author="Xhelo Aros" w:date="2018-09-10T03:03:00Z"/>
                <w:rFonts w:cs="Arial"/>
                <w:szCs w:val="24"/>
              </w:rPr>
            </w:pPr>
            <w:del w:id="440" w:author="Xhelo Aros" w:date="2018-09-10T03:03:00Z">
              <w:r w:rsidDel="00083E90">
                <w:rPr>
                  <w:rStyle w:val="st"/>
                  <w:rFonts w:ascii="Segoe UI Symbol" w:hAnsi="Segoe UI Symbol" w:cs="Segoe UI Symbol"/>
                </w:rPr>
                <w:delText>✕</w:delText>
              </w:r>
            </w:del>
          </w:p>
        </w:tc>
        <w:tc>
          <w:tcPr>
            <w:tcW w:w="1101" w:type="dxa"/>
          </w:tcPr>
          <w:p w14:paraId="4B0E171F" w14:textId="6892E6C1"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1" w:author="Xhelo Aros" w:date="2018-09-10T03:03:00Z"/>
                <w:rFonts w:cs="Arial"/>
                <w:szCs w:val="24"/>
              </w:rPr>
            </w:pPr>
            <w:del w:id="442" w:author="Xhelo Aros" w:date="2018-09-10T03:03:00Z">
              <w:r w:rsidDel="00083E90">
                <w:rPr>
                  <w:rStyle w:val="st"/>
                  <w:rFonts w:ascii="Segoe UI Symbol" w:hAnsi="Segoe UI Symbol" w:cs="Segoe UI Symbol"/>
                </w:rPr>
                <w:delText>✕</w:delText>
              </w:r>
            </w:del>
          </w:p>
        </w:tc>
        <w:tc>
          <w:tcPr>
            <w:tcW w:w="1101" w:type="dxa"/>
          </w:tcPr>
          <w:p w14:paraId="7699EB42" w14:textId="5BC2641F"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3" w:author="Xhelo Aros" w:date="2018-09-10T03:03:00Z"/>
                <w:rFonts w:ascii="Segoe UI Symbol" w:hAnsi="Segoe UI Symbol" w:cs="Segoe UI Symbol"/>
                <w:szCs w:val="24"/>
              </w:rPr>
            </w:pPr>
            <w:del w:id="444" w:author="Xhelo Aros" w:date="2018-09-10T03:03:00Z">
              <w:r w:rsidDel="00083E90">
                <w:rPr>
                  <w:rStyle w:val="st"/>
                  <w:rFonts w:ascii="Segoe UI Symbol" w:hAnsi="Segoe UI Symbol" w:cs="Segoe UI Symbol"/>
                </w:rPr>
                <w:delText>✕</w:delText>
              </w:r>
            </w:del>
          </w:p>
        </w:tc>
        <w:tc>
          <w:tcPr>
            <w:tcW w:w="1102" w:type="dxa"/>
          </w:tcPr>
          <w:p w14:paraId="09E32B81" w14:textId="37B41BD9" w:rsidR="00C721DB" w:rsidRPr="001B7C19" w:rsidDel="00083E90" w:rsidRDefault="00C721DB" w:rsidP="00C721DB">
            <w:pPr>
              <w:spacing w:line="259" w:lineRule="auto"/>
              <w:jc w:val="center"/>
              <w:cnfStyle w:val="000000000000" w:firstRow="0" w:lastRow="0" w:firstColumn="0" w:lastColumn="0" w:oddVBand="0" w:evenVBand="0" w:oddHBand="0" w:evenHBand="0" w:firstRowFirstColumn="0" w:firstRowLastColumn="0" w:lastRowFirstColumn="0" w:lastRowLastColumn="0"/>
              <w:rPr>
                <w:del w:id="445" w:author="Xhelo Aros" w:date="2018-09-10T03:03:00Z"/>
                <w:rFonts w:cs="Arial"/>
                <w:szCs w:val="24"/>
              </w:rPr>
            </w:pPr>
            <w:del w:id="446" w:author="Xhelo Aros" w:date="2018-09-10T03:03:00Z">
              <w:r w:rsidDel="00083E90">
                <w:rPr>
                  <w:rStyle w:val="st"/>
                  <w:rFonts w:ascii="Segoe UI Symbol" w:hAnsi="Segoe UI Symbol" w:cs="Segoe UI Symbol"/>
                </w:rPr>
                <w:delText>✕</w:delText>
              </w:r>
            </w:del>
          </w:p>
        </w:tc>
      </w:tr>
    </w:tbl>
    <w:p w14:paraId="092BD4DC" w14:textId="36385D8C" w:rsidR="00F07EDA" w:rsidDel="00083E90" w:rsidRDefault="00F07EDA" w:rsidP="0018230C">
      <w:pPr>
        <w:ind w:left="-15" w:firstLine="239"/>
        <w:rPr>
          <w:del w:id="447" w:author="Xhelo Aros" w:date="2018-09-10T03:03:00Z"/>
          <w:rFonts w:cs="Arial"/>
          <w:szCs w:val="24"/>
        </w:rPr>
      </w:pPr>
      <w:del w:id="448" w:author="Xhelo Aros" w:date="2018-09-10T03:03:00Z">
        <w:r w:rsidDel="00083E90">
          <w:rPr>
            <w:rFonts w:cs="Arial"/>
            <w:szCs w:val="24"/>
          </w:rPr>
          <w:delText xml:space="preserve">Para poder comprender </w:delText>
        </w:r>
        <w:r w:rsidR="00254F9A" w:rsidDel="00083E90">
          <w:rPr>
            <w:rFonts w:cs="Arial"/>
            <w:szCs w:val="24"/>
          </w:rPr>
          <w:delText>la tabla de los cuatro hay que saber que donde</w:delText>
        </w:r>
        <w:r w:rsidR="00254F9A" w:rsidRPr="00254F9A" w:rsidDel="00083E90">
          <w:rPr>
            <w:rFonts w:cs="Arial"/>
            <w:szCs w:val="24"/>
          </w:rPr>
          <w:delText xml:space="preserve"> el símbolo </w:delText>
        </w:r>
        <w:r w:rsidR="00254F9A" w:rsidDel="00083E90">
          <w:rPr>
            <w:rFonts w:cs="Arial"/>
            <w:szCs w:val="24"/>
          </w:rPr>
          <w:delText>«</w:delText>
        </w:r>
        <w:r w:rsidR="00254F9A" w:rsidDel="00083E90">
          <w:rPr>
            <w:rStyle w:val="st"/>
            <w:rFonts w:ascii="Segoe UI Symbol" w:hAnsi="Segoe UI Symbol" w:cs="Segoe UI Symbol"/>
          </w:rPr>
          <w:delText>✕</w:delText>
        </w:r>
        <w:r w:rsidR="00254F9A" w:rsidDel="00083E90">
          <w:rPr>
            <w:rFonts w:cs="Arial"/>
            <w:szCs w:val="24"/>
          </w:rPr>
          <w:delText>»</w:delText>
        </w:r>
        <w:r w:rsidR="00254F9A" w:rsidRPr="00254F9A" w:rsidDel="00083E90">
          <w:rPr>
            <w:rFonts w:cs="Arial"/>
            <w:szCs w:val="24"/>
          </w:rPr>
          <w:delText xml:space="preserve"> sígnica</w:delText>
        </w:r>
        <w:r w:rsidR="00254F9A" w:rsidDel="00083E90">
          <w:rPr>
            <w:rFonts w:cs="Arial"/>
            <w:szCs w:val="24"/>
          </w:rPr>
          <w:delText xml:space="preserve"> que</w:delText>
        </w:r>
        <w:r w:rsidR="00254F9A" w:rsidRPr="00254F9A" w:rsidDel="00083E90">
          <w:rPr>
            <w:rFonts w:cs="Arial"/>
            <w:szCs w:val="24"/>
          </w:rPr>
          <w:delText xml:space="preserve">, no cumple la característica, el signo </w:delText>
        </w:r>
        <w:r w:rsidR="00254F9A" w:rsidDel="00083E90">
          <w:rPr>
            <w:rFonts w:cs="Arial"/>
            <w:szCs w:val="24"/>
          </w:rPr>
          <w:delText>«</w:delText>
        </w:r>
        <w:r w:rsidR="00254F9A" w:rsidRPr="001B7C19" w:rsidDel="00083E90">
          <w:rPr>
            <w:rFonts w:ascii="Segoe UI Symbol" w:hAnsi="Segoe UI Symbol" w:cs="Segoe UI Symbol"/>
            <w:szCs w:val="24"/>
          </w:rPr>
          <w:delText>✓</w:delText>
        </w:r>
        <w:r w:rsidR="00254F9A" w:rsidDel="00083E90">
          <w:rPr>
            <w:rFonts w:cs="Arial"/>
            <w:szCs w:val="24"/>
          </w:rPr>
          <w:delText>» significa</w:delText>
        </w:r>
        <w:r w:rsidR="00254F9A" w:rsidRPr="00254F9A" w:rsidDel="00083E90">
          <w:rPr>
            <w:rFonts w:cs="Arial"/>
            <w:szCs w:val="24"/>
          </w:rPr>
          <w:delText xml:space="preserve"> </w:delText>
        </w:r>
        <w:r w:rsidR="00254F9A" w:rsidDel="00083E90">
          <w:rPr>
            <w:rFonts w:cs="Arial"/>
            <w:szCs w:val="24"/>
          </w:rPr>
          <w:delText>q</w:delText>
        </w:r>
        <w:r w:rsidR="00254F9A" w:rsidRPr="00254F9A" w:rsidDel="00083E90">
          <w:rPr>
            <w:rFonts w:cs="Arial"/>
            <w:szCs w:val="24"/>
          </w:rPr>
          <w:delText>ue la cumple,</w:delText>
        </w:r>
        <w:r w:rsidR="00254F9A" w:rsidDel="00083E90">
          <w:rPr>
            <w:rFonts w:cs="Arial"/>
            <w:szCs w:val="24"/>
          </w:rPr>
          <w:delText xml:space="preserve"> el «(</w:delText>
        </w:r>
        <w:r w:rsidR="00254F9A" w:rsidRPr="001B7C19" w:rsidDel="00083E90">
          <w:rPr>
            <w:rFonts w:ascii="Segoe UI Symbol" w:hAnsi="Segoe UI Symbol" w:cs="Segoe UI Symbol"/>
            <w:szCs w:val="24"/>
          </w:rPr>
          <w:delText>✓</w:delText>
        </w:r>
        <w:r w:rsidR="00254F9A"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que lo hace parcialmente, y</w:delText>
        </w:r>
        <w:r w:rsidR="00254F9A" w:rsidDel="00083E90">
          <w:rPr>
            <w:rFonts w:cs="Arial"/>
            <w:szCs w:val="24"/>
          </w:rPr>
          <w:delText xml:space="preserve"> fin</w:delText>
        </w:r>
        <w:r w:rsidR="00254F9A" w:rsidRPr="00254F9A" w:rsidDel="00083E90">
          <w:rPr>
            <w:rFonts w:cs="Arial"/>
            <w:szCs w:val="24"/>
          </w:rPr>
          <w:delText>almente</w:delText>
        </w:r>
        <w:r w:rsidR="00254F9A" w:rsidDel="00083E90">
          <w:rPr>
            <w:rFonts w:cs="Arial"/>
            <w:szCs w:val="24"/>
          </w:rPr>
          <w:delText xml:space="preserve"> el signo «</w:delText>
        </w:r>
        <w:r w:rsidR="00254F9A" w:rsidRPr="001B7C19" w:rsidDel="00083E90">
          <w:rPr>
            <w:rFonts w:ascii="Segoe UI Symbol" w:hAnsi="Segoe UI Symbol" w:cs="Segoe UI Symbol"/>
            <w:szCs w:val="24"/>
          </w:rPr>
          <w:delText>✓✓</w:delText>
        </w:r>
        <w:r w:rsidR="00254F9A" w:rsidDel="00083E90">
          <w:rPr>
            <w:rFonts w:cs="Arial"/>
            <w:szCs w:val="24"/>
          </w:rPr>
          <w:delText>»</w:delText>
        </w:r>
        <w:r w:rsidR="00254F9A" w:rsidRPr="00254F9A" w:rsidDel="00083E90">
          <w:rPr>
            <w:rFonts w:cs="Arial"/>
            <w:szCs w:val="24"/>
          </w:rPr>
          <w:delText xml:space="preserve"> </w:delText>
        </w:r>
        <w:r w:rsidR="00254F9A" w:rsidDel="00083E90">
          <w:rPr>
            <w:rFonts w:cs="Arial"/>
            <w:szCs w:val="24"/>
          </w:rPr>
          <w:delText xml:space="preserve">tiene como significado </w:delText>
        </w:r>
        <w:r w:rsidR="00254F9A" w:rsidRPr="00254F9A" w:rsidDel="00083E90">
          <w:rPr>
            <w:rFonts w:cs="Arial"/>
            <w:szCs w:val="24"/>
          </w:rPr>
          <w:delText>que hay más de un componente que realiza</w:delText>
        </w:r>
        <w:r w:rsidR="00254F9A" w:rsidDel="00083E90">
          <w:rPr>
            <w:rFonts w:cs="Arial"/>
            <w:szCs w:val="24"/>
          </w:rPr>
          <w:delText xml:space="preserve"> dicha</w:delText>
        </w:r>
        <w:r w:rsidR="00254F9A" w:rsidRPr="00254F9A" w:rsidDel="00083E90">
          <w:rPr>
            <w:rFonts w:cs="Arial"/>
            <w:szCs w:val="24"/>
          </w:rPr>
          <w:delText xml:space="preserve"> función.</w:delText>
        </w:r>
      </w:del>
    </w:p>
    <w:p w14:paraId="7B41BCB6" w14:textId="1D552317" w:rsidR="0018230C" w:rsidDel="00083E90" w:rsidRDefault="0018230C" w:rsidP="0018230C">
      <w:pPr>
        <w:ind w:left="-15" w:firstLine="239"/>
        <w:rPr>
          <w:del w:id="449" w:author="Xhelo Aros" w:date="2018-09-10T03:03:00Z"/>
        </w:rPr>
      </w:pPr>
      <w:del w:id="450" w:author="Xhelo Aros" w:date="2018-09-10T03:03:00Z">
        <w:r w:rsidDel="00083E90">
          <w:rPr>
            <w:rFonts w:cs="Arial"/>
            <w:szCs w:val="24"/>
          </w:rPr>
          <w:delText xml:space="preserve">En el contexto, </w:delText>
        </w:r>
        <w:r w:rsidDel="00083E90">
          <w:delText xml:space="preserve">aún existen desafíos importantes en el área de seguridad. Por ejemplo, por un </w:delText>
        </w:r>
        <w:r w:rsidR="00F07EDA" w:rsidDel="00083E90">
          <w:delText>lado, tenemos</w:delText>
        </w:r>
        <w:r w:rsidDel="00083E90">
          <w:delText xml:space="preserve"> CoAP, que es un protocolo de transferencia RESTful para nodos y redes con restricciones. tiene una pobre capa de seguridad y el </w:delText>
        </w:r>
        <w:r w:rsidR="00F07EDA" w:rsidDel="00083E90">
          <w:delText>b</w:delText>
        </w:r>
        <w:r w:rsidDel="00083E90">
          <w:delText>ypass de Firewall es bastante limitado</w:delText>
        </w:r>
        <w:r w:rsidR="008C142B" w:rsidDel="00083E90">
          <w:rPr>
            <w:rStyle w:val="Refdenotaalpie"/>
          </w:rPr>
          <w:footnoteReference w:id="30"/>
        </w:r>
        <w:r w:rsidR="0065366E" w:rsidDel="00083E90">
          <w:delText>,</w:delText>
        </w:r>
        <w:r w:rsidDel="00083E90">
          <w:delText xml:space="preserve"> por</w:delText>
        </w:r>
        <w:r w:rsidR="008C142B" w:rsidDel="00083E90">
          <w:delText xml:space="preserve"> </w:delText>
        </w:r>
        <w:r w:rsidR="008C142B" w:rsidRPr="008C142B" w:rsidDel="00083E90">
          <w:delText xml:space="preserve">otro </w:delText>
        </w:r>
        <w:r w:rsidR="0065366E" w:rsidRPr="008C142B" w:rsidDel="00083E90">
          <w:delText>lado,</w:delText>
        </w:r>
        <w:r w:rsidR="008C142B" w:rsidRPr="008C142B" w:rsidDel="00083E90">
          <w:delText xml:space="preserve"> MQTT tiene serias vulnerabilidades conocidas</w:delText>
        </w:r>
        <w:r w:rsidR="008C142B" w:rsidDel="00083E90">
          <w:rPr>
            <w:rStyle w:val="Refdenotaalpie"/>
          </w:rPr>
          <w:footnoteReference w:id="31"/>
        </w:r>
        <w:r w:rsidR="008C142B" w:rsidRPr="008C142B" w:rsidDel="00083E90">
          <w:delText xml:space="preserve">, tanto así que gobiernos han </w:delText>
        </w:r>
        <w:r w:rsidR="002812BA" w:rsidDel="00083E90">
          <w:delText>llamado no hacer</w:delText>
        </w:r>
        <w:r w:rsidR="008C142B" w:rsidRPr="008C142B" w:rsidDel="00083E90">
          <w:delText xml:space="preserve"> us</w:delText>
        </w:r>
        <w:r w:rsidR="002812BA" w:rsidDel="00083E90">
          <w:delText>arlos</w:delText>
        </w:r>
        <w:r w:rsidR="008C142B" w:rsidRPr="008C142B" w:rsidDel="00083E90">
          <w:delText>.</w:delText>
        </w:r>
      </w:del>
    </w:p>
    <w:p w14:paraId="44AC0586" w14:textId="5608AAB1" w:rsidR="001B7C19" w:rsidRPr="004D0C6D" w:rsidDel="00083E90" w:rsidRDefault="00254F9A" w:rsidP="004D0C6D">
      <w:pPr>
        <w:ind w:left="-15" w:firstLine="239"/>
        <w:rPr>
          <w:del w:id="455" w:author="Xhelo Aros" w:date="2018-09-10T03:03:00Z"/>
        </w:rPr>
      </w:pPr>
      <w:del w:id="456" w:author="Xhelo Aros" w:date="2018-09-10T03:03:00Z">
        <w:r w:rsidDel="00083E90">
          <w:delText>Dicho esto, y teniendo en cuenta la</w:delText>
        </w:r>
        <w:r w:rsidR="004D0C6D" w:rsidDel="00083E90">
          <w:delText>s características</w:delText>
        </w:r>
        <w:r w:rsidDel="00083E90">
          <w:delText xml:space="preserve"> expuesta </w:delText>
        </w:r>
        <w:r w:rsidR="004D0C6D" w:rsidDel="00083E90">
          <w:delText>de XMPP desde el comienzo de este documento, vemos que el protocolo elegido, es superior en diversas formas a los comparados, como seguridad, encriptación, patrones de comunicaciones, identificación. Además, detrás del protocolo se encuentra la XSF que estandariza los XEPs, y las rediseña en caso de que se encuentre un defecto algorítmico en el protocolo o estén obsoletas.</w:delText>
        </w:r>
      </w:del>
    </w:p>
    <w:p w14:paraId="55851A44" w14:textId="0F0FFDB4" w:rsidR="00414CC5" w:rsidDel="00083E90" w:rsidRDefault="00414CC5" w:rsidP="00414CC5">
      <w:pPr>
        <w:pStyle w:val="Ttulo2"/>
        <w:rPr>
          <w:del w:id="457" w:author="Xhelo Aros" w:date="2018-09-10T03:03:00Z"/>
          <w:rFonts w:cs="Arial"/>
        </w:rPr>
      </w:pPr>
      <w:del w:id="458"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1</w:delText>
        </w:r>
        <w:r w:rsidR="006B24C5" w:rsidDel="00083E90">
          <w:rPr>
            <w:rFonts w:cs="Arial"/>
          </w:rPr>
          <w:delText>.</w:delText>
        </w:r>
        <w:r w:rsidRPr="001E3E04" w:rsidDel="00083E90">
          <w:rPr>
            <w:rFonts w:cs="Arial"/>
          </w:rPr>
          <w:delText xml:space="preserve"> </w:delText>
        </w:r>
        <w:r w:rsidR="00906F94" w:rsidDel="00083E90">
          <w:rPr>
            <w:rFonts w:cs="Arial"/>
          </w:rPr>
          <w:delText>S</w:delText>
        </w:r>
        <w:r w:rsidR="00A4020E" w:rsidDel="00083E90">
          <w:rPr>
            <w:rFonts w:cs="Arial"/>
          </w:rPr>
          <w:delText>erv</w:delText>
        </w:r>
        <w:r w:rsidR="00906F94" w:rsidDel="00083E90">
          <w:rPr>
            <w:rFonts w:cs="Arial"/>
          </w:rPr>
          <w:delText xml:space="preserve">idor </w:delText>
        </w:r>
        <w:r w:rsidDel="00083E90">
          <w:rPr>
            <w:rFonts w:cs="Arial"/>
          </w:rPr>
          <w:delText>Openfire</w:delText>
        </w:r>
      </w:del>
    </w:p>
    <w:p w14:paraId="6CE47F6C" w14:textId="43B4EB98" w:rsidR="00414CC5" w:rsidDel="00083E90" w:rsidRDefault="006B24C5" w:rsidP="00414CC5">
      <w:pPr>
        <w:rPr>
          <w:del w:id="459" w:author="Xhelo Aros" w:date="2018-09-10T03:03:00Z"/>
          <w:rFonts w:cs="Arial"/>
        </w:rPr>
      </w:pPr>
      <w:del w:id="460" w:author="Xhelo Aros" w:date="2018-09-10T03:03:00Z">
        <w:r w:rsidRPr="004A505F" w:rsidDel="00083E90">
          <w:rPr>
            <w:rFonts w:cs="Arial"/>
          </w:rPr>
          <w:delText xml:space="preserve">Tanto a nivel de proyecto como de objetivos, es de esencial importancia el servidor Openfire en el contexto de una red XMPP-IoT, si bien, </w:delText>
        </w:r>
        <w:r w:rsidR="004D0C6D" w:rsidDel="00083E90">
          <w:rPr>
            <w:rFonts w:cs="Arial"/>
          </w:rPr>
          <w:delText xml:space="preserve">Openfire no está diseñado para ser un servidor </w:delText>
        </w:r>
        <w:r w:rsidR="004A505F" w:rsidRPr="004A505F" w:rsidDel="00083E90">
          <w:rPr>
            <w:rFonts w:cs="Arial"/>
          </w:rPr>
          <w:delText>centralizad</w:delText>
        </w:r>
        <w:r w:rsidR="004D0C6D" w:rsidDel="00083E90">
          <w:rPr>
            <w:rFonts w:cs="Arial"/>
          </w:rPr>
          <w:delText>o</w:delText>
        </w:r>
        <w:r w:rsidRPr="004A505F" w:rsidDel="00083E90">
          <w:rPr>
            <w:rFonts w:cs="Arial"/>
          </w:rPr>
          <w:delText>, pero de igual manera es el núcleo de la solución propuesta y</w:delText>
        </w:r>
        <w:r w:rsidR="004A505F" w:rsidRPr="004A505F" w:rsidDel="00083E90">
          <w:rPr>
            <w:rFonts w:cs="Arial"/>
          </w:rPr>
          <w:delText xml:space="preserve"> errando, </w:delText>
        </w:r>
        <w:r w:rsidR="004D0C6D" w:rsidDel="00083E90">
          <w:rPr>
            <w:rFonts w:cs="Arial"/>
          </w:rPr>
          <w:delText xml:space="preserve">se puede concluir que </w:delText>
        </w:r>
        <w:r w:rsidRPr="004A505F" w:rsidDel="00083E90">
          <w:rPr>
            <w:rFonts w:cs="Arial"/>
          </w:rPr>
          <w:delText>el desarrollo de la librería</w:delText>
        </w:r>
        <w:r w:rsidR="004A505F" w:rsidRPr="004A505F" w:rsidDel="00083E90">
          <w:rPr>
            <w:rFonts w:cs="Arial"/>
          </w:rPr>
          <w:delText xml:space="preserve"> SMACK es accesori</w:delText>
        </w:r>
        <w:r w:rsidR="004D0C6D" w:rsidDel="00083E90">
          <w:rPr>
            <w:rFonts w:cs="Arial"/>
          </w:rPr>
          <w:delText>o</w:delText>
        </w:r>
        <w:r w:rsidR="004A505F" w:rsidRPr="004A505F" w:rsidDel="00083E90">
          <w:rPr>
            <w:rFonts w:cs="Arial"/>
          </w:rPr>
          <w:delText xml:space="preserve"> al desarrollo de Openfire.</w:delText>
        </w:r>
      </w:del>
    </w:p>
    <w:p w14:paraId="419092C9" w14:textId="0BB756C2" w:rsidR="004A505F" w:rsidDel="00083E90" w:rsidRDefault="004A505F" w:rsidP="00414CC5">
      <w:pPr>
        <w:rPr>
          <w:del w:id="461" w:author="Xhelo Aros" w:date="2018-09-10T03:03:00Z"/>
          <w:rFonts w:cs="Arial"/>
        </w:rPr>
      </w:pPr>
      <w:del w:id="462" w:author="Xhelo Aros" w:date="2018-09-10T03:03:00Z">
        <w:r w:rsidDel="00083E90">
          <w:rPr>
            <w:rFonts w:cs="Arial"/>
          </w:rPr>
          <w:delText xml:space="preserve">Ya hemos explicado el funcionamiento del protocolo XMPP, pero no </w:delText>
        </w:r>
        <w:r w:rsidR="005555EB" w:rsidDel="00083E90">
          <w:rPr>
            <w:rFonts w:cs="Arial"/>
          </w:rPr>
          <w:delText xml:space="preserve">el de </w:delText>
        </w:r>
        <w:r w:rsidDel="00083E90">
          <w:rPr>
            <w:rFonts w:cs="Arial"/>
          </w:rPr>
          <w:delText xml:space="preserve">Openfire, este servidor </w:delText>
        </w:r>
        <w:r w:rsidR="00BC4538" w:rsidDel="00083E90">
          <w:rPr>
            <w:rFonts w:cs="Arial"/>
          </w:rPr>
          <w:delText>originalmente fue</w:delText>
        </w:r>
        <w:r w:rsidDel="00083E90">
          <w:rPr>
            <w:rFonts w:cs="Arial"/>
          </w:rPr>
          <w:delText xml:space="preserve"> desarrollado por la compañía Jive, quienes dan origen a la comunidad Igniterealtim</w:delText>
        </w:r>
        <w:r w:rsidR="00522DCB" w:rsidDel="00083E90">
          <w:rPr>
            <w:rFonts w:cs="Arial"/>
          </w:rPr>
          <w:delText>e, que en sus palabras:</w:delText>
        </w:r>
      </w:del>
    </w:p>
    <w:p w14:paraId="7FA86D74" w14:textId="2DA12125" w:rsidR="00522DCB" w:rsidDel="00083E90" w:rsidRDefault="00522DCB" w:rsidP="00522DCB">
      <w:pPr>
        <w:pStyle w:val="Cita"/>
        <w:rPr>
          <w:del w:id="463" w:author="Xhelo Aros" w:date="2018-09-10T03:03:00Z"/>
          <w:lang w:val="es-ES"/>
        </w:rPr>
      </w:pPr>
      <w:del w:id="464" w:author="Xhelo Aros" w:date="2018-09-10T03:03:00Z">
        <w:r w:rsidDel="00083E90">
          <w:rPr>
            <w:lang w:val="es-ES"/>
          </w:rPr>
          <w:delText xml:space="preserve">“Igniterealtime es una comunidad de código abierto compuesta por usuarios finales, desarrolladores y proveedores de servicios de todo el mundo que están interesados en aplicar la Colaboración en tiempo real innovadora y basada en estándares abiertos a sus negocios. Nuestro objetivo es interrumpir los sistemas patentados basados en estándares no abiertos y lo invitamos a participar en lo que ya es una de las comunidades Open Source más grandes y activas del mundo.” – </w:delText>
        </w:r>
        <w:r w:rsidR="0018230C" w:rsidDel="00083E90">
          <w:rPr>
            <w:lang w:val="es-ES"/>
          </w:rPr>
          <w:delText>Sección</w:delText>
        </w:r>
        <w:r w:rsidDel="00083E90">
          <w:rPr>
            <w:lang w:val="es-ES"/>
          </w:rPr>
          <w:delText xml:space="preserve"> «About» de </w:delText>
        </w:r>
        <w:r w:rsidR="0018230C" w:rsidDel="00083E90">
          <w:rPr>
            <w:lang w:val="es-ES"/>
          </w:rPr>
          <w:delText>I</w:delText>
        </w:r>
        <w:r w:rsidDel="00083E90">
          <w:rPr>
            <w:lang w:val="es-ES"/>
          </w:rPr>
          <w:delText>gniterealtime</w:delText>
        </w:r>
      </w:del>
    </w:p>
    <w:p w14:paraId="1C8CBCA4" w14:textId="198161C2" w:rsidR="00BC4538" w:rsidDel="00083E90" w:rsidRDefault="00BC4538" w:rsidP="00BC4538">
      <w:pPr>
        <w:rPr>
          <w:del w:id="465" w:author="Xhelo Aros" w:date="2018-09-10T03:03:00Z"/>
          <w:lang w:val="es-ES"/>
        </w:rPr>
      </w:pPr>
      <w:del w:id="466" w:author="Xhelo Aros" w:date="2018-09-10T03:03:00Z">
        <w:r w:rsidDel="00083E90">
          <w:rPr>
            <w:lang w:val="es-ES"/>
          </w:rPr>
          <w:delText xml:space="preserve">La comunidad Igniterealtime son quienes tienen la labor de mantener Openfire, en la actualidad, del igual modo lo hacen con la librería SMACK y un cliente XMPP llamado Spark. </w:delText>
        </w:r>
      </w:del>
    </w:p>
    <w:p w14:paraId="2B9152DD" w14:textId="76301045" w:rsidR="00C76F96" w:rsidDel="00083E90" w:rsidRDefault="00F30D5C" w:rsidP="0097246E">
      <w:pPr>
        <w:rPr>
          <w:del w:id="467" w:author="Xhelo Aros" w:date="2018-09-10T03:03:00Z"/>
          <w:lang w:val="es-ES"/>
        </w:rPr>
      </w:pPr>
      <w:del w:id="468" w:author="Xhelo Aros" w:date="2018-09-10T03:03:00Z">
        <w:r w:rsidDel="00083E90">
          <w:rPr>
            <w:lang w:val="es-ES"/>
          </w:rPr>
          <w:delText xml:space="preserve">El servidor XMPP </w:delText>
        </w:r>
        <w:r w:rsidR="00BC4538" w:rsidDel="00083E90">
          <w:rPr>
            <w:lang w:val="es-ES"/>
          </w:rPr>
          <w:delText>Openfire</w:delText>
        </w:r>
        <w:r w:rsidR="0097246E" w:rsidDel="00083E90">
          <w:rPr>
            <w:lang w:val="es-ES"/>
          </w:rPr>
          <w:delText xml:space="preserve"> </w:delText>
        </w:r>
        <w:r w:rsidR="00C76F96" w:rsidDel="00083E90">
          <w:rPr>
            <w:lang w:val="es-ES"/>
          </w:rPr>
          <w:delText xml:space="preserve">incluye soporte completo de RFC XMPP, así como las extensiones más comunes. La </w:delText>
        </w:r>
        <w:r w:rsidR="00C76F96" w:rsidDel="00083E90">
          <w:rPr>
            <w:lang w:val="es-ES"/>
          </w:rPr>
          <w:fldChar w:fldCharType="begin"/>
        </w:r>
        <w:r w:rsidR="00C76F96" w:rsidDel="00083E90">
          <w:rPr>
            <w:lang w:val="es-ES"/>
          </w:rPr>
          <w:delInstrText xml:space="preserve"> REF _Ref522584648 \h </w:delInstrText>
        </w:r>
        <w:r w:rsidR="00C76F96" w:rsidDel="00083E90">
          <w:rPr>
            <w:lang w:val="es-ES"/>
          </w:rPr>
        </w:r>
        <w:r w:rsidR="00C76F96" w:rsidDel="00083E90">
          <w:rPr>
            <w:lang w:val="es-ES"/>
          </w:rPr>
          <w:fldChar w:fldCharType="separate"/>
        </w:r>
        <w:r w:rsidR="00C76F96" w:rsidDel="00083E90">
          <w:delText xml:space="preserve">Tabla </w:delText>
        </w:r>
        <w:r w:rsidR="00C76F96" w:rsidDel="00083E90">
          <w:rPr>
            <w:noProof/>
          </w:rPr>
          <w:delText>14</w:delText>
        </w:r>
        <w:r w:rsidR="00C76F96" w:rsidDel="00083E90">
          <w:rPr>
            <w:lang w:val="es-ES"/>
          </w:rPr>
          <w:fldChar w:fldCharType="end"/>
        </w:r>
        <w:r w:rsidR="00C76F96" w:rsidDel="00083E90">
          <w:rPr>
            <w:lang w:val="es-ES"/>
          </w:rPr>
          <w:delText xml:space="preserve"> a continuación detalla el nivel de soporte para los requisitos establecidos por XEP-0302: XMPP Compliance Suites 2012</w:delText>
        </w:r>
        <w:r w:rsidR="00C76F96" w:rsidDel="00083E90">
          <w:rPr>
            <w:rStyle w:val="Refdenotaalpie"/>
            <w:lang w:val="es-ES"/>
          </w:rPr>
          <w:footnoteReference w:id="32"/>
        </w:r>
        <w:r w:rsidR="00C76F96" w:rsidDel="00083E90">
          <w:rPr>
            <w:lang w:val="es-ES"/>
          </w:rPr>
          <w:delText>.</w:delText>
        </w:r>
      </w:del>
    </w:p>
    <w:p w14:paraId="38DAB3E4" w14:textId="2CED0E2B" w:rsidR="00F30D5C" w:rsidDel="00083E90" w:rsidRDefault="00F30D5C" w:rsidP="0097246E">
      <w:pPr>
        <w:rPr>
          <w:del w:id="471" w:author="Xhelo Aros" w:date="2018-09-10T03:03:00Z"/>
          <w:lang w:val="es-ES"/>
        </w:rPr>
      </w:pPr>
    </w:p>
    <w:p w14:paraId="35DDF3F7" w14:textId="351602DE" w:rsidR="00F30D5C" w:rsidDel="00083E90" w:rsidRDefault="00F30D5C" w:rsidP="00F30D5C">
      <w:pPr>
        <w:pStyle w:val="Descripcin"/>
        <w:keepNext/>
        <w:rPr>
          <w:del w:id="472" w:author="Xhelo Aros" w:date="2018-09-10T03:03:00Z"/>
        </w:rPr>
      </w:pPr>
      <w:bookmarkStart w:id="473" w:name="_Ref522584648"/>
      <w:bookmarkStart w:id="474" w:name="_Ref522584311"/>
      <w:del w:id="475"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20</w:delText>
        </w:r>
        <w:r w:rsidR="00A4020E" w:rsidDel="00083E90">
          <w:rPr>
            <w:noProof/>
          </w:rPr>
          <w:fldChar w:fldCharType="end"/>
        </w:r>
        <w:bookmarkEnd w:id="473"/>
        <w:r w:rsidDel="00083E90">
          <w:delText xml:space="preserve"> Openfire </w:delText>
        </w:r>
        <w:r w:rsidR="00C76F96" w:rsidDel="00083E90">
          <w:delText>Soporte XMPP Core</w:delText>
        </w:r>
        <w:r w:rsidDel="00083E90">
          <w:delText xml:space="preserve"> </w:delText>
        </w:r>
        <w:bookmarkEnd w:id="474"/>
      </w:del>
    </w:p>
    <w:tbl>
      <w:tblPr>
        <w:tblStyle w:val="Tablaconcuadrcula4-nfasis1"/>
        <w:tblW w:w="3515" w:type="pct"/>
        <w:jc w:val="center"/>
        <w:tblLook w:val="04A0" w:firstRow="1" w:lastRow="0" w:firstColumn="1" w:lastColumn="0" w:noHBand="0" w:noVBand="1"/>
      </w:tblPr>
      <w:tblGrid>
        <w:gridCol w:w="4028"/>
        <w:gridCol w:w="1978"/>
      </w:tblGrid>
      <w:tr w:rsidR="0097246E" w:rsidRPr="0097246E" w:rsidDel="00083E90" w14:paraId="25A1462A" w14:textId="06FAB28B" w:rsidTr="00F30D5C">
        <w:trPr>
          <w:cnfStyle w:val="100000000000" w:firstRow="1" w:lastRow="0" w:firstColumn="0" w:lastColumn="0" w:oddVBand="0" w:evenVBand="0" w:oddHBand="0" w:evenHBand="0" w:firstRowFirstColumn="0" w:firstRowLastColumn="0" w:lastRowFirstColumn="0" w:lastRowLastColumn="0"/>
          <w:trHeight w:val="552"/>
          <w:jc w:val="center"/>
          <w:del w:id="47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BD17782" w14:textId="275AA3CD" w:rsidR="0097246E" w:rsidRPr="0097246E" w:rsidDel="00083E90" w:rsidRDefault="0097246E" w:rsidP="0097246E">
            <w:pPr>
              <w:spacing w:before="0"/>
              <w:jc w:val="center"/>
              <w:rPr>
                <w:del w:id="477" w:author="Xhelo Aros" w:date="2018-09-10T03:03:00Z"/>
                <w:rFonts w:eastAsia="Times New Roman" w:cs="Arial"/>
                <w:szCs w:val="24"/>
                <w:lang w:eastAsia="es-CL"/>
              </w:rPr>
            </w:pPr>
            <w:del w:id="478" w:author="Xhelo Aros" w:date="2018-09-10T03:03:00Z">
              <w:r w:rsidRPr="0097246E" w:rsidDel="00083E90">
                <w:rPr>
                  <w:rFonts w:eastAsia="Times New Roman" w:cs="Arial"/>
                  <w:b w:val="0"/>
                  <w:bCs w:val="0"/>
                  <w:szCs w:val="24"/>
                  <w:lang w:eastAsia="es-CL"/>
                </w:rPr>
                <w:delText>Especificación</w:delText>
              </w:r>
            </w:del>
          </w:p>
        </w:tc>
        <w:tc>
          <w:tcPr>
            <w:tcW w:w="1647" w:type="pct"/>
            <w:hideMark/>
          </w:tcPr>
          <w:p w14:paraId="6DE281FA" w14:textId="5D79067C" w:rsidR="0097246E" w:rsidRPr="0097246E" w:rsidDel="00083E90" w:rsidRDefault="0097246E" w:rsidP="0097246E">
            <w:pPr>
              <w:spacing w:before="0"/>
              <w:jc w:val="center"/>
              <w:cnfStyle w:val="100000000000" w:firstRow="1" w:lastRow="0" w:firstColumn="0" w:lastColumn="0" w:oddVBand="0" w:evenVBand="0" w:oddHBand="0" w:evenHBand="0" w:firstRowFirstColumn="0" w:firstRowLastColumn="0" w:lastRowFirstColumn="0" w:lastRowLastColumn="0"/>
              <w:rPr>
                <w:del w:id="479" w:author="Xhelo Aros" w:date="2018-09-10T03:03:00Z"/>
                <w:rFonts w:eastAsia="Times New Roman" w:cs="Arial"/>
                <w:szCs w:val="24"/>
                <w:lang w:eastAsia="es-CL"/>
              </w:rPr>
            </w:pPr>
            <w:del w:id="480"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1F516DFD" w14:textId="5F516F1E" w:rsidTr="00F30D5C">
        <w:trPr>
          <w:cnfStyle w:val="000000100000" w:firstRow="0" w:lastRow="0" w:firstColumn="0" w:lastColumn="0" w:oddVBand="0" w:evenVBand="0" w:oddHBand="1" w:evenHBand="0" w:firstRowFirstColumn="0" w:firstRowLastColumn="0" w:lastRowFirstColumn="0" w:lastRowLastColumn="0"/>
          <w:trHeight w:val="552"/>
          <w:jc w:val="center"/>
          <w:del w:id="48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0D73ED" w14:textId="6FE32EA1" w:rsidR="0097246E" w:rsidRPr="0097246E" w:rsidDel="00083E90" w:rsidRDefault="0097246E" w:rsidP="0097246E">
            <w:pPr>
              <w:spacing w:before="0"/>
              <w:jc w:val="left"/>
              <w:rPr>
                <w:del w:id="482" w:author="Xhelo Aros" w:date="2018-09-10T03:03:00Z"/>
                <w:rFonts w:eastAsia="Times New Roman" w:cs="Arial"/>
                <w:b w:val="0"/>
                <w:szCs w:val="24"/>
                <w:lang w:eastAsia="es-CL"/>
              </w:rPr>
            </w:pPr>
            <w:del w:id="483" w:author="Xhelo Aros" w:date="2018-09-10T03:03:00Z">
              <w:r w:rsidRPr="0097246E" w:rsidDel="00083E90">
                <w:rPr>
                  <w:rFonts w:eastAsia="Times New Roman" w:cs="Arial"/>
                  <w:b w:val="0"/>
                  <w:szCs w:val="24"/>
                  <w:lang w:eastAsia="es-CL"/>
                </w:rPr>
                <w:delText>RFC 6120: XMPP Core</w:delText>
              </w:r>
              <w:r w:rsidRPr="0097246E" w:rsidDel="00083E90">
                <w:rPr>
                  <w:rStyle w:val="Refdenotaalpie"/>
                  <w:rFonts w:cs="Arial"/>
                  <w:b w:val="0"/>
                  <w:lang w:val="es-ES"/>
                </w:rPr>
                <w:footnoteReference w:id="33"/>
              </w:r>
            </w:del>
          </w:p>
        </w:tc>
        <w:tc>
          <w:tcPr>
            <w:tcW w:w="0" w:type="auto"/>
            <w:vAlign w:val="center"/>
            <w:hideMark/>
          </w:tcPr>
          <w:p w14:paraId="1A252D8E" w14:textId="7980DAA9"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486" w:author="Xhelo Aros" w:date="2018-09-10T03:03:00Z"/>
                <w:rFonts w:eastAsia="Times New Roman" w:cs="Arial"/>
                <w:szCs w:val="24"/>
                <w:lang w:eastAsia="es-CL"/>
              </w:rPr>
            </w:pPr>
            <w:del w:id="487" w:author="Xhelo Aros" w:date="2018-09-10T03:03:00Z">
              <w:r w:rsidRPr="0097246E" w:rsidDel="00083E90">
                <w:rPr>
                  <w:rFonts w:eastAsia="Times New Roman" w:cs="Arial"/>
                  <w:szCs w:val="24"/>
                  <w:lang w:eastAsia="es-CL"/>
                </w:rPr>
                <w:delText>Sí</w:delText>
              </w:r>
            </w:del>
          </w:p>
        </w:tc>
      </w:tr>
      <w:tr w:rsidR="0097246E" w:rsidRPr="0097246E" w:rsidDel="00083E90" w14:paraId="7AC4C611" w14:textId="4FB96F16" w:rsidTr="00F30D5C">
        <w:trPr>
          <w:trHeight w:val="552"/>
          <w:jc w:val="center"/>
          <w:del w:id="48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F54EBE" w14:textId="3D17CCA6" w:rsidR="0097246E" w:rsidRPr="0097246E" w:rsidDel="00083E90" w:rsidRDefault="0097246E" w:rsidP="0097246E">
            <w:pPr>
              <w:spacing w:before="0"/>
              <w:jc w:val="left"/>
              <w:rPr>
                <w:del w:id="489" w:author="Xhelo Aros" w:date="2018-09-10T03:03:00Z"/>
                <w:rFonts w:eastAsia="Times New Roman" w:cs="Arial"/>
                <w:b w:val="0"/>
                <w:szCs w:val="24"/>
                <w:lang w:eastAsia="es-CL"/>
              </w:rPr>
            </w:pPr>
            <w:del w:id="490" w:author="Xhelo Aros" w:date="2018-09-10T03:03:00Z">
              <w:r w:rsidRPr="0097246E" w:rsidDel="00083E90">
                <w:rPr>
                  <w:rFonts w:eastAsia="Times New Roman" w:cs="Arial"/>
                  <w:b w:val="0"/>
                  <w:szCs w:val="24"/>
                  <w:lang w:eastAsia="es-CL"/>
                </w:rPr>
                <w:delText>RFC 6121: XMPP IM</w:delText>
              </w:r>
              <w:r w:rsidDel="00083E90">
                <w:rPr>
                  <w:rStyle w:val="Refdenotaalpie"/>
                  <w:rFonts w:eastAsia="Times New Roman" w:cs="Arial"/>
                  <w:b w:val="0"/>
                  <w:szCs w:val="24"/>
                  <w:lang w:eastAsia="es-CL"/>
                </w:rPr>
                <w:footnoteReference w:id="34"/>
              </w:r>
            </w:del>
          </w:p>
        </w:tc>
        <w:tc>
          <w:tcPr>
            <w:tcW w:w="0" w:type="auto"/>
            <w:vAlign w:val="center"/>
            <w:hideMark/>
          </w:tcPr>
          <w:p w14:paraId="0ADA7B9C" w14:textId="5512DD1C"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493" w:author="Xhelo Aros" w:date="2018-09-10T03:03:00Z"/>
                <w:rFonts w:eastAsia="Times New Roman" w:cs="Arial"/>
                <w:szCs w:val="24"/>
                <w:lang w:eastAsia="es-CL"/>
              </w:rPr>
            </w:pPr>
            <w:del w:id="494" w:author="Xhelo Aros" w:date="2018-09-10T03:03:00Z">
              <w:r w:rsidRPr="0097246E" w:rsidDel="00083E90">
                <w:rPr>
                  <w:rFonts w:eastAsia="Times New Roman" w:cs="Arial"/>
                  <w:szCs w:val="24"/>
                  <w:lang w:eastAsia="es-CL"/>
                </w:rPr>
                <w:delText>Sí</w:delText>
              </w:r>
            </w:del>
          </w:p>
        </w:tc>
      </w:tr>
      <w:tr w:rsidR="0097246E" w:rsidRPr="0097246E" w:rsidDel="00083E90" w14:paraId="156FD320" w14:textId="1B2F24E5" w:rsidTr="00F30D5C">
        <w:trPr>
          <w:cnfStyle w:val="000000100000" w:firstRow="0" w:lastRow="0" w:firstColumn="0" w:lastColumn="0" w:oddVBand="0" w:evenVBand="0" w:oddHBand="1" w:evenHBand="0" w:firstRowFirstColumn="0" w:firstRowLastColumn="0" w:lastRowFirstColumn="0" w:lastRowLastColumn="0"/>
          <w:trHeight w:val="552"/>
          <w:jc w:val="center"/>
          <w:del w:id="49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EF756E" w14:textId="3C6AD039" w:rsidR="0097246E" w:rsidRPr="0097246E" w:rsidDel="00083E90" w:rsidRDefault="0097246E" w:rsidP="0097246E">
            <w:pPr>
              <w:spacing w:before="0"/>
              <w:jc w:val="left"/>
              <w:rPr>
                <w:del w:id="496" w:author="Xhelo Aros" w:date="2018-09-10T03:03:00Z"/>
                <w:rFonts w:eastAsia="Times New Roman" w:cs="Arial"/>
                <w:b w:val="0"/>
                <w:szCs w:val="24"/>
                <w:lang w:eastAsia="es-CL"/>
              </w:rPr>
            </w:pPr>
            <w:del w:id="497" w:author="Xhelo Aros" w:date="2018-09-10T03:03:00Z">
              <w:r w:rsidRPr="0097246E" w:rsidDel="00083E90">
                <w:rPr>
                  <w:rFonts w:eastAsia="Times New Roman" w:cs="Arial"/>
                  <w:b w:val="0"/>
                  <w:szCs w:val="24"/>
                  <w:lang w:eastAsia="es-CL"/>
                </w:rPr>
                <w:delText xml:space="preserve">RFC </w:delText>
              </w:r>
              <w:r w:rsidDel="00083E90">
                <w:rPr>
                  <w:rFonts w:eastAsia="Times New Roman" w:cs="Arial"/>
                  <w:b w:val="0"/>
                  <w:szCs w:val="24"/>
                  <w:lang w:eastAsia="es-CL"/>
                </w:rPr>
                <w:delText>7622</w:delText>
              </w:r>
              <w:r w:rsidRPr="0097246E" w:rsidDel="00083E90">
                <w:rPr>
                  <w:rFonts w:eastAsia="Times New Roman" w:cs="Arial"/>
                  <w:b w:val="0"/>
                  <w:szCs w:val="24"/>
                  <w:lang w:eastAsia="es-CL"/>
                </w:rPr>
                <w:delText>: XMPP ADDR</w:delText>
              </w:r>
              <w:r w:rsidDel="00083E90">
                <w:rPr>
                  <w:rStyle w:val="Refdenotaalpie"/>
                  <w:rFonts w:eastAsia="Times New Roman" w:cs="Arial"/>
                  <w:b w:val="0"/>
                  <w:szCs w:val="24"/>
                  <w:lang w:eastAsia="es-CL"/>
                </w:rPr>
                <w:footnoteReference w:id="35"/>
              </w:r>
            </w:del>
          </w:p>
        </w:tc>
        <w:tc>
          <w:tcPr>
            <w:tcW w:w="0" w:type="auto"/>
            <w:vAlign w:val="center"/>
            <w:hideMark/>
          </w:tcPr>
          <w:p w14:paraId="2278F586" w14:textId="68C2FB4A"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500" w:author="Xhelo Aros" w:date="2018-09-10T03:03:00Z"/>
                <w:rFonts w:eastAsia="Times New Roman" w:cs="Arial"/>
                <w:szCs w:val="24"/>
                <w:lang w:eastAsia="es-CL"/>
              </w:rPr>
            </w:pPr>
            <w:del w:id="501" w:author="Xhelo Aros" w:date="2018-09-10T03:03:00Z">
              <w:r w:rsidRPr="0097246E" w:rsidDel="00083E90">
                <w:rPr>
                  <w:rFonts w:eastAsia="Times New Roman" w:cs="Arial"/>
                  <w:szCs w:val="24"/>
                  <w:lang w:eastAsia="es-CL"/>
                </w:rPr>
                <w:delText>Sí</w:delText>
              </w:r>
            </w:del>
          </w:p>
        </w:tc>
      </w:tr>
      <w:tr w:rsidR="0097246E" w:rsidRPr="0097246E" w:rsidDel="00083E90" w14:paraId="7921147F" w14:textId="0C25EB79" w:rsidTr="00F30D5C">
        <w:trPr>
          <w:trHeight w:val="552"/>
          <w:jc w:val="center"/>
          <w:del w:id="50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032400" w14:textId="63EE005A" w:rsidR="0097246E" w:rsidRPr="0097246E" w:rsidDel="00083E90" w:rsidRDefault="0097246E" w:rsidP="0097246E">
            <w:pPr>
              <w:spacing w:before="0"/>
              <w:jc w:val="left"/>
              <w:rPr>
                <w:del w:id="503" w:author="Xhelo Aros" w:date="2018-09-10T03:03:00Z"/>
                <w:rFonts w:eastAsia="Times New Roman" w:cs="Arial"/>
                <w:b w:val="0"/>
                <w:szCs w:val="24"/>
                <w:lang w:eastAsia="es-CL"/>
              </w:rPr>
            </w:pPr>
            <w:del w:id="504" w:author="Xhelo Aros" w:date="2018-09-10T03:03:00Z">
              <w:r w:rsidRPr="0097246E" w:rsidDel="00083E90">
                <w:rPr>
                  <w:rFonts w:eastAsia="Times New Roman" w:cs="Arial"/>
                  <w:b w:val="0"/>
                  <w:szCs w:val="24"/>
                  <w:lang w:eastAsia="es-CL"/>
                </w:rPr>
                <w:delText>XEP-0030: Service Discovery</w:delText>
              </w:r>
              <w:r w:rsidDel="00083E90">
                <w:rPr>
                  <w:rStyle w:val="Refdenotaalpie"/>
                  <w:rFonts w:eastAsia="Times New Roman" w:cs="Arial"/>
                  <w:b w:val="0"/>
                  <w:szCs w:val="24"/>
                  <w:lang w:eastAsia="es-CL"/>
                </w:rPr>
                <w:footnoteReference w:id="36"/>
              </w:r>
            </w:del>
          </w:p>
        </w:tc>
        <w:tc>
          <w:tcPr>
            <w:tcW w:w="0" w:type="auto"/>
            <w:vAlign w:val="center"/>
            <w:hideMark/>
          </w:tcPr>
          <w:p w14:paraId="598908BD" w14:textId="3C907003" w:rsidR="0097246E" w:rsidRPr="0097246E" w:rsidDel="00083E90" w:rsidRDefault="0097246E" w:rsidP="0097246E">
            <w:pPr>
              <w:spacing w:before="0"/>
              <w:jc w:val="center"/>
              <w:cnfStyle w:val="000000000000" w:firstRow="0" w:lastRow="0" w:firstColumn="0" w:lastColumn="0" w:oddVBand="0" w:evenVBand="0" w:oddHBand="0" w:evenHBand="0" w:firstRowFirstColumn="0" w:firstRowLastColumn="0" w:lastRowFirstColumn="0" w:lastRowLastColumn="0"/>
              <w:rPr>
                <w:del w:id="507" w:author="Xhelo Aros" w:date="2018-09-10T03:03:00Z"/>
                <w:rFonts w:eastAsia="Times New Roman" w:cs="Arial"/>
                <w:szCs w:val="24"/>
                <w:lang w:eastAsia="es-CL"/>
              </w:rPr>
            </w:pPr>
            <w:del w:id="508" w:author="Xhelo Aros" w:date="2018-09-10T03:03:00Z">
              <w:r w:rsidRPr="0097246E" w:rsidDel="00083E90">
                <w:rPr>
                  <w:rFonts w:eastAsia="Times New Roman" w:cs="Arial"/>
                  <w:szCs w:val="24"/>
                  <w:lang w:eastAsia="es-CL"/>
                </w:rPr>
                <w:delText>Sí</w:delText>
              </w:r>
            </w:del>
          </w:p>
        </w:tc>
      </w:tr>
      <w:tr w:rsidR="0097246E" w:rsidRPr="0097246E" w:rsidDel="00083E90" w14:paraId="715C61D7" w14:textId="74F70023" w:rsidTr="00F30D5C">
        <w:trPr>
          <w:cnfStyle w:val="000000100000" w:firstRow="0" w:lastRow="0" w:firstColumn="0" w:lastColumn="0" w:oddVBand="0" w:evenVBand="0" w:oddHBand="1" w:evenHBand="0" w:firstRowFirstColumn="0" w:firstRowLastColumn="0" w:lastRowFirstColumn="0" w:lastRowLastColumn="0"/>
          <w:trHeight w:val="552"/>
          <w:jc w:val="center"/>
          <w:del w:id="50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51C442D" w14:textId="603A1D01" w:rsidR="0097246E" w:rsidRPr="0097246E" w:rsidDel="00083E90" w:rsidRDefault="0097246E" w:rsidP="0097246E">
            <w:pPr>
              <w:spacing w:before="0"/>
              <w:jc w:val="left"/>
              <w:rPr>
                <w:del w:id="510" w:author="Xhelo Aros" w:date="2018-09-10T03:03:00Z"/>
                <w:rFonts w:eastAsia="Times New Roman" w:cs="Arial"/>
                <w:b w:val="0"/>
                <w:szCs w:val="24"/>
                <w:lang w:eastAsia="es-CL"/>
              </w:rPr>
            </w:pPr>
            <w:del w:id="511" w:author="Xhelo Aros" w:date="2018-09-10T03:03:00Z">
              <w:r w:rsidRPr="0097246E" w:rsidDel="00083E90">
                <w:rPr>
                  <w:rFonts w:eastAsia="Times New Roman" w:cs="Arial"/>
                  <w:b w:val="0"/>
                  <w:szCs w:val="24"/>
                  <w:lang w:eastAsia="es-CL"/>
                </w:rPr>
                <w:delText>XEP-0114: Jabber Component Protocol</w:delText>
              </w:r>
              <w:r w:rsidDel="00083E90">
                <w:rPr>
                  <w:rStyle w:val="Refdenotaalpie"/>
                  <w:rFonts w:eastAsia="Times New Roman" w:cs="Arial"/>
                  <w:b w:val="0"/>
                  <w:szCs w:val="24"/>
                  <w:lang w:eastAsia="es-CL"/>
                </w:rPr>
                <w:footnoteReference w:id="37"/>
              </w:r>
            </w:del>
          </w:p>
        </w:tc>
        <w:tc>
          <w:tcPr>
            <w:tcW w:w="0" w:type="auto"/>
            <w:vAlign w:val="center"/>
            <w:hideMark/>
          </w:tcPr>
          <w:p w14:paraId="28702587" w14:textId="30778A07" w:rsidR="0097246E" w:rsidRPr="0097246E" w:rsidDel="00083E90" w:rsidRDefault="0097246E" w:rsidP="0097246E">
            <w:pPr>
              <w:spacing w:before="0"/>
              <w:jc w:val="center"/>
              <w:cnfStyle w:val="000000100000" w:firstRow="0" w:lastRow="0" w:firstColumn="0" w:lastColumn="0" w:oddVBand="0" w:evenVBand="0" w:oddHBand="1" w:evenHBand="0" w:firstRowFirstColumn="0" w:firstRowLastColumn="0" w:lastRowFirstColumn="0" w:lastRowLastColumn="0"/>
              <w:rPr>
                <w:del w:id="514" w:author="Xhelo Aros" w:date="2018-09-10T03:03:00Z"/>
                <w:rFonts w:eastAsia="Times New Roman" w:cs="Arial"/>
                <w:szCs w:val="24"/>
                <w:lang w:eastAsia="es-CL"/>
              </w:rPr>
            </w:pPr>
            <w:del w:id="515" w:author="Xhelo Aros" w:date="2018-09-10T03:03:00Z">
              <w:r w:rsidRPr="0097246E" w:rsidDel="00083E90">
                <w:rPr>
                  <w:rFonts w:eastAsia="Times New Roman" w:cs="Arial"/>
                  <w:szCs w:val="24"/>
                  <w:lang w:eastAsia="es-CL"/>
                </w:rPr>
                <w:delText>Sí</w:delText>
              </w:r>
            </w:del>
          </w:p>
        </w:tc>
      </w:tr>
    </w:tbl>
    <w:p w14:paraId="037EA9D7" w14:textId="2289A734" w:rsidR="0097246E" w:rsidDel="00083E90" w:rsidRDefault="00C76F96" w:rsidP="0097246E">
      <w:pPr>
        <w:rPr>
          <w:del w:id="516" w:author="Xhelo Aros" w:date="2018-09-10T03:03:00Z"/>
          <w:lang w:val="es-ES"/>
        </w:rPr>
      </w:pPr>
      <w:del w:id="517" w:author="Xhelo Aros" w:date="2018-09-10T03:03:00Z">
        <w:r w:rsidDel="00083E90">
          <w:rPr>
            <w:lang w:val="es-ES"/>
          </w:rPr>
          <w:delText xml:space="preserve">El </w:delText>
        </w:r>
        <w:r w:rsidR="00B938A5" w:rsidDel="00083E90">
          <w:rPr>
            <w:lang w:val="es-ES"/>
          </w:rPr>
          <w:delText xml:space="preserve">cumplimiento de </w:delText>
        </w:r>
        <w:r w:rsidDel="00083E90">
          <w:rPr>
            <w:lang w:val="es-ES"/>
          </w:rPr>
          <w:delText xml:space="preserve">soporte de nivel avanzado incluye el conjunto básico completo, así como características más avanzadas de uso común para los clientes XMPP. La </w:delText>
        </w:r>
        <w:r w:rsidDel="00083E90">
          <w:rPr>
            <w:lang w:val="es-ES"/>
          </w:rPr>
          <w:fldChar w:fldCharType="begin"/>
        </w:r>
        <w:r w:rsidDel="00083E90">
          <w:rPr>
            <w:lang w:val="es-ES"/>
          </w:rPr>
          <w:delInstrText xml:space="preserve"> REF _Ref522584619 \h </w:delInstrText>
        </w:r>
        <w:r w:rsidDel="00083E90">
          <w:rPr>
            <w:lang w:val="es-ES"/>
          </w:rPr>
        </w:r>
        <w:r w:rsidDel="00083E90">
          <w:rPr>
            <w:lang w:val="es-ES"/>
          </w:rPr>
          <w:fldChar w:fldCharType="separate"/>
        </w:r>
        <w:r w:rsidDel="00083E90">
          <w:delText xml:space="preserve">Tabla </w:delText>
        </w:r>
        <w:r w:rsidDel="00083E90">
          <w:rPr>
            <w:noProof/>
          </w:rPr>
          <w:delText>15</w:delText>
        </w:r>
        <w:r w:rsidDel="00083E90">
          <w:rPr>
            <w:lang w:val="es-ES"/>
          </w:rPr>
          <w:fldChar w:fldCharType="end"/>
        </w:r>
        <w:r w:rsidDel="00083E90">
          <w:rPr>
            <w:lang w:val="es-ES"/>
          </w:rPr>
          <w:delText xml:space="preserve"> detalla el nivel de soporte para los requisitos establecidos por XMPP Compliance Suites 2012.</w:delText>
        </w:r>
      </w:del>
    </w:p>
    <w:p w14:paraId="2405CAE1" w14:textId="1D9A596B" w:rsidR="00F30D5C" w:rsidDel="00083E90" w:rsidRDefault="00F30D5C" w:rsidP="00F30D5C">
      <w:pPr>
        <w:pStyle w:val="Descripcin"/>
        <w:keepNext/>
        <w:rPr>
          <w:del w:id="518" w:author="Xhelo Aros" w:date="2018-09-10T03:03:00Z"/>
        </w:rPr>
      </w:pPr>
      <w:bookmarkStart w:id="519" w:name="_Ref522584619"/>
      <w:bookmarkStart w:id="520" w:name="_Ref522584610"/>
      <w:bookmarkStart w:id="521" w:name="_Ref522585350"/>
      <w:del w:id="522"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21</w:delText>
        </w:r>
        <w:r w:rsidR="00A4020E" w:rsidDel="00083E90">
          <w:rPr>
            <w:noProof/>
          </w:rPr>
          <w:fldChar w:fldCharType="end"/>
        </w:r>
        <w:bookmarkEnd w:id="519"/>
        <w:r w:rsidDel="00083E90">
          <w:delText xml:space="preserve"> Openfire </w:delText>
        </w:r>
        <w:bookmarkEnd w:id="520"/>
        <w:r w:rsidR="00C76F96" w:rsidDel="00083E90">
          <w:delText>soporte avanzado</w:delText>
        </w:r>
        <w:bookmarkEnd w:id="521"/>
      </w:del>
    </w:p>
    <w:tbl>
      <w:tblPr>
        <w:tblStyle w:val="Tablaconcuadrcula4-nfasis1"/>
        <w:tblW w:w="3500" w:type="pct"/>
        <w:jc w:val="center"/>
        <w:tblLook w:val="04A0" w:firstRow="1" w:lastRow="0" w:firstColumn="1" w:lastColumn="0" w:noHBand="0" w:noVBand="1"/>
      </w:tblPr>
      <w:tblGrid>
        <w:gridCol w:w="3888"/>
        <w:gridCol w:w="2093"/>
      </w:tblGrid>
      <w:tr w:rsidR="0097246E" w:rsidRPr="0097246E" w:rsidDel="00083E90" w14:paraId="261F121D" w14:textId="7BE13426" w:rsidTr="00F30D5C">
        <w:trPr>
          <w:cnfStyle w:val="100000000000" w:firstRow="1" w:lastRow="0" w:firstColumn="0" w:lastColumn="0" w:oddVBand="0" w:evenVBand="0" w:oddHBand="0" w:evenHBand="0" w:firstRowFirstColumn="0" w:firstRowLastColumn="0" w:lastRowFirstColumn="0" w:lastRowLastColumn="0"/>
          <w:jc w:val="center"/>
          <w:del w:id="52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A3C757" w14:textId="5487B046" w:rsidR="0097246E" w:rsidRPr="0097246E" w:rsidDel="00083E90" w:rsidRDefault="0097246E" w:rsidP="0097246E">
            <w:pPr>
              <w:spacing w:after="200" w:line="276" w:lineRule="auto"/>
              <w:jc w:val="center"/>
              <w:rPr>
                <w:del w:id="524" w:author="Xhelo Aros" w:date="2018-09-10T03:03:00Z"/>
                <w:b w:val="0"/>
              </w:rPr>
            </w:pPr>
            <w:del w:id="525" w:author="Xhelo Aros" w:date="2018-09-10T03:03:00Z">
              <w:r w:rsidDel="00083E90">
                <w:rPr>
                  <w:b w:val="0"/>
                </w:rPr>
                <w:delText>Especificación</w:delText>
              </w:r>
            </w:del>
          </w:p>
        </w:tc>
        <w:tc>
          <w:tcPr>
            <w:tcW w:w="1750" w:type="pct"/>
            <w:vAlign w:val="center"/>
            <w:hideMark/>
          </w:tcPr>
          <w:p w14:paraId="52230FB9" w14:textId="47B813ED" w:rsidR="0097246E" w:rsidRPr="0097246E" w:rsidDel="00083E90" w:rsidRDefault="0097246E" w:rsidP="0097246E">
            <w:pPr>
              <w:spacing w:after="200" w:line="276" w:lineRule="auto"/>
              <w:jc w:val="center"/>
              <w:cnfStyle w:val="100000000000" w:firstRow="1" w:lastRow="0" w:firstColumn="0" w:lastColumn="0" w:oddVBand="0" w:evenVBand="0" w:oddHBand="0" w:evenHBand="0" w:firstRowFirstColumn="0" w:firstRowLastColumn="0" w:lastRowFirstColumn="0" w:lastRowLastColumn="0"/>
              <w:rPr>
                <w:del w:id="526" w:author="Xhelo Aros" w:date="2018-09-10T03:03:00Z"/>
                <w:b w:val="0"/>
              </w:rPr>
            </w:pPr>
            <w:del w:id="527" w:author="Xhelo Aros" w:date="2018-09-10T03:03:00Z">
              <w:r w:rsidRPr="0097246E" w:rsidDel="00083E90">
                <w:rPr>
                  <w:rFonts w:eastAsia="Times New Roman" w:cs="Arial"/>
                  <w:b w:val="0"/>
                  <w:bCs w:val="0"/>
                  <w:szCs w:val="24"/>
                  <w:lang w:eastAsia="es-CL"/>
                </w:rPr>
                <w:delText>Soportado</w:delText>
              </w:r>
            </w:del>
          </w:p>
        </w:tc>
      </w:tr>
      <w:tr w:rsidR="0097246E" w:rsidRPr="0097246E" w:rsidDel="00083E90" w14:paraId="70642A7A" w14:textId="42C8C496" w:rsidTr="00F30D5C">
        <w:trPr>
          <w:cnfStyle w:val="000000100000" w:firstRow="0" w:lastRow="0" w:firstColumn="0" w:lastColumn="0" w:oddVBand="0" w:evenVBand="0" w:oddHBand="1" w:evenHBand="0" w:firstRowFirstColumn="0" w:firstRowLastColumn="0" w:lastRowFirstColumn="0" w:lastRowLastColumn="0"/>
          <w:jc w:val="center"/>
          <w:del w:id="52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1069737" w14:textId="38A22FB2" w:rsidR="0097246E" w:rsidRPr="0097246E" w:rsidDel="00083E90" w:rsidRDefault="00B67859" w:rsidP="0097246E">
            <w:pPr>
              <w:spacing w:after="200" w:line="276" w:lineRule="auto"/>
              <w:jc w:val="left"/>
              <w:rPr>
                <w:del w:id="529" w:author="Xhelo Aros" w:date="2018-09-10T03:03:00Z"/>
                <w:b w:val="0"/>
              </w:rPr>
            </w:pPr>
            <w:del w:id="53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"http://www.xmpp.org/extensions/xep-0115.html" </w:delInstrText>
              </w:r>
              <w:r w:rsidDel="00083E90">
                <w:rPr>
                  <w:rStyle w:val="Hipervnculo"/>
                  <w:color w:val="auto"/>
                  <w:u w:val="none"/>
                </w:rPr>
                <w:fldChar w:fldCharType="separate"/>
              </w:r>
              <w:r w:rsidR="0097246E" w:rsidRPr="0097246E" w:rsidDel="00083E90">
                <w:rPr>
                  <w:rStyle w:val="Hipervnculo"/>
                  <w:b w:val="0"/>
                  <w:color w:val="auto"/>
                  <w:u w:val="none"/>
                </w:rPr>
                <w:delText>XEP-0115</w:delText>
              </w:r>
              <w:r w:rsidDel="00083E90">
                <w:rPr>
                  <w:rStyle w:val="Hipervnculo"/>
                  <w:color w:val="auto"/>
                  <w:u w:val="none"/>
                </w:rPr>
                <w:fldChar w:fldCharType="end"/>
              </w:r>
              <w:r w:rsidR="0097246E" w:rsidRPr="0097246E" w:rsidDel="00083E90">
                <w:rPr>
                  <w:b w:val="0"/>
                </w:rPr>
                <w:delText>: Entity Capabilities</w:delText>
              </w:r>
            </w:del>
          </w:p>
        </w:tc>
        <w:tc>
          <w:tcPr>
            <w:tcW w:w="0" w:type="auto"/>
            <w:vAlign w:val="center"/>
            <w:hideMark/>
          </w:tcPr>
          <w:p w14:paraId="44E3C0B1" w14:textId="187E5D2A"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31" w:author="Xhelo Aros" w:date="2018-09-10T03:03:00Z"/>
              </w:rPr>
            </w:pPr>
            <w:del w:id="532" w:author="Xhelo Aros" w:date="2018-09-10T03:03:00Z">
              <w:r w:rsidDel="00083E90">
                <w:delText>Sí</w:delText>
              </w:r>
            </w:del>
          </w:p>
        </w:tc>
      </w:tr>
      <w:tr w:rsidR="0097246E" w:rsidRPr="0097246E" w:rsidDel="00083E90" w14:paraId="360D3849" w14:textId="0BF54E27" w:rsidTr="00F30D5C">
        <w:trPr>
          <w:jc w:val="center"/>
          <w:del w:id="53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DBE84E7" w14:textId="36FBC31E" w:rsidR="0097246E" w:rsidRPr="0097246E" w:rsidDel="00083E90" w:rsidRDefault="00B67859" w:rsidP="0097246E">
            <w:pPr>
              <w:spacing w:after="200" w:line="276" w:lineRule="auto"/>
              <w:jc w:val="left"/>
              <w:rPr>
                <w:del w:id="534" w:author="Xhelo Aros" w:date="2018-09-10T03:03:00Z"/>
                <w:b w:val="0"/>
              </w:rPr>
            </w:pPr>
            <w:del w:id="53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"http://www.xmpp.org/extensions/xep-0191.html" </w:delInstrText>
              </w:r>
              <w:r w:rsidDel="00083E90">
                <w:rPr>
                  <w:rStyle w:val="Hipervnculo"/>
                  <w:color w:val="auto"/>
                  <w:u w:val="none"/>
                </w:rPr>
                <w:fldChar w:fldCharType="separate"/>
              </w:r>
              <w:r w:rsidR="0097246E" w:rsidRPr="0097246E" w:rsidDel="00083E90">
                <w:rPr>
                  <w:rStyle w:val="Hipervnculo"/>
                  <w:b w:val="0"/>
                  <w:color w:val="auto"/>
                  <w:u w:val="none"/>
                </w:rPr>
                <w:delText>XEP-0191</w:delText>
              </w:r>
              <w:r w:rsidDel="00083E90">
                <w:rPr>
                  <w:rStyle w:val="Hipervnculo"/>
                  <w:color w:val="auto"/>
                  <w:u w:val="none"/>
                </w:rPr>
                <w:fldChar w:fldCharType="end"/>
              </w:r>
              <w:r w:rsidR="0097246E" w:rsidRPr="0097246E" w:rsidDel="00083E90">
                <w:rPr>
                  <w:b w:val="0"/>
                </w:rPr>
                <w:delText>: Blocking Command</w:delText>
              </w:r>
            </w:del>
          </w:p>
        </w:tc>
        <w:tc>
          <w:tcPr>
            <w:tcW w:w="0" w:type="auto"/>
            <w:vAlign w:val="center"/>
            <w:hideMark/>
          </w:tcPr>
          <w:p w14:paraId="20FD720E" w14:textId="7379350E"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36" w:author="Xhelo Aros" w:date="2018-09-10T03:03:00Z"/>
              </w:rPr>
            </w:pPr>
            <w:del w:id="537" w:author="Xhelo Aros" w:date="2018-09-10T03:03:00Z">
              <w:r w:rsidRPr="0097246E" w:rsidDel="00083E90">
                <w:delText>No</w:delText>
              </w:r>
            </w:del>
          </w:p>
        </w:tc>
      </w:tr>
      <w:tr w:rsidR="0097246E" w:rsidRPr="0097246E" w:rsidDel="00083E90" w14:paraId="3B9B0114" w14:textId="05F29AC8" w:rsidTr="00F30D5C">
        <w:trPr>
          <w:cnfStyle w:val="000000100000" w:firstRow="0" w:lastRow="0" w:firstColumn="0" w:lastColumn="0" w:oddVBand="0" w:evenVBand="0" w:oddHBand="1" w:evenHBand="0" w:firstRowFirstColumn="0" w:firstRowLastColumn="0" w:lastRowFirstColumn="0" w:lastRowLastColumn="0"/>
          <w:jc w:val="center"/>
          <w:del w:id="53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352103" w14:textId="62A39204" w:rsidR="0097246E" w:rsidRPr="0097246E" w:rsidDel="00083E90" w:rsidRDefault="00B67859" w:rsidP="0097246E">
            <w:pPr>
              <w:spacing w:after="200" w:line="276" w:lineRule="auto"/>
              <w:jc w:val="left"/>
              <w:rPr>
                <w:del w:id="539" w:author="Xhelo Aros" w:date="2018-09-10T03:03:00Z"/>
                <w:b w:val="0"/>
              </w:rPr>
            </w:pPr>
            <w:del w:id="54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"http://www.xmpp.org/extensions/xep-0124.html" </w:delInstrText>
              </w:r>
              <w:r w:rsidDel="00083E90">
                <w:rPr>
                  <w:rStyle w:val="Hipervnculo"/>
                  <w:color w:val="auto"/>
                  <w:u w:val="none"/>
                </w:rPr>
                <w:fldChar w:fldCharType="separate"/>
              </w:r>
              <w:r w:rsidR="0097246E" w:rsidRPr="0097246E" w:rsidDel="00083E90">
                <w:rPr>
                  <w:rStyle w:val="Hipervnculo"/>
                  <w:b w:val="0"/>
                  <w:color w:val="auto"/>
                  <w:u w:val="none"/>
                </w:rPr>
                <w:delText>XEP-0124</w:delText>
              </w:r>
              <w:r w:rsidDel="00083E90">
                <w:rPr>
                  <w:rStyle w:val="Hipervnculo"/>
                  <w:color w:val="auto"/>
                  <w:u w:val="none"/>
                </w:rPr>
                <w:fldChar w:fldCharType="end"/>
              </w:r>
              <w:r w:rsidR="0097246E" w:rsidRPr="0097246E" w:rsidDel="00083E90">
                <w:rPr>
                  <w:b w:val="0"/>
                </w:rPr>
                <w:delText>: Bidirectional-streams Over Synchronous HTTP (BOSH)</w:delText>
              </w:r>
            </w:del>
          </w:p>
        </w:tc>
        <w:tc>
          <w:tcPr>
            <w:tcW w:w="0" w:type="auto"/>
            <w:vAlign w:val="center"/>
            <w:hideMark/>
          </w:tcPr>
          <w:p w14:paraId="7540376B" w14:textId="164C3DFC"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41" w:author="Xhelo Aros" w:date="2018-09-10T03:03:00Z"/>
              </w:rPr>
            </w:pPr>
            <w:del w:id="542" w:author="Xhelo Aros" w:date="2018-09-10T03:03:00Z">
              <w:r w:rsidDel="00083E90">
                <w:delText>Sí</w:delText>
              </w:r>
            </w:del>
          </w:p>
        </w:tc>
      </w:tr>
      <w:tr w:rsidR="0097246E" w:rsidRPr="0097246E" w:rsidDel="00083E90" w14:paraId="456609C0" w14:textId="6AE35C81" w:rsidTr="00F30D5C">
        <w:trPr>
          <w:jc w:val="center"/>
          <w:del w:id="54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48523D2" w14:textId="76727E1C" w:rsidR="0097246E" w:rsidRPr="0097246E" w:rsidDel="00083E90" w:rsidRDefault="00B67859" w:rsidP="0097246E">
            <w:pPr>
              <w:spacing w:after="200" w:line="276" w:lineRule="auto"/>
              <w:jc w:val="left"/>
              <w:rPr>
                <w:del w:id="544" w:author="Xhelo Aros" w:date="2018-09-10T03:03:00Z"/>
                <w:b w:val="0"/>
              </w:rPr>
            </w:pPr>
            <w:del w:id="54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"http://www.xmpp.org/extensions/xep-0206.html" </w:delInstrText>
              </w:r>
              <w:r w:rsidDel="00083E90">
                <w:rPr>
                  <w:rStyle w:val="Hipervnculo"/>
                  <w:color w:val="auto"/>
                  <w:u w:val="none"/>
                </w:rPr>
                <w:fldChar w:fldCharType="separate"/>
              </w:r>
              <w:r w:rsidR="0097246E" w:rsidRPr="0097246E" w:rsidDel="00083E90">
                <w:rPr>
                  <w:rStyle w:val="Hipervnculo"/>
                  <w:b w:val="0"/>
                  <w:color w:val="auto"/>
                  <w:u w:val="none"/>
                </w:rPr>
                <w:delText>XEP-0206</w:delText>
              </w:r>
              <w:r w:rsidDel="00083E90">
                <w:rPr>
                  <w:rStyle w:val="Hipervnculo"/>
                  <w:color w:val="auto"/>
                  <w:u w:val="none"/>
                </w:rPr>
                <w:fldChar w:fldCharType="end"/>
              </w:r>
              <w:r w:rsidR="0097246E" w:rsidRPr="0097246E" w:rsidDel="00083E90">
                <w:rPr>
                  <w:b w:val="0"/>
                </w:rPr>
                <w:delText>: XMPP Over BOSH [</w:delText>
              </w:r>
              <w:r w:rsidDel="00083E90">
                <w:rPr>
                  <w:rStyle w:val="Hipervnculo"/>
                  <w:color w:val="auto"/>
                  <w:u w:val="none"/>
                </w:rPr>
                <w:fldChar w:fldCharType="begin"/>
              </w:r>
              <w:r w:rsidDel="00083E90">
                <w:rPr>
                  <w:rStyle w:val="Hipervnculo"/>
                  <w:b w:val="0"/>
                  <w:bCs w:val="0"/>
                  <w:color w:val="auto"/>
                  <w:u w:val="none"/>
                </w:rPr>
                <w:delInstrText xml:space="preserve"> HYPERLINK "http://download.igniterealtime.org/openfire/docs/latest/documentation/protocol-support.html" \l "fn2" </w:delInstrText>
              </w:r>
              <w:r w:rsidDel="00083E90">
                <w:rPr>
                  <w:rStyle w:val="Hipervnculo"/>
                  <w:color w:val="auto"/>
                  <w:u w:val="none"/>
                </w:rPr>
                <w:fldChar w:fldCharType="separate"/>
              </w:r>
              <w:r w:rsidR="0097246E" w:rsidRPr="0097246E" w:rsidDel="00083E90">
                <w:rPr>
                  <w:rStyle w:val="Hipervnculo"/>
                  <w:b w:val="0"/>
                  <w:color w:val="auto"/>
                  <w:u w:val="none"/>
                </w:rPr>
                <w:delText>2</w:delText>
              </w:r>
              <w:r w:rsidDel="00083E90">
                <w:rPr>
                  <w:rStyle w:val="Hipervnculo"/>
                  <w:color w:val="auto"/>
                  <w:u w:val="none"/>
                </w:rPr>
                <w:fldChar w:fldCharType="end"/>
              </w:r>
              <w:r w:rsidR="0097246E" w:rsidRPr="0097246E" w:rsidDel="00083E90">
                <w:rPr>
                  <w:b w:val="0"/>
                </w:rPr>
                <w:delText>]</w:delText>
              </w:r>
            </w:del>
          </w:p>
        </w:tc>
        <w:tc>
          <w:tcPr>
            <w:tcW w:w="0" w:type="auto"/>
            <w:vAlign w:val="center"/>
            <w:hideMark/>
          </w:tcPr>
          <w:p w14:paraId="42BC1B09" w14:textId="04D14226"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46" w:author="Xhelo Aros" w:date="2018-09-10T03:03:00Z"/>
              </w:rPr>
            </w:pPr>
            <w:del w:id="547" w:author="Xhelo Aros" w:date="2018-09-10T03:03:00Z">
              <w:r w:rsidDel="00083E90">
                <w:delText>Sí</w:delText>
              </w:r>
            </w:del>
          </w:p>
        </w:tc>
      </w:tr>
      <w:tr w:rsidR="0097246E" w:rsidRPr="0097246E" w:rsidDel="00083E90" w14:paraId="404D1AE8" w14:textId="18BD7168" w:rsidTr="00F30D5C">
        <w:trPr>
          <w:cnfStyle w:val="000000100000" w:firstRow="0" w:lastRow="0" w:firstColumn="0" w:lastColumn="0" w:oddVBand="0" w:evenVBand="0" w:oddHBand="1" w:evenHBand="0" w:firstRowFirstColumn="0" w:firstRowLastColumn="0" w:lastRowFirstColumn="0" w:lastRowLastColumn="0"/>
          <w:jc w:val="center"/>
          <w:del w:id="54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90F0A6" w14:textId="767DC7CC" w:rsidR="0097246E" w:rsidRPr="0097246E" w:rsidDel="00083E90" w:rsidRDefault="00B67859" w:rsidP="0097246E">
            <w:pPr>
              <w:spacing w:after="200" w:line="276" w:lineRule="auto"/>
              <w:jc w:val="left"/>
              <w:rPr>
                <w:del w:id="549" w:author="Xhelo Aros" w:date="2018-09-10T03:03:00Z"/>
                <w:b w:val="0"/>
              </w:rPr>
            </w:pPr>
            <w:del w:id="55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"http://www.xmpp.org/extensions/xep-0054.html" </w:delInstrText>
              </w:r>
              <w:r w:rsidDel="00083E90">
                <w:rPr>
                  <w:rStyle w:val="Hipervnculo"/>
                  <w:color w:val="auto"/>
                  <w:u w:val="none"/>
                </w:rPr>
                <w:fldChar w:fldCharType="separate"/>
              </w:r>
              <w:r w:rsidR="0097246E" w:rsidRPr="0097246E" w:rsidDel="00083E90">
                <w:rPr>
                  <w:rStyle w:val="Hipervnculo"/>
                  <w:b w:val="0"/>
                  <w:color w:val="auto"/>
                  <w:u w:val="none"/>
                </w:rPr>
                <w:delText>XEP-0054</w:delText>
              </w:r>
              <w:r w:rsidDel="00083E90">
                <w:rPr>
                  <w:rStyle w:val="Hipervnculo"/>
                  <w:color w:val="auto"/>
                  <w:u w:val="none"/>
                </w:rPr>
                <w:fldChar w:fldCharType="end"/>
              </w:r>
              <w:r w:rsidR="0097246E" w:rsidRPr="0097246E" w:rsidDel="00083E90">
                <w:rPr>
                  <w:b w:val="0"/>
                </w:rPr>
                <w:delText>: vcard-temp</w:delText>
              </w:r>
            </w:del>
          </w:p>
        </w:tc>
        <w:tc>
          <w:tcPr>
            <w:tcW w:w="0" w:type="auto"/>
            <w:vAlign w:val="center"/>
            <w:hideMark/>
          </w:tcPr>
          <w:p w14:paraId="316D11B5" w14:textId="506A4A9E"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51" w:author="Xhelo Aros" w:date="2018-09-10T03:03:00Z"/>
              </w:rPr>
            </w:pPr>
            <w:del w:id="552" w:author="Xhelo Aros" w:date="2018-09-10T03:03:00Z">
              <w:r w:rsidDel="00083E90">
                <w:delText>Sí</w:delText>
              </w:r>
            </w:del>
          </w:p>
        </w:tc>
      </w:tr>
      <w:tr w:rsidR="0097246E" w:rsidRPr="0097246E" w:rsidDel="00083E90" w14:paraId="4A9CDCF0" w14:textId="060BFF49" w:rsidTr="00F30D5C">
        <w:trPr>
          <w:jc w:val="center"/>
          <w:del w:id="55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90DFB10" w14:textId="2C5AB00A" w:rsidR="0097246E" w:rsidRPr="0097246E" w:rsidDel="00083E90" w:rsidRDefault="00B67859" w:rsidP="0097246E">
            <w:pPr>
              <w:spacing w:after="200" w:line="276" w:lineRule="auto"/>
              <w:jc w:val="left"/>
              <w:rPr>
                <w:del w:id="554" w:author="Xhelo Aros" w:date="2018-09-10T03:03:00Z"/>
                <w:b w:val="0"/>
              </w:rPr>
            </w:pPr>
            <w:del w:id="55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"http://www.xmpp.org/extensions/xep-0163.html" </w:delInstrText>
              </w:r>
              <w:r w:rsidDel="00083E90">
                <w:rPr>
                  <w:rStyle w:val="Hipervnculo"/>
                  <w:color w:val="auto"/>
                  <w:u w:val="none"/>
                </w:rPr>
                <w:fldChar w:fldCharType="separate"/>
              </w:r>
              <w:r w:rsidR="0097246E" w:rsidRPr="0097246E" w:rsidDel="00083E90">
                <w:rPr>
                  <w:rStyle w:val="Hipervnculo"/>
                  <w:b w:val="0"/>
                  <w:color w:val="auto"/>
                  <w:u w:val="none"/>
                </w:rPr>
                <w:delText>XEP-0163</w:delText>
              </w:r>
              <w:r w:rsidDel="00083E90">
                <w:rPr>
                  <w:rStyle w:val="Hipervnculo"/>
                  <w:color w:val="auto"/>
                  <w:u w:val="none"/>
                </w:rPr>
                <w:fldChar w:fldCharType="end"/>
              </w:r>
              <w:r w:rsidR="0097246E" w:rsidRPr="0097246E" w:rsidDel="00083E90">
                <w:rPr>
                  <w:b w:val="0"/>
                </w:rPr>
                <w:delText>: Personal Eventing Protocol</w:delText>
              </w:r>
            </w:del>
          </w:p>
        </w:tc>
        <w:tc>
          <w:tcPr>
            <w:tcW w:w="0" w:type="auto"/>
            <w:vAlign w:val="center"/>
            <w:hideMark/>
          </w:tcPr>
          <w:p w14:paraId="58658B46" w14:textId="26B843C1"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56" w:author="Xhelo Aros" w:date="2018-09-10T03:03:00Z"/>
              </w:rPr>
            </w:pPr>
            <w:del w:id="557" w:author="Xhelo Aros" w:date="2018-09-10T03:03:00Z">
              <w:r w:rsidDel="00083E90">
                <w:delText>Sí</w:delText>
              </w:r>
            </w:del>
          </w:p>
        </w:tc>
      </w:tr>
      <w:tr w:rsidR="0097246E" w:rsidRPr="0097246E" w:rsidDel="00083E90" w14:paraId="4F0A3525" w14:textId="53D568AF" w:rsidTr="00F30D5C">
        <w:trPr>
          <w:cnfStyle w:val="000000100000" w:firstRow="0" w:lastRow="0" w:firstColumn="0" w:lastColumn="0" w:oddVBand="0" w:evenVBand="0" w:oddHBand="1" w:evenHBand="0" w:firstRowFirstColumn="0" w:firstRowLastColumn="0" w:lastRowFirstColumn="0" w:lastRowLastColumn="0"/>
          <w:jc w:val="center"/>
          <w:del w:id="55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ED4BB3A" w14:textId="079E5BF4" w:rsidR="0097246E" w:rsidRPr="0097246E" w:rsidDel="00083E90" w:rsidRDefault="00B67859" w:rsidP="0097246E">
            <w:pPr>
              <w:spacing w:after="200" w:line="276" w:lineRule="auto"/>
              <w:jc w:val="left"/>
              <w:rPr>
                <w:del w:id="559" w:author="Xhelo Aros" w:date="2018-09-10T03:03:00Z"/>
                <w:b w:val="0"/>
              </w:rPr>
            </w:pPr>
            <w:del w:id="560"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"http://www.xmpp.org/extensions/xep-0045.html" </w:delInstrText>
              </w:r>
              <w:r w:rsidDel="00083E90">
                <w:rPr>
                  <w:rStyle w:val="Hipervnculo"/>
                  <w:color w:val="auto"/>
                  <w:u w:val="none"/>
                </w:rPr>
                <w:fldChar w:fldCharType="separate"/>
              </w:r>
              <w:r w:rsidR="0097246E" w:rsidRPr="0097246E" w:rsidDel="00083E90">
                <w:rPr>
                  <w:rStyle w:val="Hipervnculo"/>
                  <w:b w:val="0"/>
                  <w:color w:val="auto"/>
                  <w:u w:val="none"/>
                </w:rPr>
                <w:delText>XEP-0045</w:delText>
              </w:r>
              <w:r w:rsidDel="00083E90">
                <w:rPr>
                  <w:rStyle w:val="Hipervnculo"/>
                  <w:color w:val="auto"/>
                  <w:u w:val="none"/>
                </w:rPr>
                <w:fldChar w:fldCharType="end"/>
              </w:r>
              <w:r w:rsidR="0097246E" w:rsidRPr="0097246E" w:rsidDel="00083E90">
                <w:rPr>
                  <w:b w:val="0"/>
                </w:rPr>
                <w:delText>: Multi-User Chat</w:delText>
              </w:r>
            </w:del>
          </w:p>
        </w:tc>
        <w:tc>
          <w:tcPr>
            <w:tcW w:w="0" w:type="auto"/>
            <w:vAlign w:val="center"/>
            <w:hideMark/>
          </w:tcPr>
          <w:p w14:paraId="421F8A52" w14:textId="12FB7573" w:rsidR="0097246E" w:rsidRPr="0097246E" w:rsidDel="00083E90" w:rsidRDefault="0097246E" w:rsidP="0097246E">
            <w:pPr>
              <w:spacing w:after="200" w:line="276" w:lineRule="auto"/>
              <w:jc w:val="center"/>
              <w:cnfStyle w:val="000000100000" w:firstRow="0" w:lastRow="0" w:firstColumn="0" w:lastColumn="0" w:oddVBand="0" w:evenVBand="0" w:oddHBand="1" w:evenHBand="0" w:firstRowFirstColumn="0" w:firstRowLastColumn="0" w:lastRowFirstColumn="0" w:lastRowLastColumn="0"/>
              <w:rPr>
                <w:del w:id="561" w:author="Xhelo Aros" w:date="2018-09-10T03:03:00Z"/>
              </w:rPr>
            </w:pPr>
            <w:del w:id="562" w:author="Xhelo Aros" w:date="2018-09-10T03:03:00Z">
              <w:r w:rsidDel="00083E90">
                <w:delText>Sí</w:delText>
              </w:r>
            </w:del>
          </w:p>
        </w:tc>
      </w:tr>
      <w:tr w:rsidR="0097246E" w:rsidRPr="0097246E" w:rsidDel="00083E90" w14:paraId="01E47324" w14:textId="189E92EB" w:rsidTr="00F30D5C">
        <w:trPr>
          <w:jc w:val="center"/>
          <w:del w:id="56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5A59F9C" w14:textId="557ABEBC" w:rsidR="0097246E" w:rsidRPr="0097246E" w:rsidDel="00083E90" w:rsidRDefault="00B67859" w:rsidP="0097246E">
            <w:pPr>
              <w:spacing w:after="200" w:line="276" w:lineRule="auto"/>
              <w:jc w:val="left"/>
              <w:rPr>
                <w:del w:id="564" w:author="Xhelo Aros" w:date="2018-09-10T03:03:00Z"/>
                <w:b w:val="0"/>
              </w:rPr>
            </w:pPr>
            <w:del w:id="565" w:author="Xhelo Aros" w:date="2018-09-10T03:03:00Z">
              <w:r w:rsidDel="00083E90">
                <w:rPr>
                  <w:rStyle w:val="Hipervnculo"/>
                  <w:color w:val="auto"/>
                  <w:u w:val="none"/>
                </w:rPr>
                <w:fldChar w:fldCharType="begin"/>
              </w:r>
              <w:r w:rsidDel="00083E90">
                <w:rPr>
                  <w:rStyle w:val="Hipervnculo"/>
                  <w:b w:val="0"/>
                  <w:bCs w:val="0"/>
                  <w:color w:val="auto"/>
                  <w:u w:val="none"/>
                </w:rPr>
                <w:delInstrText xml:space="preserve"> HYPERLINK "http://www.xmpp.org/extensions/xep-0198.html" </w:delInstrText>
              </w:r>
              <w:r w:rsidDel="00083E90">
                <w:rPr>
                  <w:rStyle w:val="Hipervnculo"/>
                  <w:color w:val="auto"/>
                  <w:u w:val="none"/>
                </w:rPr>
                <w:fldChar w:fldCharType="separate"/>
              </w:r>
              <w:r w:rsidR="0097246E" w:rsidRPr="0097246E" w:rsidDel="00083E90">
                <w:rPr>
                  <w:rStyle w:val="Hipervnculo"/>
                  <w:b w:val="0"/>
                  <w:color w:val="auto"/>
                  <w:u w:val="none"/>
                </w:rPr>
                <w:delText>XEP-0198</w:delText>
              </w:r>
              <w:r w:rsidDel="00083E90">
                <w:rPr>
                  <w:rStyle w:val="Hipervnculo"/>
                  <w:color w:val="auto"/>
                  <w:u w:val="none"/>
                </w:rPr>
                <w:fldChar w:fldCharType="end"/>
              </w:r>
              <w:r w:rsidR="0097246E" w:rsidRPr="0097246E" w:rsidDel="00083E90">
                <w:rPr>
                  <w:b w:val="0"/>
                </w:rPr>
                <w:delText>: Stream Management</w:delText>
              </w:r>
            </w:del>
          </w:p>
        </w:tc>
        <w:tc>
          <w:tcPr>
            <w:tcW w:w="0" w:type="auto"/>
            <w:vAlign w:val="center"/>
            <w:hideMark/>
          </w:tcPr>
          <w:p w14:paraId="4DE91556" w14:textId="0D8DEBDF" w:rsidR="0097246E" w:rsidRPr="0097246E" w:rsidDel="00083E90" w:rsidRDefault="0097246E" w:rsidP="0097246E">
            <w:pPr>
              <w:spacing w:after="200" w:line="276" w:lineRule="auto"/>
              <w:jc w:val="center"/>
              <w:cnfStyle w:val="000000000000" w:firstRow="0" w:lastRow="0" w:firstColumn="0" w:lastColumn="0" w:oddVBand="0" w:evenVBand="0" w:oddHBand="0" w:evenHBand="0" w:firstRowFirstColumn="0" w:firstRowLastColumn="0" w:lastRowFirstColumn="0" w:lastRowLastColumn="0"/>
              <w:rPr>
                <w:del w:id="566" w:author="Xhelo Aros" w:date="2018-09-10T03:03:00Z"/>
              </w:rPr>
            </w:pPr>
            <w:del w:id="567" w:author="Xhelo Aros" w:date="2018-09-10T03:03:00Z">
              <w:r w:rsidDel="00083E90">
                <w:delText>Parcialmente</w:delText>
              </w:r>
            </w:del>
          </w:p>
        </w:tc>
      </w:tr>
    </w:tbl>
    <w:p w14:paraId="4DB53132" w14:textId="59731C45" w:rsidR="00CF091B" w:rsidDel="00083E90" w:rsidRDefault="00CF091B" w:rsidP="00414CC5">
      <w:pPr>
        <w:rPr>
          <w:del w:id="568" w:author="Xhelo Aros" w:date="2018-09-10T03:03:00Z"/>
          <w:lang w:val="es-ES"/>
        </w:rPr>
      </w:pPr>
      <w:del w:id="569" w:author="Xhelo Aros" w:date="2018-09-10T03:03:00Z">
        <w:r w:rsidDel="00083E90">
          <w:rPr>
            <w:lang w:val="es-ES"/>
          </w:rPr>
          <w:delText>En la</w:delText>
        </w:r>
        <w:r w:rsidR="00F30D5C" w:rsidDel="00083E90">
          <w:rPr>
            <w:lang w:val="es-ES"/>
          </w:rPr>
          <w:delText xml:space="preserve"> </w:delText>
        </w:r>
        <w:r w:rsidDel="00083E90">
          <w:rPr>
            <w:lang w:val="es-ES"/>
          </w:rPr>
          <w:fldChar w:fldCharType="begin"/>
        </w:r>
        <w:r w:rsidDel="00083E90">
          <w:rPr>
            <w:lang w:val="es-ES"/>
          </w:rPr>
          <w:delInstrText xml:space="preserve"> REF _Ref522588060 \h </w:delInstrText>
        </w:r>
        <w:r w:rsidDel="00083E90">
          <w:rPr>
            <w:lang w:val="es-ES"/>
          </w:rPr>
        </w:r>
        <w:r w:rsidDel="00083E90">
          <w:rPr>
            <w:lang w:val="es-ES"/>
          </w:rPr>
          <w:fldChar w:fldCharType="separate"/>
        </w:r>
        <w:r w:rsidDel="00083E90">
          <w:delText xml:space="preserve">Tabla </w:delText>
        </w:r>
        <w:r w:rsidDel="00083E90">
          <w:rPr>
            <w:noProof/>
          </w:rPr>
          <w:delText>16</w:delText>
        </w:r>
        <w:r w:rsidDel="00083E90">
          <w:rPr>
            <w:lang w:val="es-ES"/>
          </w:rPr>
          <w:fldChar w:fldCharType="end"/>
        </w:r>
        <w:r w:rsidDel="00083E90">
          <w:rPr>
            <w:lang w:val="es-ES"/>
          </w:rPr>
          <w:delText xml:space="preserve"> se </w:delText>
        </w:r>
        <w:r w:rsidR="00F30D5C" w:rsidDel="00083E90">
          <w:rPr>
            <w:lang w:val="es-ES"/>
          </w:rPr>
          <w:delText>enumera todos los XEP compatibles con Openfire. Los XEP que solo requieren soporte del lado del cliente se omiten.</w:delText>
        </w:r>
      </w:del>
    </w:p>
    <w:p w14:paraId="284C3157" w14:textId="5B350F84" w:rsidR="00CF091B" w:rsidDel="00083E90" w:rsidRDefault="00CF091B" w:rsidP="00CF091B">
      <w:pPr>
        <w:pStyle w:val="Descripcin"/>
        <w:keepNext/>
        <w:rPr>
          <w:del w:id="570" w:author="Xhelo Aros" w:date="2018-09-10T03:03:00Z"/>
        </w:rPr>
      </w:pPr>
      <w:bookmarkStart w:id="571" w:name="_Ref522588060"/>
      <w:del w:id="572" w:author="Xhelo Aros" w:date="2018-09-10T03:03:00Z">
        <w:r w:rsidDel="00083E90">
          <w:delText xml:space="preserve">Tabla </w:delText>
        </w:r>
        <w:r w:rsidR="00A4020E" w:rsidDel="00083E90">
          <w:rPr>
            <w:noProof/>
          </w:rPr>
          <w:fldChar w:fldCharType="begin"/>
        </w:r>
        <w:r w:rsidR="00A4020E" w:rsidDel="00083E90">
          <w:rPr>
            <w:noProof/>
          </w:rPr>
          <w:delInstrText xml:space="preserve"> SEQ Tabla \* ARABIC </w:delInstrText>
        </w:r>
        <w:r w:rsidR="00A4020E" w:rsidDel="00083E90">
          <w:rPr>
            <w:noProof/>
          </w:rPr>
          <w:fldChar w:fldCharType="separate"/>
        </w:r>
        <w:r w:rsidR="00162541" w:rsidDel="00083E90">
          <w:rPr>
            <w:noProof/>
          </w:rPr>
          <w:delText>22</w:delText>
        </w:r>
        <w:r w:rsidR="00A4020E" w:rsidDel="00083E90">
          <w:rPr>
            <w:noProof/>
          </w:rPr>
          <w:fldChar w:fldCharType="end"/>
        </w:r>
        <w:bookmarkEnd w:id="571"/>
        <w:r w:rsidDel="00083E90">
          <w:delText xml:space="preserve"> XEPs soportadas por Openfire</w:delText>
        </w:r>
      </w:del>
    </w:p>
    <w:tbl>
      <w:tblPr>
        <w:tblStyle w:val="Tablaconcuadrcula4-nfasis1"/>
        <w:tblW w:w="0" w:type="auto"/>
        <w:jc w:val="center"/>
        <w:tblLook w:val="04A0" w:firstRow="1" w:lastRow="0" w:firstColumn="1" w:lastColumn="0" w:noHBand="0" w:noVBand="1"/>
      </w:tblPr>
      <w:tblGrid>
        <w:gridCol w:w="6405"/>
      </w:tblGrid>
      <w:tr w:rsidR="00F30D5C" w:rsidRPr="00F30D5C" w:rsidDel="00083E90" w14:paraId="6F5D5F76" w14:textId="178B0190" w:rsidTr="00F30D5C">
        <w:trPr>
          <w:cnfStyle w:val="100000000000" w:firstRow="1" w:lastRow="0" w:firstColumn="0" w:lastColumn="0" w:oddVBand="0" w:evenVBand="0" w:oddHBand="0" w:evenHBand="0" w:firstRowFirstColumn="0" w:firstRowLastColumn="0" w:lastRowFirstColumn="0" w:lastRowLastColumn="0"/>
          <w:jc w:val="center"/>
          <w:del w:id="57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B5F3F8" w14:textId="48DB1394" w:rsidR="00F30D5C" w:rsidRPr="00F30D5C" w:rsidDel="00083E90" w:rsidRDefault="00CF091B" w:rsidP="00CF091B">
            <w:pPr>
              <w:spacing w:after="200" w:line="276" w:lineRule="auto"/>
              <w:jc w:val="center"/>
              <w:rPr>
                <w:del w:id="574" w:author="Xhelo Aros" w:date="2018-09-10T03:03:00Z"/>
                <w:rFonts w:cs="Arial"/>
                <w:b w:val="0"/>
                <w:szCs w:val="24"/>
              </w:rPr>
            </w:pPr>
            <w:del w:id="575" w:author="Xhelo Aros" w:date="2018-09-10T03:03:00Z">
              <w:r w:rsidDel="00083E90">
                <w:rPr>
                  <w:rFonts w:cs="Arial"/>
                  <w:b w:val="0"/>
                  <w:szCs w:val="24"/>
                </w:rPr>
                <w:delText>Especificación</w:delText>
              </w:r>
            </w:del>
          </w:p>
        </w:tc>
      </w:tr>
      <w:tr w:rsidR="00F30D5C" w:rsidRPr="00F30D5C" w:rsidDel="00083E90" w14:paraId="41152B91" w14:textId="7A41CADE" w:rsidTr="00F30D5C">
        <w:trPr>
          <w:cnfStyle w:val="000000100000" w:firstRow="0" w:lastRow="0" w:firstColumn="0" w:lastColumn="0" w:oddVBand="0" w:evenVBand="0" w:oddHBand="1" w:evenHBand="0" w:firstRowFirstColumn="0" w:firstRowLastColumn="0" w:lastRowFirstColumn="0" w:lastRowLastColumn="0"/>
          <w:jc w:val="center"/>
          <w:del w:id="57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24210F" w14:textId="66919659" w:rsidR="00F30D5C" w:rsidRPr="00F30D5C" w:rsidDel="00083E90" w:rsidRDefault="00B67859" w:rsidP="00F30D5C">
            <w:pPr>
              <w:spacing w:after="200" w:line="276" w:lineRule="auto"/>
              <w:rPr>
                <w:del w:id="577" w:author="Xhelo Aros" w:date="2018-09-10T03:03:00Z"/>
                <w:rFonts w:cs="Arial"/>
                <w:b w:val="0"/>
                <w:szCs w:val="24"/>
              </w:rPr>
            </w:pPr>
            <w:del w:id="57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"http://www.xmpp.org/extensions/xep-0004.html"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XEP-0004</w:delText>
              </w:r>
              <w:r w:rsidDel="00083E90">
                <w:rPr>
                  <w:rStyle w:val="Hipervnculo"/>
                  <w:rFonts w:cs="Arial"/>
                  <w:color w:val="auto"/>
                  <w:szCs w:val="24"/>
                  <w:u w:val="none"/>
                </w:rPr>
                <w:fldChar w:fldCharType="end"/>
              </w:r>
              <w:r w:rsidR="00F30D5C" w:rsidRPr="00F30D5C" w:rsidDel="00083E90">
                <w:rPr>
                  <w:rFonts w:cs="Arial"/>
                  <w:b w:val="0"/>
                  <w:szCs w:val="24"/>
                </w:rPr>
                <w:delText>: Data Forms</w:delText>
              </w:r>
            </w:del>
          </w:p>
        </w:tc>
      </w:tr>
      <w:tr w:rsidR="00F30D5C" w:rsidRPr="00F30D5C" w:rsidDel="00083E90" w14:paraId="6A2E07CB" w14:textId="0BAAFAD3" w:rsidTr="00F30D5C">
        <w:trPr>
          <w:jc w:val="center"/>
          <w:del w:id="57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43541E6" w14:textId="5CED0378" w:rsidR="00F30D5C" w:rsidRPr="00F30D5C" w:rsidDel="00083E90" w:rsidRDefault="00B67859" w:rsidP="00F30D5C">
            <w:pPr>
              <w:spacing w:after="200" w:line="276" w:lineRule="auto"/>
              <w:rPr>
                <w:del w:id="580" w:author="Xhelo Aros" w:date="2018-09-10T03:03:00Z"/>
                <w:rFonts w:cs="Arial"/>
                <w:b w:val="0"/>
                <w:szCs w:val="24"/>
              </w:rPr>
            </w:pPr>
            <w:del w:id="58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XEP-0012</w:delText>
              </w:r>
              <w:r w:rsidDel="00083E90">
                <w:rPr>
                  <w:rStyle w:val="Hipervnculo"/>
                  <w:rFonts w:cs="Arial"/>
                  <w:color w:val="auto"/>
                  <w:szCs w:val="24"/>
                  <w:u w:val="none"/>
                </w:rPr>
                <w:fldChar w:fldCharType="end"/>
              </w:r>
              <w:r w:rsidR="00F30D5C" w:rsidRPr="00F30D5C" w:rsidDel="00083E90">
                <w:rPr>
                  <w:rFonts w:cs="Arial"/>
                  <w:b w:val="0"/>
                  <w:szCs w:val="24"/>
                </w:rPr>
                <w:delText>: Last Activity</w:delText>
              </w:r>
            </w:del>
          </w:p>
        </w:tc>
      </w:tr>
      <w:tr w:rsidR="00F30D5C" w:rsidRPr="00F30D5C" w:rsidDel="00083E90" w14:paraId="7A7E841B" w14:textId="582D84BF" w:rsidTr="00F30D5C">
        <w:trPr>
          <w:cnfStyle w:val="000000100000" w:firstRow="0" w:lastRow="0" w:firstColumn="0" w:lastColumn="0" w:oddVBand="0" w:evenVBand="0" w:oddHBand="1" w:evenHBand="0" w:firstRowFirstColumn="0" w:firstRowLastColumn="0" w:lastRowFirstColumn="0" w:lastRowLastColumn="0"/>
          <w:jc w:val="center"/>
          <w:del w:id="58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2EDDE87" w14:textId="48D96CBE" w:rsidR="00F30D5C" w:rsidRPr="00F30D5C" w:rsidDel="00083E90" w:rsidRDefault="00B67859" w:rsidP="00F30D5C">
            <w:pPr>
              <w:spacing w:after="200" w:line="276" w:lineRule="auto"/>
              <w:rPr>
                <w:del w:id="583" w:author="Xhelo Aros" w:date="2018-09-10T03:03:00Z"/>
                <w:rFonts w:cs="Arial"/>
                <w:b w:val="0"/>
                <w:szCs w:val="24"/>
              </w:rPr>
            </w:pPr>
            <w:del w:id="58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"http://www.xmpp.org/extensions/xep-0013.html"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XEP-0013</w:delText>
              </w:r>
              <w:r w:rsidDel="00083E90">
                <w:rPr>
                  <w:rStyle w:val="Hipervnculo"/>
                  <w:rFonts w:cs="Arial"/>
                  <w:color w:val="auto"/>
                  <w:szCs w:val="24"/>
                  <w:u w:val="none"/>
                </w:rPr>
                <w:fldChar w:fldCharType="end"/>
              </w:r>
              <w:r w:rsidR="00F30D5C" w:rsidRPr="00F30D5C" w:rsidDel="00083E90">
                <w:rPr>
                  <w:rFonts w:cs="Arial"/>
                  <w:b w:val="0"/>
                  <w:szCs w:val="24"/>
                </w:rPr>
                <w:delText>: Flexible Offline Message Retrieval</w:delText>
              </w:r>
            </w:del>
          </w:p>
        </w:tc>
      </w:tr>
      <w:tr w:rsidR="00F30D5C" w:rsidRPr="00F30D5C" w:rsidDel="00083E90" w14:paraId="08DBDB40" w14:textId="6EB79DF1" w:rsidTr="00F30D5C">
        <w:trPr>
          <w:jc w:val="center"/>
          <w:del w:id="58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29F0050" w14:textId="664B3831" w:rsidR="00F30D5C" w:rsidRPr="00F30D5C" w:rsidDel="00083E90" w:rsidRDefault="00B67859" w:rsidP="00F30D5C">
            <w:pPr>
              <w:spacing w:after="200" w:line="276" w:lineRule="auto"/>
              <w:rPr>
                <w:del w:id="586" w:author="Xhelo Aros" w:date="2018-09-10T03:03:00Z"/>
                <w:rFonts w:cs="Arial"/>
                <w:b w:val="0"/>
                <w:szCs w:val="24"/>
              </w:rPr>
            </w:pPr>
            <w:del w:id="58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XEP-0030</w:delText>
              </w:r>
              <w:r w:rsidDel="00083E90">
                <w:rPr>
                  <w:rStyle w:val="Hipervnculo"/>
                  <w:rFonts w:cs="Arial"/>
                  <w:color w:val="auto"/>
                  <w:szCs w:val="24"/>
                  <w:u w:val="none"/>
                </w:rPr>
                <w:fldChar w:fldCharType="end"/>
              </w:r>
              <w:r w:rsidR="00F30D5C" w:rsidRPr="00F30D5C" w:rsidDel="00083E90">
                <w:rPr>
                  <w:rFonts w:cs="Arial"/>
                  <w:b w:val="0"/>
                  <w:szCs w:val="24"/>
                </w:rPr>
                <w:delText>: Service Discovery</w:delText>
              </w:r>
            </w:del>
          </w:p>
        </w:tc>
      </w:tr>
      <w:tr w:rsidR="00F30D5C" w:rsidRPr="00F30D5C" w:rsidDel="00083E90" w14:paraId="6D65D0E7" w14:textId="69E8DD39" w:rsidTr="00F30D5C">
        <w:trPr>
          <w:cnfStyle w:val="000000100000" w:firstRow="0" w:lastRow="0" w:firstColumn="0" w:lastColumn="0" w:oddVBand="0" w:evenVBand="0" w:oddHBand="1" w:evenHBand="0" w:firstRowFirstColumn="0" w:firstRowLastColumn="0" w:lastRowFirstColumn="0" w:lastRowLastColumn="0"/>
          <w:jc w:val="center"/>
          <w:del w:id="58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576E616" w14:textId="1F61117E" w:rsidR="00F30D5C" w:rsidRPr="00F30D5C" w:rsidDel="00083E90" w:rsidRDefault="00B67859" w:rsidP="00F30D5C">
            <w:pPr>
              <w:spacing w:after="200" w:line="276" w:lineRule="auto"/>
              <w:rPr>
                <w:del w:id="589" w:author="Xhelo Aros" w:date="2018-09-10T03:03:00Z"/>
                <w:rFonts w:cs="Arial"/>
                <w:b w:val="0"/>
                <w:szCs w:val="24"/>
              </w:rPr>
            </w:pPr>
            <w:del w:id="59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"http://www.xmpp.org/extensions/xep-0033.html"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XEP-0033</w:delText>
              </w:r>
              <w:r w:rsidDel="00083E90">
                <w:rPr>
                  <w:rStyle w:val="Hipervnculo"/>
                  <w:rFonts w:cs="Arial"/>
                  <w:color w:val="auto"/>
                  <w:szCs w:val="24"/>
                  <w:u w:val="none"/>
                </w:rPr>
                <w:fldChar w:fldCharType="end"/>
              </w:r>
              <w:r w:rsidR="00F30D5C" w:rsidRPr="00F30D5C" w:rsidDel="00083E90">
                <w:rPr>
                  <w:rFonts w:cs="Arial"/>
                  <w:b w:val="0"/>
                  <w:szCs w:val="24"/>
                </w:rPr>
                <w:delText>: Extended Stanza Addressing</w:delText>
              </w:r>
            </w:del>
          </w:p>
        </w:tc>
      </w:tr>
      <w:tr w:rsidR="00F30D5C" w:rsidRPr="00F30D5C" w:rsidDel="00083E90" w14:paraId="48195DA3" w14:textId="3A4E52CF" w:rsidTr="00F30D5C">
        <w:trPr>
          <w:jc w:val="center"/>
          <w:del w:id="59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0C11F2" w14:textId="21D3180C" w:rsidR="00F30D5C" w:rsidRPr="00F30D5C" w:rsidDel="00083E90" w:rsidRDefault="00B67859" w:rsidP="00F30D5C">
            <w:pPr>
              <w:spacing w:after="200" w:line="276" w:lineRule="auto"/>
              <w:rPr>
                <w:del w:id="592" w:author="Xhelo Aros" w:date="2018-09-10T03:03:00Z"/>
                <w:rFonts w:cs="Arial"/>
                <w:b w:val="0"/>
                <w:szCs w:val="24"/>
              </w:rPr>
            </w:pPr>
            <w:del w:id="59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XEP-0045</w:delText>
              </w:r>
              <w:r w:rsidDel="00083E90">
                <w:rPr>
                  <w:rStyle w:val="Hipervnculo"/>
                  <w:rFonts w:cs="Arial"/>
                  <w:color w:val="auto"/>
                  <w:szCs w:val="24"/>
                  <w:u w:val="none"/>
                </w:rPr>
                <w:fldChar w:fldCharType="end"/>
              </w:r>
              <w:r w:rsidR="00F30D5C" w:rsidRPr="00F30D5C" w:rsidDel="00083E90">
                <w:rPr>
                  <w:rFonts w:cs="Arial"/>
                  <w:b w:val="0"/>
                  <w:szCs w:val="24"/>
                </w:rPr>
                <w:delText>: Multi-User Chat</w:delText>
              </w:r>
            </w:del>
          </w:p>
        </w:tc>
      </w:tr>
      <w:tr w:rsidR="00F30D5C" w:rsidRPr="00F30D5C" w:rsidDel="00083E90" w14:paraId="3632D7BA" w14:textId="0AEE6D03" w:rsidTr="00F30D5C">
        <w:trPr>
          <w:cnfStyle w:val="000000100000" w:firstRow="0" w:lastRow="0" w:firstColumn="0" w:lastColumn="0" w:oddVBand="0" w:evenVBand="0" w:oddHBand="1" w:evenHBand="0" w:firstRowFirstColumn="0" w:firstRowLastColumn="0" w:lastRowFirstColumn="0" w:lastRowLastColumn="0"/>
          <w:jc w:val="center"/>
          <w:del w:id="59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029FF46" w14:textId="04A6B806" w:rsidR="00F30D5C" w:rsidRPr="00F30D5C" w:rsidDel="00083E90" w:rsidRDefault="00B67859" w:rsidP="00F30D5C">
            <w:pPr>
              <w:spacing w:after="200" w:line="276" w:lineRule="auto"/>
              <w:rPr>
                <w:del w:id="595" w:author="Xhelo Aros" w:date="2018-09-10T03:03:00Z"/>
                <w:rFonts w:cs="Arial"/>
                <w:b w:val="0"/>
                <w:szCs w:val="24"/>
              </w:rPr>
            </w:pPr>
            <w:del w:id="59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"http://www.xmpp.org/extensions/xep-0049.html"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XEP-0049</w:delText>
              </w:r>
              <w:r w:rsidDel="00083E90">
                <w:rPr>
                  <w:rStyle w:val="Hipervnculo"/>
                  <w:rFonts w:cs="Arial"/>
                  <w:color w:val="auto"/>
                  <w:szCs w:val="24"/>
                  <w:u w:val="none"/>
                </w:rPr>
                <w:fldChar w:fldCharType="end"/>
              </w:r>
              <w:r w:rsidR="00F30D5C" w:rsidRPr="00F30D5C" w:rsidDel="00083E90">
                <w:rPr>
                  <w:rFonts w:cs="Arial"/>
                  <w:b w:val="0"/>
                  <w:szCs w:val="24"/>
                </w:rPr>
                <w:delText>: Private XML Storage</w:delText>
              </w:r>
            </w:del>
          </w:p>
        </w:tc>
      </w:tr>
      <w:tr w:rsidR="00F30D5C" w:rsidRPr="00F30D5C" w:rsidDel="00083E90" w14:paraId="044E4E75" w14:textId="69674E52" w:rsidTr="00F30D5C">
        <w:trPr>
          <w:jc w:val="center"/>
          <w:del w:id="59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8AD65B" w14:textId="1A026848" w:rsidR="00F30D5C" w:rsidRPr="00F30D5C" w:rsidDel="00083E90" w:rsidRDefault="00B67859" w:rsidP="00F30D5C">
            <w:pPr>
              <w:spacing w:after="200" w:line="276" w:lineRule="auto"/>
              <w:rPr>
                <w:del w:id="598" w:author="Xhelo Aros" w:date="2018-09-10T03:03:00Z"/>
                <w:rFonts w:cs="Arial"/>
                <w:b w:val="0"/>
                <w:szCs w:val="24"/>
              </w:rPr>
            </w:pPr>
            <w:del w:id="59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XEP-0050</w:delText>
              </w:r>
              <w:r w:rsidDel="00083E90">
                <w:rPr>
                  <w:rStyle w:val="Hipervnculo"/>
                  <w:rFonts w:cs="Arial"/>
                  <w:color w:val="auto"/>
                  <w:szCs w:val="24"/>
                  <w:u w:val="none"/>
                </w:rPr>
                <w:fldChar w:fldCharType="end"/>
              </w:r>
              <w:r w:rsidR="00F30D5C" w:rsidRPr="00F30D5C" w:rsidDel="00083E90">
                <w:rPr>
                  <w:rFonts w:cs="Arial"/>
                  <w:b w:val="0"/>
                  <w:szCs w:val="24"/>
                </w:rPr>
                <w:delText>: Ad-Hoc Commands</w:delText>
              </w:r>
            </w:del>
          </w:p>
        </w:tc>
      </w:tr>
      <w:tr w:rsidR="00F30D5C" w:rsidRPr="00F30D5C" w:rsidDel="00083E90" w14:paraId="56208EEC" w14:textId="2405FC85" w:rsidTr="00F30D5C">
        <w:trPr>
          <w:cnfStyle w:val="000000100000" w:firstRow="0" w:lastRow="0" w:firstColumn="0" w:lastColumn="0" w:oddVBand="0" w:evenVBand="0" w:oddHBand="1" w:evenHBand="0" w:firstRowFirstColumn="0" w:firstRowLastColumn="0" w:lastRowFirstColumn="0" w:lastRowLastColumn="0"/>
          <w:jc w:val="center"/>
          <w:del w:id="60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B249979" w14:textId="6A0D8721" w:rsidR="00F30D5C" w:rsidRPr="00F30D5C" w:rsidDel="00083E90" w:rsidRDefault="00B67859" w:rsidP="00F30D5C">
            <w:pPr>
              <w:spacing w:after="200" w:line="276" w:lineRule="auto"/>
              <w:rPr>
                <w:del w:id="601" w:author="Xhelo Aros" w:date="2018-09-10T03:03:00Z"/>
                <w:rFonts w:cs="Arial"/>
                <w:b w:val="0"/>
                <w:szCs w:val="24"/>
              </w:rPr>
            </w:pPr>
            <w:del w:id="60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XEP-0054</w:delText>
              </w:r>
              <w:r w:rsidDel="00083E90">
                <w:rPr>
                  <w:rStyle w:val="Hipervnculo"/>
                  <w:rFonts w:cs="Arial"/>
                  <w:color w:val="auto"/>
                  <w:szCs w:val="24"/>
                  <w:u w:val="none"/>
                </w:rPr>
                <w:fldChar w:fldCharType="end"/>
              </w:r>
              <w:r w:rsidR="00F30D5C" w:rsidRPr="00F30D5C" w:rsidDel="00083E90">
                <w:rPr>
                  <w:rFonts w:cs="Arial"/>
                  <w:b w:val="0"/>
                  <w:szCs w:val="24"/>
                </w:rPr>
                <w:delText>: vcard-temp</w:delText>
              </w:r>
            </w:del>
          </w:p>
        </w:tc>
      </w:tr>
      <w:tr w:rsidR="00F30D5C" w:rsidRPr="00F30D5C" w:rsidDel="00083E90" w14:paraId="3FA081C8" w14:textId="26F0CE4E" w:rsidTr="00F30D5C">
        <w:trPr>
          <w:jc w:val="center"/>
          <w:del w:id="60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A17D704" w14:textId="210A65D1" w:rsidR="00F30D5C" w:rsidRPr="00F30D5C" w:rsidDel="00083E90" w:rsidRDefault="00B67859" w:rsidP="00F30D5C">
            <w:pPr>
              <w:spacing w:after="200" w:line="276" w:lineRule="auto"/>
              <w:rPr>
                <w:del w:id="604" w:author="Xhelo Aros" w:date="2018-09-10T03:03:00Z"/>
                <w:rFonts w:cs="Arial"/>
                <w:b w:val="0"/>
                <w:szCs w:val="24"/>
              </w:rPr>
            </w:pPr>
            <w:del w:id="60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XEP-0055</w:delText>
              </w:r>
              <w:r w:rsidDel="00083E90">
                <w:rPr>
                  <w:rStyle w:val="Hipervnculo"/>
                  <w:rFonts w:cs="Arial"/>
                  <w:color w:val="auto"/>
                  <w:szCs w:val="24"/>
                  <w:u w:val="none"/>
                </w:rPr>
                <w:fldChar w:fldCharType="end"/>
              </w:r>
              <w:r w:rsidR="00F30D5C" w:rsidRPr="00F30D5C" w:rsidDel="00083E90">
                <w:rPr>
                  <w:rFonts w:cs="Arial"/>
                  <w:b w:val="0"/>
                  <w:szCs w:val="24"/>
                </w:rPr>
                <w:delText>: Jabber Search [</w:delText>
              </w:r>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"http://download.igniterealtime.org/openfire/docs/latest/documentation/protocol-support.html" \l "fn1"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1</w:delText>
              </w:r>
              <w:r w:rsidDel="00083E90">
                <w:rPr>
                  <w:rStyle w:val="Hipervnculo"/>
                  <w:rFonts w:cs="Arial"/>
                  <w:color w:val="auto"/>
                  <w:szCs w:val="24"/>
                  <w:u w:val="none"/>
                </w:rPr>
                <w:fldChar w:fldCharType="end"/>
              </w:r>
              <w:r w:rsidR="00F30D5C" w:rsidRPr="00F30D5C" w:rsidDel="00083E90">
                <w:rPr>
                  <w:rFonts w:cs="Arial"/>
                  <w:b w:val="0"/>
                  <w:szCs w:val="24"/>
                </w:rPr>
                <w:delText>]</w:delText>
              </w:r>
            </w:del>
          </w:p>
        </w:tc>
      </w:tr>
      <w:tr w:rsidR="00F30D5C" w:rsidRPr="00F30D5C" w:rsidDel="00083E90" w14:paraId="04F79106" w14:textId="6B8E3B1B" w:rsidTr="00F30D5C">
        <w:trPr>
          <w:cnfStyle w:val="000000100000" w:firstRow="0" w:lastRow="0" w:firstColumn="0" w:lastColumn="0" w:oddVBand="0" w:evenVBand="0" w:oddHBand="1" w:evenHBand="0" w:firstRowFirstColumn="0" w:firstRowLastColumn="0" w:lastRowFirstColumn="0" w:lastRowLastColumn="0"/>
          <w:jc w:val="center"/>
          <w:del w:id="60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B9F9A85" w14:textId="43ECB951" w:rsidR="00F30D5C" w:rsidRPr="00F30D5C" w:rsidDel="00083E90" w:rsidRDefault="00B67859" w:rsidP="00F30D5C">
            <w:pPr>
              <w:spacing w:after="200" w:line="276" w:lineRule="auto"/>
              <w:rPr>
                <w:del w:id="607" w:author="Xhelo Aros" w:date="2018-09-10T03:03:00Z"/>
                <w:rFonts w:cs="Arial"/>
                <w:b w:val="0"/>
                <w:szCs w:val="24"/>
              </w:rPr>
            </w:pPr>
            <w:del w:id="60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"http://www.xmpp.org/extensions/xep-0059.html"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XEP-0059</w:delText>
              </w:r>
              <w:r w:rsidDel="00083E90">
                <w:rPr>
                  <w:rStyle w:val="Hipervnculo"/>
                  <w:rFonts w:cs="Arial"/>
                  <w:color w:val="auto"/>
                  <w:szCs w:val="24"/>
                  <w:u w:val="none"/>
                </w:rPr>
                <w:fldChar w:fldCharType="end"/>
              </w:r>
              <w:r w:rsidR="00F30D5C" w:rsidRPr="00F30D5C" w:rsidDel="00083E90">
                <w:rPr>
                  <w:rFonts w:cs="Arial"/>
                  <w:b w:val="0"/>
                  <w:szCs w:val="24"/>
                </w:rPr>
                <w:delText>: Result Set Management</w:delText>
              </w:r>
            </w:del>
          </w:p>
        </w:tc>
      </w:tr>
      <w:tr w:rsidR="00F30D5C" w:rsidRPr="00F30D5C" w:rsidDel="00083E90" w14:paraId="4F9C284E" w14:textId="67262FDA" w:rsidTr="00F30D5C">
        <w:trPr>
          <w:jc w:val="center"/>
          <w:del w:id="60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8834934" w14:textId="33F55E0F" w:rsidR="00F30D5C" w:rsidRPr="00F30D5C" w:rsidDel="00083E90" w:rsidRDefault="00B67859" w:rsidP="00F30D5C">
            <w:pPr>
              <w:spacing w:after="200" w:line="276" w:lineRule="auto"/>
              <w:rPr>
                <w:del w:id="610" w:author="Xhelo Aros" w:date="2018-09-10T03:03:00Z"/>
                <w:rFonts w:cs="Arial"/>
                <w:b w:val="0"/>
                <w:szCs w:val="24"/>
              </w:rPr>
            </w:pPr>
            <w:del w:id="61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XEP-0060</w:delText>
              </w:r>
              <w:r w:rsidDel="00083E90">
                <w:rPr>
                  <w:rStyle w:val="Hipervnculo"/>
                  <w:rFonts w:cs="Arial"/>
                  <w:color w:val="auto"/>
                  <w:szCs w:val="24"/>
                  <w:u w:val="none"/>
                </w:rPr>
                <w:fldChar w:fldCharType="end"/>
              </w:r>
              <w:r w:rsidR="00F30D5C" w:rsidRPr="00F30D5C" w:rsidDel="00083E90">
                <w:rPr>
                  <w:rFonts w:cs="Arial"/>
                  <w:b w:val="0"/>
                  <w:szCs w:val="24"/>
                </w:rPr>
                <w:delText>: Publish-Subscribe</w:delText>
              </w:r>
            </w:del>
          </w:p>
        </w:tc>
      </w:tr>
      <w:tr w:rsidR="00F30D5C" w:rsidRPr="00F30D5C" w:rsidDel="00083E90" w14:paraId="3C8B83C7" w14:textId="3C96AECC" w:rsidTr="00F30D5C">
        <w:trPr>
          <w:cnfStyle w:val="000000100000" w:firstRow="0" w:lastRow="0" w:firstColumn="0" w:lastColumn="0" w:oddVBand="0" w:evenVBand="0" w:oddHBand="1" w:evenHBand="0" w:firstRowFirstColumn="0" w:firstRowLastColumn="0" w:lastRowFirstColumn="0" w:lastRowLastColumn="0"/>
          <w:jc w:val="center"/>
          <w:del w:id="61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4C31F10" w14:textId="7D478A6F" w:rsidR="00F30D5C" w:rsidRPr="00F30D5C" w:rsidDel="00083E90" w:rsidRDefault="00B67859" w:rsidP="00F30D5C">
            <w:pPr>
              <w:spacing w:after="200" w:line="276" w:lineRule="auto"/>
              <w:rPr>
                <w:del w:id="613" w:author="Xhelo Aros" w:date="2018-09-10T03:03:00Z"/>
                <w:rFonts w:cs="Arial"/>
                <w:b w:val="0"/>
                <w:szCs w:val="24"/>
              </w:rPr>
            </w:pPr>
            <w:del w:id="61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"http://www.xmpp.org/extensions/xep-0065.html"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XEP-0065</w:delText>
              </w:r>
              <w:r w:rsidDel="00083E90">
                <w:rPr>
                  <w:rStyle w:val="Hipervnculo"/>
                  <w:rFonts w:cs="Arial"/>
                  <w:color w:val="auto"/>
                  <w:szCs w:val="24"/>
                  <w:u w:val="none"/>
                </w:rPr>
                <w:fldChar w:fldCharType="end"/>
              </w:r>
              <w:r w:rsidR="00F30D5C" w:rsidRPr="00F30D5C" w:rsidDel="00083E90">
                <w:rPr>
                  <w:rFonts w:cs="Arial"/>
                  <w:b w:val="0"/>
                  <w:szCs w:val="24"/>
                </w:rPr>
                <w:delText>: SOCKS5 Bytestreams</w:delText>
              </w:r>
            </w:del>
          </w:p>
        </w:tc>
      </w:tr>
      <w:tr w:rsidR="00F30D5C" w:rsidRPr="00F30D5C" w:rsidDel="00083E90" w14:paraId="128CA15C" w14:textId="1C70A0E2" w:rsidTr="00F30D5C">
        <w:trPr>
          <w:jc w:val="center"/>
          <w:del w:id="61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F4B3066" w14:textId="2EC6D1F0" w:rsidR="00F30D5C" w:rsidRPr="00F30D5C" w:rsidDel="00083E90" w:rsidRDefault="00B67859" w:rsidP="00F30D5C">
            <w:pPr>
              <w:spacing w:after="200" w:line="276" w:lineRule="auto"/>
              <w:rPr>
                <w:del w:id="616" w:author="Xhelo Aros" w:date="2018-09-10T03:03:00Z"/>
                <w:rFonts w:cs="Arial"/>
                <w:b w:val="0"/>
                <w:szCs w:val="24"/>
              </w:rPr>
            </w:pPr>
            <w:del w:id="61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"http://www.xmpp.org/extensions/xep-0077.html"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XEP-0077</w:delText>
              </w:r>
              <w:r w:rsidDel="00083E90">
                <w:rPr>
                  <w:rStyle w:val="Hipervnculo"/>
                  <w:rFonts w:cs="Arial"/>
                  <w:color w:val="auto"/>
                  <w:szCs w:val="24"/>
                  <w:u w:val="none"/>
                </w:rPr>
                <w:fldChar w:fldCharType="end"/>
              </w:r>
              <w:r w:rsidR="00F30D5C" w:rsidRPr="00F30D5C" w:rsidDel="00083E90">
                <w:rPr>
                  <w:rFonts w:cs="Arial"/>
                  <w:b w:val="0"/>
                  <w:szCs w:val="24"/>
                </w:rPr>
                <w:delText>: In-Band Registration</w:delText>
              </w:r>
            </w:del>
          </w:p>
        </w:tc>
      </w:tr>
      <w:tr w:rsidR="00F30D5C" w:rsidRPr="00F30D5C" w:rsidDel="00083E90" w14:paraId="6397C892" w14:textId="0D8229E5" w:rsidTr="00F30D5C">
        <w:trPr>
          <w:cnfStyle w:val="000000100000" w:firstRow="0" w:lastRow="0" w:firstColumn="0" w:lastColumn="0" w:oddVBand="0" w:evenVBand="0" w:oddHBand="1" w:evenHBand="0" w:firstRowFirstColumn="0" w:firstRowLastColumn="0" w:lastRowFirstColumn="0" w:lastRowLastColumn="0"/>
          <w:jc w:val="center"/>
          <w:del w:id="61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816F3E7" w14:textId="54564AD8" w:rsidR="00F30D5C" w:rsidRPr="00F30D5C" w:rsidDel="00083E90" w:rsidRDefault="00B67859" w:rsidP="00F30D5C">
            <w:pPr>
              <w:spacing w:after="200" w:line="276" w:lineRule="auto"/>
              <w:rPr>
                <w:del w:id="619" w:author="Xhelo Aros" w:date="2018-09-10T03:03:00Z"/>
                <w:rFonts w:cs="Arial"/>
                <w:b w:val="0"/>
                <w:szCs w:val="24"/>
              </w:rPr>
            </w:pPr>
            <w:del w:id="62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"http://www.xmpp.org/extensions/xep-0078.html"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XEP-0078</w:delText>
              </w:r>
              <w:r w:rsidDel="00083E90">
                <w:rPr>
                  <w:rStyle w:val="Hipervnculo"/>
                  <w:rFonts w:cs="Arial"/>
                  <w:color w:val="auto"/>
                  <w:szCs w:val="24"/>
                  <w:u w:val="none"/>
                </w:rPr>
                <w:fldChar w:fldCharType="end"/>
              </w:r>
              <w:r w:rsidR="00F30D5C" w:rsidRPr="00F30D5C" w:rsidDel="00083E90">
                <w:rPr>
                  <w:rFonts w:cs="Arial"/>
                  <w:b w:val="0"/>
                  <w:szCs w:val="24"/>
                </w:rPr>
                <w:delText>: Non-SASL Authentication</w:delText>
              </w:r>
            </w:del>
          </w:p>
        </w:tc>
      </w:tr>
      <w:tr w:rsidR="00F30D5C" w:rsidRPr="00F30D5C" w:rsidDel="00083E90" w14:paraId="1A94BCE0" w14:textId="66F736E4" w:rsidTr="00F30D5C">
        <w:trPr>
          <w:jc w:val="center"/>
          <w:del w:id="62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F67935" w14:textId="52CEEA16" w:rsidR="00F30D5C" w:rsidRPr="00F30D5C" w:rsidDel="00083E90" w:rsidRDefault="00B67859" w:rsidP="00F30D5C">
            <w:pPr>
              <w:spacing w:after="200" w:line="276" w:lineRule="auto"/>
              <w:rPr>
                <w:del w:id="622" w:author="Xhelo Aros" w:date="2018-09-10T03:03:00Z"/>
                <w:rFonts w:cs="Arial"/>
                <w:b w:val="0"/>
                <w:szCs w:val="24"/>
              </w:rPr>
            </w:pPr>
            <w:del w:id="62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XEP-0082</w:delText>
              </w:r>
              <w:r w:rsidDel="00083E90">
                <w:rPr>
                  <w:rStyle w:val="Hipervnculo"/>
                  <w:rFonts w:cs="Arial"/>
                  <w:color w:val="auto"/>
                  <w:szCs w:val="24"/>
                  <w:u w:val="none"/>
                </w:rPr>
                <w:fldChar w:fldCharType="end"/>
              </w:r>
              <w:r w:rsidR="00F30D5C" w:rsidRPr="00F30D5C" w:rsidDel="00083E90">
                <w:rPr>
                  <w:rFonts w:cs="Arial"/>
                  <w:b w:val="0"/>
                  <w:szCs w:val="24"/>
                </w:rPr>
                <w:delText>: XMPP Date and Time Profiles</w:delText>
              </w:r>
            </w:del>
          </w:p>
        </w:tc>
      </w:tr>
      <w:tr w:rsidR="00F30D5C" w:rsidRPr="00F30D5C" w:rsidDel="00083E90" w14:paraId="4A854E6B" w14:textId="7E13F6BE" w:rsidTr="00F30D5C">
        <w:trPr>
          <w:cnfStyle w:val="000000100000" w:firstRow="0" w:lastRow="0" w:firstColumn="0" w:lastColumn="0" w:oddVBand="0" w:evenVBand="0" w:oddHBand="1" w:evenHBand="0" w:firstRowFirstColumn="0" w:firstRowLastColumn="0" w:lastRowFirstColumn="0" w:lastRowLastColumn="0"/>
          <w:jc w:val="center"/>
          <w:del w:id="62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71E8FF3" w14:textId="084FF26D" w:rsidR="00F30D5C" w:rsidRPr="00F30D5C" w:rsidDel="00083E90" w:rsidRDefault="00B67859" w:rsidP="00F30D5C">
            <w:pPr>
              <w:spacing w:after="200" w:line="276" w:lineRule="auto"/>
              <w:rPr>
                <w:del w:id="625" w:author="Xhelo Aros" w:date="2018-09-10T03:03:00Z"/>
                <w:rFonts w:cs="Arial"/>
                <w:b w:val="0"/>
                <w:szCs w:val="24"/>
              </w:rPr>
            </w:pPr>
            <w:del w:id="62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"http://www.xmpp.org/extensions/xep-0086.html"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XEP-0086</w:delText>
              </w:r>
              <w:r w:rsidDel="00083E90">
                <w:rPr>
                  <w:rStyle w:val="Hipervnculo"/>
                  <w:rFonts w:cs="Arial"/>
                  <w:color w:val="auto"/>
                  <w:szCs w:val="24"/>
                  <w:u w:val="none"/>
                </w:rPr>
                <w:fldChar w:fldCharType="end"/>
              </w:r>
              <w:r w:rsidR="00F30D5C" w:rsidRPr="00F30D5C" w:rsidDel="00083E90">
                <w:rPr>
                  <w:rFonts w:cs="Arial"/>
                  <w:b w:val="0"/>
                  <w:szCs w:val="24"/>
                </w:rPr>
                <w:delText>: Error Condition Mappings</w:delText>
              </w:r>
            </w:del>
          </w:p>
        </w:tc>
      </w:tr>
      <w:tr w:rsidR="00F30D5C" w:rsidRPr="00F30D5C" w:rsidDel="00083E90" w14:paraId="5F0A9D6C" w14:textId="147C571B" w:rsidTr="00F30D5C">
        <w:trPr>
          <w:jc w:val="center"/>
          <w:del w:id="62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71E4359" w14:textId="33BDD40A" w:rsidR="00F30D5C" w:rsidRPr="00F30D5C" w:rsidDel="00083E90" w:rsidRDefault="00B67859" w:rsidP="00F30D5C">
            <w:pPr>
              <w:spacing w:after="200" w:line="276" w:lineRule="auto"/>
              <w:rPr>
                <w:del w:id="628" w:author="Xhelo Aros" w:date="2018-09-10T03:03:00Z"/>
                <w:rFonts w:cs="Arial"/>
                <w:b w:val="0"/>
                <w:szCs w:val="24"/>
              </w:rPr>
            </w:pPr>
            <w:del w:id="62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XEP-0092</w:delText>
              </w:r>
              <w:r w:rsidDel="00083E90">
                <w:rPr>
                  <w:rStyle w:val="Hipervnculo"/>
                  <w:rFonts w:cs="Arial"/>
                  <w:color w:val="auto"/>
                  <w:szCs w:val="24"/>
                  <w:u w:val="none"/>
                </w:rPr>
                <w:fldChar w:fldCharType="end"/>
              </w:r>
              <w:r w:rsidR="00F30D5C" w:rsidRPr="00F30D5C" w:rsidDel="00083E90">
                <w:rPr>
                  <w:rFonts w:cs="Arial"/>
                  <w:b w:val="0"/>
                  <w:szCs w:val="24"/>
                </w:rPr>
                <w:delText>: Software Version</w:delText>
              </w:r>
            </w:del>
          </w:p>
        </w:tc>
      </w:tr>
      <w:tr w:rsidR="00F30D5C" w:rsidRPr="00F30D5C" w:rsidDel="00083E90" w14:paraId="606903F2" w14:textId="12E973A3" w:rsidTr="00F30D5C">
        <w:trPr>
          <w:cnfStyle w:val="000000100000" w:firstRow="0" w:lastRow="0" w:firstColumn="0" w:lastColumn="0" w:oddVBand="0" w:evenVBand="0" w:oddHBand="1" w:evenHBand="0" w:firstRowFirstColumn="0" w:firstRowLastColumn="0" w:lastRowFirstColumn="0" w:lastRowLastColumn="0"/>
          <w:jc w:val="center"/>
          <w:del w:id="63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462E3F" w14:textId="3DF8F55B" w:rsidR="00F30D5C" w:rsidRPr="00F30D5C" w:rsidDel="00083E90" w:rsidRDefault="00B67859" w:rsidP="00F30D5C">
            <w:pPr>
              <w:spacing w:after="200" w:line="276" w:lineRule="auto"/>
              <w:rPr>
                <w:del w:id="631" w:author="Xhelo Aros" w:date="2018-09-10T03:03:00Z"/>
                <w:rFonts w:cs="Arial"/>
                <w:b w:val="0"/>
                <w:szCs w:val="24"/>
              </w:rPr>
            </w:pPr>
            <w:del w:id="63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"http://www.xmpp.org/extensions/xep-0096.html"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XEP-0096</w:delText>
              </w:r>
              <w:r w:rsidDel="00083E90">
                <w:rPr>
                  <w:rStyle w:val="Hipervnculo"/>
                  <w:rFonts w:cs="Arial"/>
                  <w:color w:val="auto"/>
                  <w:szCs w:val="24"/>
                  <w:u w:val="none"/>
                </w:rPr>
                <w:fldChar w:fldCharType="end"/>
              </w:r>
              <w:r w:rsidR="00F30D5C" w:rsidRPr="00F30D5C" w:rsidDel="00083E90">
                <w:rPr>
                  <w:rFonts w:cs="Arial"/>
                  <w:b w:val="0"/>
                  <w:szCs w:val="24"/>
                </w:rPr>
                <w:delText>: File Transfer</w:delText>
              </w:r>
            </w:del>
          </w:p>
        </w:tc>
      </w:tr>
      <w:tr w:rsidR="00F30D5C" w:rsidRPr="00F30D5C" w:rsidDel="00083E90" w14:paraId="40693A36" w14:textId="70FCDF23" w:rsidTr="00F30D5C">
        <w:trPr>
          <w:jc w:val="center"/>
          <w:del w:id="63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7C94BAF" w14:textId="15DA4103" w:rsidR="00F30D5C" w:rsidRPr="00F30D5C" w:rsidDel="00083E90" w:rsidRDefault="00B67859" w:rsidP="00F30D5C">
            <w:pPr>
              <w:spacing w:after="200" w:line="276" w:lineRule="auto"/>
              <w:rPr>
                <w:del w:id="634" w:author="Xhelo Aros" w:date="2018-09-10T03:03:00Z"/>
                <w:rFonts w:cs="Arial"/>
                <w:b w:val="0"/>
                <w:szCs w:val="24"/>
              </w:rPr>
            </w:pPr>
            <w:del w:id="63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"http://www.xmpp.org/extensions/xep-0106.html"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XEP-0106</w:delText>
              </w:r>
              <w:r w:rsidDel="00083E90">
                <w:rPr>
                  <w:rStyle w:val="Hipervnculo"/>
                  <w:rFonts w:cs="Arial"/>
                  <w:color w:val="auto"/>
                  <w:szCs w:val="24"/>
                  <w:u w:val="none"/>
                </w:rPr>
                <w:fldChar w:fldCharType="end"/>
              </w:r>
              <w:r w:rsidR="00F30D5C" w:rsidRPr="00F30D5C" w:rsidDel="00083E90">
                <w:rPr>
                  <w:rFonts w:cs="Arial"/>
                  <w:b w:val="0"/>
                  <w:szCs w:val="24"/>
                </w:rPr>
                <w:delText>: JID Escaping</w:delText>
              </w:r>
            </w:del>
          </w:p>
        </w:tc>
      </w:tr>
      <w:tr w:rsidR="00F30D5C" w:rsidRPr="00F30D5C" w:rsidDel="00083E90" w14:paraId="169CE96B" w14:textId="1E73B14C" w:rsidTr="00F30D5C">
        <w:trPr>
          <w:cnfStyle w:val="000000100000" w:firstRow="0" w:lastRow="0" w:firstColumn="0" w:lastColumn="0" w:oddVBand="0" w:evenVBand="0" w:oddHBand="1" w:evenHBand="0" w:firstRowFirstColumn="0" w:firstRowLastColumn="0" w:lastRowFirstColumn="0" w:lastRowLastColumn="0"/>
          <w:jc w:val="center"/>
          <w:del w:id="63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FEB07F4" w14:textId="115FACC5" w:rsidR="00F30D5C" w:rsidRPr="00F30D5C" w:rsidDel="00083E90" w:rsidRDefault="00B67859" w:rsidP="00F30D5C">
            <w:pPr>
              <w:spacing w:after="200" w:line="276" w:lineRule="auto"/>
              <w:rPr>
                <w:del w:id="637" w:author="Xhelo Aros" w:date="2018-09-10T03:03:00Z"/>
                <w:rFonts w:cs="Arial"/>
                <w:b w:val="0"/>
                <w:szCs w:val="24"/>
              </w:rPr>
            </w:pPr>
            <w:del w:id="63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XEP-0114</w:delText>
              </w:r>
              <w:r w:rsidDel="00083E90">
                <w:rPr>
                  <w:rStyle w:val="Hipervnculo"/>
                  <w:rFonts w:cs="Arial"/>
                  <w:color w:val="auto"/>
                  <w:szCs w:val="24"/>
                  <w:u w:val="none"/>
                </w:rPr>
                <w:fldChar w:fldCharType="end"/>
              </w:r>
              <w:r w:rsidR="00F30D5C" w:rsidRPr="00F30D5C" w:rsidDel="00083E90">
                <w:rPr>
                  <w:rFonts w:cs="Arial"/>
                  <w:b w:val="0"/>
                  <w:szCs w:val="24"/>
                </w:rPr>
                <w:delText>: Jabber Component Protocol</w:delText>
              </w:r>
            </w:del>
          </w:p>
        </w:tc>
      </w:tr>
      <w:tr w:rsidR="00F30D5C" w:rsidRPr="00F30D5C" w:rsidDel="00083E90" w14:paraId="2BC9810E" w14:textId="229E9052" w:rsidTr="00F30D5C">
        <w:trPr>
          <w:jc w:val="center"/>
          <w:del w:id="63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CB3762E" w14:textId="4D71D253" w:rsidR="00F30D5C" w:rsidRPr="00F30D5C" w:rsidDel="00083E90" w:rsidRDefault="00B67859" w:rsidP="00F30D5C">
            <w:pPr>
              <w:spacing w:after="200" w:line="276" w:lineRule="auto"/>
              <w:rPr>
                <w:del w:id="640" w:author="Xhelo Aros" w:date="2018-09-10T03:03:00Z"/>
                <w:rFonts w:cs="Arial"/>
                <w:b w:val="0"/>
                <w:szCs w:val="24"/>
              </w:rPr>
            </w:pPr>
            <w:del w:id="64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"http://www.xmpp.org/extensions/xep-0115.html"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XEP-0115</w:delText>
              </w:r>
              <w:r w:rsidDel="00083E90">
                <w:rPr>
                  <w:rStyle w:val="Hipervnculo"/>
                  <w:rFonts w:cs="Arial"/>
                  <w:color w:val="auto"/>
                  <w:szCs w:val="24"/>
                  <w:u w:val="none"/>
                </w:rPr>
                <w:fldChar w:fldCharType="end"/>
              </w:r>
              <w:r w:rsidR="00F30D5C" w:rsidRPr="00F30D5C" w:rsidDel="00083E90">
                <w:rPr>
                  <w:rFonts w:cs="Arial"/>
                  <w:b w:val="0"/>
                  <w:szCs w:val="24"/>
                </w:rPr>
                <w:delText>: Entity Capabilities</w:delText>
              </w:r>
            </w:del>
          </w:p>
        </w:tc>
      </w:tr>
      <w:tr w:rsidR="00F30D5C" w:rsidRPr="00F30D5C" w:rsidDel="00083E90" w14:paraId="06F5C2B6" w14:textId="0C2A2B14" w:rsidTr="00F30D5C">
        <w:trPr>
          <w:cnfStyle w:val="000000100000" w:firstRow="0" w:lastRow="0" w:firstColumn="0" w:lastColumn="0" w:oddVBand="0" w:evenVBand="0" w:oddHBand="1" w:evenHBand="0" w:firstRowFirstColumn="0" w:firstRowLastColumn="0" w:lastRowFirstColumn="0" w:lastRowLastColumn="0"/>
          <w:jc w:val="center"/>
          <w:del w:id="64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6C68AE5B" w14:textId="6F9D9A02" w:rsidR="00F30D5C" w:rsidRPr="00F30D5C" w:rsidDel="00083E90" w:rsidRDefault="00B67859" w:rsidP="00F30D5C">
            <w:pPr>
              <w:spacing w:after="200" w:line="276" w:lineRule="auto"/>
              <w:rPr>
                <w:del w:id="643" w:author="Xhelo Aros" w:date="2018-09-10T03:03:00Z"/>
                <w:rFonts w:cs="Arial"/>
                <w:b w:val="0"/>
                <w:szCs w:val="24"/>
              </w:rPr>
            </w:pPr>
            <w:del w:id="64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"http://www.xmpp.org/extensions/xep-0124.html"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XEP-0124</w:delText>
              </w:r>
              <w:r w:rsidDel="00083E90">
                <w:rPr>
                  <w:rStyle w:val="Hipervnculo"/>
                  <w:rFonts w:cs="Arial"/>
                  <w:color w:val="auto"/>
                  <w:szCs w:val="24"/>
                  <w:u w:val="none"/>
                </w:rPr>
                <w:fldChar w:fldCharType="end"/>
              </w:r>
              <w:r w:rsidR="00F30D5C" w:rsidRPr="00F30D5C" w:rsidDel="00083E90">
                <w:rPr>
                  <w:rFonts w:cs="Arial"/>
                  <w:b w:val="0"/>
                  <w:szCs w:val="24"/>
                </w:rPr>
                <w:delText>: HTTP Binding</w:delText>
              </w:r>
            </w:del>
          </w:p>
        </w:tc>
      </w:tr>
      <w:tr w:rsidR="00F30D5C" w:rsidRPr="00F30D5C" w:rsidDel="00083E90" w14:paraId="0D7AD822" w14:textId="3AC248C4" w:rsidTr="00F30D5C">
        <w:trPr>
          <w:jc w:val="center"/>
          <w:del w:id="645"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1D3B7817" w14:textId="310C2A5F" w:rsidR="00F30D5C" w:rsidRPr="00F30D5C" w:rsidDel="00083E90" w:rsidRDefault="00B67859" w:rsidP="00F30D5C">
            <w:pPr>
              <w:spacing w:after="200" w:line="276" w:lineRule="auto"/>
              <w:rPr>
                <w:del w:id="646" w:author="Xhelo Aros" w:date="2018-09-10T03:03:00Z"/>
                <w:rFonts w:cs="Arial"/>
                <w:b w:val="0"/>
                <w:szCs w:val="24"/>
              </w:rPr>
            </w:pPr>
            <w:del w:id="647"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"http://www.xmpp.org/extensions/xep-0126.html"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XEP-0126</w:delText>
              </w:r>
              <w:r w:rsidDel="00083E90">
                <w:rPr>
                  <w:rStyle w:val="Hipervnculo"/>
                  <w:rFonts w:cs="Arial"/>
                  <w:color w:val="auto"/>
                  <w:szCs w:val="24"/>
                  <w:u w:val="none"/>
                </w:rPr>
                <w:fldChar w:fldCharType="end"/>
              </w:r>
              <w:r w:rsidR="00F30D5C" w:rsidRPr="00F30D5C" w:rsidDel="00083E90">
                <w:rPr>
                  <w:rFonts w:cs="Arial"/>
                  <w:b w:val="0"/>
                  <w:szCs w:val="24"/>
                </w:rPr>
                <w:delText>: Invisibility</w:delText>
              </w:r>
            </w:del>
          </w:p>
        </w:tc>
      </w:tr>
      <w:tr w:rsidR="00F30D5C" w:rsidRPr="00F30D5C" w:rsidDel="00083E90" w14:paraId="06D009BD" w14:textId="3F68B2C9" w:rsidTr="00F30D5C">
        <w:trPr>
          <w:cnfStyle w:val="000000100000" w:firstRow="0" w:lastRow="0" w:firstColumn="0" w:lastColumn="0" w:oddVBand="0" w:evenVBand="0" w:oddHBand="1" w:evenHBand="0" w:firstRowFirstColumn="0" w:firstRowLastColumn="0" w:lastRowFirstColumn="0" w:lastRowLastColumn="0"/>
          <w:jc w:val="center"/>
          <w:del w:id="648"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CC258A8" w14:textId="6E7CA8E8" w:rsidR="00F30D5C" w:rsidRPr="00F30D5C" w:rsidDel="00083E90" w:rsidRDefault="00B67859" w:rsidP="00F30D5C">
            <w:pPr>
              <w:spacing w:after="200" w:line="276" w:lineRule="auto"/>
              <w:rPr>
                <w:del w:id="649" w:author="Xhelo Aros" w:date="2018-09-10T03:03:00Z"/>
                <w:rFonts w:cs="Arial"/>
                <w:b w:val="0"/>
                <w:szCs w:val="24"/>
              </w:rPr>
            </w:pPr>
            <w:del w:id="650"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"http://www.xmpp.org/extensions/xep-0128.html"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XEP-0128</w:delText>
              </w:r>
              <w:r w:rsidDel="00083E90">
                <w:rPr>
                  <w:rStyle w:val="Hipervnculo"/>
                  <w:rFonts w:cs="Arial"/>
                  <w:color w:val="auto"/>
                  <w:szCs w:val="24"/>
                  <w:u w:val="none"/>
                </w:rPr>
                <w:fldChar w:fldCharType="end"/>
              </w:r>
              <w:r w:rsidR="00F30D5C" w:rsidRPr="00F30D5C" w:rsidDel="00083E90">
                <w:rPr>
                  <w:rFonts w:cs="Arial"/>
                  <w:b w:val="0"/>
                  <w:szCs w:val="24"/>
                </w:rPr>
                <w:delText>: Service Discovery Extensions</w:delText>
              </w:r>
            </w:del>
          </w:p>
        </w:tc>
      </w:tr>
      <w:tr w:rsidR="00F30D5C" w:rsidRPr="00F30D5C" w:rsidDel="00083E90" w14:paraId="3791471C" w14:textId="3225D97F" w:rsidTr="00F30D5C">
        <w:trPr>
          <w:jc w:val="center"/>
          <w:del w:id="651"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76124FEE" w14:textId="6CA2871A" w:rsidR="00F30D5C" w:rsidRPr="00F30D5C" w:rsidDel="00083E90" w:rsidRDefault="00B67859" w:rsidP="00F30D5C">
            <w:pPr>
              <w:spacing w:after="200" w:line="276" w:lineRule="auto"/>
              <w:rPr>
                <w:del w:id="652" w:author="Xhelo Aros" w:date="2018-09-10T03:03:00Z"/>
                <w:rFonts w:cs="Arial"/>
                <w:b w:val="0"/>
                <w:szCs w:val="24"/>
              </w:rPr>
            </w:pPr>
            <w:del w:id="653"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"http://www.xmpp.org/extensions/xep-0138.html"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XEP-0138</w:delText>
              </w:r>
              <w:r w:rsidDel="00083E90">
                <w:rPr>
                  <w:rStyle w:val="Hipervnculo"/>
                  <w:rFonts w:cs="Arial"/>
                  <w:color w:val="auto"/>
                  <w:szCs w:val="24"/>
                  <w:u w:val="none"/>
                </w:rPr>
                <w:fldChar w:fldCharType="end"/>
              </w:r>
              <w:r w:rsidR="00F30D5C" w:rsidRPr="00F30D5C" w:rsidDel="00083E90">
                <w:rPr>
                  <w:rFonts w:cs="Arial"/>
                  <w:b w:val="0"/>
                  <w:szCs w:val="24"/>
                </w:rPr>
                <w:delText>: Stream Compression</w:delText>
              </w:r>
            </w:del>
          </w:p>
        </w:tc>
      </w:tr>
      <w:tr w:rsidR="00F30D5C" w:rsidRPr="00F30D5C" w:rsidDel="00083E90" w14:paraId="542ED800" w14:textId="5B5C6E9C" w:rsidTr="00F30D5C">
        <w:trPr>
          <w:cnfStyle w:val="000000100000" w:firstRow="0" w:lastRow="0" w:firstColumn="0" w:lastColumn="0" w:oddVBand="0" w:evenVBand="0" w:oddHBand="1" w:evenHBand="0" w:firstRowFirstColumn="0" w:firstRowLastColumn="0" w:lastRowFirstColumn="0" w:lastRowLastColumn="0"/>
          <w:jc w:val="center"/>
          <w:del w:id="654"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B61DB81" w14:textId="3AAB5EB1" w:rsidR="00F30D5C" w:rsidRPr="00F30D5C" w:rsidDel="00083E90" w:rsidRDefault="00B67859" w:rsidP="00F30D5C">
            <w:pPr>
              <w:spacing w:after="200" w:line="276" w:lineRule="auto"/>
              <w:rPr>
                <w:del w:id="655" w:author="Xhelo Aros" w:date="2018-09-10T03:03:00Z"/>
                <w:rFonts w:cs="Arial"/>
                <w:b w:val="0"/>
                <w:szCs w:val="24"/>
              </w:rPr>
            </w:pPr>
            <w:del w:id="656"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XEP-0160</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Handling Offline Messages</w:delText>
              </w:r>
            </w:del>
          </w:p>
        </w:tc>
      </w:tr>
      <w:tr w:rsidR="00F30D5C" w:rsidRPr="00F30D5C" w:rsidDel="00083E90" w14:paraId="306C92D3" w14:textId="10FBA48D" w:rsidTr="00F30D5C">
        <w:trPr>
          <w:jc w:val="center"/>
          <w:del w:id="657"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42166AC" w14:textId="2AB23082" w:rsidR="00F30D5C" w:rsidRPr="00F30D5C" w:rsidDel="00083E90" w:rsidRDefault="00B67859" w:rsidP="00F30D5C">
            <w:pPr>
              <w:spacing w:after="200" w:line="276" w:lineRule="auto"/>
              <w:rPr>
                <w:del w:id="658" w:author="Xhelo Aros" w:date="2018-09-10T03:03:00Z"/>
                <w:rFonts w:cs="Arial"/>
                <w:b w:val="0"/>
                <w:szCs w:val="24"/>
              </w:rPr>
            </w:pPr>
            <w:del w:id="659"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"http://www.xmpp.org/extensions/xep-0163.html"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XEP-0163</w:delText>
              </w:r>
              <w:r w:rsidDel="00083E90">
                <w:rPr>
                  <w:rStyle w:val="Hipervnculo"/>
                  <w:rFonts w:cs="Arial"/>
                  <w:color w:val="auto"/>
                  <w:szCs w:val="24"/>
                  <w:u w:val="none"/>
                </w:rPr>
                <w:fldChar w:fldCharType="end"/>
              </w:r>
              <w:r w:rsidR="00F30D5C" w:rsidRPr="00F30D5C" w:rsidDel="00083E90">
                <w:rPr>
                  <w:rFonts w:cs="Arial"/>
                  <w:b w:val="0"/>
                  <w:szCs w:val="24"/>
                </w:rPr>
                <w:delText>: Personal Eventing via Pubsub</w:delText>
              </w:r>
            </w:del>
          </w:p>
        </w:tc>
      </w:tr>
      <w:tr w:rsidR="00F30D5C" w:rsidRPr="00F30D5C" w:rsidDel="00083E90" w14:paraId="2FD7E52B" w14:textId="66337878" w:rsidTr="00F30D5C">
        <w:trPr>
          <w:cnfStyle w:val="000000100000" w:firstRow="0" w:lastRow="0" w:firstColumn="0" w:lastColumn="0" w:oddVBand="0" w:evenVBand="0" w:oddHBand="1" w:evenHBand="0" w:firstRowFirstColumn="0" w:firstRowLastColumn="0" w:lastRowFirstColumn="0" w:lastRowLastColumn="0"/>
          <w:jc w:val="center"/>
          <w:del w:id="660"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50498749" w14:textId="05BE0787" w:rsidR="00F30D5C" w:rsidRPr="00F30D5C" w:rsidDel="00083E90" w:rsidRDefault="00B67859" w:rsidP="00F30D5C">
            <w:pPr>
              <w:spacing w:after="200" w:line="276" w:lineRule="auto"/>
              <w:rPr>
                <w:del w:id="661" w:author="Xhelo Aros" w:date="2018-09-10T03:03:00Z"/>
                <w:rFonts w:cs="Arial"/>
                <w:b w:val="0"/>
                <w:szCs w:val="24"/>
              </w:rPr>
            </w:pPr>
            <w:del w:id="662"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"http://www.xmpp.org/extensions/xep-0175.html"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XEP-0175</w:delText>
              </w:r>
              <w:r w:rsidDel="00083E90">
                <w:rPr>
                  <w:rStyle w:val="Hipervnculo"/>
                  <w:rFonts w:cs="Arial"/>
                  <w:color w:val="auto"/>
                  <w:szCs w:val="24"/>
                  <w:u w:val="none"/>
                </w:rPr>
                <w:fldChar w:fldCharType="end"/>
              </w:r>
              <w:r w:rsidR="00F30D5C" w:rsidRPr="00F30D5C" w:rsidDel="00083E90">
                <w:rPr>
                  <w:rFonts w:cs="Arial"/>
                  <w:b w:val="0"/>
                  <w:szCs w:val="24"/>
                </w:rPr>
                <w:delText>: Best Practices for Use of SASL ANONYMOUS</w:delText>
              </w:r>
            </w:del>
          </w:p>
        </w:tc>
      </w:tr>
      <w:tr w:rsidR="00F30D5C" w:rsidRPr="00F30D5C" w:rsidDel="00083E90" w14:paraId="1E7D450A" w14:textId="5EEA5712" w:rsidTr="00F30D5C">
        <w:trPr>
          <w:jc w:val="center"/>
          <w:del w:id="663"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087F80CF" w14:textId="7F5AF15C" w:rsidR="00F30D5C" w:rsidRPr="00F30D5C" w:rsidDel="00083E90" w:rsidRDefault="00B67859" w:rsidP="00F30D5C">
            <w:pPr>
              <w:spacing w:after="200" w:line="276" w:lineRule="auto"/>
              <w:rPr>
                <w:del w:id="664" w:author="Xhelo Aros" w:date="2018-09-10T03:03:00Z"/>
                <w:rFonts w:cs="Arial"/>
                <w:b w:val="0"/>
                <w:szCs w:val="24"/>
              </w:rPr>
            </w:pPr>
            <w:del w:id="665"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"http://www.xmpp.org/extensions/xep-0198.html"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XEP-0198</w:delText>
              </w:r>
              <w:r w:rsidDel="00083E90">
                <w:rPr>
                  <w:rStyle w:val="Hipervnculo"/>
                  <w:rFonts w:cs="Arial"/>
                  <w:color w:val="auto"/>
                  <w:szCs w:val="24"/>
                  <w:u w:val="none"/>
                </w:rPr>
                <w:fldChar w:fldCharType="end"/>
              </w:r>
              <w:r w:rsidR="00F30D5C" w:rsidRPr="00F30D5C" w:rsidDel="00083E90">
                <w:rPr>
                  <w:rFonts w:cs="Arial"/>
                  <w:b w:val="0"/>
                  <w:szCs w:val="24"/>
                </w:rPr>
                <w:delText>: Stream Management (</w:delText>
              </w:r>
              <w:r w:rsidR="00F30D5C" w:rsidRPr="00F30D5C" w:rsidDel="00083E90">
                <w:rPr>
                  <w:rFonts w:cs="Arial"/>
                  <w:b w:val="0"/>
                  <w:iCs/>
                  <w:szCs w:val="24"/>
                </w:rPr>
                <w:delText>partial</w:delText>
              </w:r>
              <w:r w:rsidR="00F30D5C" w:rsidRPr="00F30D5C" w:rsidDel="00083E90">
                <w:rPr>
                  <w:rFonts w:cs="Arial"/>
                  <w:b w:val="0"/>
                  <w:szCs w:val="24"/>
                </w:rPr>
                <w:delText>)</w:delText>
              </w:r>
            </w:del>
          </w:p>
        </w:tc>
      </w:tr>
      <w:tr w:rsidR="00F30D5C" w:rsidRPr="00F30D5C" w:rsidDel="00083E90" w14:paraId="767305AA" w14:textId="2157763A" w:rsidTr="00F30D5C">
        <w:trPr>
          <w:cnfStyle w:val="000000100000" w:firstRow="0" w:lastRow="0" w:firstColumn="0" w:lastColumn="0" w:oddVBand="0" w:evenVBand="0" w:oddHBand="1" w:evenHBand="0" w:firstRowFirstColumn="0" w:firstRowLastColumn="0" w:lastRowFirstColumn="0" w:lastRowLastColumn="0"/>
          <w:jc w:val="center"/>
          <w:del w:id="666"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46CE612E" w14:textId="031A41B5" w:rsidR="00F30D5C" w:rsidRPr="00F30D5C" w:rsidDel="00083E90" w:rsidRDefault="00B67859" w:rsidP="00F30D5C">
            <w:pPr>
              <w:spacing w:after="200" w:line="276" w:lineRule="auto"/>
              <w:rPr>
                <w:del w:id="667" w:author="Xhelo Aros" w:date="2018-09-10T03:03:00Z"/>
                <w:rFonts w:cs="Arial"/>
                <w:b w:val="0"/>
                <w:szCs w:val="24"/>
              </w:rPr>
            </w:pPr>
            <w:del w:id="668"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"http://www.xmpp.org/extensions/xep-0202.html"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XEP-0202</w:delText>
              </w:r>
              <w:r w:rsidDel="00083E90">
                <w:rPr>
                  <w:rStyle w:val="Hipervnculo"/>
                  <w:rFonts w:cs="Arial"/>
                  <w:color w:val="auto"/>
                  <w:szCs w:val="24"/>
                  <w:u w:val="none"/>
                </w:rPr>
                <w:fldChar w:fldCharType="end"/>
              </w:r>
              <w:r w:rsidR="00F30D5C" w:rsidRPr="00F30D5C" w:rsidDel="00083E90">
                <w:rPr>
                  <w:rFonts w:cs="Arial"/>
                  <w:b w:val="0"/>
                  <w:szCs w:val="24"/>
                </w:rPr>
                <w:delText>: Entity Time</w:delText>
              </w:r>
            </w:del>
          </w:p>
        </w:tc>
      </w:tr>
      <w:tr w:rsidR="00F30D5C" w:rsidRPr="00F30D5C" w:rsidDel="00083E90" w14:paraId="5027FEE5" w14:textId="69C6DD5E" w:rsidTr="00F30D5C">
        <w:trPr>
          <w:jc w:val="center"/>
          <w:del w:id="669"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35AD3070" w14:textId="349240A6" w:rsidR="00F30D5C" w:rsidRPr="00F30D5C" w:rsidDel="00083E90" w:rsidRDefault="00B67859" w:rsidP="00F30D5C">
            <w:pPr>
              <w:spacing w:after="200" w:line="276" w:lineRule="auto"/>
              <w:rPr>
                <w:del w:id="670" w:author="Xhelo Aros" w:date="2018-09-10T03:03:00Z"/>
                <w:rFonts w:cs="Arial"/>
                <w:b w:val="0"/>
                <w:szCs w:val="24"/>
              </w:rPr>
            </w:pPr>
            <w:del w:id="671"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"http://www.xmpp.org/extensions/xep-0203.html"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XEP-0203</w:delText>
              </w:r>
              <w:r w:rsidDel="00083E90">
                <w:rPr>
                  <w:rStyle w:val="Hipervnculo"/>
                  <w:rFonts w:cs="Arial"/>
                  <w:color w:val="auto"/>
                  <w:szCs w:val="24"/>
                  <w:u w:val="none"/>
                </w:rPr>
                <w:fldChar w:fldCharType="end"/>
              </w:r>
              <w:r w:rsidR="00F30D5C" w:rsidRPr="00F30D5C" w:rsidDel="00083E90">
                <w:rPr>
                  <w:rFonts w:cs="Arial"/>
                  <w:b w:val="0"/>
                  <w:szCs w:val="24"/>
                </w:rPr>
                <w:delText>: Delayed Delivery</w:delText>
              </w:r>
            </w:del>
          </w:p>
        </w:tc>
      </w:tr>
      <w:tr w:rsidR="00F30D5C" w:rsidRPr="00F30D5C" w:rsidDel="00083E90" w14:paraId="74A16483" w14:textId="3DC19B54" w:rsidTr="00F30D5C">
        <w:trPr>
          <w:cnfStyle w:val="000000100000" w:firstRow="0" w:lastRow="0" w:firstColumn="0" w:lastColumn="0" w:oddVBand="0" w:evenVBand="0" w:oddHBand="1" w:evenHBand="0" w:firstRowFirstColumn="0" w:firstRowLastColumn="0" w:lastRowFirstColumn="0" w:lastRowLastColumn="0"/>
          <w:jc w:val="center"/>
          <w:del w:id="672" w:author="Xhelo Aros" w:date="2018-09-10T03:03:00Z"/>
        </w:trPr>
        <w:tc>
          <w:tcPr>
            <w:cnfStyle w:val="001000000000" w:firstRow="0" w:lastRow="0" w:firstColumn="1" w:lastColumn="0" w:oddVBand="0" w:evenVBand="0" w:oddHBand="0" w:evenHBand="0" w:firstRowFirstColumn="0" w:firstRowLastColumn="0" w:lastRowFirstColumn="0" w:lastRowLastColumn="0"/>
            <w:tcW w:w="0" w:type="auto"/>
            <w:hideMark/>
          </w:tcPr>
          <w:p w14:paraId="296A789A" w14:textId="5670BAF8" w:rsidR="00F30D5C" w:rsidRPr="00F30D5C" w:rsidDel="00083E90" w:rsidRDefault="00B67859" w:rsidP="00F30D5C">
            <w:pPr>
              <w:spacing w:after="200" w:line="276" w:lineRule="auto"/>
              <w:rPr>
                <w:del w:id="673" w:author="Xhelo Aros" w:date="2018-09-10T03:03:00Z"/>
                <w:rFonts w:cs="Arial"/>
                <w:b w:val="0"/>
                <w:szCs w:val="24"/>
              </w:rPr>
            </w:pPr>
            <w:del w:id="674" w:author="Xhelo Aros" w:date="2018-09-10T03:03:00Z">
              <w:r w:rsidDel="00083E90">
                <w:rPr>
                  <w:rStyle w:val="Hipervnculo"/>
                  <w:rFonts w:cs="Arial"/>
                  <w:color w:val="auto"/>
                  <w:szCs w:val="24"/>
                  <w:u w:val="none"/>
                </w:rPr>
                <w:fldChar w:fldCharType="begin"/>
              </w:r>
              <w:r w:rsidDel="00083E90">
                <w:rPr>
                  <w:rStyle w:val="Hipervnculo"/>
                  <w:rFonts w:cs="Arial"/>
                  <w:b w:val="0"/>
                  <w:bCs w:val="0"/>
                  <w:color w:val="auto"/>
                  <w:szCs w:val="24"/>
                  <w:u w:val="none"/>
                </w:rPr>
                <w:delInstrText xml:space="preserve"> HYPERLINK "http://www.xmpp.org/extensions/xep-0280.html" </w:delInstrText>
              </w:r>
              <w:r w:rsidDel="00083E90">
                <w:rPr>
                  <w:rStyle w:val="Hipervnculo"/>
                  <w:rFonts w:cs="Arial"/>
                  <w:color w:val="auto"/>
                  <w:szCs w:val="24"/>
                  <w:u w:val="none"/>
                </w:rPr>
                <w:fldChar w:fldCharType="separate"/>
              </w:r>
              <w:r w:rsidR="00F30D5C" w:rsidRPr="00F30D5C" w:rsidDel="00083E90">
                <w:rPr>
                  <w:rStyle w:val="Hipervnculo"/>
                  <w:rFonts w:cs="Arial"/>
                  <w:b w:val="0"/>
                  <w:color w:val="auto"/>
                  <w:szCs w:val="24"/>
                  <w:u w:val="none"/>
                </w:rPr>
                <w:delText>XEP-0280</w:delText>
              </w:r>
              <w:r w:rsidDel="00083E90">
                <w:rPr>
                  <w:rStyle w:val="Hipervnculo"/>
                  <w:rFonts w:cs="Arial"/>
                  <w:color w:val="auto"/>
                  <w:szCs w:val="24"/>
                  <w:u w:val="none"/>
                </w:rPr>
                <w:fldChar w:fldCharType="end"/>
              </w:r>
              <w:r w:rsidR="00F30D5C" w:rsidRPr="00F30D5C" w:rsidDel="00083E90">
                <w:rPr>
                  <w:rFonts w:cs="Arial"/>
                  <w:b w:val="0"/>
                  <w:szCs w:val="24"/>
                </w:rPr>
                <w:delText>: Message Carbons</w:delText>
              </w:r>
            </w:del>
          </w:p>
        </w:tc>
      </w:tr>
    </w:tbl>
    <w:p w14:paraId="4FBCFA64" w14:textId="418F361B" w:rsidR="00FA568D" w:rsidDel="00083E90" w:rsidRDefault="00FA568D" w:rsidP="00414CC5">
      <w:pPr>
        <w:rPr>
          <w:del w:id="675" w:author="Xhelo Aros" w:date="2018-09-10T03:03:00Z"/>
        </w:rPr>
      </w:pPr>
      <w:del w:id="676" w:author="Xhelo Aros" w:date="2018-09-10T03:03:00Z">
        <w:r w:rsidDel="00083E90">
          <w:delText xml:space="preserve">A estas </w:delText>
        </w:r>
        <w:r w:rsidR="005D79C8" w:rsidDel="00083E90">
          <w:delText>últimas</w:delText>
        </w:r>
        <w:r w:rsidDel="00083E90">
          <w:delText xml:space="preserve"> </w:delText>
        </w:r>
        <w:r w:rsidR="005D79C8" w:rsidDel="00083E90">
          <w:delText>XEPs</w:delText>
        </w:r>
        <w:r w:rsidR="00852743" w:rsidDel="00083E90">
          <w:delText>,</w:delText>
        </w:r>
        <w:r w:rsidR="005D79C8" w:rsidDel="00083E90">
          <w:delText xml:space="preserve"> </w:delText>
        </w:r>
        <w:r w:rsidDel="00083E90">
          <w:delText>hay que agregarle</w:delText>
        </w:r>
        <w:r w:rsidR="005D79C8" w:rsidDel="00083E90">
          <w:delText xml:space="preserve"> lo desarrollado durante </w:delText>
        </w:r>
        <w:r w:rsidR="00852743" w:rsidDel="00083E90">
          <w:delText>los sprints de este</w:delText>
        </w:r>
        <w:r w:rsidR="005D79C8" w:rsidDel="00083E90">
          <w:delText xml:space="preserve"> proyecto</w:delText>
        </w:r>
        <w:r w:rsidR="00852743" w:rsidDel="00083E90">
          <w:delText>, los que estuvieron destinados a implementar el XEP-0348: Signing Forms para que así, la seguridad en el servidor XMPP-IoT Opefire mejorará.</w:delText>
        </w:r>
      </w:del>
    </w:p>
    <w:p w14:paraId="396EB5D2" w14:textId="71E979B7" w:rsidR="00852743" w:rsidRPr="00414CC5" w:rsidDel="00083E90" w:rsidRDefault="00852743" w:rsidP="00414CC5">
      <w:pPr>
        <w:rPr>
          <w:del w:id="677" w:author="Xhelo Aros" w:date="2018-09-10T03:03:00Z"/>
        </w:rPr>
      </w:pPr>
      <w:del w:id="678" w:author="Xhelo Aros" w:date="2018-09-10T03:03:00Z">
        <w:r w:rsidRPr="00852743" w:rsidDel="00083E90">
          <w:rPr>
            <w:highlight w:val="yellow"/>
          </w:rPr>
          <w:delText>(…)</w:delText>
        </w:r>
      </w:del>
    </w:p>
    <w:p w14:paraId="1E498745" w14:textId="1335FDC9" w:rsidR="00414CC5" w:rsidDel="00083E90" w:rsidRDefault="00414CC5" w:rsidP="00414CC5">
      <w:pPr>
        <w:pStyle w:val="Ttulo2"/>
        <w:rPr>
          <w:del w:id="679" w:author="Xhelo Aros" w:date="2018-09-10T03:03:00Z"/>
          <w:rFonts w:cs="Arial"/>
        </w:rPr>
      </w:pPr>
      <w:del w:id="680"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Del="00083E90">
          <w:rPr>
            <w:rFonts w:cs="Arial"/>
          </w:rPr>
          <w:delText>2</w:delText>
        </w:r>
        <w:r w:rsidR="006B24C5" w:rsidDel="00083E90">
          <w:rPr>
            <w:rFonts w:cs="Arial"/>
          </w:rPr>
          <w:delText>.</w:delText>
        </w:r>
        <w:r w:rsidRPr="001E3E04" w:rsidDel="00083E90">
          <w:rPr>
            <w:rFonts w:cs="Arial"/>
          </w:rPr>
          <w:delText xml:space="preserve"> </w:delText>
        </w:r>
        <w:r w:rsidR="00906F94" w:rsidDel="00083E90">
          <w:rPr>
            <w:rFonts w:cs="Arial"/>
          </w:rPr>
          <w:delText xml:space="preserve">librería </w:delText>
        </w:r>
        <w:r w:rsidDel="00083E90">
          <w:rPr>
            <w:rFonts w:cs="Arial"/>
          </w:rPr>
          <w:delText>smack</w:delText>
        </w:r>
      </w:del>
    </w:p>
    <w:p w14:paraId="31EC65B1" w14:textId="1955BA4D" w:rsidR="00414CC5" w:rsidDel="00083E90" w:rsidRDefault="00414CC5" w:rsidP="00414CC5">
      <w:pPr>
        <w:rPr>
          <w:del w:id="681" w:author="Xhelo Aros" w:date="2018-09-10T03:03:00Z"/>
        </w:rPr>
      </w:pPr>
    </w:p>
    <w:p w14:paraId="6074D7E6" w14:textId="7FEBE856" w:rsidR="00852743" w:rsidDel="00083E90" w:rsidRDefault="00852743" w:rsidP="00414CC5">
      <w:pPr>
        <w:rPr>
          <w:del w:id="682" w:author="Xhelo Aros" w:date="2018-09-10T03:03:00Z"/>
        </w:rPr>
      </w:pPr>
      <w:del w:id="683" w:author="Xhelo Aros" w:date="2018-09-10T03:03:00Z">
        <w:r w:rsidRPr="00852743" w:rsidDel="00083E90">
          <w:rPr>
            <w:highlight w:val="yellow"/>
          </w:rPr>
          <w:delText>(…)</w:delText>
        </w:r>
      </w:del>
    </w:p>
    <w:p w14:paraId="015FEF4F" w14:textId="1A112E2F" w:rsidR="00414CC5" w:rsidRPr="001E3E04" w:rsidDel="00083E90" w:rsidRDefault="00414CC5" w:rsidP="00414CC5">
      <w:pPr>
        <w:pStyle w:val="Ttulo2"/>
        <w:rPr>
          <w:del w:id="684" w:author="Xhelo Aros" w:date="2018-09-10T03:03:00Z"/>
          <w:rFonts w:cs="Arial"/>
        </w:rPr>
      </w:pPr>
      <w:del w:id="685" w:author="Xhelo Aros" w:date="2018-09-10T03:03:00Z">
        <w:r w:rsidDel="00083E90">
          <w:rPr>
            <w:rFonts w:cs="Arial"/>
          </w:rPr>
          <w:delText>4</w:delText>
        </w:r>
        <w:r w:rsidRPr="001E3E04" w:rsidDel="00083E90">
          <w:rPr>
            <w:rFonts w:cs="Arial"/>
          </w:rPr>
          <w:delText>.</w:delText>
        </w:r>
        <w:r w:rsidDel="00083E90">
          <w:rPr>
            <w:rFonts w:cs="Arial"/>
          </w:rPr>
          <w:delText>2</w:delText>
        </w:r>
        <w:r w:rsidRPr="001E3E04" w:rsidDel="00083E90">
          <w:rPr>
            <w:rFonts w:cs="Arial"/>
          </w:rPr>
          <w:delText>.</w:delText>
        </w:r>
        <w:r w:rsidR="006B24C5" w:rsidDel="00083E90">
          <w:rPr>
            <w:rFonts w:cs="Arial"/>
          </w:rPr>
          <w:delText>3. SEguridad</w:delText>
        </w:r>
      </w:del>
    </w:p>
    <w:p w14:paraId="61227143" w14:textId="20258C61" w:rsidR="00414CC5" w:rsidDel="00083E90" w:rsidRDefault="00414CC5" w:rsidP="00A86E9F">
      <w:pPr>
        <w:rPr>
          <w:del w:id="686" w:author="Xhelo Aros" w:date="2018-09-10T03:03:00Z"/>
        </w:rPr>
      </w:pPr>
    </w:p>
    <w:p w14:paraId="57F3353B" w14:textId="7EF94AD5" w:rsidR="00A86E9F" w:rsidDel="00083E90" w:rsidRDefault="00A86E9F" w:rsidP="00A86E9F">
      <w:pPr>
        <w:rPr>
          <w:del w:id="687" w:author="Xhelo Aros" w:date="2018-09-10T03:03:00Z"/>
          <w:caps/>
        </w:rPr>
      </w:pPr>
      <w:del w:id="688" w:author="Xhelo Aros" w:date="2018-09-10T03:03:00Z">
        <w:r w:rsidRPr="00A86E9F" w:rsidDel="00083E90">
          <w:rPr>
            <w:caps/>
            <w:highlight w:val="yellow"/>
          </w:rPr>
          <w:delText>------------------------------------------------------------------------------------------------</w:delText>
        </w:r>
      </w:del>
    </w:p>
    <w:p w14:paraId="506636F4" w14:textId="69E35A58" w:rsidR="00083E90" w:rsidRPr="00730130" w:rsidDel="00083E90" w:rsidRDefault="00A86E9F" w:rsidP="00083E90">
      <w:pPr>
        <w:spacing w:after="167"/>
        <w:ind w:left="-5"/>
        <w:rPr>
          <w:del w:id="689" w:author="Xhelo Aros" w:date="2018-09-10T03:11:00Z"/>
          <w:moveTo w:id="690" w:author="Xhelo Aros" w:date="2018-09-10T03:08:00Z"/>
          <w:rFonts w:cs="Arial"/>
          <w:szCs w:val="24"/>
        </w:rPr>
      </w:pPr>
      <w:r w:rsidRPr="00730130">
        <w:rPr>
          <w:rFonts w:cs="Arial"/>
          <w:szCs w:val="24"/>
        </w:rPr>
        <w:t xml:space="preserve">Las redes de Internet de las Cosas (IoT) pueden ser implementadas utilizando diversos protocolos de comunicaciones. Los más habituales al crear estas redes son: HTTP, </w:t>
      </w:r>
      <w:proofErr w:type="spellStart"/>
      <w:r w:rsidRPr="00730130">
        <w:rPr>
          <w:rFonts w:cs="Arial"/>
          <w:szCs w:val="24"/>
        </w:rPr>
        <w:t>CoAP</w:t>
      </w:r>
      <w:proofErr w:type="spellEnd"/>
      <w:r w:rsidRPr="00730130">
        <w:rPr>
          <w:rFonts w:cs="Arial"/>
          <w:szCs w:val="24"/>
        </w:rPr>
        <w:t xml:space="preserve">, MQTT y XMPP, y en la selección de estos protocolos, dejamos de lado los medios de comunicación que, exclusivamente, son M2M (Machine </w:t>
      </w:r>
      <w:proofErr w:type="spellStart"/>
      <w:r w:rsidRPr="00730130">
        <w:rPr>
          <w:rFonts w:cs="Arial"/>
          <w:szCs w:val="24"/>
        </w:rPr>
        <w:t>to</w:t>
      </w:r>
      <w:proofErr w:type="spellEnd"/>
      <w:r w:rsidRPr="00730130">
        <w:rPr>
          <w:rFonts w:cs="Arial"/>
          <w:szCs w:val="24"/>
        </w:rPr>
        <w:t xml:space="preserve"> Machine) debido a que estos últimos, por su definición de comunicación exclusivamente entre maquinas, no entran en la categoría de protocolo IoT, propiamente tal. En la </w:t>
      </w:r>
      <w:ins w:id="691" w:author="Xhelo Aros" w:date="2018-09-10T03:08: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692" w:author="Xhelo Aros" w:date="2018-09-10T03:08: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693" w:author="Xhelo Aros" w:date="2018-09-10T03:08:00Z">
        <w:r w:rsidRPr="00730130" w:rsidDel="00083E90">
          <w:rPr>
            <w:rFonts w:cs="Arial"/>
            <w:szCs w:val="24"/>
          </w:rPr>
          <w:delText xml:space="preserve">Tabla 1 </w:delText>
        </w:r>
      </w:del>
      <w:r w:rsidRPr="00730130">
        <w:rPr>
          <w:rFonts w:cs="Arial"/>
          <w:szCs w:val="24"/>
        </w:rPr>
        <w:t>se comparan los protocolos IoT antes mencionados, se expone las diversas características discriminatorias al momento de realizar la elección del mejor protocolo, según la necesidad.</w:t>
      </w:r>
      <w:ins w:id="694" w:author="Xhelo Aros" w:date="2018-09-10T03:08:00Z">
        <w:r w:rsidR="00083E90">
          <w:rPr>
            <w:rFonts w:cs="Arial"/>
            <w:szCs w:val="24"/>
          </w:rPr>
          <w:t xml:space="preserve"> </w:t>
        </w:r>
      </w:ins>
      <w:ins w:id="695" w:author="Xhelo Aros" w:date="2018-09-10T03:09:00Z">
        <w:r w:rsidR="00083E90">
          <w:rPr>
            <w:rFonts w:cs="Arial"/>
            <w:szCs w:val="24"/>
          </w:rPr>
          <w:t>D</w:t>
        </w:r>
      </w:ins>
      <w:moveToRangeStart w:id="696" w:author="Xhelo Aros" w:date="2018-09-10T03:08:00Z" w:name="move524312267"/>
      <w:moveTo w:id="697" w:author="Xhelo Aros" w:date="2018-09-10T03:08:00Z">
        <w:del w:id="698" w:author="Xhelo Aros" w:date="2018-09-10T03:09:00Z">
          <w:r w:rsidR="00083E90" w:rsidRPr="00730130" w:rsidDel="00083E90">
            <w:rPr>
              <w:rFonts w:cs="Arial"/>
              <w:szCs w:val="24"/>
            </w:rPr>
            <w:delText>, d</w:delText>
          </w:r>
        </w:del>
        <w:r w:rsidR="00083E90" w:rsidRPr="00730130">
          <w:rPr>
            <w:rFonts w:cs="Arial"/>
            <w:szCs w:val="24"/>
          </w:rPr>
          <w:t>onde el símbolo «</w:t>
        </w:r>
        <w:r w:rsidR="00083E90" w:rsidRPr="00730130">
          <w:rPr>
            <w:rFonts w:ascii="Segoe UI Symbol" w:eastAsia="Calibri" w:hAnsi="Segoe UI Symbol" w:cs="Segoe UI Symbol"/>
            <w:szCs w:val="24"/>
          </w:rPr>
          <w:t>✗</w:t>
        </w:r>
        <w:r w:rsidR="00083E90" w:rsidRPr="00730130">
          <w:rPr>
            <w:rFonts w:cs="Arial"/>
            <w:szCs w:val="24"/>
          </w:rPr>
          <w:t>» quiere decir</w:t>
        </w:r>
      </w:moveTo>
      <w:ins w:id="699" w:author="Xhelo Aros" w:date="2018-09-10T03:09:00Z">
        <w:r w:rsidR="00083E90">
          <w:rPr>
            <w:rFonts w:cs="Arial"/>
            <w:szCs w:val="24"/>
          </w:rPr>
          <w:t xml:space="preserve"> que</w:t>
        </w:r>
      </w:ins>
      <w:moveTo w:id="700" w:author="Xhelo Aros" w:date="2018-09-10T03:08:00Z">
        <w:del w:id="701" w:author="Xhelo Aros" w:date="2018-09-10T03:09:00Z">
          <w:r w:rsidR="00083E90" w:rsidRPr="00730130" w:rsidDel="00083E90">
            <w:rPr>
              <w:rFonts w:cs="Arial"/>
              <w:szCs w:val="24"/>
            </w:rPr>
            <w:delText>:</w:delText>
          </w:r>
        </w:del>
        <w:r w:rsidR="00083E90" w:rsidRPr="00730130">
          <w:rPr>
            <w:rFonts w:cs="Arial"/>
            <w:szCs w:val="24"/>
          </w:rPr>
          <w:t xml:space="preserve"> no cumple la característica. El signo «</w:t>
        </w:r>
        <w:r w:rsidR="00083E90" w:rsidRPr="00730130">
          <w:rPr>
            <w:rFonts w:ascii="Segoe UI Symbol" w:eastAsia="Calibri" w:hAnsi="Segoe UI Symbol" w:cs="Segoe UI Symbol"/>
            <w:szCs w:val="24"/>
          </w:rPr>
          <w:t>✓</w:t>
        </w:r>
        <w:r w:rsidR="00083E90" w:rsidRPr="00730130">
          <w:rPr>
            <w:rFonts w:cs="Arial"/>
            <w:szCs w:val="24"/>
          </w:rPr>
          <w:t>»</w:t>
        </w:r>
      </w:moveTo>
      <w:ins w:id="702" w:author="Xhelo Aros" w:date="2018-09-10T03:09:00Z">
        <w:r w:rsidR="00083E90">
          <w:rPr>
            <w:rFonts w:cs="Arial"/>
            <w:szCs w:val="24"/>
          </w:rPr>
          <w:t xml:space="preserve"> que la</w:t>
        </w:r>
      </w:ins>
      <w:moveTo w:id="703" w:author="Xhelo Aros" w:date="2018-09-10T03:08:00Z">
        <w:del w:id="704" w:author="Xhelo Aros" w:date="2018-09-10T03:09:00Z">
          <w:r w:rsidR="00083E90" w:rsidRPr="00730130" w:rsidDel="00083E90">
            <w:rPr>
              <w:rFonts w:cs="Arial"/>
              <w:szCs w:val="24"/>
            </w:rPr>
            <w:delText>:</w:delText>
          </w:r>
        </w:del>
        <w:r w:rsidR="00083E90" w:rsidRPr="00730130">
          <w:rPr>
            <w:rFonts w:cs="Arial"/>
            <w:szCs w:val="24"/>
          </w:rPr>
          <w:t xml:space="preserve"> cumple</w:t>
        </w:r>
        <w:del w:id="705" w:author="Xhelo Aros" w:date="2018-09-10T03:10:00Z">
          <w:r w:rsidR="00083E90" w:rsidRPr="00730130" w:rsidDel="00083E90">
            <w:rPr>
              <w:rFonts w:cs="Arial"/>
              <w:szCs w:val="24"/>
            </w:rPr>
            <w:delText xml:space="preserve"> parcialmente</w:delText>
          </w:r>
        </w:del>
        <w:r w:rsidR="00083E90" w:rsidRPr="00730130">
          <w:rPr>
            <w:rFonts w:cs="Arial"/>
            <w:szCs w:val="24"/>
          </w:rPr>
          <w:t>.</w:t>
        </w:r>
      </w:moveTo>
      <w:ins w:id="706" w:author="Xhelo Aros" w:date="2018-09-10T03:10:00Z">
        <w:r w:rsidR="00083E90">
          <w:rPr>
            <w:rFonts w:cs="Arial"/>
            <w:szCs w:val="24"/>
          </w:rPr>
          <w:t xml:space="preserve"> El</w:t>
        </w:r>
      </w:ins>
      <w:moveTo w:id="707" w:author="Xhelo Aros" w:date="2018-09-10T03:08:00Z">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w:t>
        </w:r>
      </w:moveTo>
      <w:ins w:id="708" w:author="Xhelo Aros" w:date="2018-09-10T03:10:00Z">
        <w:r w:rsidR="00083E90">
          <w:rPr>
            <w:rFonts w:cs="Arial"/>
            <w:szCs w:val="24"/>
          </w:rPr>
          <w:t xml:space="preserve"> que </w:t>
        </w:r>
      </w:ins>
      <w:moveTo w:id="709" w:author="Xhelo Aros" w:date="2018-09-10T03:08:00Z">
        <w:del w:id="710" w:author="Xhelo Aros" w:date="2018-09-10T03:10:00Z">
          <w:r w:rsidR="00083E90" w:rsidRPr="00730130" w:rsidDel="00083E90">
            <w:rPr>
              <w:rFonts w:cs="Arial"/>
              <w:szCs w:val="24"/>
            </w:rPr>
            <w:delText>: L</w:delText>
          </w:r>
        </w:del>
      </w:moveTo>
      <w:ins w:id="711" w:author="Xhelo Aros" w:date="2018-09-10T03:10:00Z">
        <w:r w:rsidR="00083E90">
          <w:rPr>
            <w:rFonts w:cs="Arial"/>
            <w:szCs w:val="24"/>
          </w:rPr>
          <w:t>l</w:t>
        </w:r>
      </w:ins>
      <w:moveTo w:id="712" w:author="Xhelo Aros" w:date="2018-09-10T03:08:00Z">
        <w:r w:rsidR="00083E90" w:rsidRPr="00730130">
          <w:rPr>
            <w:rFonts w:cs="Arial"/>
            <w:szCs w:val="24"/>
          </w:rPr>
          <w:t>o hace parcialmente</w:t>
        </w:r>
      </w:moveTo>
      <w:ins w:id="713" w:author="Xhelo Aros" w:date="2018-09-10T03:10:00Z">
        <w:r w:rsidR="00083E90">
          <w:rPr>
            <w:rFonts w:cs="Arial"/>
            <w:szCs w:val="24"/>
          </w:rPr>
          <w:t>, y</w:t>
        </w:r>
      </w:ins>
      <w:moveTo w:id="714" w:author="Xhelo Aros" w:date="2018-09-10T03:08:00Z">
        <w:del w:id="715" w:author="Xhelo Aros" w:date="2018-09-10T03:10:00Z">
          <w:r w:rsidR="00083E90" w:rsidRPr="00730130" w:rsidDel="00083E90">
            <w:rPr>
              <w:rFonts w:cs="Arial"/>
              <w:szCs w:val="24"/>
            </w:rPr>
            <w:delText>. Y</w:delText>
          </w:r>
        </w:del>
        <w:r w:rsidR="00083E90" w:rsidRPr="00730130">
          <w:rPr>
            <w:rFonts w:cs="Arial"/>
            <w:szCs w:val="24"/>
          </w:rPr>
          <w:t xml:space="preserve"> «</w:t>
        </w:r>
        <w:r w:rsidR="00083E90" w:rsidRPr="00730130">
          <w:rPr>
            <w:rFonts w:ascii="Segoe UI Symbol" w:eastAsia="Calibri" w:hAnsi="Segoe UI Symbol" w:cs="Segoe UI Symbol"/>
            <w:szCs w:val="24"/>
          </w:rPr>
          <w:t>✓✓</w:t>
        </w:r>
        <w:r w:rsidR="00083E90" w:rsidRPr="00730130">
          <w:rPr>
            <w:rFonts w:cs="Arial"/>
            <w:szCs w:val="24"/>
          </w:rPr>
          <w:t>»: Hay más de un componente que realiza dicha función.</w:t>
        </w:r>
      </w:moveTo>
    </w:p>
    <w:moveToRangeEnd w:id="696"/>
    <w:p w14:paraId="719C23AE" w14:textId="3B9B5059" w:rsidR="00A86E9F" w:rsidRPr="00730130" w:rsidRDefault="00A86E9F">
      <w:pPr>
        <w:spacing w:after="167"/>
        <w:ind w:left="-5"/>
        <w:rPr>
          <w:rFonts w:cs="Arial"/>
          <w:szCs w:val="24"/>
        </w:rPr>
        <w:pPrChange w:id="716" w:author="Xhelo Aros" w:date="2018-09-10T03:11:00Z">
          <w:pPr>
            <w:ind w:left="-5"/>
          </w:pPr>
        </w:pPrChange>
      </w:pPr>
    </w:p>
    <w:p w14:paraId="4A907AC6" w14:textId="6160DC24" w:rsidR="00083E90" w:rsidRDefault="00083E90">
      <w:pPr>
        <w:pStyle w:val="Descripcin"/>
        <w:keepNext/>
        <w:jc w:val="left"/>
        <w:rPr>
          <w:ins w:id="717" w:author="Xhelo Aros" w:date="2018-09-10T03:05:00Z"/>
        </w:rPr>
        <w:pPrChange w:id="718" w:author="Xhelo Aros" w:date="2018-09-10T04:53:00Z">
          <w:pPr/>
        </w:pPrChange>
      </w:pPr>
      <w:bookmarkStart w:id="719" w:name="_Ref524312250"/>
      <w:bookmarkStart w:id="720" w:name="_Toc524387420"/>
      <w:ins w:id="721" w:author="Xhelo Aros" w:date="2018-09-10T03:05:00Z">
        <w:r>
          <w:t xml:space="preserve">Tabla </w:t>
        </w:r>
        <w:r>
          <w:fldChar w:fldCharType="begin"/>
        </w:r>
        <w:r>
          <w:instrText xml:space="preserve"> SEQ Tabla \* ARABIC </w:instrText>
        </w:r>
      </w:ins>
      <w:r>
        <w:fldChar w:fldCharType="separate"/>
      </w:r>
      <w:ins w:id="722" w:author="Xhelo Aros" w:date="2018-09-10T03:05:00Z">
        <w:r>
          <w:rPr>
            <w:noProof/>
          </w:rPr>
          <w:t>19</w:t>
        </w:r>
        <w:r>
          <w:fldChar w:fldCharType="end"/>
        </w:r>
        <w:bookmarkEnd w:id="719"/>
        <w:r>
          <w:t xml:space="preserve">: </w:t>
        </w:r>
        <w:r w:rsidRPr="00B239BA">
          <w:t>Comparativa protocolos IoT más utilizados</w:t>
        </w:r>
        <w:r>
          <w:t>.</w:t>
        </w:r>
        <w:bookmarkEnd w:id="720"/>
      </w:ins>
    </w:p>
    <w:tbl>
      <w:tblPr>
        <w:tblStyle w:val="Tablaconcuadrcula4-nfasis1"/>
        <w:tblW w:w="5808" w:type="dxa"/>
        <w:jc w:val="center"/>
        <w:tblLook w:val="04A0" w:firstRow="1" w:lastRow="0" w:firstColumn="1" w:lastColumn="0" w:noHBand="0" w:noVBand="1"/>
        <w:tblPrChange w:id="723" w:author="Xhelo Aros" w:date="2018-09-10T03:05:00Z">
          <w:tblPr>
            <w:tblStyle w:val="TableGrid"/>
            <w:tblW w:w="5808" w:type="dxa"/>
            <w:jc w:val="center"/>
            <w:tblInd w:w="0" w:type="dxa"/>
            <w:tblCellMar>
              <w:top w:w="6" w:type="dxa"/>
              <w:left w:w="120" w:type="dxa"/>
              <w:right w:w="120" w:type="dxa"/>
            </w:tblCellMar>
            <w:tblLook w:val="04A0" w:firstRow="1" w:lastRow="0" w:firstColumn="1" w:lastColumn="0" w:noHBand="0" w:noVBand="1"/>
          </w:tblPr>
        </w:tblPrChange>
      </w:tblPr>
      <w:tblGrid>
        <w:gridCol w:w="1896"/>
        <w:gridCol w:w="863"/>
        <w:gridCol w:w="887"/>
        <w:gridCol w:w="917"/>
        <w:gridCol w:w="1245"/>
        <w:tblGridChange w:id="724">
          <w:tblGrid>
            <w:gridCol w:w="1828"/>
            <w:gridCol w:w="867"/>
            <w:gridCol w:w="894"/>
            <w:gridCol w:w="920"/>
            <w:gridCol w:w="1299"/>
          </w:tblGrid>
        </w:tblGridChange>
      </w:tblGrid>
      <w:tr w:rsidR="00A86E9F" w:rsidRPr="00730130" w14:paraId="2870B1AA" w14:textId="77777777" w:rsidTr="00083E90">
        <w:trPr>
          <w:cnfStyle w:val="100000000000" w:firstRow="1" w:lastRow="0" w:firstColumn="0" w:lastColumn="0" w:oddVBand="0" w:evenVBand="0" w:oddHBand="0" w:evenHBand="0" w:firstRowFirstColumn="0" w:firstRowLastColumn="0" w:lastRowFirstColumn="0" w:lastRowLastColumn="0"/>
          <w:trHeight w:val="191"/>
          <w:jc w:val="center"/>
          <w:trPrChange w:id="725" w:author="Xhelo Aros" w:date="2018-09-10T03:05:00Z">
            <w:trPr>
              <w:trHeight w:val="191"/>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26" w:author="Xhelo Aros" w:date="2018-09-10T03:05:00Z">
              <w:tcPr>
                <w:tcW w:w="1828" w:type="dxa"/>
                <w:tcBorders>
                  <w:top w:val="single" w:sz="3" w:space="0" w:color="000000"/>
                  <w:left w:val="single" w:sz="3" w:space="0" w:color="000000"/>
                  <w:bottom w:val="nil"/>
                  <w:right w:val="single" w:sz="3" w:space="0" w:color="000000"/>
                </w:tcBorders>
              </w:tcPr>
            </w:tcPrChange>
          </w:tcPr>
          <w:p w14:paraId="0E11BE47"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Característica</w:t>
            </w:r>
          </w:p>
        </w:tc>
        <w:tc>
          <w:tcPr>
            <w:tcW w:w="863" w:type="dxa"/>
            <w:tcPrChange w:id="727" w:author="Xhelo Aros" w:date="2018-09-10T03:05:00Z">
              <w:tcPr>
                <w:tcW w:w="867" w:type="dxa"/>
                <w:tcBorders>
                  <w:top w:val="single" w:sz="3" w:space="0" w:color="000000"/>
                  <w:left w:val="single" w:sz="3" w:space="0" w:color="000000"/>
                  <w:bottom w:val="nil"/>
                  <w:right w:val="single" w:sz="3" w:space="0" w:color="000000"/>
                </w:tcBorders>
              </w:tcPr>
            </w:tcPrChange>
          </w:tcPr>
          <w:p w14:paraId="59BD6B34"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HTTP</w:t>
            </w:r>
          </w:p>
        </w:tc>
        <w:tc>
          <w:tcPr>
            <w:tcW w:w="887" w:type="dxa"/>
            <w:tcPrChange w:id="728" w:author="Xhelo Aros" w:date="2018-09-10T03:05:00Z">
              <w:tcPr>
                <w:tcW w:w="894" w:type="dxa"/>
                <w:tcBorders>
                  <w:top w:val="single" w:sz="3" w:space="0" w:color="000000"/>
                  <w:left w:val="single" w:sz="3" w:space="0" w:color="000000"/>
                  <w:bottom w:val="nil"/>
                  <w:right w:val="single" w:sz="3" w:space="0" w:color="000000"/>
                </w:tcBorders>
              </w:tcPr>
            </w:tcPrChange>
          </w:tcPr>
          <w:p w14:paraId="52C699AF"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b w:val="0"/>
                <w:szCs w:val="24"/>
              </w:rPr>
              <w:t>CoAP</w:t>
            </w:r>
            <w:proofErr w:type="spellEnd"/>
          </w:p>
        </w:tc>
        <w:tc>
          <w:tcPr>
            <w:tcW w:w="917" w:type="dxa"/>
            <w:tcPrChange w:id="729" w:author="Xhelo Aros" w:date="2018-09-10T03:05:00Z">
              <w:tcPr>
                <w:tcW w:w="920" w:type="dxa"/>
                <w:tcBorders>
                  <w:top w:val="single" w:sz="3" w:space="0" w:color="000000"/>
                  <w:left w:val="single" w:sz="3" w:space="0" w:color="000000"/>
                  <w:bottom w:val="nil"/>
                  <w:right w:val="single" w:sz="3" w:space="0" w:color="000000"/>
                </w:tcBorders>
              </w:tcPr>
            </w:tcPrChange>
          </w:tcPr>
          <w:p w14:paraId="2802A8B7"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MQTT</w:t>
            </w:r>
          </w:p>
        </w:tc>
        <w:tc>
          <w:tcPr>
            <w:tcW w:w="1245" w:type="dxa"/>
            <w:tcPrChange w:id="730" w:author="Xhelo Aros" w:date="2018-09-10T03:05:00Z">
              <w:tcPr>
                <w:tcW w:w="1299" w:type="dxa"/>
                <w:tcBorders>
                  <w:top w:val="single" w:sz="3" w:space="0" w:color="000000"/>
                  <w:left w:val="single" w:sz="3" w:space="0" w:color="000000"/>
                  <w:bottom w:val="nil"/>
                  <w:right w:val="single" w:sz="3" w:space="0" w:color="000000"/>
                </w:tcBorders>
              </w:tcPr>
            </w:tcPrChange>
          </w:tcPr>
          <w:p w14:paraId="090F3BAB" w14:textId="77777777" w:rsidR="00A86E9F" w:rsidRPr="00730130" w:rsidRDefault="00A86E9F" w:rsidP="00A86E9F">
            <w:pPr>
              <w:spacing w:line="259" w:lineRule="auto"/>
              <w:ind w:left="5"/>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XMPP</w:t>
            </w:r>
          </w:p>
        </w:tc>
      </w:tr>
      <w:tr w:rsidR="00A86E9F" w:rsidRPr="00730130" w14:paraId="1A1DB648" w14:textId="77777777" w:rsidTr="00083E90">
        <w:trPr>
          <w:cnfStyle w:val="000000100000" w:firstRow="0" w:lastRow="0" w:firstColumn="0" w:lastColumn="0" w:oddVBand="0" w:evenVBand="0" w:oddHBand="1" w:evenHBand="0" w:firstRowFirstColumn="0" w:firstRowLastColumn="0" w:lastRowFirstColumn="0" w:lastRowLastColumn="0"/>
          <w:trHeight w:val="195"/>
          <w:jc w:val="center"/>
          <w:trPrChange w:id="731" w:author="Xhelo Aros" w:date="2018-09-10T03:05:00Z">
            <w:trPr>
              <w:trHeight w:val="195"/>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2" w:author="Xhelo Aros" w:date="2018-09-10T03:05:00Z">
              <w:tcPr>
                <w:tcW w:w="1828" w:type="dxa"/>
                <w:tcBorders>
                  <w:top w:val="nil"/>
                  <w:left w:val="single" w:sz="3" w:space="0" w:color="000000"/>
                  <w:bottom w:val="single" w:sz="3" w:space="0" w:color="000000"/>
                  <w:right w:val="single" w:sz="3" w:space="0" w:color="000000"/>
                </w:tcBorders>
              </w:tcPr>
            </w:tcPrChange>
          </w:tcPr>
          <w:p w14:paraId="065C967C" w14:textId="77777777" w:rsidR="00A86E9F" w:rsidRPr="00730130" w:rsidRDefault="00A86E9F" w:rsidP="00A86E9F">
            <w:pPr>
              <w:spacing w:after="160"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
        </w:tc>
        <w:tc>
          <w:tcPr>
            <w:tcW w:w="863" w:type="dxa"/>
            <w:tcPrChange w:id="733" w:author="Xhelo Aros" w:date="2018-09-10T03:05:00Z">
              <w:tcPr>
                <w:tcW w:w="867" w:type="dxa"/>
                <w:tcBorders>
                  <w:top w:val="nil"/>
                  <w:left w:val="single" w:sz="3" w:space="0" w:color="000000"/>
                  <w:bottom w:val="single" w:sz="3" w:space="0" w:color="000000"/>
                  <w:right w:val="single" w:sz="3" w:space="0" w:color="000000"/>
                </w:tcBorders>
              </w:tcPr>
            </w:tcPrChange>
          </w:tcPr>
          <w:p w14:paraId="2905D0B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[7]</w:t>
            </w:r>
          </w:p>
        </w:tc>
        <w:tc>
          <w:tcPr>
            <w:tcW w:w="887" w:type="dxa"/>
            <w:tcPrChange w:id="734" w:author="Xhelo Aros" w:date="2018-09-10T03:05:00Z">
              <w:tcPr>
                <w:tcW w:w="894" w:type="dxa"/>
                <w:tcBorders>
                  <w:top w:val="nil"/>
                  <w:left w:val="single" w:sz="3" w:space="0" w:color="000000"/>
                  <w:bottom w:val="single" w:sz="3" w:space="0" w:color="000000"/>
                  <w:right w:val="single" w:sz="3" w:space="0" w:color="000000"/>
                </w:tcBorders>
              </w:tcPr>
            </w:tcPrChange>
          </w:tcPr>
          <w:p w14:paraId="5F24C2C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[15]</w:t>
            </w:r>
          </w:p>
        </w:tc>
        <w:tc>
          <w:tcPr>
            <w:tcW w:w="917" w:type="dxa"/>
            <w:tcPrChange w:id="735" w:author="Xhelo Aros" w:date="2018-09-10T03:05:00Z">
              <w:tcPr>
                <w:tcW w:w="920" w:type="dxa"/>
                <w:tcBorders>
                  <w:top w:val="nil"/>
                  <w:left w:val="single" w:sz="3" w:space="0" w:color="000000"/>
                  <w:bottom w:val="single" w:sz="3" w:space="0" w:color="000000"/>
                  <w:right w:val="single" w:sz="3" w:space="0" w:color="000000"/>
                </w:tcBorders>
              </w:tcPr>
            </w:tcPrChange>
          </w:tcPr>
          <w:p w14:paraId="20509B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w:t>
            </w:r>
          </w:p>
        </w:tc>
        <w:tc>
          <w:tcPr>
            <w:tcW w:w="1245" w:type="dxa"/>
            <w:tcPrChange w:id="736" w:author="Xhelo Aros" w:date="2018-09-10T03:05:00Z">
              <w:tcPr>
                <w:tcW w:w="1299" w:type="dxa"/>
                <w:tcBorders>
                  <w:top w:val="nil"/>
                  <w:left w:val="single" w:sz="3" w:space="0" w:color="000000"/>
                  <w:bottom w:val="single" w:sz="3" w:space="0" w:color="000000"/>
                  <w:right w:val="single" w:sz="3" w:space="0" w:color="000000"/>
                </w:tcBorders>
              </w:tcPr>
            </w:tcPrChange>
          </w:tcPr>
          <w:p w14:paraId="4F5F67CB" w14:textId="591F1C85"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b/>
                <w:szCs w:val="24"/>
              </w:rPr>
              <w:t>[10] [14]</w:t>
            </w:r>
          </w:p>
        </w:tc>
      </w:tr>
      <w:tr w:rsidR="00A86E9F" w:rsidRPr="00730130" w14:paraId="7BC5F134" w14:textId="77777777" w:rsidTr="00083E90">
        <w:trPr>
          <w:trHeight w:val="387"/>
          <w:jc w:val="center"/>
          <w:trPrChange w:id="737"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3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E6B257" w14:textId="61816D1B" w:rsidR="00A86E9F" w:rsidRPr="00730130" w:rsidRDefault="00A86E9F" w:rsidP="00A86E9F">
            <w:pPr>
              <w:spacing w:line="259" w:lineRule="auto"/>
              <w:jc w:val="left"/>
              <w:rPr>
                <w:rFonts w:cs="Arial"/>
                <w:szCs w:val="24"/>
              </w:rPr>
            </w:pPr>
            <w:proofErr w:type="spellStart"/>
            <w:r w:rsidRPr="00730130">
              <w:rPr>
                <w:rFonts w:cs="Arial"/>
                <w:szCs w:val="24"/>
              </w:rPr>
              <w:t>Request</w:t>
            </w:r>
            <w:proofErr w:type="spellEnd"/>
            <w:r>
              <w:rPr>
                <w:rFonts w:cs="Arial"/>
                <w:szCs w:val="24"/>
              </w:rPr>
              <w:t xml:space="preserve"> </w:t>
            </w:r>
            <w:r w:rsidRPr="00730130">
              <w:rPr>
                <w:rFonts w:cs="Arial"/>
                <w:szCs w:val="24"/>
              </w:rPr>
              <w:t>/</w:t>
            </w:r>
          </w:p>
          <w:p w14:paraId="2D546057" w14:textId="77777777" w:rsidR="00A86E9F" w:rsidRPr="00730130" w:rsidRDefault="00A86E9F" w:rsidP="00A86E9F">
            <w:pPr>
              <w:spacing w:line="259" w:lineRule="auto"/>
              <w:jc w:val="left"/>
              <w:rPr>
                <w:rFonts w:cs="Arial"/>
                <w:szCs w:val="24"/>
              </w:rPr>
            </w:pPr>
            <w:r w:rsidRPr="00730130">
              <w:rPr>
                <w:rFonts w:cs="Arial"/>
                <w:szCs w:val="24"/>
              </w:rPr>
              <w:t>Response</w:t>
            </w:r>
          </w:p>
        </w:tc>
        <w:tc>
          <w:tcPr>
            <w:tcW w:w="863" w:type="dxa"/>
            <w:tcPrChange w:id="73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900ADF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A1DCEB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8FB0E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782B0D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67A157"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43"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4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73C34954" w14:textId="3D439D4B"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Publish</w:t>
            </w:r>
            <w:proofErr w:type="spellEnd"/>
            <w:r>
              <w:rPr>
                <w:rFonts w:cs="Arial"/>
                <w:szCs w:val="24"/>
              </w:rPr>
              <w:t xml:space="preserve"> </w:t>
            </w:r>
            <w:r w:rsidRPr="00730130">
              <w:rPr>
                <w:rFonts w:cs="Arial"/>
                <w:szCs w:val="24"/>
              </w:rPr>
              <w:t>/</w:t>
            </w:r>
          </w:p>
          <w:p w14:paraId="25E11C05"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Subscribe</w:t>
            </w:r>
          </w:p>
        </w:tc>
        <w:tc>
          <w:tcPr>
            <w:tcW w:w="863" w:type="dxa"/>
            <w:tcPrChange w:id="74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7FCB31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4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46EAFC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4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5A30E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4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012A59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247933B" w14:textId="77777777" w:rsidTr="00083E90">
        <w:trPr>
          <w:trHeight w:val="197"/>
          <w:jc w:val="center"/>
          <w:trPrChange w:id="74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0A580BE" w14:textId="77777777" w:rsidR="00A86E9F" w:rsidRPr="00730130" w:rsidRDefault="00A86E9F" w:rsidP="00A86E9F">
            <w:pPr>
              <w:spacing w:line="259" w:lineRule="auto"/>
              <w:jc w:val="left"/>
              <w:rPr>
                <w:rFonts w:cs="Arial"/>
                <w:szCs w:val="24"/>
              </w:rPr>
            </w:pPr>
            <w:proofErr w:type="spellStart"/>
            <w:r w:rsidRPr="00730130">
              <w:rPr>
                <w:rFonts w:cs="Arial"/>
                <w:szCs w:val="24"/>
              </w:rPr>
              <w:t>Multicast</w:t>
            </w:r>
            <w:proofErr w:type="spellEnd"/>
          </w:p>
        </w:tc>
        <w:tc>
          <w:tcPr>
            <w:tcW w:w="863" w:type="dxa"/>
            <w:tcPrChange w:id="75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6848AF7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781770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CBF147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5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980EE6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DFD2B48"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755"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5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EE80AC9"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Events</w:t>
            </w:r>
            <w:proofErr w:type="spellEnd"/>
            <w:r w:rsidRPr="00730130">
              <w:rPr>
                <w:rFonts w:cs="Arial"/>
                <w:szCs w:val="24"/>
              </w:rPr>
              <w:t xml:space="preserve"> </w:t>
            </w:r>
            <w:proofErr w:type="spellStart"/>
            <w:r w:rsidRPr="00730130">
              <w:rPr>
                <w:rFonts w:cs="Arial"/>
                <w:szCs w:val="24"/>
              </w:rPr>
              <w:t>or</w:t>
            </w:r>
            <w:proofErr w:type="spellEnd"/>
          </w:p>
          <w:p w14:paraId="36F29E6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Push</w:t>
            </w:r>
            <w:proofErr w:type="spellEnd"/>
          </w:p>
        </w:tc>
        <w:tc>
          <w:tcPr>
            <w:tcW w:w="863" w:type="dxa"/>
            <w:tcPrChange w:id="75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4B2D58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5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BB6007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5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03CDB6E"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6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9BACAA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76B3A518" w14:textId="77777777" w:rsidTr="00083E90">
        <w:trPr>
          <w:trHeight w:val="387"/>
          <w:jc w:val="center"/>
          <w:trPrChange w:id="761"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6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04723D61" w14:textId="77777777" w:rsidR="00A86E9F" w:rsidRPr="00730130" w:rsidRDefault="00A86E9F" w:rsidP="00A86E9F">
            <w:pPr>
              <w:spacing w:line="259" w:lineRule="auto"/>
              <w:ind w:right="65"/>
              <w:jc w:val="left"/>
              <w:rPr>
                <w:rFonts w:cs="Arial"/>
                <w:szCs w:val="24"/>
              </w:rPr>
            </w:pPr>
            <w:proofErr w:type="spellStart"/>
            <w:r w:rsidRPr="00730130">
              <w:rPr>
                <w:rFonts w:cs="Arial"/>
                <w:szCs w:val="24"/>
              </w:rPr>
              <w:t>Bypasses</w:t>
            </w:r>
            <w:proofErr w:type="spellEnd"/>
            <w:r w:rsidRPr="00730130">
              <w:rPr>
                <w:rFonts w:cs="Arial"/>
                <w:szCs w:val="24"/>
              </w:rPr>
              <w:t xml:space="preserve"> firewall</w:t>
            </w:r>
          </w:p>
        </w:tc>
        <w:tc>
          <w:tcPr>
            <w:tcW w:w="863" w:type="dxa"/>
            <w:tcPrChange w:id="76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DA96C02"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6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7A1644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6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91435F"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6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0D2813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26D9B27"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67"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6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4D17790"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Federation</w:t>
            </w:r>
            <w:proofErr w:type="spellEnd"/>
          </w:p>
        </w:tc>
        <w:tc>
          <w:tcPr>
            <w:tcW w:w="863" w:type="dxa"/>
            <w:tcPrChange w:id="76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52E4B43D"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7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E37BB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7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40D5F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7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400E5F5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75E13BB" w14:textId="77777777" w:rsidTr="00083E90">
        <w:trPr>
          <w:trHeight w:val="197"/>
          <w:jc w:val="center"/>
          <w:trPrChange w:id="77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7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1E5E043" w14:textId="77777777" w:rsidR="00A86E9F" w:rsidRPr="00730130" w:rsidRDefault="00A86E9F" w:rsidP="00A86E9F">
            <w:pPr>
              <w:spacing w:line="259" w:lineRule="auto"/>
              <w:jc w:val="left"/>
              <w:rPr>
                <w:rFonts w:cs="Arial"/>
                <w:szCs w:val="24"/>
              </w:rPr>
            </w:pPr>
            <w:proofErr w:type="spellStart"/>
            <w:r w:rsidRPr="00730130">
              <w:rPr>
                <w:rFonts w:cs="Arial"/>
                <w:szCs w:val="24"/>
              </w:rPr>
              <w:t>Authentication</w:t>
            </w:r>
            <w:proofErr w:type="spellEnd"/>
          </w:p>
        </w:tc>
        <w:tc>
          <w:tcPr>
            <w:tcW w:w="863" w:type="dxa"/>
            <w:tcPrChange w:id="77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AD953E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7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6E75263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7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F48605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7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6A447AA"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479C7ECA"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7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8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F27D80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Network </w:t>
            </w:r>
            <w:proofErr w:type="spellStart"/>
            <w:r w:rsidRPr="00730130">
              <w:rPr>
                <w:rFonts w:cs="Arial"/>
                <w:szCs w:val="24"/>
              </w:rPr>
              <w:t>Identity</w:t>
            </w:r>
            <w:proofErr w:type="spellEnd"/>
          </w:p>
        </w:tc>
        <w:tc>
          <w:tcPr>
            <w:tcW w:w="863" w:type="dxa"/>
            <w:tcPrChange w:id="78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46968DD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887" w:type="dxa"/>
            <w:tcPrChange w:id="78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18CCEF3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w:t>
            </w:r>
            <w:r w:rsidRPr="00730130">
              <w:rPr>
                <w:rFonts w:ascii="Segoe UI Symbol" w:eastAsia="Calibri" w:hAnsi="Segoe UI Symbol" w:cs="Segoe UI Symbol"/>
                <w:szCs w:val="24"/>
              </w:rPr>
              <w:t>✓</w:t>
            </w:r>
            <w:r w:rsidRPr="00730130">
              <w:rPr>
                <w:rFonts w:cs="Arial"/>
                <w:szCs w:val="24"/>
              </w:rPr>
              <w:t>)</w:t>
            </w:r>
          </w:p>
        </w:tc>
        <w:tc>
          <w:tcPr>
            <w:tcW w:w="917" w:type="dxa"/>
            <w:tcPrChange w:id="78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0900DC1B"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8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108BF3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66C2665" w14:textId="77777777" w:rsidTr="00083E90">
        <w:trPr>
          <w:trHeight w:val="197"/>
          <w:jc w:val="center"/>
          <w:trPrChange w:id="785"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8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9B8F51B" w14:textId="77777777" w:rsidR="00A86E9F" w:rsidRPr="00730130" w:rsidRDefault="00A86E9F" w:rsidP="00A86E9F">
            <w:pPr>
              <w:spacing w:line="259" w:lineRule="auto"/>
              <w:jc w:val="left"/>
              <w:rPr>
                <w:rFonts w:cs="Arial"/>
                <w:szCs w:val="24"/>
              </w:rPr>
            </w:pPr>
            <w:proofErr w:type="spellStart"/>
            <w:r w:rsidRPr="00730130">
              <w:rPr>
                <w:rFonts w:cs="Arial"/>
                <w:szCs w:val="24"/>
              </w:rPr>
              <w:t>Authorization</w:t>
            </w:r>
            <w:proofErr w:type="spellEnd"/>
          </w:p>
        </w:tc>
        <w:tc>
          <w:tcPr>
            <w:tcW w:w="863" w:type="dxa"/>
            <w:tcPrChange w:id="78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279FFD6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8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3FCA18A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8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4720F1F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9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55EFAA7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EB508BD"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791"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9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E09D83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Encryption</w:t>
            </w:r>
            <w:proofErr w:type="spellEnd"/>
          </w:p>
        </w:tc>
        <w:tc>
          <w:tcPr>
            <w:tcW w:w="863" w:type="dxa"/>
            <w:tcPrChange w:id="79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AB99D6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79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7DD8ABA5"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79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C3DC55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79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68C95454"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F5BFF25" w14:textId="77777777" w:rsidTr="00083E90">
        <w:trPr>
          <w:trHeight w:val="387"/>
          <w:jc w:val="center"/>
          <w:trPrChange w:id="797"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798"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521CF58E" w14:textId="77777777" w:rsidR="00A86E9F" w:rsidRPr="00730130" w:rsidRDefault="00A86E9F" w:rsidP="00A86E9F">
            <w:pPr>
              <w:spacing w:line="259" w:lineRule="auto"/>
              <w:jc w:val="left"/>
              <w:rPr>
                <w:rFonts w:cs="Arial"/>
                <w:szCs w:val="24"/>
              </w:rPr>
            </w:pPr>
            <w:proofErr w:type="spellStart"/>
            <w:r w:rsidRPr="00730130">
              <w:rPr>
                <w:rFonts w:cs="Arial"/>
                <w:szCs w:val="24"/>
              </w:rPr>
              <w:t>End-to-end</w:t>
            </w:r>
            <w:proofErr w:type="spellEnd"/>
            <w:r w:rsidRPr="00730130">
              <w:rPr>
                <w:rFonts w:cs="Arial"/>
                <w:szCs w:val="24"/>
              </w:rPr>
              <w:t xml:space="preserve"> </w:t>
            </w:r>
            <w:proofErr w:type="spellStart"/>
            <w:r w:rsidRPr="00730130">
              <w:rPr>
                <w:rFonts w:cs="Arial"/>
                <w:szCs w:val="24"/>
              </w:rPr>
              <w:t>encryption</w:t>
            </w:r>
            <w:proofErr w:type="spellEnd"/>
          </w:p>
        </w:tc>
        <w:tc>
          <w:tcPr>
            <w:tcW w:w="863" w:type="dxa"/>
            <w:tcPrChange w:id="799"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C051996"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00"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2AB3508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01"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3C253E5C"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02"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7BD617CD"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6CDF1CCC" w14:textId="77777777" w:rsidTr="00083E90">
        <w:trPr>
          <w:cnfStyle w:val="000000100000" w:firstRow="0" w:lastRow="0" w:firstColumn="0" w:lastColumn="0" w:oddVBand="0" w:evenVBand="0" w:oddHBand="1" w:evenHBand="0" w:firstRowFirstColumn="0" w:firstRowLastColumn="0" w:lastRowFirstColumn="0" w:lastRowLastColumn="0"/>
          <w:trHeight w:val="197"/>
          <w:jc w:val="center"/>
          <w:trPrChange w:id="803"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04"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67580907"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lastRenderedPageBreak/>
              <w:t>Compression</w:t>
            </w:r>
            <w:proofErr w:type="spellEnd"/>
          </w:p>
        </w:tc>
        <w:tc>
          <w:tcPr>
            <w:tcW w:w="863" w:type="dxa"/>
            <w:tcPrChange w:id="805"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375F4289"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06"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C88584F"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07"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75B0C708"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08"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19D0732C"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05194B17" w14:textId="77777777" w:rsidTr="00083E90">
        <w:trPr>
          <w:trHeight w:val="197"/>
          <w:jc w:val="center"/>
          <w:trPrChange w:id="809" w:author="Xhelo Aros" w:date="2018-09-10T03:0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10"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660B8B1" w14:textId="77777777" w:rsidR="00A86E9F" w:rsidRPr="00730130" w:rsidRDefault="00A86E9F" w:rsidP="00A86E9F">
            <w:pPr>
              <w:spacing w:line="259" w:lineRule="auto"/>
              <w:jc w:val="left"/>
              <w:rPr>
                <w:rFonts w:cs="Arial"/>
                <w:szCs w:val="24"/>
              </w:rPr>
            </w:pPr>
            <w:proofErr w:type="spellStart"/>
            <w:r w:rsidRPr="00730130">
              <w:rPr>
                <w:rFonts w:cs="Arial"/>
                <w:szCs w:val="24"/>
              </w:rPr>
              <w:t>Streaming</w:t>
            </w:r>
            <w:proofErr w:type="spellEnd"/>
          </w:p>
        </w:tc>
        <w:tc>
          <w:tcPr>
            <w:tcW w:w="863" w:type="dxa"/>
            <w:tcPrChange w:id="811"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079A3E70"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12"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435A03E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13"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F53F3F4"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14"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02C2C55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5B7FA94B" w14:textId="77777777" w:rsidTr="00083E90">
        <w:trPr>
          <w:cnfStyle w:val="000000100000" w:firstRow="0" w:lastRow="0" w:firstColumn="0" w:lastColumn="0" w:oddVBand="0" w:evenVBand="0" w:oddHBand="1" w:evenHBand="0" w:firstRowFirstColumn="0" w:firstRowLastColumn="0" w:lastRowFirstColumn="0" w:lastRowLastColumn="0"/>
          <w:trHeight w:val="387"/>
          <w:jc w:val="center"/>
          <w:trPrChange w:id="815"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16"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3662527A"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proofErr w:type="spellStart"/>
            <w:r w:rsidRPr="00730130">
              <w:rPr>
                <w:rFonts w:cs="Arial"/>
                <w:szCs w:val="24"/>
              </w:rPr>
              <w:t>Reliable</w:t>
            </w:r>
            <w:proofErr w:type="spellEnd"/>
            <w:r w:rsidRPr="00730130">
              <w:rPr>
                <w:rFonts w:cs="Arial"/>
                <w:szCs w:val="24"/>
              </w:rPr>
              <w:t xml:space="preserve"> </w:t>
            </w:r>
            <w:proofErr w:type="spellStart"/>
            <w:r w:rsidRPr="00730130">
              <w:rPr>
                <w:rFonts w:cs="Arial"/>
                <w:szCs w:val="24"/>
              </w:rPr>
              <w:t>messaging</w:t>
            </w:r>
            <w:proofErr w:type="spellEnd"/>
          </w:p>
        </w:tc>
        <w:tc>
          <w:tcPr>
            <w:tcW w:w="863" w:type="dxa"/>
            <w:tcPrChange w:id="817"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7502E7BA"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18"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0B80BE30"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19"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650CF567"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20"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D2F529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r w:rsidR="00A86E9F" w:rsidRPr="00730130" w14:paraId="2EA9CB7E" w14:textId="77777777" w:rsidTr="00083E90">
        <w:trPr>
          <w:trHeight w:val="387"/>
          <w:jc w:val="center"/>
          <w:trPrChange w:id="821" w:author="Xhelo Aros" w:date="2018-09-10T03:05:00Z">
            <w:trPr>
              <w:trHeight w:val="387"/>
              <w:jc w:val="center"/>
            </w:trPr>
          </w:trPrChange>
        </w:trPr>
        <w:tc>
          <w:tcPr>
            <w:cnfStyle w:val="001000000000" w:firstRow="0" w:lastRow="0" w:firstColumn="1" w:lastColumn="0" w:oddVBand="0" w:evenVBand="0" w:oddHBand="0" w:evenHBand="0" w:firstRowFirstColumn="0" w:firstRowLastColumn="0" w:lastRowFirstColumn="0" w:lastRowLastColumn="0"/>
            <w:tcW w:w="1896" w:type="dxa"/>
            <w:tcPrChange w:id="822" w:author="Xhelo Aros" w:date="2018-09-10T03:05:00Z">
              <w:tcPr>
                <w:tcW w:w="1828" w:type="dxa"/>
                <w:tcBorders>
                  <w:top w:val="single" w:sz="3" w:space="0" w:color="000000"/>
                  <w:left w:val="single" w:sz="3" w:space="0" w:color="000000"/>
                  <w:bottom w:val="single" w:sz="3" w:space="0" w:color="000000"/>
                  <w:right w:val="single" w:sz="3" w:space="0" w:color="000000"/>
                </w:tcBorders>
              </w:tcPr>
            </w:tcPrChange>
          </w:tcPr>
          <w:p w14:paraId="4B8E7E8F" w14:textId="77777777" w:rsidR="00A86E9F" w:rsidRPr="00730130" w:rsidRDefault="00A86E9F" w:rsidP="00A86E9F">
            <w:pPr>
              <w:spacing w:line="259" w:lineRule="auto"/>
              <w:jc w:val="left"/>
              <w:rPr>
                <w:rFonts w:cs="Arial"/>
                <w:szCs w:val="24"/>
              </w:rPr>
            </w:pPr>
            <w:proofErr w:type="spellStart"/>
            <w:r w:rsidRPr="00730130">
              <w:rPr>
                <w:rFonts w:cs="Arial"/>
                <w:szCs w:val="24"/>
              </w:rPr>
              <w:t>Message</w:t>
            </w:r>
            <w:proofErr w:type="spellEnd"/>
          </w:p>
          <w:p w14:paraId="349A0566" w14:textId="77777777" w:rsidR="00A86E9F" w:rsidRPr="00730130" w:rsidRDefault="00A86E9F" w:rsidP="00A86E9F">
            <w:pPr>
              <w:spacing w:line="259" w:lineRule="auto"/>
              <w:jc w:val="left"/>
              <w:rPr>
                <w:rFonts w:cs="Arial"/>
                <w:szCs w:val="24"/>
              </w:rPr>
            </w:pPr>
            <w:proofErr w:type="spellStart"/>
            <w:r w:rsidRPr="00730130">
              <w:rPr>
                <w:rFonts w:cs="Arial"/>
                <w:szCs w:val="24"/>
              </w:rPr>
              <w:t>Queues</w:t>
            </w:r>
            <w:proofErr w:type="spellEnd"/>
          </w:p>
        </w:tc>
        <w:tc>
          <w:tcPr>
            <w:tcW w:w="863" w:type="dxa"/>
            <w:tcPrChange w:id="823" w:author="Xhelo Aros" w:date="2018-09-10T03:05:00Z">
              <w:tcPr>
                <w:tcW w:w="867" w:type="dxa"/>
                <w:tcBorders>
                  <w:top w:val="single" w:sz="3" w:space="0" w:color="000000"/>
                  <w:left w:val="single" w:sz="3" w:space="0" w:color="000000"/>
                  <w:bottom w:val="single" w:sz="3" w:space="0" w:color="000000"/>
                  <w:right w:val="single" w:sz="3" w:space="0" w:color="000000"/>
                </w:tcBorders>
              </w:tcPr>
            </w:tcPrChange>
          </w:tcPr>
          <w:p w14:paraId="13CDDE8B"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887" w:type="dxa"/>
            <w:tcPrChange w:id="824" w:author="Xhelo Aros" w:date="2018-09-10T03:05:00Z">
              <w:tcPr>
                <w:tcW w:w="894" w:type="dxa"/>
                <w:tcBorders>
                  <w:top w:val="single" w:sz="3" w:space="0" w:color="000000"/>
                  <w:left w:val="single" w:sz="3" w:space="0" w:color="000000"/>
                  <w:bottom w:val="single" w:sz="3" w:space="0" w:color="000000"/>
                  <w:right w:val="single" w:sz="3" w:space="0" w:color="000000"/>
                </w:tcBorders>
              </w:tcPr>
            </w:tcPrChange>
          </w:tcPr>
          <w:p w14:paraId="5BDF2EB8"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917" w:type="dxa"/>
            <w:tcPrChange w:id="825" w:author="Xhelo Aros" w:date="2018-09-10T03:05:00Z">
              <w:tcPr>
                <w:tcW w:w="920" w:type="dxa"/>
                <w:tcBorders>
                  <w:top w:val="single" w:sz="3" w:space="0" w:color="000000"/>
                  <w:left w:val="single" w:sz="3" w:space="0" w:color="000000"/>
                  <w:bottom w:val="single" w:sz="3" w:space="0" w:color="000000"/>
                  <w:right w:val="single" w:sz="3" w:space="0" w:color="000000"/>
                </w:tcBorders>
              </w:tcPr>
            </w:tcPrChange>
          </w:tcPr>
          <w:p w14:paraId="1C1039D7"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c>
          <w:tcPr>
            <w:tcW w:w="1245" w:type="dxa"/>
            <w:tcPrChange w:id="826" w:author="Xhelo Aros" w:date="2018-09-10T03:05:00Z">
              <w:tcPr>
                <w:tcW w:w="1299" w:type="dxa"/>
                <w:tcBorders>
                  <w:top w:val="single" w:sz="3" w:space="0" w:color="000000"/>
                  <w:left w:val="single" w:sz="3" w:space="0" w:color="000000"/>
                  <w:bottom w:val="single" w:sz="3" w:space="0" w:color="000000"/>
                  <w:right w:val="single" w:sz="3" w:space="0" w:color="000000"/>
                </w:tcBorders>
              </w:tcPr>
            </w:tcPrChange>
          </w:tcPr>
          <w:p w14:paraId="35879D49"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ascii="Segoe UI Symbol" w:eastAsia="Calibri" w:hAnsi="Segoe UI Symbol" w:cs="Segoe UI Symbol"/>
                <w:szCs w:val="24"/>
              </w:rPr>
              <w:t>✗</w:t>
            </w:r>
          </w:p>
        </w:tc>
      </w:tr>
    </w:tbl>
    <w:p w14:paraId="42F06FAC" w14:textId="069C7759" w:rsidR="00A86E9F" w:rsidRPr="00730130" w:rsidDel="00083E90" w:rsidRDefault="00A86E9F">
      <w:pPr>
        <w:spacing w:after="167"/>
        <w:rPr>
          <w:del w:id="827" w:author="Xhelo Aros" w:date="2018-09-10T03:08:00Z"/>
          <w:rFonts w:cs="Arial"/>
          <w:szCs w:val="24"/>
        </w:rPr>
        <w:pPrChange w:id="828" w:author="Xhelo Aros" w:date="2018-09-10T03:08:00Z">
          <w:pPr>
            <w:spacing w:after="167"/>
            <w:ind w:left="-5"/>
          </w:pPr>
        </w:pPrChange>
      </w:pPr>
      <w:del w:id="829" w:author="Xhelo Aros" w:date="2018-09-10T03:08:00Z">
        <w:r w:rsidRPr="00730130" w:rsidDel="00083E90">
          <w:rPr>
            <w:rFonts w:cs="Arial"/>
            <w:szCs w:val="24"/>
          </w:rPr>
          <w:delText>Table 1: Comparativa protocolos IoT más utilizados</w:delText>
        </w:r>
      </w:del>
      <w:moveFromRangeStart w:id="830" w:author="Xhelo Aros" w:date="2018-09-10T03:08:00Z" w:name="move524312267"/>
      <w:moveFrom w:id="831" w:author="Xhelo Aros" w:date="2018-09-10T03:08:00Z">
        <w:r w:rsidRPr="00730130" w:rsidDel="00083E90">
          <w:rPr>
            <w:rFonts w:cs="Arial"/>
            <w:szCs w:val="24"/>
          </w:rPr>
          <w:t>, donde el símbolo «</w:t>
        </w:r>
        <w:r w:rsidRPr="00730130" w:rsidDel="00083E90">
          <w:rPr>
            <w:rFonts w:ascii="Segoe UI Symbol" w:eastAsia="Calibri" w:hAnsi="Segoe UI Symbol" w:cs="Segoe UI Symbol"/>
            <w:szCs w:val="24"/>
          </w:rPr>
          <w:t>✗</w:t>
        </w:r>
        <w:r w:rsidRPr="00730130" w:rsidDel="00083E90">
          <w:rPr>
            <w:rFonts w:cs="Arial"/>
            <w:szCs w:val="24"/>
          </w:rPr>
          <w:t>» quiere decir: no cumple la característica. El signo «</w:t>
        </w:r>
        <w:r w:rsidRPr="00730130" w:rsidDel="00083E90">
          <w:rPr>
            <w:rFonts w:ascii="Segoe UI Symbol" w:eastAsia="Calibri" w:hAnsi="Segoe UI Symbol" w:cs="Segoe UI Symbol"/>
            <w:szCs w:val="24"/>
          </w:rPr>
          <w:t>✓</w:t>
        </w:r>
        <w:r w:rsidRPr="00730130" w:rsidDel="00083E90">
          <w:rPr>
            <w:rFonts w:cs="Arial"/>
            <w:szCs w:val="24"/>
          </w:rPr>
          <w:t>»: cumple parcialmente. «(</w:t>
        </w:r>
        <w:r w:rsidRPr="00730130" w:rsidDel="00083E90">
          <w:rPr>
            <w:rFonts w:ascii="Segoe UI Symbol" w:eastAsia="Calibri" w:hAnsi="Segoe UI Symbol" w:cs="Segoe UI Symbol"/>
            <w:szCs w:val="24"/>
          </w:rPr>
          <w:t>✓</w:t>
        </w:r>
        <w:r w:rsidRPr="00730130" w:rsidDel="00083E90">
          <w:rPr>
            <w:rFonts w:cs="Arial"/>
            <w:szCs w:val="24"/>
          </w:rPr>
          <w:t>)»: Lo hace parcialmente. Y «</w:t>
        </w:r>
        <w:r w:rsidRPr="00730130" w:rsidDel="00083E90">
          <w:rPr>
            <w:rFonts w:ascii="Segoe UI Symbol" w:eastAsia="Calibri" w:hAnsi="Segoe UI Symbol" w:cs="Segoe UI Symbol"/>
            <w:szCs w:val="24"/>
          </w:rPr>
          <w:t>✓✓</w:t>
        </w:r>
        <w:r w:rsidRPr="00730130" w:rsidDel="00083E90">
          <w:rPr>
            <w:rFonts w:cs="Arial"/>
            <w:szCs w:val="24"/>
          </w:rPr>
          <w:t>»: Hay más de un componente que realiza dicha función.</w:t>
        </w:r>
      </w:moveFrom>
      <w:moveFromRangeEnd w:id="830"/>
    </w:p>
    <w:p w14:paraId="1CF8FD97" w14:textId="05FA9787" w:rsidR="00A86E9F" w:rsidRPr="00730130" w:rsidRDefault="00A86E9F">
      <w:pPr>
        <w:spacing w:after="167"/>
        <w:rPr>
          <w:rFonts w:cs="Arial"/>
          <w:szCs w:val="24"/>
        </w:rPr>
        <w:pPrChange w:id="832" w:author="Xhelo Aros" w:date="2018-09-10T03:08:00Z">
          <w:pPr>
            <w:ind w:left="-15" w:firstLine="239"/>
          </w:pPr>
        </w:pPrChange>
      </w:pPr>
      <w:r w:rsidRPr="00730130">
        <w:rPr>
          <w:rFonts w:cs="Arial"/>
          <w:szCs w:val="24"/>
        </w:rPr>
        <w:t xml:space="preserve">En cada uno de los protocolos listados en la </w:t>
      </w:r>
      <w:ins w:id="833" w:author="Xhelo Aros" w:date="2018-09-10T03:11: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34" w:author="Xhelo Aros" w:date="2018-09-10T03:11:00Z">
        <w:r w:rsidR="00083E90">
          <w:t xml:space="preserve">Tabla </w:t>
        </w:r>
        <w:r w:rsidR="00083E90">
          <w:rPr>
            <w:noProof/>
          </w:rPr>
          <w:t>19</w:t>
        </w:r>
        <w:r w:rsidR="00083E90">
          <w:rPr>
            <w:rFonts w:cs="Arial"/>
            <w:szCs w:val="24"/>
          </w:rPr>
          <w:fldChar w:fldCharType="end"/>
        </w:r>
        <w:r w:rsidR="00083E90">
          <w:rPr>
            <w:rFonts w:cs="Arial"/>
            <w:szCs w:val="24"/>
          </w:rPr>
          <w:t xml:space="preserve"> </w:t>
        </w:r>
      </w:ins>
      <w:del w:id="835" w:author="Xhelo Aros" w:date="2018-09-10T03:11:00Z">
        <w:r w:rsidRPr="00730130" w:rsidDel="00083E90">
          <w:rPr>
            <w:rFonts w:cs="Arial"/>
            <w:szCs w:val="24"/>
          </w:rPr>
          <w:delText xml:space="preserve">Tabla 1 </w:delText>
        </w:r>
      </w:del>
      <w:r w:rsidRPr="00730130">
        <w:rPr>
          <w:rFonts w:cs="Arial"/>
          <w:szCs w:val="24"/>
        </w:rPr>
        <w:t>existen desafíos en el área de seguridad. Por ejemplo, con HTTP se pueden crear sistemas altamente robustos y seguros, sin embargo, el problema de la topología de HTTP es un gran obstáculo. Debido a que los clientes se pueden conectar a los servidores, pero normalmente los servidores no se pueden volver a conectar a los clientes, ya que la mayoría de ellos se encuentran detrás de los firewalls.</w:t>
      </w:r>
    </w:p>
    <w:p w14:paraId="1725571C" w14:textId="3602C0DA" w:rsidR="00A86E9F" w:rsidRPr="00730130" w:rsidRDefault="00A86E9F" w:rsidP="00A86E9F">
      <w:pPr>
        <w:ind w:left="-15" w:firstLine="239"/>
        <w:rPr>
          <w:rFonts w:cs="Arial"/>
          <w:szCs w:val="24"/>
        </w:rPr>
      </w:pPr>
      <w:proofErr w:type="spellStart"/>
      <w:r w:rsidRPr="00730130">
        <w:rPr>
          <w:rFonts w:cs="Arial"/>
          <w:szCs w:val="24"/>
        </w:rPr>
        <w:t>CoAP</w:t>
      </w:r>
      <w:proofErr w:type="spellEnd"/>
      <w:r w:rsidRPr="00730130">
        <w:rPr>
          <w:rFonts w:cs="Arial"/>
          <w:szCs w:val="24"/>
        </w:rPr>
        <w:t xml:space="preserve"> [15], es un protocolo de transferencia </w:t>
      </w:r>
      <w:proofErr w:type="spellStart"/>
      <w:r w:rsidRPr="00730130">
        <w:rPr>
          <w:rFonts w:cs="Arial"/>
          <w:szCs w:val="24"/>
        </w:rPr>
        <w:t>RESTful</w:t>
      </w:r>
      <w:proofErr w:type="spellEnd"/>
      <w:r w:rsidRPr="00730130">
        <w:rPr>
          <w:rFonts w:cs="Arial"/>
          <w:szCs w:val="24"/>
        </w:rPr>
        <w:t xml:space="preserve"> para nodos y redes con restricciones. Es escalable, tiene la posibilidad de implementar </w:t>
      </w:r>
      <w:proofErr w:type="spellStart"/>
      <w:r w:rsidRPr="00730130">
        <w:rPr>
          <w:rFonts w:cs="Arial"/>
          <w:szCs w:val="24"/>
        </w:rPr>
        <w:t>Datagram</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w:t>
      </w:r>
      <w:proofErr w:type="spellStart"/>
      <w:r w:rsidRPr="00730130">
        <w:rPr>
          <w:rFonts w:cs="Arial"/>
          <w:szCs w:val="24"/>
        </w:rPr>
        <w:t>Layer</w:t>
      </w:r>
      <w:proofErr w:type="spellEnd"/>
      <w:r w:rsidRPr="00730130">
        <w:rPr>
          <w:rFonts w:cs="Arial"/>
          <w:szCs w:val="24"/>
        </w:rPr>
        <w:t xml:space="preserve"> Security (DTLS) [9], sin embargo, </w:t>
      </w:r>
      <w:del w:id="836" w:author="Xhelo Aros" w:date="2018-09-10T03:12:00Z">
        <w:r w:rsidRPr="00730130" w:rsidDel="00083E90">
          <w:rPr>
            <w:rFonts w:cs="Arial"/>
            <w:szCs w:val="24"/>
          </w:rPr>
          <w:delText>aún</w:delText>
        </w:r>
      </w:del>
      <w:ins w:id="837" w:author="Xhelo Aros" w:date="2018-09-10T03:12:00Z">
        <w:r w:rsidR="00083E90" w:rsidRPr="00730130">
          <w:rPr>
            <w:rFonts w:cs="Arial"/>
            <w:szCs w:val="24"/>
          </w:rPr>
          <w:t>aun</w:t>
        </w:r>
      </w:ins>
      <w:r w:rsidRPr="00730130">
        <w:rPr>
          <w:rFonts w:cs="Arial"/>
          <w:szCs w:val="24"/>
        </w:rPr>
        <w:t xml:space="preserve"> así posee una pobre capa de seguridad y el </w:t>
      </w:r>
      <w:proofErr w:type="gramStart"/>
      <w:r w:rsidRPr="00730130">
        <w:rPr>
          <w:rFonts w:cs="Arial"/>
          <w:szCs w:val="24"/>
        </w:rPr>
        <w:t>Bypass</w:t>
      </w:r>
      <w:proofErr w:type="gramEnd"/>
      <w:r w:rsidRPr="00730130">
        <w:rPr>
          <w:rFonts w:cs="Arial"/>
          <w:szCs w:val="24"/>
        </w:rPr>
        <w:t xml:space="preserve"> de Firewall es bastante limitado, lo cual hace que exponer servicios a través de Internet sea bastante engorroso, monetariamente costoso y complejo. Por otro lado, el protocolo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Queuing</w:t>
      </w:r>
      <w:proofErr w:type="spellEnd"/>
      <w:r w:rsidRPr="00730130">
        <w:rPr>
          <w:rFonts w:cs="Arial"/>
          <w:szCs w:val="24"/>
        </w:rPr>
        <w:t xml:space="preserve"> </w:t>
      </w:r>
      <w:proofErr w:type="spellStart"/>
      <w:r w:rsidRPr="00730130">
        <w:rPr>
          <w:rFonts w:cs="Arial"/>
          <w:szCs w:val="24"/>
        </w:rPr>
        <w:t>Telemetry</w:t>
      </w:r>
      <w:proofErr w:type="spellEnd"/>
      <w:r w:rsidRPr="00730130">
        <w:rPr>
          <w:rFonts w:cs="Arial"/>
          <w:szCs w:val="24"/>
        </w:rPr>
        <w:t xml:space="preserve"> </w:t>
      </w:r>
      <w:proofErr w:type="spellStart"/>
      <w:r w:rsidRPr="00730130">
        <w:rPr>
          <w:rFonts w:cs="Arial"/>
          <w:szCs w:val="24"/>
        </w:rPr>
        <w:t>Transport</w:t>
      </w:r>
      <w:proofErr w:type="spellEnd"/>
      <w:r w:rsidRPr="00730130">
        <w:rPr>
          <w:rFonts w:cs="Arial"/>
          <w:szCs w:val="24"/>
        </w:rPr>
        <w:t xml:space="preserve"> (MQTT) está basado en el patrón de diseño </w:t>
      </w:r>
      <w:proofErr w:type="spellStart"/>
      <w:r w:rsidRPr="00730130">
        <w:rPr>
          <w:rFonts w:cs="Arial"/>
          <w:szCs w:val="24"/>
        </w:rPr>
        <w:t>Publish</w:t>
      </w:r>
      <w:proofErr w:type="spellEnd"/>
      <w:r w:rsidRPr="00730130">
        <w:rPr>
          <w:rFonts w:cs="Arial"/>
          <w:szCs w:val="24"/>
        </w:rPr>
        <w:t xml:space="preserve">-Suscribe, a diferencia de </w:t>
      </w:r>
      <w:proofErr w:type="spellStart"/>
      <w:r w:rsidRPr="00730130">
        <w:rPr>
          <w:rFonts w:cs="Arial"/>
          <w:szCs w:val="24"/>
        </w:rPr>
        <w:t>CoAP</w:t>
      </w:r>
      <w:proofErr w:type="spellEnd"/>
      <w:r w:rsidRPr="00730130">
        <w:rPr>
          <w:rFonts w:cs="Arial"/>
          <w:szCs w:val="24"/>
        </w:rPr>
        <w:t xml:space="preserve"> realiza un eficaz </w:t>
      </w:r>
      <w:proofErr w:type="gramStart"/>
      <w:r w:rsidRPr="00730130">
        <w:rPr>
          <w:rFonts w:cs="Arial"/>
          <w:szCs w:val="24"/>
        </w:rPr>
        <w:t>bypass</w:t>
      </w:r>
      <w:proofErr w:type="gramEnd"/>
      <w:r w:rsidRPr="00730130">
        <w:rPr>
          <w:rFonts w:cs="Arial"/>
          <w:szCs w:val="24"/>
        </w:rPr>
        <w:t xml:space="preserve"> de los firewalls, y soporta encriptación SSL/TLS, características realmente importantes cuando hablamos de redes IoT, sin embargo, el protocolo MQTT tiene serias vulnerabilidades conocidas [11], a tal nivel de gravedad, que, incluso gobiernos han llamado a no usarlo y han prohibido su uso en sistemas gubernamentales.</w:t>
      </w:r>
    </w:p>
    <w:p w14:paraId="0E8B8B11" w14:textId="77777777" w:rsidR="00A86E9F" w:rsidRPr="00730130" w:rsidRDefault="00A86E9F" w:rsidP="00A86E9F">
      <w:pPr>
        <w:ind w:left="-15" w:firstLine="239"/>
        <w:rPr>
          <w:rFonts w:cs="Arial"/>
          <w:szCs w:val="24"/>
        </w:rPr>
      </w:pPr>
      <w:r w:rsidRPr="00730130">
        <w:rPr>
          <w:rFonts w:cs="Arial"/>
          <w:szCs w:val="24"/>
        </w:rPr>
        <w:t xml:space="preserve">Al final, esta listado el Protocolo extensible de mensajería y comunicación de presencia (XMPP - por sus siglas en inglés) [10] [14], este es un protocolo abierto basado en flujos XML para la comunicación en tiempo real. XMPP fue desarrollado en el año 1998 con el nombre Jabber, después estandarizado por la Internet </w:t>
      </w:r>
      <w:proofErr w:type="spellStart"/>
      <w:r w:rsidRPr="00730130">
        <w:rPr>
          <w:rFonts w:cs="Arial"/>
          <w:szCs w:val="24"/>
        </w:rPr>
        <w:t>Engineering</w:t>
      </w:r>
      <w:proofErr w:type="spellEnd"/>
      <w:r w:rsidRPr="00730130">
        <w:rPr>
          <w:rFonts w:cs="Arial"/>
          <w:szCs w:val="24"/>
        </w:rPr>
        <w:t xml:space="preserve"> </w:t>
      </w:r>
      <w:proofErr w:type="spellStart"/>
      <w:r w:rsidRPr="00730130">
        <w:rPr>
          <w:rFonts w:cs="Arial"/>
          <w:szCs w:val="24"/>
        </w:rPr>
        <w:t>Task</w:t>
      </w:r>
      <w:proofErr w:type="spellEnd"/>
      <w:r w:rsidRPr="00730130">
        <w:rPr>
          <w:rFonts w:cs="Arial"/>
          <w:szCs w:val="24"/>
        </w:rPr>
        <w:t xml:space="preserve"> </w:t>
      </w:r>
      <w:proofErr w:type="spellStart"/>
      <w:r w:rsidRPr="00730130">
        <w:rPr>
          <w:rFonts w:cs="Arial"/>
          <w:szCs w:val="24"/>
        </w:rPr>
        <w:t>Force</w:t>
      </w:r>
      <w:proofErr w:type="spellEnd"/>
      <w:r w:rsidRPr="00730130">
        <w:rPr>
          <w:rFonts w:cs="Arial"/>
          <w:szCs w:val="24"/>
        </w:rPr>
        <w:t xml:space="preserve"> (IETF) liberando así su primera versión oficial bajo el nombre de Jabber, para luego, en el año 2002, pasar a conocerse con el nombre XMPP. El protocolo es estandarizado por Fundación de Estándares XMPP (XSF - por sus siglas en ingles), quienes corrigen errores y extienden las funcionalidades de este protocolo, por medio de los que se conocen por Protocolos de Extension de XMPP (XEPs) [12]. Inicialmente fue desarrollado para mensajería instantánea, pero con el paso del tiempo, ha sido utilizado ampliamente para diversos fines iniciando desde IM, como para videojuegos, notificaciones </w:t>
      </w:r>
      <w:proofErr w:type="spellStart"/>
      <w:r w:rsidRPr="00730130">
        <w:rPr>
          <w:rFonts w:cs="Arial"/>
          <w:szCs w:val="24"/>
        </w:rPr>
        <w:t>Push</w:t>
      </w:r>
      <w:proofErr w:type="spellEnd"/>
      <w:r w:rsidRPr="00730130">
        <w:rPr>
          <w:rFonts w:cs="Arial"/>
          <w:szCs w:val="24"/>
        </w:rPr>
        <w:t xml:space="preserve">, Base de datos descentralizadas, redes sociales, </w:t>
      </w:r>
      <w:r w:rsidRPr="00730130">
        <w:rPr>
          <w:rFonts w:cs="Arial"/>
          <w:szCs w:val="24"/>
        </w:rPr>
        <w:lastRenderedPageBreak/>
        <w:t>microblogging, sistemas de videoconferencias, y finalmente Internet de las Cosas. Es un protocolo muy versátil, probado, con una larga data, y escalable. Esto, sumado al soporte de XSF, es lo hace que XMPP sea un protocolo actualizado y seguro.</w:t>
      </w:r>
    </w:p>
    <w:p w14:paraId="1A62C001" w14:textId="71E253AE" w:rsidR="00A86E9F" w:rsidRPr="00730130" w:rsidRDefault="00A86E9F" w:rsidP="00A86E9F">
      <w:pPr>
        <w:ind w:left="-15" w:firstLine="239"/>
        <w:rPr>
          <w:rFonts w:cs="Arial"/>
          <w:szCs w:val="24"/>
        </w:rPr>
      </w:pPr>
      <w:r w:rsidRPr="00730130">
        <w:rPr>
          <w:rFonts w:cs="Arial"/>
          <w:szCs w:val="24"/>
        </w:rPr>
        <w:t xml:space="preserve">Como podemos apreciar en la </w:t>
      </w:r>
      <w:ins w:id="838" w:author="Xhelo Aros" w:date="2018-09-10T03:12: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39" w:author="Xhelo Aros" w:date="2018-09-10T03:12:00Z">
        <w:r w:rsidR="00083E90">
          <w:t xml:space="preserve">Tabla </w:t>
        </w:r>
        <w:r w:rsidR="00083E90">
          <w:rPr>
            <w:noProof/>
          </w:rPr>
          <w:t>19</w:t>
        </w:r>
        <w:r w:rsidR="00083E90">
          <w:rPr>
            <w:rFonts w:cs="Arial"/>
            <w:szCs w:val="24"/>
          </w:rPr>
          <w:fldChar w:fldCharType="end"/>
        </w:r>
      </w:ins>
      <w:del w:id="840" w:author="Xhelo Aros" w:date="2018-09-10T03:12:00Z">
        <w:r w:rsidRPr="00730130" w:rsidDel="00083E90">
          <w:rPr>
            <w:rFonts w:cs="Arial"/>
            <w:szCs w:val="24"/>
          </w:rPr>
          <w:delText>Tabla 1</w:delText>
        </w:r>
      </w:del>
      <w:r w:rsidRPr="00730130">
        <w:rPr>
          <w:rFonts w:cs="Arial"/>
          <w:szCs w:val="24"/>
        </w:rPr>
        <w:t>, XMPP es el que cumple de mejor manera las características listadas para seleccionar un protocolo IoT con difusión en la red de Internet.</w:t>
      </w:r>
    </w:p>
    <w:p w14:paraId="596C9C03" w14:textId="5E28DD7C" w:rsidR="00A86E9F" w:rsidRPr="00730130" w:rsidRDefault="00A86E9F" w:rsidP="00A86E9F">
      <w:pPr>
        <w:ind w:left="-15" w:firstLine="239"/>
        <w:rPr>
          <w:rFonts w:cs="Arial"/>
          <w:szCs w:val="24"/>
        </w:rPr>
      </w:pPr>
      <w:r w:rsidRPr="00730130">
        <w:rPr>
          <w:rFonts w:cs="Arial"/>
          <w:szCs w:val="24"/>
        </w:rPr>
        <w:t xml:space="preserve">A pesar de lo mencionado, existe un problema habitual al momento de crear una red XMPP-IoT, que reside en brindar una experiencia transparente para el usuario final, el cual desea adicionar nuevas </w:t>
      </w:r>
      <w:r w:rsidR="00F77649">
        <w:rPr>
          <w:rFonts w:cs="Arial"/>
          <w:szCs w:val="24"/>
        </w:rPr>
        <w:t>«</w:t>
      </w:r>
      <w:r w:rsidRPr="00730130">
        <w:rPr>
          <w:rFonts w:cs="Arial"/>
          <w:szCs w:val="24"/>
        </w:rPr>
        <w:t>cosas</w:t>
      </w:r>
      <w:r w:rsidR="00F77649">
        <w:rPr>
          <w:rFonts w:cs="Arial"/>
          <w:szCs w:val="24"/>
        </w:rPr>
        <w:t>»</w:t>
      </w:r>
      <w:r w:rsidRPr="00730130">
        <w:rPr>
          <w:rFonts w:cs="Arial"/>
          <w:szCs w:val="24"/>
        </w:rPr>
        <w:t xml:space="preserve"> (tipo Plug and Play), tales como sensores, actuadores, controladores o concentradores a la red. Lamentablemente, para este, el uso interoperable de Things de diversos fabricantes de dispositivos, no es viable, ya que cada uno de estos, utiliza protocolos distintos o redes cerradas. Para solucionar esta problemática existe en XMPP, el registro en banda, mecanismo descrito en el XEP-0077: In-Band </w:t>
      </w:r>
      <w:proofErr w:type="spellStart"/>
      <w:r w:rsidRPr="00730130">
        <w:rPr>
          <w:rFonts w:cs="Arial"/>
          <w:szCs w:val="24"/>
        </w:rPr>
        <w:t>Registration</w:t>
      </w:r>
      <w:proofErr w:type="spellEnd"/>
      <w:r w:rsidRPr="00730130">
        <w:rPr>
          <w:rFonts w:cs="Arial"/>
          <w:szCs w:val="24"/>
        </w:rPr>
        <w:t>, el que permite la creación de nuevas identidades donde cada una representa un dispositivo - utilizando el mismo canal de comunicaciones para conexión a los servidores de la red XMPP-IoT, de este modo, cada fabricante puede crear identidades para sus dispositivos en la red, simplificando el control unificado de estos. El problema en este caso es que no hay control sobre cuantas identidades crea el fabricante, ni mucho menos un límite en la cantidad del registro de nuevas cuentas para los dispositivos de este último.</w:t>
      </w:r>
    </w:p>
    <w:p w14:paraId="36A9FB07" w14:textId="77777777" w:rsidR="00A86E9F" w:rsidRPr="00730130" w:rsidRDefault="00A86E9F" w:rsidP="00A86E9F">
      <w:pPr>
        <w:ind w:left="-15" w:firstLine="239"/>
        <w:rPr>
          <w:rFonts w:cs="Arial"/>
          <w:szCs w:val="24"/>
        </w:rPr>
      </w:pPr>
      <w:r w:rsidRPr="00730130">
        <w:rPr>
          <w:rFonts w:cs="Arial"/>
          <w:szCs w:val="24"/>
        </w:rPr>
        <w:t xml:space="preserve">En efecto, es útil cuando hablamos de redes XMPP-IoT de un sólo fabricante. En este caso, la gran mayoría de los servidores, tienen implementado el XEP-0077, para realizar el registro en banda, usando el mismo protocolo XMPP, así se evita usar el método alternativo de crear una web API para crear nuevas identidades, añadiendo posibles vulnerabilidades extra a nuestra red y reduciendo la flexibilidad de esta. El problema fundamental con el Registro en banda, propiamente tal, es que deja totalmente expuesta nuestra red XMPP-IoT al ataque de usuarios/bots maliciosos, ya que pueden sobrecargar nuestros servidores, con solicitudes virtualmente ilimitadas de creación de nuevas cuentas, y los servidores no tienen la capacidad de discriminar las solicitudes benignas de las nocivas. Frente a tal desafío, en los inicios de XMPP, se desarrolló el XEP-0158: CAPTCHA </w:t>
      </w:r>
      <w:proofErr w:type="spellStart"/>
      <w:r w:rsidRPr="00730130">
        <w:rPr>
          <w:rFonts w:cs="Arial"/>
          <w:szCs w:val="24"/>
        </w:rPr>
        <w:t>Forms</w:t>
      </w:r>
      <w:proofErr w:type="spellEnd"/>
      <w:r w:rsidRPr="00730130">
        <w:rPr>
          <w:rFonts w:cs="Arial"/>
          <w:szCs w:val="24"/>
        </w:rPr>
        <w:t xml:space="preserve">, que describe el mecanismo que opera en conjunto del registro en-banda, para añadirle </w:t>
      </w:r>
      <w:proofErr w:type="spellStart"/>
      <w:r w:rsidRPr="00730130">
        <w:rPr>
          <w:rFonts w:cs="Arial"/>
          <w:szCs w:val="24"/>
        </w:rPr>
        <w:t>CAPTCHAs</w:t>
      </w:r>
      <w:proofErr w:type="spellEnd"/>
      <w:r w:rsidRPr="00730130">
        <w:rPr>
          <w:rFonts w:cs="Arial"/>
          <w:szCs w:val="24"/>
        </w:rPr>
        <w:t xml:space="preserve"> a este último. Esta solución fue sumamente útil para proteger las redes XMPP de los ataques de bots maliciosos durante los primeros años de la popularidad de la mensajería instantánea, cuando el poder de cómputo de los ordenadores personales era bastante inferior </w:t>
      </w:r>
      <w:r w:rsidRPr="00730130">
        <w:rPr>
          <w:rFonts w:cs="Arial"/>
          <w:szCs w:val="24"/>
        </w:rPr>
        <w:lastRenderedPageBreak/>
        <w:t xml:space="preserve">al de la actualidad. Pero hoy, no es suficiente, debido a que por medio de visión computacional es relativamente sencillo resolver los </w:t>
      </w:r>
      <w:proofErr w:type="spellStart"/>
      <w:r w:rsidRPr="00730130">
        <w:rPr>
          <w:rFonts w:cs="Arial"/>
          <w:szCs w:val="24"/>
        </w:rPr>
        <w:t>CAPTCHAs</w:t>
      </w:r>
      <w:proofErr w:type="spellEnd"/>
      <w:r w:rsidRPr="00730130">
        <w:rPr>
          <w:rFonts w:cs="Arial"/>
          <w:szCs w:val="24"/>
        </w:rPr>
        <w:t xml:space="preserve"> [3].</w:t>
      </w:r>
    </w:p>
    <w:p w14:paraId="32101083" w14:textId="64DD995D" w:rsidR="00A86E9F" w:rsidRPr="00730130" w:rsidRDefault="00A86E9F" w:rsidP="00A86E9F">
      <w:pPr>
        <w:ind w:left="-15" w:firstLine="239"/>
        <w:rPr>
          <w:rFonts w:cs="Arial"/>
          <w:szCs w:val="24"/>
        </w:rPr>
      </w:pPr>
      <w:r w:rsidRPr="00730130">
        <w:rPr>
          <w:rFonts w:cs="Arial"/>
          <w:szCs w:val="24"/>
        </w:rPr>
        <w:t xml:space="preserve">De todos modos, cuando se utiliza el XEP-0077 en conjunto de CAPTCHAS </w:t>
      </w:r>
      <w:proofErr w:type="spellStart"/>
      <w:r w:rsidRPr="00730130">
        <w:rPr>
          <w:rFonts w:cs="Arial"/>
          <w:szCs w:val="24"/>
        </w:rPr>
        <w:t>Forms</w:t>
      </w:r>
      <w:proofErr w:type="spellEnd"/>
      <w:r w:rsidRPr="00730130">
        <w:rPr>
          <w:rFonts w:cs="Arial"/>
          <w:szCs w:val="24"/>
        </w:rPr>
        <w:t xml:space="preserve"> para filtrar a los usuarios maliciosos, las</w:t>
      </w:r>
      <w:r w:rsidR="00F77649">
        <w:rPr>
          <w:rFonts w:cs="Arial"/>
          <w:szCs w:val="24"/>
        </w:rPr>
        <w:t xml:space="preserve"> «</w:t>
      </w:r>
      <w:r w:rsidRPr="00730130">
        <w:rPr>
          <w:rFonts w:cs="Arial"/>
          <w:szCs w:val="24"/>
        </w:rPr>
        <w:t>cosas</w:t>
      </w:r>
      <w:r w:rsidR="00F77649">
        <w:rPr>
          <w:rFonts w:cs="Arial"/>
          <w:szCs w:val="24"/>
        </w:rPr>
        <w:t>»</w:t>
      </w:r>
      <w:r w:rsidRPr="00730130">
        <w:rPr>
          <w:rFonts w:cs="Arial"/>
          <w:szCs w:val="24"/>
        </w:rPr>
        <w:t xml:space="preserve"> - que en estricto rigor </w:t>
      </w:r>
      <w:r w:rsidR="00F77649" w:rsidRPr="00730130">
        <w:rPr>
          <w:rFonts w:cs="Arial"/>
          <w:szCs w:val="24"/>
        </w:rPr>
        <w:t xml:space="preserve">son </w:t>
      </w:r>
      <w:r w:rsidR="00F77649">
        <w:rPr>
          <w:rFonts w:cs="Arial"/>
          <w:szCs w:val="24"/>
        </w:rPr>
        <w:t>bots</w:t>
      </w:r>
      <w:r w:rsidRPr="00730130">
        <w:rPr>
          <w:rFonts w:cs="Arial"/>
          <w:szCs w:val="24"/>
        </w:rPr>
        <w:t xml:space="preserve"> - no pueden registrarse de forma automatizada en la red XMPP-IoT. Así que esta opción, si fuese segura, sabiendo que no lo es, no es una opción viable para crear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Para este fin, es decir, para crear una red XMPP-IoT con la capacidad de registrar en-banda nuevas identidades, generalmente se activa el registro en banda, sin habilitar CAPTCHAS </w:t>
      </w:r>
      <w:proofErr w:type="spellStart"/>
      <w:r w:rsidRPr="00730130">
        <w:rPr>
          <w:rFonts w:cs="Arial"/>
          <w:szCs w:val="24"/>
        </w:rPr>
        <w:t>Forms</w:t>
      </w:r>
      <w:proofErr w:type="spellEnd"/>
      <w:r w:rsidRPr="00730130">
        <w:rPr>
          <w:rFonts w:cs="Arial"/>
          <w:szCs w:val="24"/>
        </w:rPr>
        <w:t xml:space="preserve">. Lo cual, nos permite tener dispositivos </w:t>
      </w:r>
      <w:r w:rsidR="00F77649">
        <w:rPr>
          <w:rFonts w:cs="Arial"/>
          <w:szCs w:val="24"/>
        </w:rPr>
        <w:t>«</w:t>
      </w:r>
      <w:proofErr w:type="spellStart"/>
      <w:r w:rsidRPr="00730130">
        <w:rPr>
          <w:rFonts w:cs="Arial"/>
          <w:szCs w:val="24"/>
        </w:rPr>
        <w:t>plug</w:t>
      </w:r>
      <w:proofErr w:type="spellEnd"/>
      <w:r w:rsidRPr="00730130">
        <w:rPr>
          <w:rFonts w:cs="Arial"/>
          <w:szCs w:val="24"/>
        </w:rPr>
        <w:t xml:space="preserve"> and </w:t>
      </w:r>
      <w:proofErr w:type="spellStart"/>
      <w:r w:rsidRPr="00730130">
        <w:rPr>
          <w:rFonts w:cs="Arial"/>
          <w:szCs w:val="24"/>
        </w:rPr>
        <w:t>play</w:t>
      </w:r>
      <w:proofErr w:type="spellEnd"/>
      <w:r w:rsidR="00F77649">
        <w:rPr>
          <w:rFonts w:cs="Arial"/>
          <w:szCs w:val="24"/>
        </w:rPr>
        <w:t>»</w:t>
      </w:r>
      <w:r w:rsidRPr="00730130">
        <w:rPr>
          <w:rFonts w:cs="Arial"/>
          <w:szCs w:val="24"/>
        </w:rPr>
        <w:t xml:space="preserve">. Esto, al mismo tiempo, abre una brecha en la seguridad de la red XMPP-IoT. Permitiendo que cualquiera - cliente inocuo o maligno, </w:t>
      </w:r>
      <w:proofErr w:type="spellStart"/>
      <w:r w:rsidRPr="00730130">
        <w:rPr>
          <w:rFonts w:cs="Arial"/>
          <w:szCs w:val="24"/>
        </w:rPr>
        <w:t>bot</w:t>
      </w:r>
      <w:proofErr w:type="spellEnd"/>
      <w:r w:rsidRPr="00730130">
        <w:rPr>
          <w:rFonts w:cs="Arial"/>
          <w:szCs w:val="24"/>
        </w:rPr>
        <w:t xml:space="preserve"> benigno o malicioso - pueda visualizar a nivel de red el servidor y esté plenamente facultado para registrar identidades en el servidor, lo que abre una brecha en la seguridad en la red XMPP-IoT.</w:t>
      </w:r>
    </w:p>
    <w:p w14:paraId="2D564AAE" w14:textId="339F2BBE" w:rsidR="00A86E9F" w:rsidRDefault="00A86E9F" w:rsidP="00A86E9F">
      <w:pPr>
        <w:spacing w:after="335"/>
        <w:ind w:left="-15" w:firstLine="239"/>
        <w:rPr>
          <w:ins w:id="841" w:author="Xhelo Aros" w:date="2018-09-10T03:13:00Z"/>
          <w:rFonts w:cs="Arial"/>
          <w:szCs w:val="24"/>
        </w:rPr>
      </w:pPr>
      <w:r w:rsidRPr="00730130">
        <w:rPr>
          <w:rFonts w:cs="Arial"/>
          <w:szCs w:val="24"/>
        </w:rPr>
        <w:t>Este trabajo posee las siguientes secciones. Sección 2 presenta la propuesta para disminuir los ataques de red y dar una alternativa de interoperabilidad a los fabricantes de dispositivos. Sección 3 describe como esta propuesta es implementada en un servidor y cliente XMPP para verificar con un experimento que efectivamente los ataques se reducen a cero. Sección 4 describe las conclusiones y trabajos futuros.</w:t>
      </w:r>
    </w:p>
    <w:p w14:paraId="38D2B6F4" w14:textId="79601EC4" w:rsidR="00083E90" w:rsidRPr="001E3E04" w:rsidRDefault="00083E90" w:rsidP="00083E90">
      <w:pPr>
        <w:pStyle w:val="Ttulo3"/>
        <w:rPr>
          <w:ins w:id="842" w:author="Xhelo Aros" w:date="2018-09-10T03:13:00Z"/>
          <w:rFonts w:cs="Arial"/>
        </w:rPr>
      </w:pPr>
      <w:bookmarkStart w:id="843" w:name="_Toc524387365"/>
      <w:ins w:id="844" w:author="Xhelo Aros" w:date="2018-09-10T03:13:00Z">
        <w:r>
          <w:rPr>
            <w:rFonts w:cs="Arial"/>
          </w:rPr>
          <w:t>4</w:t>
        </w:r>
        <w:r w:rsidRPr="001E3E04">
          <w:rPr>
            <w:rFonts w:cs="Arial"/>
          </w:rPr>
          <w:t>.</w:t>
        </w:r>
        <w:r>
          <w:rPr>
            <w:rFonts w:cs="Arial"/>
          </w:rPr>
          <w:t>2</w:t>
        </w:r>
        <w:r w:rsidRPr="001E3E04">
          <w:rPr>
            <w:rFonts w:cs="Arial"/>
          </w:rPr>
          <w:t>.</w:t>
        </w:r>
        <w:r>
          <w:rPr>
            <w:rFonts w:cs="Arial"/>
          </w:rPr>
          <w:t>1</w:t>
        </w:r>
        <w:r w:rsidRPr="001E3E04">
          <w:rPr>
            <w:rFonts w:cs="Arial"/>
          </w:rPr>
          <w:t xml:space="preserve">. </w:t>
        </w:r>
        <w:r>
          <w:rPr>
            <w:rFonts w:cs="Arial"/>
          </w:rPr>
          <w:t>Propuesta</w:t>
        </w:r>
        <w:bookmarkEnd w:id="843"/>
      </w:ins>
    </w:p>
    <w:p w14:paraId="7C5DE2CC" w14:textId="77777777" w:rsidR="00083E90" w:rsidRPr="00730130" w:rsidDel="00083E90" w:rsidRDefault="00083E90" w:rsidP="00A86E9F">
      <w:pPr>
        <w:spacing w:after="335"/>
        <w:ind w:left="-15" w:firstLine="239"/>
        <w:rPr>
          <w:del w:id="845" w:author="Xhelo Aros" w:date="2018-09-10T03:13:00Z"/>
          <w:rFonts w:cs="Arial"/>
          <w:szCs w:val="24"/>
        </w:rPr>
      </w:pPr>
    </w:p>
    <w:p w14:paraId="627BCDED" w14:textId="7789513E" w:rsidR="00A86E9F" w:rsidRPr="00AA1FB1" w:rsidDel="00083E90" w:rsidRDefault="00A86E9F">
      <w:pPr>
        <w:pStyle w:val="Ttulo1"/>
        <w:keepNext/>
        <w:keepLines/>
        <w:numPr>
          <w:ilvl w:val="0"/>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hanging="403"/>
        <w:jc w:val="left"/>
        <w:rPr>
          <w:del w:id="846" w:author="Xhelo Aros" w:date="2018-09-10T03:13:00Z"/>
          <w:rFonts w:cs="Arial"/>
          <w:color w:val="auto"/>
          <w:sz w:val="24"/>
          <w:szCs w:val="24"/>
        </w:rPr>
        <w:pPrChange w:id="847" w:author="Xhelo Aros" w:date="2018-09-10T03:13: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848" w:author="Xhelo Aros" w:date="2018-09-10T03:13:00Z">
        <w:r w:rsidRPr="00AA1FB1" w:rsidDel="00083E90">
          <w:rPr>
            <w:rFonts w:cs="Arial"/>
            <w:color w:val="auto"/>
            <w:sz w:val="24"/>
            <w:szCs w:val="24"/>
          </w:rPr>
          <w:delText>Propuesta</w:delText>
        </w:r>
      </w:del>
    </w:p>
    <w:p w14:paraId="4297D956" w14:textId="7E8D4613" w:rsidR="00A86E9F" w:rsidRPr="00730130" w:rsidRDefault="00A86E9F">
      <w:pPr>
        <w:rPr>
          <w:rFonts w:cs="Arial"/>
          <w:szCs w:val="24"/>
        </w:rPr>
        <w:pPrChange w:id="849" w:author="Xhelo Aros" w:date="2018-09-10T03:13:00Z">
          <w:pPr>
            <w:ind w:left="-5"/>
          </w:pPr>
        </w:pPrChange>
      </w:pPr>
      <w:r w:rsidRPr="00730130">
        <w:rPr>
          <w:rFonts w:cs="Arial"/>
          <w:szCs w:val="24"/>
        </w:rPr>
        <w:t xml:space="preserve">Como ya hemos visto en la </w:t>
      </w:r>
      <w:ins w:id="850" w:author="Xhelo Aros" w:date="2018-09-10T03:13:00Z">
        <w:r w:rsidR="00083E90">
          <w:rPr>
            <w:rFonts w:cs="Arial"/>
            <w:szCs w:val="24"/>
          </w:rPr>
          <w:fldChar w:fldCharType="begin"/>
        </w:r>
        <w:r w:rsidR="00083E90">
          <w:rPr>
            <w:rFonts w:cs="Arial"/>
            <w:szCs w:val="24"/>
          </w:rPr>
          <w:instrText xml:space="preserve"> REF _Ref524312250 \h </w:instrText>
        </w:r>
      </w:ins>
      <w:r w:rsidR="00083E90">
        <w:rPr>
          <w:rFonts w:cs="Arial"/>
          <w:szCs w:val="24"/>
        </w:rPr>
      </w:r>
      <w:r w:rsidR="00083E90">
        <w:rPr>
          <w:rFonts w:cs="Arial"/>
          <w:szCs w:val="24"/>
        </w:rPr>
        <w:fldChar w:fldCharType="separate"/>
      </w:r>
      <w:ins w:id="851" w:author="Xhelo Aros" w:date="2018-09-10T03:13:00Z">
        <w:r w:rsidR="00083E90">
          <w:t xml:space="preserve">Tabla </w:t>
        </w:r>
        <w:r w:rsidR="00083E90">
          <w:rPr>
            <w:noProof/>
          </w:rPr>
          <w:t>19</w:t>
        </w:r>
        <w:r w:rsidR="00083E90">
          <w:rPr>
            <w:rFonts w:cs="Arial"/>
            <w:szCs w:val="24"/>
          </w:rPr>
          <w:fldChar w:fldCharType="end"/>
        </w:r>
      </w:ins>
      <w:del w:id="852" w:author="Xhelo Aros" w:date="2018-09-10T03:13:00Z">
        <w:r w:rsidRPr="00730130" w:rsidDel="00083E90">
          <w:rPr>
            <w:rFonts w:cs="Arial"/>
            <w:szCs w:val="24"/>
          </w:rPr>
          <w:delText>Tabla 1</w:delText>
        </w:r>
      </w:del>
      <w:r w:rsidRPr="00730130">
        <w:rPr>
          <w:rFonts w:cs="Arial"/>
          <w:szCs w:val="24"/>
        </w:rPr>
        <w:t xml:space="preserve">, XMPP es más robusto en términos de seguridad que el resto de los protocolos comparados, ya que existen XEPs que tributan en esta área. Tal como lo es el protocolo de extensión de XMPP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[16], que describe el mecanismo para realizar el firmado de formularios, con credenciales que no tienen directa relación con la conexión - usando el algoritmo modificado de OAuth 1.0[8] para así concretar el registro de nuevas identidades en la red XMPP, esto es, usando el protocolo de extensión XEP-0077[13] que describe el mecanismo para realizar un registro en banda de nuevas cuentas en el servidor XMPP.</w:t>
      </w:r>
    </w:p>
    <w:p w14:paraId="567982B8" w14:textId="77777777" w:rsidR="00A86E9F" w:rsidRPr="00730130" w:rsidRDefault="00A86E9F" w:rsidP="00A86E9F">
      <w:pPr>
        <w:ind w:left="-15" w:firstLine="239"/>
        <w:rPr>
          <w:rFonts w:cs="Arial"/>
          <w:szCs w:val="24"/>
        </w:rPr>
      </w:pPr>
      <w:r w:rsidRPr="00730130">
        <w:rPr>
          <w:rFonts w:cs="Arial"/>
          <w:szCs w:val="24"/>
        </w:rPr>
        <w:t>En términos prácticos, al unificar estas dos tecnologías, es decir, el registro en banda junto al proceso de firmado de formularios de registro se dota a la red XMPP-IoT de la capacidad de otorgar el permiso para registrar nuevas identidades a los fabricantes de dispositivos IoT (Cosas). Donde las credenciales para crear estas nuevas identidades en la red, no tienen relación con la conexión o ingreso a la red XMPP, estas toman el nombre de credenciales de consumidor que es el par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y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secret</w:t>
      </w:r>
      <w:proofErr w:type="spellEnd"/>
      <w:r w:rsidRPr="00730130">
        <w:rPr>
          <w:rFonts w:cs="Arial"/>
          <w:szCs w:val="24"/>
        </w:rPr>
        <w:t xml:space="preserve">”, las que a su vez se asocian a </w:t>
      </w:r>
      <w:r w:rsidRPr="00730130">
        <w:rPr>
          <w:rFonts w:cs="Arial"/>
          <w:szCs w:val="24"/>
        </w:rPr>
        <w:lastRenderedPageBreak/>
        <w:t xml:space="preserve">un cantidad de registro de nuevas identidades permitidas en la red por dicha credencial, como por ejemplo: la </w:t>
      </w:r>
      <w:proofErr w:type="spellStart"/>
      <w:r w:rsidRPr="00730130">
        <w:rPr>
          <w:rFonts w:cs="Arial"/>
          <w:szCs w:val="24"/>
        </w:rPr>
        <w:t>consumer</w:t>
      </w:r>
      <w:proofErr w:type="spellEnd"/>
      <w:r w:rsidRPr="00730130">
        <w:rPr>
          <w:rFonts w:cs="Arial"/>
          <w:szCs w:val="24"/>
        </w:rPr>
        <w:t xml:space="preserve"> </w:t>
      </w:r>
      <w:proofErr w:type="spellStart"/>
      <w:r w:rsidRPr="00730130">
        <w:rPr>
          <w:rFonts w:cs="Arial"/>
          <w:szCs w:val="24"/>
        </w:rPr>
        <w:t>key</w:t>
      </w:r>
      <w:proofErr w:type="spellEnd"/>
      <w:r w:rsidRPr="00730130">
        <w:rPr>
          <w:rFonts w:cs="Arial"/>
          <w:szCs w:val="24"/>
        </w:rPr>
        <w:t xml:space="preserve">=00000000 perteneciente al </w:t>
      </w:r>
      <w:proofErr w:type="spellStart"/>
      <w:r w:rsidRPr="00730130">
        <w:rPr>
          <w:rFonts w:cs="Arial"/>
          <w:szCs w:val="24"/>
        </w:rPr>
        <w:t>manufacturador</w:t>
      </w:r>
      <w:proofErr w:type="spellEnd"/>
      <w:r w:rsidRPr="00730130">
        <w:rPr>
          <w:rFonts w:cs="Arial"/>
          <w:szCs w:val="24"/>
        </w:rPr>
        <w:t xml:space="preserve"> de dispositivos BinaryLamp, sólo podrá crear 1000 identidades en el servidor XMPP-IoT, posibilitando, de este modo, la interoperabilidad de dispositivos IoT de distintas compañías, sacando provecho de la federalización de XMPP o mediante la concesión de credenciales de consumidor a los fabricantes de dispositivos IoT, para que estos puedan registrar nuevas identidades en la red, por medio de estas credenciales o dos opciones anteriores en su conjunto.</w:t>
      </w:r>
    </w:p>
    <w:p w14:paraId="0E98BBD1" w14:textId="77777777" w:rsidR="00A86E9F" w:rsidRPr="00730130" w:rsidRDefault="00A86E9F" w:rsidP="00A86E9F">
      <w:pPr>
        <w:ind w:left="-15" w:firstLine="239"/>
        <w:rPr>
          <w:rFonts w:cs="Arial"/>
          <w:szCs w:val="24"/>
        </w:rPr>
      </w:pPr>
      <w:r w:rsidRPr="00730130">
        <w:rPr>
          <w:rFonts w:cs="Arial"/>
          <w:szCs w:val="24"/>
        </w:rPr>
        <w:t xml:space="preserve">Para dar solución a la problemática expuesta, debemos seleccionar un servidor XMPP. En la actualidad existe una gran cantidad de servidores XMPP. Existen de uso libre o de pago, de código abierto o propietario y desarrollado en diversos lenguajes de programación, documentación variada, con una comunidad existente en torno al servidor, que operan sobre diferentes sistemas operativos y con diversas XEPs implementadas. </w:t>
      </w:r>
      <w:r w:rsidRPr="00730130">
        <w:rPr>
          <w:rFonts w:cs="Arial"/>
          <w:i/>
          <w:szCs w:val="24"/>
        </w:rPr>
        <w:t xml:space="preserve">IoT </w:t>
      </w:r>
      <w:proofErr w:type="spellStart"/>
      <w:r w:rsidRPr="00730130">
        <w:rPr>
          <w:rFonts w:cs="Arial"/>
          <w:i/>
          <w:szCs w:val="24"/>
        </w:rPr>
        <w:t>Broker</w:t>
      </w:r>
      <w:proofErr w:type="spellEnd"/>
      <w:r w:rsidRPr="00730130">
        <w:rPr>
          <w:rFonts w:cs="Arial"/>
          <w:i/>
          <w:szCs w:val="24"/>
        </w:rPr>
        <w:t xml:space="preserve"> </w:t>
      </w:r>
      <w:r w:rsidRPr="00730130">
        <w:rPr>
          <w:rFonts w:cs="Arial"/>
          <w:szCs w:val="24"/>
        </w:rPr>
        <w:t>(</w:t>
      </w:r>
      <w:r w:rsidRPr="00730130">
        <w:rPr>
          <w:rFonts w:eastAsia="Calibri" w:cs="Arial"/>
          <w:szCs w:val="24"/>
        </w:rPr>
        <w:t>https://waher.se/Broker.md</w:t>
      </w:r>
      <w:r w:rsidRPr="00730130">
        <w:rPr>
          <w:rFonts w:cs="Arial"/>
          <w:szCs w:val="24"/>
        </w:rPr>
        <w:t>), servidor XMPP de uso no libre, no es open-</w:t>
      </w:r>
      <w:proofErr w:type="spellStart"/>
      <w:r w:rsidRPr="00730130">
        <w:rPr>
          <w:rFonts w:cs="Arial"/>
          <w:szCs w:val="24"/>
        </w:rPr>
        <w:t>source</w:t>
      </w:r>
      <w:proofErr w:type="spellEnd"/>
      <w:r w:rsidRPr="00730130">
        <w:rPr>
          <w:rFonts w:cs="Arial"/>
          <w:szCs w:val="24"/>
        </w:rPr>
        <w:t xml:space="preserve"> y no hay una comunidad incipiente en torno al proyecto. </w:t>
      </w:r>
      <w:proofErr w:type="spellStart"/>
      <w:r w:rsidRPr="00730130">
        <w:rPr>
          <w:rFonts w:cs="Arial"/>
          <w:i/>
          <w:szCs w:val="24"/>
        </w:rPr>
        <w:t>AstraChat</w:t>
      </w:r>
      <w:proofErr w:type="spellEnd"/>
      <w:r w:rsidRPr="00730130">
        <w:rPr>
          <w:rFonts w:cs="Arial"/>
          <w:i/>
          <w:szCs w:val="24"/>
        </w:rPr>
        <w:t xml:space="preserve"> </w:t>
      </w:r>
      <w:proofErr w:type="spellStart"/>
      <w:r w:rsidRPr="00730130">
        <w:rPr>
          <w:rFonts w:cs="Arial"/>
          <w:i/>
          <w:szCs w:val="24"/>
        </w:rPr>
        <w:t>Isode</w:t>
      </w:r>
      <w:proofErr w:type="spellEnd"/>
      <w:r w:rsidRPr="00730130">
        <w:rPr>
          <w:rFonts w:cs="Arial"/>
          <w:i/>
          <w:szCs w:val="24"/>
        </w:rPr>
        <w:t xml:space="preserve"> M-</w:t>
      </w:r>
      <w:proofErr w:type="gramStart"/>
      <w:r w:rsidRPr="00730130">
        <w:rPr>
          <w:rFonts w:cs="Arial"/>
          <w:i/>
          <w:szCs w:val="24"/>
        </w:rPr>
        <w:t>Link</w:t>
      </w:r>
      <w:proofErr w:type="gramEnd"/>
      <w:r w:rsidRPr="00730130">
        <w:rPr>
          <w:rFonts w:cs="Arial"/>
          <w:szCs w:val="24"/>
        </w:rPr>
        <w:t xml:space="preserve">, cuyo uso es de pago, mientras que </w:t>
      </w:r>
      <w:proofErr w:type="spellStart"/>
      <w:r w:rsidRPr="00730130">
        <w:rPr>
          <w:rFonts w:cs="Arial"/>
          <w:i/>
          <w:szCs w:val="24"/>
        </w:rPr>
        <w:t>ejabberd</w:t>
      </w:r>
      <w:proofErr w:type="spellEnd"/>
      <w:r w:rsidRPr="00730130">
        <w:rPr>
          <w:rFonts w:cs="Arial"/>
          <w:szCs w:val="24"/>
        </w:rPr>
        <w:t xml:space="preserve">, </w:t>
      </w:r>
      <w:proofErr w:type="spellStart"/>
      <w:r w:rsidRPr="00730130">
        <w:rPr>
          <w:rFonts w:cs="Arial"/>
          <w:i/>
          <w:szCs w:val="24"/>
        </w:rPr>
        <w:t>Tigase</w:t>
      </w:r>
      <w:proofErr w:type="spellEnd"/>
      <w:r w:rsidRPr="00730130">
        <w:rPr>
          <w:rFonts w:cs="Arial"/>
          <w:i/>
          <w:szCs w:val="24"/>
        </w:rPr>
        <w:t xml:space="preserve"> </w:t>
      </w:r>
      <w:r w:rsidRPr="00730130">
        <w:rPr>
          <w:rFonts w:cs="Arial"/>
          <w:szCs w:val="24"/>
        </w:rPr>
        <w:t xml:space="preserve">y </w:t>
      </w:r>
      <w:r w:rsidRPr="00730130">
        <w:rPr>
          <w:rFonts w:cs="Arial"/>
          <w:i/>
          <w:szCs w:val="24"/>
        </w:rPr>
        <w:t xml:space="preserve">Openfire </w:t>
      </w:r>
      <w:r w:rsidRPr="00730130">
        <w:rPr>
          <w:rFonts w:cs="Arial"/>
          <w:szCs w:val="24"/>
        </w:rPr>
        <w:t xml:space="preserve">son de uso libre. Los primeros dos poseen una comunidad también incipiente en torno al desarrollo de nuevas características. Por otro lado, tenemos </w:t>
      </w:r>
      <w:r w:rsidRPr="00730130">
        <w:rPr>
          <w:rFonts w:cs="Arial"/>
          <w:i/>
          <w:szCs w:val="24"/>
        </w:rPr>
        <w:t xml:space="preserve">Openfire </w:t>
      </w:r>
      <w:r w:rsidRPr="00730130">
        <w:rPr>
          <w:rFonts w:cs="Arial"/>
          <w:szCs w:val="24"/>
        </w:rPr>
        <w:t>que es de uso libre, open-</w:t>
      </w:r>
      <w:proofErr w:type="spellStart"/>
      <w:r w:rsidRPr="00730130">
        <w:rPr>
          <w:rFonts w:cs="Arial"/>
          <w:szCs w:val="24"/>
        </w:rPr>
        <w:t>source</w:t>
      </w:r>
      <w:proofErr w:type="spellEnd"/>
      <w:r w:rsidRPr="00730130">
        <w:rPr>
          <w:rFonts w:cs="Arial"/>
          <w:szCs w:val="24"/>
        </w:rPr>
        <w:t xml:space="preserve">, esta codificado en lenguaje Java, funciona bajo los Sistemas Operativos Linux, macOS, Solaris y Windows, inicialmente desarrollado por la empresa </w:t>
      </w:r>
      <w:proofErr w:type="spellStart"/>
      <w:r w:rsidRPr="00730130">
        <w:rPr>
          <w:rFonts w:cs="Arial"/>
          <w:szCs w:val="24"/>
        </w:rPr>
        <w:t>Jive</w:t>
      </w:r>
      <w:proofErr w:type="spellEnd"/>
      <w:r w:rsidRPr="00730130">
        <w:rPr>
          <w:rFonts w:cs="Arial"/>
          <w:szCs w:val="24"/>
        </w:rPr>
        <w:t xml:space="preserve"> Software, quienes ayudaron ayudador a formar la gran comunidad que mantiene activo el proyecto en la actualidad, llamada </w:t>
      </w:r>
      <w:proofErr w:type="spellStart"/>
      <w:r w:rsidRPr="00730130">
        <w:rPr>
          <w:rFonts w:cs="Arial"/>
          <w:szCs w:val="24"/>
        </w:rPr>
        <w:t>Igniterealtime</w:t>
      </w:r>
      <w:proofErr w:type="spellEnd"/>
      <w:r w:rsidRPr="00730130">
        <w:rPr>
          <w:rFonts w:cs="Arial"/>
          <w:szCs w:val="24"/>
        </w:rPr>
        <w:t xml:space="preserve">. La misma comunidad posee </w:t>
      </w:r>
      <w:r w:rsidRPr="00730130">
        <w:rPr>
          <w:rFonts w:cs="Arial"/>
          <w:i/>
          <w:szCs w:val="24"/>
        </w:rPr>
        <w:t>SMACK</w:t>
      </w:r>
      <w:r w:rsidRPr="00730130">
        <w:rPr>
          <w:rFonts w:cs="Arial"/>
          <w:szCs w:val="24"/>
        </w:rPr>
        <w:t>, una librería que tiene una potente API para crear clientes XMPP, la que ostenta las mismas características mencionadas del servidor.</w:t>
      </w:r>
    </w:p>
    <w:p w14:paraId="1469F4C7" w14:textId="4BE6D333" w:rsidR="00A86E9F" w:rsidRPr="00730130" w:rsidRDefault="00A86E9F" w:rsidP="00A86E9F">
      <w:pPr>
        <w:ind w:left="-15" w:firstLine="239"/>
        <w:rPr>
          <w:rFonts w:cs="Arial"/>
          <w:szCs w:val="24"/>
        </w:rPr>
      </w:pPr>
      <w:r w:rsidRPr="00730130">
        <w:rPr>
          <w:rFonts w:cs="Arial"/>
          <w:szCs w:val="24"/>
        </w:rPr>
        <w:t xml:space="preserve">El servidor XMPP Openfire incluye soporte completo de RFC XMPP, así como las extensiones más comunes. La </w:t>
      </w:r>
      <w:ins w:id="853" w:author="Xhelo Aros" w:date="2018-09-10T03:16:00Z">
        <w:r w:rsidR="00AC0811">
          <w:rPr>
            <w:rFonts w:cs="Arial"/>
            <w:szCs w:val="24"/>
          </w:rPr>
          <w:fldChar w:fldCharType="begin"/>
        </w:r>
        <w:r w:rsidR="00AC0811">
          <w:rPr>
            <w:rFonts w:cs="Arial"/>
            <w:szCs w:val="24"/>
          </w:rPr>
          <w:instrText xml:space="preserve"> REF _Ref524312693 \h </w:instrText>
        </w:r>
      </w:ins>
      <w:r w:rsidR="00AC0811">
        <w:rPr>
          <w:rFonts w:cs="Arial"/>
          <w:szCs w:val="24"/>
        </w:rPr>
      </w:r>
      <w:r w:rsidR="00AC0811">
        <w:rPr>
          <w:rFonts w:cs="Arial"/>
          <w:szCs w:val="24"/>
        </w:rPr>
        <w:fldChar w:fldCharType="separate"/>
      </w:r>
      <w:ins w:id="854" w:author="Xhelo Aros" w:date="2018-09-10T03:16:00Z">
        <w:r w:rsidR="00AC0811">
          <w:t xml:space="preserve">Tabla </w:t>
        </w:r>
        <w:r w:rsidR="00AC0811">
          <w:rPr>
            <w:noProof/>
          </w:rPr>
          <w:t>20</w:t>
        </w:r>
        <w:r w:rsidR="00AC0811">
          <w:rPr>
            <w:rFonts w:cs="Arial"/>
            <w:szCs w:val="24"/>
          </w:rPr>
          <w:fldChar w:fldCharType="end"/>
        </w:r>
      </w:ins>
      <w:del w:id="855" w:author="Xhelo Aros" w:date="2018-09-10T03:15:00Z">
        <w:r w:rsidRPr="00730130" w:rsidDel="00AC0811">
          <w:rPr>
            <w:rFonts w:cs="Arial"/>
            <w:szCs w:val="24"/>
          </w:rPr>
          <w:delText xml:space="preserve">Tabla 2 </w:delText>
        </w:r>
      </w:del>
      <w:ins w:id="856" w:author="Xhelo Aros" w:date="2018-09-10T03:16:00Z">
        <w:r w:rsidR="00AC0811">
          <w:rPr>
            <w:rFonts w:cs="Arial"/>
            <w:szCs w:val="24"/>
          </w:rPr>
          <w:t xml:space="preserve"> se </w:t>
        </w:r>
      </w:ins>
      <w:del w:id="857" w:author="Xhelo Aros" w:date="2018-09-10T03:16:00Z">
        <w:r w:rsidRPr="00730130" w:rsidDel="00AC0811">
          <w:rPr>
            <w:rFonts w:cs="Arial"/>
            <w:szCs w:val="24"/>
          </w:rPr>
          <w:delText xml:space="preserve">a continuación </w:delText>
        </w:r>
      </w:del>
      <w:r w:rsidRPr="00730130">
        <w:rPr>
          <w:rFonts w:cs="Arial"/>
          <w:szCs w:val="24"/>
        </w:rPr>
        <w:t xml:space="preserve">detalla el nivel de soporte para los requisitos establecidos por XEP-0302: XMPP </w:t>
      </w:r>
      <w:proofErr w:type="spellStart"/>
      <w:r w:rsidRPr="00730130">
        <w:rPr>
          <w:rFonts w:cs="Arial"/>
          <w:szCs w:val="24"/>
        </w:rPr>
        <w:t>Compliance</w:t>
      </w:r>
      <w:proofErr w:type="spellEnd"/>
      <w:r w:rsidRPr="00730130">
        <w:rPr>
          <w:rFonts w:cs="Arial"/>
          <w:szCs w:val="24"/>
        </w:rPr>
        <w:t xml:space="preserve"> Suites 2012.</w:t>
      </w:r>
    </w:p>
    <w:p w14:paraId="1E10295E" w14:textId="177658EC" w:rsidR="00AC0811" w:rsidRDefault="00AC0811">
      <w:pPr>
        <w:pStyle w:val="Descripcin"/>
        <w:keepNext/>
        <w:jc w:val="left"/>
        <w:rPr>
          <w:ins w:id="858" w:author="Xhelo Aros" w:date="2018-09-10T03:15:00Z"/>
        </w:rPr>
        <w:pPrChange w:id="859" w:author="Xhelo Aros" w:date="2018-09-10T04:53:00Z">
          <w:pPr/>
        </w:pPrChange>
      </w:pPr>
      <w:bookmarkStart w:id="860" w:name="_Ref524312693"/>
      <w:bookmarkStart w:id="861" w:name="_Toc524387421"/>
      <w:ins w:id="862" w:author="Xhelo Aros" w:date="2018-09-10T03:15:00Z">
        <w:r>
          <w:t xml:space="preserve">Tabla </w:t>
        </w:r>
        <w:r>
          <w:fldChar w:fldCharType="begin"/>
        </w:r>
        <w:r>
          <w:instrText xml:space="preserve"> SEQ Tabla \* ARABIC </w:instrText>
        </w:r>
      </w:ins>
      <w:r>
        <w:fldChar w:fldCharType="separate"/>
      </w:r>
      <w:ins w:id="863" w:author="Xhelo Aros" w:date="2018-09-10T03:15:00Z">
        <w:r>
          <w:rPr>
            <w:noProof/>
          </w:rPr>
          <w:t>20</w:t>
        </w:r>
        <w:r>
          <w:fldChar w:fldCharType="end"/>
        </w:r>
        <w:bookmarkEnd w:id="860"/>
        <w:r>
          <w:t xml:space="preserve">: Nivel de soporte de Openfire de los requisitos XMPP </w:t>
        </w:r>
        <w:proofErr w:type="spellStart"/>
        <w:r>
          <w:t>Compliance</w:t>
        </w:r>
        <w:proofErr w:type="spellEnd"/>
        <w:r>
          <w:t xml:space="preserve"> Suites 2012.</w:t>
        </w:r>
        <w:bookmarkEnd w:id="861"/>
      </w:ins>
    </w:p>
    <w:tbl>
      <w:tblPr>
        <w:tblStyle w:val="Tablaconcuadrcula4-nfasis1"/>
        <w:tblW w:w="4331" w:type="dxa"/>
        <w:jc w:val="center"/>
        <w:tblLook w:val="04A0" w:firstRow="1" w:lastRow="0" w:firstColumn="1" w:lastColumn="0" w:noHBand="0" w:noVBand="1"/>
        <w:tblPrChange w:id="864" w:author="Xhelo Aros" w:date="2018-09-10T03:15:00Z">
          <w:tblPr>
            <w:tblStyle w:val="Tablaconcuadrcula4-nfasis1"/>
            <w:tblW w:w="4331" w:type="dxa"/>
            <w:jc w:val="center"/>
            <w:tblLook w:val="04A0" w:firstRow="1" w:lastRow="0" w:firstColumn="1" w:lastColumn="0" w:noHBand="0" w:noVBand="1"/>
          </w:tblPr>
        </w:tblPrChange>
      </w:tblPr>
      <w:tblGrid>
        <w:gridCol w:w="3007"/>
        <w:gridCol w:w="1324"/>
        <w:tblGridChange w:id="865">
          <w:tblGrid>
            <w:gridCol w:w="3007"/>
            <w:gridCol w:w="1324"/>
          </w:tblGrid>
        </w:tblGridChange>
      </w:tblGrid>
      <w:tr w:rsidR="00A86E9F" w:rsidRPr="00730130" w14:paraId="58920AA0"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66"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67" w:author="Xhelo Aros" w:date="2018-09-10T03:15:00Z">
              <w:tcPr>
                <w:tcW w:w="3217" w:type="dxa"/>
              </w:tcPr>
            </w:tcPrChange>
          </w:tcPr>
          <w:p w14:paraId="3FE04472"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324" w:type="dxa"/>
            <w:tcPrChange w:id="868" w:author="Xhelo Aros" w:date="2018-09-10T03:15:00Z">
              <w:tcPr>
                <w:tcW w:w="1114" w:type="dxa"/>
              </w:tcPr>
            </w:tcPrChange>
          </w:tcPr>
          <w:p w14:paraId="19AE8E33"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35AA5727"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69"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0" w:author="Xhelo Aros" w:date="2018-09-10T03:15:00Z">
              <w:tcPr>
                <w:tcW w:w="3217" w:type="dxa"/>
              </w:tcPr>
            </w:tcPrChange>
          </w:tcPr>
          <w:p w14:paraId="75AE7CA1"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6120: XMPP Core</w:t>
            </w:r>
          </w:p>
        </w:tc>
        <w:tc>
          <w:tcPr>
            <w:tcW w:w="1324" w:type="dxa"/>
            <w:tcPrChange w:id="871" w:author="Xhelo Aros" w:date="2018-09-10T03:15:00Z">
              <w:tcPr>
                <w:tcW w:w="1114" w:type="dxa"/>
              </w:tcPr>
            </w:tcPrChange>
          </w:tcPr>
          <w:p w14:paraId="41F02AE4"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023C218D" w14:textId="77777777" w:rsidTr="00AC0811">
        <w:trPr>
          <w:trHeight w:val="197"/>
          <w:jc w:val="center"/>
          <w:trPrChange w:id="872"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3" w:author="Xhelo Aros" w:date="2018-09-10T03:15:00Z">
              <w:tcPr>
                <w:tcW w:w="3217" w:type="dxa"/>
              </w:tcPr>
            </w:tcPrChange>
          </w:tcPr>
          <w:p w14:paraId="62DE4357" w14:textId="77777777" w:rsidR="00A86E9F" w:rsidRPr="00730130" w:rsidRDefault="00A86E9F" w:rsidP="00A86E9F">
            <w:pPr>
              <w:spacing w:line="259" w:lineRule="auto"/>
              <w:jc w:val="left"/>
              <w:rPr>
                <w:rFonts w:cs="Arial"/>
                <w:szCs w:val="24"/>
              </w:rPr>
            </w:pPr>
            <w:r w:rsidRPr="00730130">
              <w:rPr>
                <w:rFonts w:cs="Arial"/>
                <w:szCs w:val="24"/>
              </w:rPr>
              <w:t>RFC 6121: XMPP IM</w:t>
            </w:r>
          </w:p>
        </w:tc>
        <w:tc>
          <w:tcPr>
            <w:tcW w:w="1324" w:type="dxa"/>
            <w:tcPrChange w:id="874" w:author="Xhelo Aros" w:date="2018-09-10T03:15:00Z">
              <w:tcPr>
                <w:tcW w:w="1114" w:type="dxa"/>
              </w:tcPr>
            </w:tcPrChange>
          </w:tcPr>
          <w:p w14:paraId="03CA4816"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38B17EF"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75"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6" w:author="Xhelo Aros" w:date="2018-09-10T03:15:00Z">
              <w:tcPr>
                <w:tcW w:w="3217" w:type="dxa"/>
              </w:tcPr>
            </w:tcPrChange>
          </w:tcPr>
          <w:p w14:paraId="57DFE27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RFC 7622: XMPP ADDR</w:t>
            </w:r>
          </w:p>
        </w:tc>
        <w:tc>
          <w:tcPr>
            <w:tcW w:w="1324" w:type="dxa"/>
            <w:tcPrChange w:id="877" w:author="Xhelo Aros" w:date="2018-09-10T03:15:00Z">
              <w:tcPr>
                <w:tcW w:w="1114" w:type="dxa"/>
              </w:tcPr>
            </w:tcPrChange>
          </w:tcPr>
          <w:p w14:paraId="430074BC"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5E394503" w14:textId="77777777" w:rsidTr="00AC0811">
        <w:trPr>
          <w:trHeight w:val="197"/>
          <w:jc w:val="center"/>
          <w:trPrChange w:id="878"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79" w:author="Xhelo Aros" w:date="2018-09-10T03:15:00Z">
              <w:tcPr>
                <w:tcW w:w="3217" w:type="dxa"/>
              </w:tcPr>
            </w:tcPrChange>
          </w:tcPr>
          <w:p w14:paraId="0A21D1D1" w14:textId="77777777" w:rsidR="00A86E9F" w:rsidRPr="00730130" w:rsidRDefault="00A86E9F" w:rsidP="00A86E9F">
            <w:pPr>
              <w:spacing w:line="259" w:lineRule="auto"/>
              <w:jc w:val="left"/>
              <w:rPr>
                <w:rFonts w:cs="Arial"/>
                <w:szCs w:val="24"/>
              </w:rPr>
            </w:pPr>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p>
        </w:tc>
        <w:tc>
          <w:tcPr>
            <w:tcW w:w="1324" w:type="dxa"/>
            <w:tcPrChange w:id="880" w:author="Xhelo Aros" w:date="2018-09-10T03:15:00Z">
              <w:tcPr>
                <w:tcW w:w="1114" w:type="dxa"/>
              </w:tcPr>
            </w:tcPrChange>
          </w:tcPr>
          <w:p w14:paraId="4E7AF5EC"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A233022"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881" w:author="Xhelo Aros" w:date="2018-09-10T03:15: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3007" w:type="dxa"/>
            <w:tcPrChange w:id="882" w:author="Xhelo Aros" w:date="2018-09-10T03:15:00Z">
              <w:tcPr>
                <w:tcW w:w="3217" w:type="dxa"/>
              </w:tcPr>
            </w:tcPrChange>
          </w:tcPr>
          <w:p w14:paraId="56195B9B"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p>
        </w:tc>
        <w:tc>
          <w:tcPr>
            <w:tcW w:w="1324" w:type="dxa"/>
            <w:tcPrChange w:id="883" w:author="Xhelo Aros" w:date="2018-09-10T03:15:00Z">
              <w:tcPr>
                <w:tcW w:w="1114" w:type="dxa"/>
              </w:tcPr>
            </w:tcPrChange>
          </w:tcPr>
          <w:p w14:paraId="25DC292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2FA4AF8" w14:textId="71412776" w:rsidR="00A86E9F" w:rsidRPr="00730130" w:rsidDel="00AC0811" w:rsidRDefault="00A86E9F" w:rsidP="00A86E9F">
      <w:pPr>
        <w:spacing w:after="136" w:line="265" w:lineRule="auto"/>
        <w:jc w:val="center"/>
        <w:rPr>
          <w:del w:id="884" w:author="Xhelo Aros" w:date="2018-09-10T03:16:00Z"/>
          <w:rFonts w:cs="Arial"/>
          <w:szCs w:val="24"/>
        </w:rPr>
      </w:pPr>
      <w:del w:id="885" w:author="Xhelo Aros" w:date="2018-09-10T03:16:00Z">
        <w:r w:rsidRPr="00730130" w:rsidDel="00AC0811">
          <w:rPr>
            <w:rFonts w:cs="Arial"/>
            <w:szCs w:val="24"/>
          </w:rPr>
          <w:delText>Table 2: Tabla: Openfire Soporte XMPP Core</w:delText>
        </w:r>
      </w:del>
    </w:p>
    <w:p w14:paraId="571AAB90" w14:textId="37365D61" w:rsidR="00A86E9F" w:rsidRPr="00730130" w:rsidRDefault="00A86E9F" w:rsidP="00A86E9F">
      <w:pPr>
        <w:ind w:left="-15" w:firstLine="239"/>
        <w:rPr>
          <w:rFonts w:cs="Arial"/>
          <w:szCs w:val="24"/>
        </w:rPr>
      </w:pPr>
      <w:r w:rsidRPr="00730130">
        <w:rPr>
          <w:rFonts w:cs="Arial"/>
          <w:szCs w:val="24"/>
        </w:rPr>
        <w:t xml:space="preserve">El cumplimiento de soporte de nivel avanzado incluye el conjunto básico completo, así como características más avanzadas de uso común para los clientes XMPP. La </w:t>
      </w:r>
      <w:ins w:id="886" w:author="Xhelo Aros" w:date="2018-09-10T03:17:00Z">
        <w:r w:rsidR="00AC0811">
          <w:rPr>
            <w:rFonts w:cs="Arial"/>
            <w:szCs w:val="24"/>
          </w:rPr>
          <w:fldChar w:fldCharType="begin"/>
        </w:r>
        <w:r w:rsidR="00AC0811">
          <w:rPr>
            <w:rFonts w:cs="Arial"/>
            <w:szCs w:val="24"/>
          </w:rPr>
          <w:instrText xml:space="preserve"> REF _Ref524312791 \h </w:instrText>
        </w:r>
      </w:ins>
      <w:r w:rsidR="00AC0811">
        <w:rPr>
          <w:rFonts w:cs="Arial"/>
          <w:szCs w:val="24"/>
        </w:rPr>
      </w:r>
      <w:r w:rsidR="00AC0811">
        <w:rPr>
          <w:rFonts w:cs="Arial"/>
          <w:szCs w:val="24"/>
        </w:rPr>
        <w:fldChar w:fldCharType="separate"/>
      </w:r>
      <w:ins w:id="887" w:author="Xhelo Aros" w:date="2018-09-10T03:17:00Z">
        <w:r w:rsidR="00AC0811">
          <w:t xml:space="preserve">Tabla </w:t>
        </w:r>
        <w:r w:rsidR="00AC0811">
          <w:rPr>
            <w:noProof/>
          </w:rPr>
          <w:t>21</w:t>
        </w:r>
        <w:r w:rsidR="00AC0811">
          <w:rPr>
            <w:rFonts w:cs="Arial"/>
            <w:szCs w:val="24"/>
          </w:rPr>
          <w:fldChar w:fldCharType="end"/>
        </w:r>
        <w:r w:rsidR="00AC0811">
          <w:rPr>
            <w:rFonts w:cs="Arial"/>
            <w:szCs w:val="24"/>
          </w:rPr>
          <w:t xml:space="preserve"> </w:t>
        </w:r>
      </w:ins>
      <w:del w:id="888" w:author="Xhelo Aros" w:date="2018-09-10T03:17:00Z">
        <w:r w:rsidRPr="00730130" w:rsidDel="00AC0811">
          <w:rPr>
            <w:rFonts w:cs="Arial"/>
            <w:szCs w:val="24"/>
          </w:rPr>
          <w:delText>Tabla 3</w:delText>
        </w:r>
      </w:del>
      <w:ins w:id="889" w:author="Xhelo Aros" w:date="2018-09-10T03:17:00Z">
        <w:r w:rsidR="00AC0811">
          <w:rPr>
            <w:rFonts w:cs="Arial"/>
            <w:szCs w:val="24"/>
          </w:rPr>
          <w:t xml:space="preserve">se </w:t>
        </w:r>
      </w:ins>
      <w:del w:id="890" w:author="Xhelo Aros" w:date="2018-09-10T03:17:00Z">
        <w:r w:rsidRPr="00730130" w:rsidDel="00AC0811">
          <w:rPr>
            <w:rFonts w:cs="Arial"/>
            <w:szCs w:val="24"/>
          </w:rPr>
          <w:delText xml:space="preserve"> </w:delText>
        </w:r>
      </w:del>
      <w:r w:rsidRPr="00730130">
        <w:rPr>
          <w:rFonts w:cs="Arial"/>
          <w:szCs w:val="24"/>
        </w:rPr>
        <w:t xml:space="preserve">detalla el nivel de soporte para los requisitos establecidos por XMPP </w:t>
      </w:r>
      <w:proofErr w:type="spellStart"/>
      <w:r w:rsidRPr="00730130">
        <w:rPr>
          <w:rFonts w:cs="Arial"/>
          <w:szCs w:val="24"/>
        </w:rPr>
        <w:t>Compliance</w:t>
      </w:r>
      <w:proofErr w:type="spellEnd"/>
      <w:r w:rsidRPr="00730130">
        <w:rPr>
          <w:rFonts w:cs="Arial"/>
          <w:szCs w:val="24"/>
        </w:rPr>
        <w:t xml:space="preserve"> Suites 2012.</w:t>
      </w:r>
    </w:p>
    <w:p w14:paraId="0D73E46D" w14:textId="11E2CBFC" w:rsidR="00AC0811" w:rsidRDefault="00AC0811">
      <w:pPr>
        <w:pStyle w:val="Descripcin"/>
        <w:keepNext/>
        <w:jc w:val="left"/>
        <w:rPr>
          <w:ins w:id="891" w:author="Xhelo Aros" w:date="2018-09-10T03:17:00Z"/>
        </w:rPr>
        <w:pPrChange w:id="892" w:author="Xhelo Aros" w:date="2018-09-10T04:53:00Z">
          <w:pPr/>
        </w:pPrChange>
      </w:pPr>
      <w:bookmarkStart w:id="893" w:name="_Ref524312791"/>
      <w:bookmarkStart w:id="894" w:name="_Toc524387422"/>
      <w:ins w:id="895" w:author="Xhelo Aros" w:date="2018-09-10T03:17:00Z">
        <w:r>
          <w:t xml:space="preserve">Tabla </w:t>
        </w:r>
        <w:r>
          <w:fldChar w:fldCharType="begin"/>
        </w:r>
        <w:r>
          <w:instrText xml:space="preserve"> SEQ Tabla \* ARABIC </w:instrText>
        </w:r>
      </w:ins>
      <w:r>
        <w:fldChar w:fldCharType="separate"/>
      </w:r>
      <w:ins w:id="896" w:author="Xhelo Aros" w:date="2018-09-10T03:17:00Z">
        <w:r>
          <w:rPr>
            <w:noProof/>
          </w:rPr>
          <w:t>21</w:t>
        </w:r>
        <w:r>
          <w:fldChar w:fldCharType="end"/>
        </w:r>
        <w:bookmarkEnd w:id="893"/>
        <w:r>
          <w:t>: Soporte XEPs avanzado de XMPP.</w:t>
        </w:r>
        <w:bookmarkEnd w:id="894"/>
      </w:ins>
    </w:p>
    <w:tbl>
      <w:tblPr>
        <w:tblStyle w:val="Tablaconcuadrcula4-nfasis1"/>
        <w:tblW w:w="6493" w:type="dxa"/>
        <w:jc w:val="center"/>
        <w:tblLook w:val="04A0" w:firstRow="1" w:lastRow="0" w:firstColumn="1" w:lastColumn="0" w:noHBand="0" w:noVBand="1"/>
        <w:tblPrChange w:id="897" w:author="Xhelo Aros" w:date="2018-09-10T03:17:00Z">
          <w:tblPr>
            <w:tblStyle w:val="Tablaconcuadrcula4-nfasis1"/>
            <w:tblW w:w="6493" w:type="dxa"/>
            <w:jc w:val="center"/>
            <w:tblLook w:val="04A0" w:firstRow="1" w:lastRow="0" w:firstColumn="1" w:lastColumn="0" w:noHBand="0" w:noVBand="1"/>
          </w:tblPr>
        </w:tblPrChange>
      </w:tblPr>
      <w:tblGrid>
        <w:gridCol w:w="4876"/>
        <w:gridCol w:w="1617"/>
        <w:tblGridChange w:id="898">
          <w:tblGrid>
            <w:gridCol w:w="4876"/>
            <w:gridCol w:w="1617"/>
          </w:tblGrid>
        </w:tblGridChange>
      </w:tblGrid>
      <w:tr w:rsidR="00A86E9F" w:rsidRPr="00730130" w14:paraId="3F8DDB9C" w14:textId="77777777" w:rsidTr="00AC0811">
        <w:trPr>
          <w:cnfStyle w:val="100000000000" w:firstRow="1" w:lastRow="0" w:firstColumn="0" w:lastColumn="0" w:oddVBand="0" w:evenVBand="0" w:oddHBand="0" w:evenHBand="0" w:firstRowFirstColumn="0" w:firstRowLastColumn="0" w:lastRowFirstColumn="0" w:lastRowLastColumn="0"/>
          <w:trHeight w:val="197"/>
          <w:jc w:val="center"/>
          <w:trPrChange w:id="899"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0" w:author="Xhelo Aros" w:date="2018-09-10T03:17:00Z">
              <w:tcPr>
                <w:tcW w:w="5292" w:type="dxa"/>
              </w:tcPr>
            </w:tcPrChange>
          </w:tcPr>
          <w:p w14:paraId="3534983F" w14:textId="77777777" w:rsidR="00A86E9F" w:rsidRPr="00730130" w:rsidRDefault="00A86E9F" w:rsidP="00A86E9F">
            <w:pPr>
              <w:spacing w:line="259" w:lineRule="auto"/>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b w:val="0"/>
                <w:szCs w:val="24"/>
              </w:rPr>
              <w:t>Especificación</w:t>
            </w:r>
          </w:p>
        </w:tc>
        <w:tc>
          <w:tcPr>
            <w:tcW w:w="1617" w:type="dxa"/>
            <w:tcPrChange w:id="901" w:author="Xhelo Aros" w:date="2018-09-10T03:17:00Z">
              <w:tcPr>
                <w:tcW w:w="1201" w:type="dxa"/>
              </w:tcPr>
            </w:tcPrChange>
          </w:tcPr>
          <w:p w14:paraId="3DC166B4" w14:textId="77777777" w:rsidR="00A86E9F" w:rsidRPr="00730130" w:rsidRDefault="00A86E9F" w:rsidP="00A86E9F">
            <w:pPr>
              <w:spacing w:line="259" w:lineRule="auto"/>
              <w:ind w:left="43"/>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b w:val="0"/>
                <w:szCs w:val="24"/>
              </w:rPr>
              <w:t>Soportado</w:t>
            </w:r>
          </w:p>
        </w:tc>
      </w:tr>
      <w:tr w:rsidR="00A86E9F" w:rsidRPr="00730130" w14:paraId="5C2E3A8B"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02"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3" w:author="Xhelo Aros" w:date="2018-09-10T03:17:00Z">
              <w:tcPr>
                <w:tcW w:w="5292" w:type="dxa"/>
              </w:tcPr>
            </w:tcPrChange>
          </w:tcPr>
          <w:p w14:paraId="402ECFCE"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p>
        </w:tc>
        <w:tc>
          <w:tcPr>
            <w:tcW w:w="1617" w:type="dxa"/>
            <w:tcPrChange w:id="904" w:author="Xhelo Aros" w:date="2018-09-10T03:17:00Z">
              <w:tcPr>
                <w:tcW w:w="1201" w:type="dxa"/>
              </w:tcPr>
            </w:tcPrChange>
          </w:tcPr>
          <w:p w14:paraId="5EE6ED66"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2040AB80" w14:textId="77777777" w:rsidTr="00AC0811">
        <w:trPr>
          <w:trHeight w:val="197"/>
          <w:jc w:val="center"/>
          <w:trPrChange w:id="905"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6" w:author="Xhelo Aros" w:date="2018-09-10T03:17:00Z">
              <w:tcPr>
                <w:tcW w:w="5292" w:type="dxa"/>
              </w:tcPr>
            </w:tcPrChange>
          </w:tcPr>
          <w:p w14:paraId="7488D430" w14:textId="77777777" w:rsidR="00A86E9F" w:rsidRPr="00730130" w:rsidRDefault="00A86E9F" w:rsidP="00A86E9F">
            <w:pPr>
              <w:spacing w:line="259" w:lineRule="auto"/>
              <w:jc w:val="left"/>
              <w:rPr>
                <w:rFonts w:cs="Arial"/>
                <w:szCs w:val="24"/>
              </w:rPr>
            </w:pPr>
            <w:r w:rsidRPr="00730130">
              <w:rPr>
                <w:rFonts w:cs="Arial"/>
                <w:szCs w:val="24"/>
              </w:rPr>
              <w:t xml:space="preserve">XEP-0191: </w:t>
            </w:r>
            <w:proofErr w:type="spellStart"/>
            <w:r w:rsidRPr="00730130">
              <w:rPr>
                <w:rFonts w:cs="Arial"/>
                <w:szCs w:val="24"/>
              </w:rPr>
              <w:t>Blocking</w:t>
            </w:r>
            <w:proofErr w:type="spellEnd"/>
            <w:r w:rsidRPr="00730130">
              <w:rPr>
                <w:rFonts w:cs="Arial"/>
                <w:szCs w:val="24"/>
              </w:rPr>
              <w:t xml:space="preserve"> </w:t>
            </w:r>
            <w:proofErr w:type="spellStart"/>
            <w:r w:rsidRPr="00730130">
              <w:rPr>
                <w:rFonts w:cs="Arial"/>
                <w:szCs w:val="24"/>
              </w:rPr>
              <w:t>Command</w:t>
            </w:r>
            <w:proofErr w:type="spellEnd"/>
          </w:p>
        </w:tc>
        <w:tc>
          <w:tcPr>
            <w:tcW w:w="1617" w:type="dxa"/>
            <w:tcPrChange w:id="907" w:author="Xhelo Aros" w:date="2018-09-10T03:17:00Z">
              <w:tcPr>
                <w:tcW w:w="1201" w:type="dxa"/>
              </w:tcPr>
            </w:tcPrChange>
          </w:tcPr>
          <w:p w14:paraId="404132A5"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32D0BF1C"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08"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09" w:author="Xhelo Aros" w:date="2018-09-10T03:17:00Z">
              <w:tcPr>
                <w:tcW w:w="5292" w:type="dxa"/>
              </w:tcPr>
            </w:tcPrChange>
          </w:tcPr>
          <w:p w14:paraId="6C0012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XEP-0124: </w:t>
            </w:r>
            <w:proofErr w:type="spellStart"/>
            <w:r w:rsidRPr="00730130">
              <w:rPr>
                <w:rFonts w:cs="Arial"/>
                <w:szCs w:val="24"/>
              </w:rPr>
              <w:t>Bidirectional-streams</w:t>
            </w:r>
            <w:proofErr w:type="spellEnd"/>
            <w:r w:rsidRPr="00730130">
              <w:rPr>
                <w:rFonts w:cs="Arial"/>
                <w:szCs w:val="24"/>
              </w:rPr>
              <w:t xml:space="preserve"> </w:t>
            </w:r>
            <w:proofErr w:type="spellStart"/>
            <w:r w:rsidRPr="00730130">
              <w:rPr>
                <w:rFonts w:cs="Arial"/>
                <w:szCs w:val="24"/>
              </w:rPr>
              <w:t>Over</w:t>
            </w:r>
            <w:proofErr w:type="spellEnd"/>
            <w:r w:rsidRPr="00730130">
              <w:rPr>
                <w:rFonts w:cs="Arial"/>
                <w:szCs w:val="24"/>
              </w:rPr>
              <w:t xml:space="preserve"> </w:t>
            </w:r>
            <w:proofErr w:type="spellStart"/>
            <w:r w:rsidRPr="00730130">
              <w:rPr>
                <w:rFonts w:cs="Arial"/>
                <w:szCs w:val="24"/>
              </w:rPr>
              <w:t>Synchronous</w:t>
            </w:r>
            <w:proofErr w:type="spellEnd"/>
            <w:r w:rsidRPr="00730130">
              <w:rPr>
                <w:rFonts w:cs="Arial"/>
                <w:szCs w:val="24"/>
              </w:rPr>
              <w:t xml:space="preserve"> HTTP (BOSH)</w:t>
            </w:r>
          </w:p>
        </w:tc>
        <w:tc>
          <w:tcPr>
            <w:tcW w:w="1617" w:type="dxa"/>
            <w:tcPrChange w:id="910" w:author="Xhelo Aros" w:date="2018-09-10T03:17:00Z">
              <w:tcPr>
                <w:tcW w:w="1201" w:type="dxa"/>
              </w:tcPr>
            </w:tcPrChange>
          </w:tcPr>
          <w:p w14:paraId="59E14995"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8C53B4B" w14:textId="77777777" w:rsidTr="00AC0811">
        <w:trPr>
          <w:trHeight w:val="197"/>
          <w:jc w:val="center"/>
          <w:trPrChange w:id="911"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2" w:author="Xhelo Aros" w:date="2018-09-10T03:17:00Z">
              <w:tcPr>
                <w:tcW w:w="5292" w:type="dxa"/>
              </w:tcPr>
            </w:tcPrChange>
          </w:tcPr>
          <w:p w14:paraId="0D4050D1" w14:textId="77777777" w:rsidR="00A86E9F" w:rsidRPr="00730130" w:rsidRDefault="00A86E9F" w:rsidP="00A86E9F">
            <w:pPr>
              <w:spacing w:line="259" w:lineRule="auto"/>
              <w:jc w:val="left"/>
              <w:rPr>
                <w:rFonts w:cs="Arial"/>
                <w:szCs w:val="24"/>
              </w:rPr>
            </w:pPr>
            <w:r w:rsidRPr="00730130">
              <w:rPr>
                <w:rFonts w:cs="Arial"/>
                <w:szCs w:val="24"/>
              </w:rPr>
              <w:t xml:space="preserve">XEP-0206: XMPP </w:t>
            </w:r>
            <w:proofErr w:type="spellStart"/>
            <w:r w:rsidRPr="00730130">
              <w:rPr>
                <w:rFonts w:cs="Arial"/>
                <w:szCs w:val="24"/>
              </w:rPr>
              <w:t>Over</w:t>
            </w:r>
            <w:proofErr w:type="spellEnd"/>
            <w:r w:rsidRPr="00730130">
              <w:rPr>
                <w:rFonts w:cs="Arial"/>
                <w:szCs w:val="24"/>
              </w:rPr>
              <w:t xml:space="preserve"> BOSH</w:t>
            </w:r>
          </w:p>
        </w:tc>
        <w:tc>
          <w:tcPr>
            <w:tcW w:w="1617" w:type="dxa"/>
            <w:tcPrChange w:id="913" w:author="Xhelo Aros" w:date="2018-09-10T03:17:00Z">
              <w:tcPr>
                <w:tcW w:w="1201" w:type="dxa"/>
              </w:tcPr>
            </w:tcPrChange>
          </w:tcPr>
          <w:p w14:paraId="77692BE0"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E246F45"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14"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5" w:author="Xhelo Aros" w:date="2018-09-10T03:17:00Z">
              <w:tcPr>
                <w:tcW w:w="5292" w:type="dxa"/>
              </w:tcPr>
            </w:tcPrChange>
          </w:tcPr>
          <w:p w14:paraId="61807D18"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 xml:space="preserve">XEP-0054: </w:t>
            </w:r>
            <w:proofErr w:type="spellStart"/>
            <w:r w:rsidRPr="00730130">
              <w:rPr>
                <w:rFonts w:cs="Arial"/>
                <w:szCs w:val="24"/>
              </w:rPr>
              <w:t>vcard-temp</w:t>
            </w:r>
            <w:proofErr w:type="spellEnd"/>
          </w:p>
        </w:tc>
        <w:tc>
          <w:tcPr>
            <w:tcW w:w="1617" w:type="dxa"/>
            <w:tcPrChange w:id="916" w:author="Xhelo Aros" w:date="2018-09-10T03:17:00Z">
              <w:tcPr>
                <w:tcW w:w="1201" w:type="dxa"/>
              </w:tcPr>
            </w:tcPrChange>
          </w:tcPr>
          <w:p w14:paraId="194BDB3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4CD4E299" w14:textId="77777777" w:rsidTr="00AC0811">
        <w:trPr>
          <w:trHeight w:val="197"/>
          <w:jc w:val="center"/>
          <w:trPrChange w:id="917"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18" w:author="Xhelo Aros" w:date="2018-09-10T03:17:00Z">
              <w:tcPr>
                <w:tcW w:w="5292" w:type="dxa"/>
              </w:tcPr>
            </w:tcPrChange>
          </w:tcPr>
          <w:p w14:paraId="26CD71B3" w14:textId="77777777" w:rsidR="00A86E9F" w:rsidRPr="00730130" w:rsidRDefault="00A86E9F" w:rsidP="00A86E9F">
            <w:pPr>
              <w:spacing w:line="259" w:lineRule="auto"/>
              <w:jc w:val="left"/>
              <w:rPr>
                <w:rFonts w:cs="Arial"/>
                <w:szCs w:val="24"/>
              </w:rPr>
            </w:pPr>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c>
          <w:tcPr>
            <w:tcW w:w="1617" w:type="dxa"/>
            <w:tcPrChange w:id="919" w:author="Xhelo Aros" w:date="2018-09-10T03:17:00Z">
              <w:tcPr>
                <w:tcW w:w="1201" w:type="dxa"/>
              </w:tcPr>
            </w:tcPrChange>
          </w:tcPr>
          <w:p w14:paraId="328FAC61" w14:textId="77777777" w:rsidR="00A86E9F" w:rsidRPr="00730130"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0D1BF086" w14:textId="77777777" w:rsidTr="00AC0811">
        <w:trPr>
          <w:cnfStyle w:val="000000100000" w:firstRow="0" w:lastRow="0" w:firstColumn="0" w:lastColumn="0" w:oddVBand="0" w:evenVBand="0" w:oddHBand="1" w:evenHBand="0" w:firstRowFirstColumn="0" w:firstRowLastColumn="0" w:lastRowFirstColumn="0" w:lastRowLastColumn="0"/>
          <w:trHeight w:val="197"/>
          <w:jc w:val="center"/>
          <w:trPrChange w:id="920"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21" w:author="Xhelo Aros" w:date="2018-09-10T03:17:00Z">
              <w:tcPr>
                <w:tcW w:w="5292" w:type="dxa"/>
              </w:tcPr>
            </w:tcPrChange>
          </w:tcPr>
          <w:p w14:paraId="1E05EDDD"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XEP-0045: Multi-</w:t>
            </w:r>
            <w:proofErr w:type="spellStart"/>
            <w:r w:rsidRPr="00730130">
              <w:rPr>
                <w:rFonts w:cs="Arial"/>
                <w:szCs w:val="24"/>
              </w:rPr>
              <w:t>User</w:t>
            </w:r>
            <w:proofErr w:type="spellEnd"/>
            <w:r w:rsidRPr="00730130">
              <w:rPr>
                <w:rFonts w:cs="Arial"/>
                <w:szCs w:val="24"/>
              </w:rPr>
              <w:t xml:space="preserve"> Chat</w:t>
            </w:r>
          </w:p>
        </w:tc>
        <w:tc>
          <w:tcPr>
            <w:tcW w:w="1617" w:type="dxa"/>
            <w:tcPrChange w:id="922" w:author="Xhelo Aros" w:date="2018-09-10T03:17:00Z">
              <w:tcPr>
                <w:tcW w:w="1201" w:type="dxa"/>
              </w:tcPr>
            </w:tcPrChange>
          </w:tcPr>
          <w:p w14:paraId="6482E870" w14:textId="77777777" w:rsidR="00A86E9F" w:rsidRPr="00730130"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r w:rsidR="00A86E9F" w:rsidRPr="00730130" w14:paraId="10105876" w14:textId="77777777" w:rsidTr="00AC0811">
        <w:trPr>
          <w:trHeight w:val="197"/>
          <w:jc w:val="center"/>
          <w:trPrChange w:id="923" w:author="Xhelo Aros" w:date="2018-09-10T03:17:00Z">
            <w:trPr>
              <w:trHeight w:val="197"/>
              <w:jc w:val="center"/>
            </w:trPr>
          </w:trPrChange>
        </w:trPr>
        <w:tc>
          <w:tcPr>
            <w:cnfStyle w:val="001000000000" w:firstRow="0" w:lastRow="0" w:firstColumn="1" w:lastColumn="0" w:oddVBand="0" w:evenVBand="0" w:oddHBand="0" w:evenHBand="0" w:firstRowFirstColumn="0" w:firstRowLastColumn="0" w:lastRowFirstColumn="0" w:lastRowLastColumn="0"/>
            <w:tcW w:w="4876" w:type="dxa"/>
            <w:tcPrChange w:id="924" w:author="Xhelo Aros" w:date="2018-09-10T03:17:00Z">
              <w:tcPr>
                <w:tcW w:w="5292" w:type="dxa"/>
              </w:tcPr>
            </w:tcPrChange>
          </w:tcPr>
          <w:p w14:paraId="03E7045F" w14:textId="77777777" w:rsidR="00A86E9F" w:rsidRPr="00730130" w:rsidRDefault="00A86E9F" w:rsidP="00A86E9F">
            <w:pPr>
              <w:spacing w:line="259" w:lineRule="auto"/>
              <w:jc w:val="left"/>
              <w:rPr>
                <w:rFonts w:cs="Arial"/>
                <w:szCs w:val="24"/>
              </w:rPr>
            </w:pPr>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w:t>
            </w:r>
          </w:p>
        </w:tc>
        <w:tc>
          <w:tcPr>
            <w:tcW w:w="1617" w:type="dxa"/>
            <w:tcPrChange w:id="925" w:author="Xhelo Aros" w:date="2018-09-10T03:17:00Z">
              <w:tcPr>
                <w:tcW w:w="1201" w:type="dxa"/>
              </w:tcPr>
            </w:tcPrChange>
          </w:tcPr>
          <w:p w14:paraId="509F731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Parcialmente</w:t>
            </w:r>
          </w:p>
        </w:tc>
      </w:tr>
    </w:tbl>
    <w:p w14:paraId="5E1E656E" w14:textId="618CD4C3" w:rsidR="00A86E9F" w:rsidRPr="00730130" w:rsidDel="00AC0811" w:rsidRDefault="00A86E9F" w:rsidP="00A86E9F">
      <w:pPr>
        <w:spacing w:after="136" w:line="265" w:lineRule="auto"/>
        <w:jc w:val="center"/>
        <w:rPr>
          <w:del w:id="926" w:author="Xhelo Aros" w:date="2018-09-10T03:17:00Z"/>
          <w:rFonts w:cs="Arial"/>
          <w:szCs w:val="24"/>
        </w:rPr>
      </w:pPr>
      <w:del w:id="927" w:author="Xhelo Aros" w:date="2018-09-10T03:17:00Z">
        <w:r w:rsidRPr="00730130" w:rsidDel="00AC0811">
          <w:rPr>
            <w:rFonts w:cs="Arial"/>
            <w:szCs w:val="24"/>
          </w:rPr>
          <w:delText>Table 3: Tabla: Openfire soporte avanzado</w:delText>
        </w:r>
      </w:del>
    </w:p>
    <w:p w14:paraId="4F262080" w14:textId="186B4A4C" w:rsidR="00A86E9F" w:rsidRDefault="00A86E9F" w:rsidP="00A86E9F">
      <w:pPr>
        <w:ind w:left="-15" w:firstLine="239"/>
        <w:rPr>
          <w:ins w:id="928" w:author="Xhelo Aros" w:date="2018-09-10T03:18:00Z"/>
          <w:rFonts w:cs="Arial"/>
          <w:szCs w:val="24"/>
        </w:rPr>
      </w:pPr>
      <w:r w:rsidRPr="00730130">
        <w:rPr>
          <w:rFonts w:cs="Arial"/>
          <w:szCs w:val="24"/>
        </w:rPr>
        <w:t xml:space="preserve">En la </w:t>
      </w:r>
      <w:ins w:id="929" w:author="Xhelo Aros" w:date="2018-09-10T03:20:00Z">
        <w:r w:rsidR="00AC0811">
          <w:rPr>
            <w:rFonts w:cs="Arial"/>
            <w:szCs w:val="24"/>
          </w:rPr>
          <w:fldChar w:fldCharType="begin"/>
        </w:r>
        <w:r w:rsidR="00AC0811">
          <w:rPr>
            <w:rFonts w:cs="Arial"/>
            <w:szCs w:val="24"/>
          </w:rPr>
          <w:instrText xml:space="preserve"> REF _Ref524312980 \h </w:instrText>
        </w:r>
      </w:ins>
      <w:r w:rsidR="00AC0811">
        <w:rPr>
          <w:rFonts w:cs="Arial"/>
          <w:szCs w:val="24"/>
        </w:rPr>
      </w:r>
      <w:r w:rsidR="00AC0811">
        <w:rPr>
          <w:rFonts w:cs="Arial"/>
          <w:szCs w:val="24"/>
        </w:rPr>
        <w:fldChar w:fldCharType="separate"/>
      </w:r>
      <w:ins w:id="930" w:author="Xhelo Aros" w:date="2018-09-10T03:20:00Z">
        <w:r w:rsidR="00AC0811">
          <w:t xml:space="preserve">Tabla </w:t>
        </w:r>
        <w:r w:rsidR="00AC0811">
          <w:rPr>
            <w:noProof/>
          </w:rPr>
          <w:t>22</w:t>
        </w:r>
        <w:r w:rsidR="00AC0811">
          <w:rPr>
            <w:rFonts w:cs="Arial"/>
            <w:szCs w:val="24"/>
          </w:rPr>
          <w:fldChar w:fldCharType="end"/>
        </w:r>
        <w:r w:rsidR="00AC0811">
          <w:rPr>
            <w:rFonts w:cs="Arial"/>
            <w:szCs w:val="24"/>
          </w:rPr>
          <w:t xml:space="preserve"> </w:t>
        </w:r>
      </w:ins>
      <w:del w:id="931" w:author="Xhelo Aros" w:date="2018-09-10T03:20:00Z">
        <w:r w:rsidRPr="00730130" w:rsidDel="00AC0811">
          <w:rPr>
            <w:rFonts w:cs="Arial"/>
            <w:szCs w:val="24"/>
          </w:rPr>
          <w:delText xml:space="preserve">Tabla 4 </w:delText>
        </w:r>
      </w:del>
      <w:r w:rsidRPr="00730130">
        <w:rPr>
          <w:rFonts w:cs="Arial"/>
          <w:szCs w:val="24"/>
        </w:rPr>
        <w:t>se listan los XEP</w:t>
      </w:r>
      <w:ins w:id="932" w:author="Xhelo Aros" w:date="2018-09-10T03:21:00Z">
        <w:r w:rsidR="00AC0811">
          <w:rPr>
            <w:rFonts w:cs="Arial"/>
            <w:szCs w:val="24"/>
          </w:rPr>
          <w:t>s</w:t>
        </w:r>
      </w:ins>
      <w:r w:rsidRPr="00730130">
        <w:rPr>
          <w:rFonts w:cs="Arial"/>
          <w:szCs w:val="24"/>
        </w:rPr>
        <w:t xml:space="preserve"> compatibles con Openfire. </w:t>
      </w:r>
      <w:ins w:id="933" w:author="Xhelo Aros" w:date="2018-09-10T03:21:00Z">
        <w:r w:rsidR="00AC0811">
          <w:rPr>
            <w:rFonts w:cs="Arial"/>
            <w:szCs w:val="24"/>
          </w:rPr>
          <w:t xml:space="preserve">Se omiten </w:t>
        </w:r>
      </w:ins>
      <w:del w:id="934" w:author="Xhelo Aros" w:date="2018-09-10T03:21:00Z">
        <w:r w:rsidRPr="00730130" w:rsidDel="00AC0811">
          <w:rPr>
            <w:rFonts w:cs="Arial"/>
            <w:szCs w:val="24"/>
          </w:rPr>
          <w:delText>L</w:delText>
        </w:r>
      </w:del>
      <w:ins w:id="935" w:author="Xhelo Aros" w:date="2018-09-10T03:21:00Z">
        <w:r w:rsidR="00AC0811">
          <w:rPr>
            <w:rFonts w:cs="Arial"/>
            <w:szCs w:val="24"/>
          </w:rPr>
          <w:t>l</w:t>
        </w:r>
      </w:ins>
      <w:r w:rsidRPr="00730130">
        <w:rPr>
          <w:rFonts w:cs="Arial"/>
          <w:szCs w:val="24"/>
        </w:rPr>
        <w:t>os XEP</w:t>
      </w:r>
      <w:ins w:id="936" w:author="Xhelo Aros" w:date="2018-09-10T03:21:00Z">
        <w:r w:rsidR="00AC0811">
          <w:rPr>
            <w:rFonts w:cs="Arial"/>
            <w:szCs w:val="24"/>
          </w:rPr>
          <w:t>s</w:t>
        </w:r>
      </w:ins>
      <w:r w:rsidRPr="00730130">
        <w:rPr>
          <w:rFonts w:cs="Arial"/>
          <w:szCs w:val="24"/>
        </w:rPr>
        <w:t xml:space="preserve"> que solo requieren soporte del lado del cliente</w:t>
      </w:r>
      <w:del w:id="937" w:author="Xhelo Aros" w:date="2018-09-10T03:21:00Z">
        <w:r w:rsidRPr="00730130" w:rsidDel="00AC0811">
          <w:rPr>
            <w:rFonts w:cs="Arial"/>
            <w:szCs w:val="24"/>
          </w:rPr>
          <w:delText xml:space="preserve"> se omiten</w:delText>
        </w:r>
      </w:del>
      <w:r w:rsidRPr="00730130">
        <w:rPr>
          <w:rFonts w:cs="Arial"/>
          <w:szCs w:val="24"/>
        </w:rPr>
        <w:t>.</w:t>
      </w:r>
    </w:p>
    <w:p w14:paraId="4A899305" w14:textId="2E49E331" w:rsidR="00AC0811" w:rsidRDefault="00AC0811">
      <w:pPr>
        <w:pStyle w:val="Descripcin"/>
        <w:keepNext/>
        <w:rPr>
          <w:ins w:id="938" w:author="Xhelo Aros" w:date="2018-09-10T03:19:00Z"/>
        </w:rPr>
        <w:pPrChange w:id="939" w:author="Xhelo Aros" w:date="2018-09-10T03:19:00Z">
          <w:pPr/>
        </w:pPrChange>
      </w:pPr>
      <w:bookmarkStart w:id="940" w:name="_Ref524312980"/>
      <w:bookmarkStart w:id="941" w:name="_Toc524387423"/>
      <w:ins w:id="942" w:author="Xhelo Aros" w:date="2018-09-10T03:19:00Z">
        <w:r>
          <w:t xml:space="preserve">Tabla </w:t>
        </w:r>
        <w:r>
          <w:fldChar w:fldCharType="begin"/>
        </w:r>
        <w:r>
          <w:instrText xml:space="preserve"> SEQ Tabla \* ARABIC </w:instrText>
        </w:r>
      </w:ins>
      <w:r>
        <w:fldChar w:fldCharType="separate"/>
      </w:r>
      <w:ins w:id="943" w:author="Xhelo Aros" w:date="2018-09-10T03:19:00Z">
        <w:r>
          <w:rPr>
            <w:noProof/>
          </w:rPr>
          <w:t>22</w:t>
        </w:r>
        <w:r>
          <w:fldChar w:fldCharType="end"/>
        </w:r>
        <w:bookmarkEnd w:id="940"/>
        <w:r>
          <w:t xml:space="preserve">: </w:t>
        </w:r>
        <w:r w:rsidRPr="00303658">
          <w:t>XEPs soportad</w:t>
        </w:r>
      </w:ins>
      <w:ins w:id="944" w:author="Xhelo Aros" w:date="2018-09-10T03:20:00Z">
        <w:r>
          <w:t>o</w:t>
        </w:r>
      </w:ins>
      <w:ins w:id="945" w:author="Xhelo Aros" w:date="2018-09-10T03:19:00Z">
        <w:r w:rsidRPr="00303658">
          <w:t>s por Openfire</w:t>
        </w:r>
        <w:r>
          <w:t>.</w:t>
        </w:r>
        <w:bookmarkEnd w:id="941"/>
      </w:ins>
    </w:p>
    <w:tbl>
      <w:tblPr>
        <w:tblStyle w:val="Tablaconcuadrcula4-nfasis1"/>
        <w:tblW w:w="4435" w:type="dxa"/>
        <w:jc w:val="center"/>
        <w:tblLook w:val="04A0" w:firstRow="1" w:lastRow="0" w:firstColumn="1" w:lastColumn="0" w:noHBand="0" w:noVBand="1"/>
      </w:tblPr>
      <w:tblGrid>
        <w:gridCol w:w="4435"/>
      </w:tblGrid>
      <w:tr w:rsidR="00AC0811" w:rsidRPr="00730130" w14:paraId="0CE8BA00" w14:textId="77777777" w:rsidTr="006C476C">
        <w:trPr>
          <w:cnfStyle w:val="100000000000" w:firstRow="1" w:lastRow="0" w:firstColumn="0" w:lastColumn="0" w:oddVBand="0" w:evenVBand="0" w:oddHBand="0"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F20CFB" w14:textId="77777777" w:rsidR="00AC0811" w:rsidRPr="00730130" w:rsidRDefault="00AC0811" w:rsidP="006C476C">
            <w:pPr>
              <w:spacing w:line="259" w:lineRule="auto"/>
              <w:jc w:val="left"/>
              <w:rPr>
                <w:ins w:id="946" w:author="Xhelo Aros" w:date="2018-09-10T03:18:00Z"/>
                <w:rFonts w:cs="Arial"/>
                <w:szCs w:val="24"/>
              </w:rPr>
            </w:pPr>
            <w:ins w:id="947" w:author="Xhelo Aros" w:date="2018-09-10T03:18:00Z">
              <w:r w:rsidRPr="00730130">
                <w:rPr>
                  <w:rFonts w:cs="Arial"/>
                  <w:b w:val="0"/>
                  <w:szCs w:val="24"/>
                </w:rPr>
                <w:t>Especificación</w:t>
              </w:r>
            </w:ins>
          </w:p>
        </w:tc>
      </w:tr>
      <w:tr w:rsidR="00AC0811" w:rsidRPr="00730130" w14:paraId="0C09831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7344A0C" w14:textId="77777777" w:rsidR="00AC0811" w:rsidRPr="00730130" w:rsidRDefault="00AC0811" w:rsidP="006C476C">
            <w:pPr>
              <w:spacing w:line="259" w:lineRule="auto"/>
              <w:jc w:val="left"/>
              <w:rPr>
                <w:ins w:id="948" w:author="Xhelo Aros" w:date="2018-09-10T03:18:00Z"/>
                <w:rFonts w:cs="Arial"/>
                <w:szCs w:val="24"/>
              </w:rPr>
            </w:pPr>
            <w:ins w:id="949" w:author="Xhelo Aros" w:date="2018-09-10T03:18:00Z">
              <w:r w:rsidRPr="00730130">
                <w:rPr>
                  <w:rFonts w:cs="Arial"/>
                  <w:szCs w:val="24"/>
                </w:rPr>
                <w:t xml:space="preserve">XEP-0004: Data </w:t>
              </w:r>
              <w:proofErr w:type="spellStart"/>
              <w:r w:rsidRPr="00730130">
                <w:rPr>
                  <w:rFonts w:cs="Arial"/>
                  <w:szCs w:val="24"/>
                </w:rPr>
                <w:t>Forms</w:t>
              </w:r>
              <w:proofErr w:type="spellEnd"/>
            </w:ins>
          </w:p>
        </w:tc>
      </w:tr>
      <w:tr w:rsidR="00AC0811" w:rsidRPr="00730130" w14:paraId="2537035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3F766FE" w14:textId="77777777" w:rsidR="00AC0811" w:rsidRPr="00730130" w:rsidRDefault="00AC0811" w:rsidP="006C476C">
            <w:pPr>
              <w:spacing w:line="259" w:lineRule="auto"/>
              <w:jc w:val="left"/>
              <w:rPr>
                <w:ins w:id="950" w:author="Xhelo Aros" w:date="2018-09-10T03:18:00Z"/>
                <w:rFonts w:cs="Arial"/>
                <w:szCs w:val="24"/>
              </w:rPr>
            </w:pPr>
            <w:ins w:id="951" w:author="Xhelo Aros" w:date="2018-09-10T03:18:00Z">
              <w:r w:rsidRPr="00730130">
                <w:rPr>
                  <w:rFonts w:cs="Arial"/>
                  <w:szCs w:val="24"/>
                </w:rPr>
                <w:t xml:space="preserve">XEP-0012: </w:t>
              </w:r>
              <w:proofErr w:type="spellStart"/>
              <w:r w:rsidRPr="00730130">
                <w:rPr>
                  <w:rFonts w:cs="Arial"/>
                  <w:szCs w:val="24"/>
                </w:rPr>
                <w:t>Last</w:t>
              </w:r>
              <w:proofErr w:type="spellEnd"/>
              <w:r w:rsidRPr="00730130">
                <w:rPr>
                  <w:rFonts w:cs="Arial"/>
                  <w:szCs w:val="24"/>
                </w:rPr>
                <w:t xml:space="preserve"> </w:t>
              </w:r>
              <w:proofErr w:type="spellStart"/>
              <w:r w:rsidRPr="00730130">
                <w:rPr>
                  <w:rFonts w:cs="Arial"/>
                  <w:szCs w:val="24"/>
                </w:rPr>
                <w:t>Activity</w:t>
              </w:r>
              <w:proofErr w:type="spellEnd"/>
            </w:ins>
          </w:p>
        </w:tc>
      </w:tr>
      <w:tr w:rsidR="00AC0811" w:rsidRPr="00730130" w14:paraId="6F0FD03E"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A886ECF" w14:textId="77777777" w:rsidR="00AC0811" w:rsidRPr="00730130" w:rsidRDefault="00AC0811" w:rsidP="006C476C">
            <w:pPr>
              <w:spacing w:line="259" w:lineRule="auto"/>
              <w:jc w:val="left"/>
              <w:rPr>
                <w:ins w:id="952" w:author="Xhelo Aros" w:date="2018-09-10T03:18:00Z"/>
                <w:rFonts w:cs="Arial"/>
                <w:szCs w:val="24"/>
              </w:rPr>
            </w:pPr>
            <w:ins w:id="953" w:author="Xhelo Aros" w:date="2018-09-10T03:18:00Z">
              <w:r w:rsidRPr="00730130">
                <w:rPr>
                  <w:rFonts w:cs="Arial"/>
                  <w:szCs w:val="24"/>
                </w:rPr>
                <w:t xml:space="preserve">XEP-0013: Flexible Offline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Retrieval</w:t>
              </w:r>
              <w:proofErr w:type="spellEnd"/>
            </w:ins>
          </w:p>
        </w:tc>
      </w:tr>
      <w:tr w:rsidR="00AC0811" w:rsidRPr="00730130" w14:paraId="4C66BADF"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CB4BA95" w14:textId="77777777" w:rsidR="00AC0811" w:rsidRPr="00730130" w:rsidRDefault="00AC0811" w:rsidP="006C476C">
            <w:pPr>
              <w:spacing w:line="259" w:lineRule="auto"/>
              <w:jc w:val="left"/>
              <w:rPr>
                <w:ins w:id="954" w:author="Xhelo Aros" w:date="2018-09-10T03:18:00Z"/>
                <w:rFonts w:cs="Arial"/>
                <w:szCs w:val="24"/>
              </w:rPr>
            </w:pPr>
            <w:ins w:id="955" w:author="Xhelo Aros" w:date="2018-09-10T03:18:00Z">
              <w:r w:rsidRPr="00730130">
                <w:rPr>
                  <w:rFonts w:cs="Arial"/>
                  <w:szCs w:val="24"/>
                </w:rPr>
                <w:t xml:space="preserve">XEP-0030: </w:t>
              </w:r>
              <w:proofErr w:type="spellStart"/>
              <w:r w:rsidRPr="00730130">
                <w:rPr>
                  <w:rFonts w:cs="Arial"/>
                  <w:szCs w:val="24"/>
                </w:rPr>
                <w:t>Service</w:t>
              </w:r>
              <w:proofErr w:type="spellEnd"/>
              <w:r w:rsidRPr="00730130">
                <w:rPr>
                  <w:rFonts w:cs="Arial"/>
                  <w:szCs w:val="24"/>
                </w:rPr>
                <w:t xml:space="preserve"> Discovery</w:t>
              </w:r>
            </w:ins>
          </w:p>
        </w:tc>
      </w:tr>
      <w:tr w:rsidR="00AC0811" w:rsidRPr="00730130" w14:paraId="758F3E0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C1BE790" w14:textId="77777777" w:rsidR="00AC0811" w:rsidRPr="00730130" w:rsidRDefault="00AC0811" w:rsidP="006C476C">
            <w:pPr>
              <w:spacing w:line="259" w:lineRule="auto"/>
              <w:jc w:val="left"/>
              <w:rPr>
                <w:ins w:id="956" w:author="Xhelo Aros" w:date="2018-09-10T03:18:00Z"/>
                <w:rFonts w:cs="Arial"/>
                <w:szCs w:val="24"/>
              </w:rPr>
            </w:pPr>
            <w:ins w:id="957" w:author="Xhelo Aros" w:date="2018-09-10T03:18:00Z">
              <w:r w:rsidRPr="00730130">
                <w:rPr>
                  <w:rFonts w:cs="Arial"/>
                  <w:szCs w:val="24"/>
                </w:rPr>
                <w:t xml:space="preserve">XEP-0033: Extended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Addressing</w:t>
              </w:r>
              <w:proofErr w:type="spellEnd"/>
            </w:ins>
          </w:p>
        </w:tc>
      </w:tr>
      <w:tr w:rsidR="00AC0811" w:rsidRPr="00730130" w14:paraId="4FBA9B1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34B6DA9" w14:textId="77777777" w:rsidR="00AC0811" w:rsidRPr="00730130" w:rsidRDefault="00AC0811" w:rsidP="006C476C">
            <w:pPr>
              <w:spacing w:line="259" w:lineRule="auto"/>
              <w:jc w:val="left"/>
              <w:rPr>
                <w:ins w:id="958" w:author="Xhelo Aros" w:date="2018-09-10T03:18:00Z"/>
                <w:rFonts w:cs="Arial"/>
                <w:szCs w:val="24"/>
              </w:rPr>
            </w:pPr>
            <w:ins w:id="959" w:author="Xhelo Aros" w:date="2018-09-10T03:18:00Z">
              <w:r w:rsidRPr="00730130">
                <w:rPr>
                  <w:rFonts w:cs="Arial"/>
                  <w:szCs w:val="24"/>
                </w:rPr>
                <w:t xml:space="preserve">XEP-0049: </w:t>
              </w:r>
              <w:proofErr w:type="spellStart"/>
              <w:r w:rsidRPr="00730130">
                <w:rPr>
                  <w:rFonts w:cs="Arial"/>
                  <w:szCs w:val="24"/>
                </w:rPr>
                <w:t>Private</w:t>
              </w:r>
              <w:proofErr w:type="spellEnd"/>
              <w:r w:rsidRPr="00730130">
                <w:rPr>
                  <w:rFonts w:cs="Arial"/>
                  <w:szCs w:val="24"/>
                </w:rPr>
                <w:t xml:space="preserve"> XML Storage</w:t>
              </w:r>
            </w:ins>
          </w:p>
        </w:tc>
      </w:tr>
      <w:tr w:rsidR="00AC0811" w:rsidRPr="00730130" w14:paraId="482A3CF6"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DC07F6" w14:textId="77777777" w:rsidR="00AC0811" w:rsidRPr="00730130" w:rsidRDefault="00AC0811" w:rsidP="006C476C">
            <w:pPr>
              <w:spacing w:line="259" w:lineRule="auto"/>
              <w:jc w:val="left"/>
              <w:rPr>
                <w:ins w:id="960" w:author="Xhelo Aros" w:date="2018-09-10T03:18:00Z"/>
                <w:rFonts w:cs="Arial"/>
                <w:szCs w:val="24"/>
              </w:rPr>
            </w:pPr>
            <w:ins w:id="961" w:author="Xhelo Aros" w:date="2018-09-10T03:18:00Z">
              <w:r w:rsidRPr="00730130">
                <w:rPr>
                  <w:rFonts w:cs="Arial"/>
                  <w:szCs w:val="24"/>
                </w:rPr>
                <w:t xml:space="preserve">XEP-0050: Ad-Hoc </w:t>
              </w:r>
              <w:proofErr w:type="spellStart"/>
              <w:r w:rsidRPr="00730130">
                <w:rPr>
                  <w:rFonts w:cs="Arial"/>
                  <w:szCs w:val="24"/>
                </w:rPr>
                <w:t>Commands</w:t>
              </w:r>
              <w:proofErr w:type="spellEnd"/>
            </w:ins>
          </w:p>
        </w:tc>
      </w:tr>
      <w:tr w:rsidR="00AC0811" w:rsidRPr="00730130" w14:paraId="792DB523"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77185FB" w14:textId="77777777" w:rsidR="00AC0811" w:rsidRPr="00730130" w:rsidRDefault="00AC0811" w:rsidP="006C476C">
            <w:pPr>
              <w:spacing w:line="259" w:lineRule="auto"/>
              <w:jc w:val="left"/>
              <w:rPr>
                <w:ins w:id="962" w:author="Xhelo Aros" w:date="2018-09-10T03:18:00Z"/>
                <w:rFonts w:cs="Arial"/>
                <w:szCs w:val="24"/>
              </w:rPr>
            </w:pPr>
            <w:ins w:id="963" w:author="Xhelo Aros" w:date="2018-09-10T03:18:00Z">
              <w:r w:rsidRPr="00730130">
                <w:rPr>
                  <w:rFonts w:cs="Arial"/>
                  <w:szCs w:val="24"/>
                </w:rPr>
                <w:t xml:space="preserve">XEP-0054: </w:t>
              </w:r>
              <w:proofErr w:type="spellStart"/>
              <w:r w:rsidRPr="00730130">
                <w:rPr>
                  <w:rFonts w:cs="Arial"/>
                  <w:szCs w:val="24"/>
                </w:rPr>
                <w:t>vcard-temp</w:t>
              </w:r>
              <w:proofErr w:type="spellEnd"/>
            </w:ins>
          </w:p>
        </w:tc>
      </w:tr>
      <w:tr w:rsidR="00AC0811" w:rsidRPr="00730130" w14:paraId="149CCB4A"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98B0070" w14:textId="77777777" w:rsidR="00AC0811" w:rsidRPr="00730130" w:rsidRDefault="00AC0811" w:rsidP="006C476C">
            <w:pPr>
              <w:spacing w:line="259" w:lineRule="auto"/>
              <w:jc w:val="left"/>
              <w:rPr>
                <w:ins w:id="964" w:author="Xhelo Aros" w:date="2018-09-10T03:18:00Z"/>
                <w:rFonts w:cs="Arial"/>
                <w:szCs w:val="24"/>
              </w:rPr>
            </w:pPr>
            <w:ins w:id="965" w:author="Xhelo Aros" w:date="2018-09-10T03:18:00Z">
              <w:r w:rsidRPr="00730130">
                <w:rPr>
                  <w:rFonts w:cs="Arial"/>
                  <w:szCs w:val="24"/>
                </w:rPr>
                <w:t xml:space="preserve">XEP-0055: Jabber </w:t>
              </w:r>
              <w:proofErr w:type="spellStart"/>
              <w:r w:rsidRPr="00730130">
                <w:rPr>
                  <w:rFonts w:cs="Arial"/>
                  <w:szCs w:val="24"/>
                </w:rPr>
                <w:t>Search</w:t>
              </w:r>
              <w:proofErr w:type="spellEnd"/>
            </w:ins>
          </w:p>
        </w:tc>
      </w:tr>
      <w:tr w:rsidR="00AC0811" w:rsidRPr="00730130" w14:paraId="6427D864"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2FA05C" w14:textId="77777777" w:rsidR="00AC0811" w:rsidRPr="00730130" w:rsidRDefault="00AC0811" w:rsidP="006C476C">
            <w:pPr>
              <w:spacing w:line="259" w:lineRule="auto"/>
              <w:jc w:val="left"/>
              <w:rPr>
                <w:ins w:id="966" w:author="Xhelo Aros" w:date="2018-09-10T03:18:00Z"/>
                <w:rFonts w:cs="Arial"/>
                <w:szCs w:val="24"/>
              </w:rPr>
            </w:pPr>
            <w:ins w:id="967" w:author="Xhelo Aros" w:date="2018-09-10T03:18:00Z">
              <w:r w:rsidRPr="00730130">
                <w:rPr>
                  <w:rFonts w:cs="Arial"/>
                  <w:szCs w:val="24"/>
                </w:rPr>
                <w:lastRenderedPageBreak/>
                <w:t xml:space="preserve">XEP-0059: </w:t>
              </w:r>
              <w:proofErr w:type="spellStart"/>
              <w:r w:rsidRPr="00730130">
                <w:rPr>
                  <w:rFonts w:cs="Arial"/>
                  <w:szCs w:val="24"/>
                </w:rPr>
                <w:t>Result</w:t>
              </w:r>
              <w:proofErr w:type="spellEnd"/>
              <w:r w:rsidRPr="00730130">
                <w:rPr>
                  <w:rFonts w:cs="Arial"/>
                  <w:szCs w:val="24"/>
                </w:rPr>
                <w:t xml:space="preserve"> Set Management</w:t>
              </w:r>
            </w:ins>
          </w:p>
        </w:tc>
      </w:tr>
      <w:tr w:rsidR="00AC0811" w:rsidRPr="00730130" w14:paraId="4BC2F8A5"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7A54E8A" w14:textId="77777777" w:rsidR="00AC0811" w:rsidRPr="00730130" w:rsidRDefault="00AC0811" w:rsidP="006C476C">
            <w:pPr>
              <w:spacing w:line="259" w:lineRule="auto"/>
              <w:jc w:val="left"/>
              <w:rPr>
                <w:ins w:id="968" w:author="Xhelo Aros" w:date="2018-09-10T03:18:00Z"/>
                <w:rFonts w:cs="Arial"/>
                <w:szCs w:val="24"/>
              </w:rPr>
            </w:pPr>
            <w:ins w:id="969" w:author="Xhelo Aros" w:date="2018-09-10T03:18:00Z">
              <w:r w:rsidRPr="00730130">
                <w:rPr>
                  <w:rFonts w:cs="Arial"/>
                  <w:szCs w:val="24"/>
                </w:rPr>
                <w:t xml:space="preserve">XEP-0060: </w:t>
              </w:r>
              <w:proofErr w:type="spellStart"/>
              <w:r w:rsidRPr="00730130">
                <w:rPr>
                  <w:rFonts w:cs="Arial"/>
                  <w:szCs w:val="24"/>
                </w:rPr>
                <w:t>Publish</w:t>
              </w:r>
              <w:proofErr w:type="spellEnd"/>
              <w:r w:rsidRPr="00730130">
                <w:rPr>
                  <w:rFonts w:cs="Arial"/>
                  <w:szCs w:val="24"/>
                </w:rPr>
                <w:t>-Subscribe</w:t>
              </w:r>
            </w:ins>
          </w:p>
        </w:tc>
      </w:tr>
      <w:tr w:rsidR="00AC0811" w:rsidRPr="00730130" w14:paraId="0367EB75"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1C9BD18" w14:textId="77777777" w:rsidR="00AC0811" w:rsidRPr="00730130" w:rsidRDefault="00AC0811" w:rsidP="006C476C">
            <w:pPr>
              <w:spacing w:line="259" w:lineRule="auto"/>
              <w:jc w:val="left"/>
              <w:rPr>
                <w:ins w:id="970" w:author="Xhelo Aros" w:date="2018-09-10T03:18:00Z"/>
                <w:rFonts w:cs="Arial"/>
                <w:szCs w:val="24"/>
              </w:rPr>
            </w:pPr>
            <w:ins w:id="971" w:author="Xhelo Aros" w:date="2018-09-10T03:18:00Z">
              <w:r w:rsidRPr="00730130">
                <w:rPr>
                  <w:rFonts w:cs="Arial"/>
                  <w:szCs w:val="24"/>
                </w:rPr>
                <w:t xml:space="preserve">XEP-0065: SOCKS5 </w:t>
              </w:r>
              <w:proofErr w:type="spellStart"/>
              <w:r w:rsidRPr="00730130">
                <w:rPr>
                  <w:rFonts w:cs="Arial"/>
                  <w:szCs w:val="24"/>
                </w:rPr>
                <w:t>Bytestreams</w:t>
              </w:r>
              <w:proofErr w:type="spellEnd"/>
            </w:ins>
          </w:p>
        </w:tc>
      </w:tr>
      <w:tr w:rsidR="00AC0811" w:rsidRPr="00730130" w14:paraId="2D06355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4C0A1A6" w14:textId="77777777" w:rsidR="00AC0811" w:rsidRPr="00730130" w:rsidRDefault="00AC0811" w:rsidP="006C476C">
            <w:pPr>
              <w:spacing w:line="259" w:lineRule="auto"/>
              <w:jc w:val="left"/>
              <w:rPr>
                <w:ins w:id="972" w:author="Xhelo Aros" w:date="2018-09-10T03:18:00Z"/>
                <w:rFonts w:cs="Arial"/>
                <w:szCs w:val="24"/>
              </w:rPr>
            </w:pPr>
            <w:ins w:id="973" w:author="Xhelo Aros" w:date="2018-09-10T03:18:00Z">
              <w:r w:rsidRPr="00730130">
                <w:rPr>
                  <w:rFonts w:cs="Arial"/>
                  <w:szCs w:val="24"/>
                </w:rPr>
                <w:t xml:space="preserve">XEP-0077: In-Band </w:t>
              </w:r>
              <w:proofErr w:type="spellStart"/>
              <w:r w:rsidRPr="00730130">
                <w:rPr>
                  <w:rFonts w:cs="Arial"/>
                  <w:szCs w:val="24"/>
                </w:rPr>
                <w:t>Registration</w:t>
              </w:r>
              <w:proofErr w:type="spellEnd"/>
            </w:ins>
          </w:p>
        </w:tc>
      </w:tr>
      <w:tr w:rsidR="00AC0811" w:rsidRPr="00730130" w14:paraId="4D6D3C8C"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62395B37" w14:textId="77777777" w:rsidR="00AC0811" w:rsidRPr="00730130" w:rsidRDefault="00AC0811" w:rsidP="006C476C">
            <w:pPr>
              <w:spacing w:line="259" w:lineRule="auto"/>
              <w:jc w:val="left"/>
              <w:rPr>
                <w:ins w:id="974" w:author="Xhelo Aros" w:date="2018-09-10T03:18:00Z"/>
                <w:rFonts w:cs="Arial"/>
                <w:szCs w:val="24"/>
              </w:rPr>
            </w:pPr>
            <w:ins w:id="975" w:author="Xhelo Aros" w:date="2018-09-10T03:18:00Z">
              <w:r w:rsidRPr="00730130">
                <w:rPr>
                  <w:rFonts w:cs="Arial"/>
                  <w:szCs w:val="24"/>
                </w:rPr>
                <w:t xml:space="preserve">XEP-0078: Non-SASL </w:t>
              </w:r>
              <w:proofErr w:type="spellStart"/>
              <w:r w:rsidRPr="00730130">
                <w:rPr>
                  <w:rFonts w:cs="Arial"/>
                  <w:szCs w:val="24"/>
                </w:rPr>
                <w:t>Authentication</w:t>
              </w:r>
              <w:proofErr w:type="spellEnd"/>
            </w:ins>
          </w:p>
        </w:tc>
      </w:tr>
      <w:tr w:rsidR="00AC0811" w:rsidRPr="00730130" w14:paraId="32A306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2B8B274" w14:textId="77777777" w:rsidR="00AC0811" w:rsidRPr="00730130" w:rsidRDefault="00AC0811" w:rsidP="006C476C">
            <w:pPr>
              <w:spacing w:line="259" w:lineRule="auto"/>
              <w:jc w:val="left"/>
              <w:rPr>
                <w:ins w:id="976" w:author="Xhelo Aros" w:date="2018-09-10T03:18:00Z"/>
                <w:rFonts w:cs="Arial"/>
                <w:szCs w:val="24"/>
              </w:rPr>
            </w:pPr>
            <w:ins w:id="977" w:author="Xhelo Aros" w:date="2018-09-10T03:18:00Z">
              <w:r w:rsidRPr="00730130">
                <w:rPr>
                  <w:rFonts w:cs="Arial"/>
                  <w:szCs w:val="24"/>
                </w:rPr>
                <w:t xml:space="preserve">XEP-0082: XMPP Date and Time </w:t>
              </w:r>
              <w:proofErr w:type="spellStart"/>
              <w:r w:rsidRPr="00730130">
                <w:rPr>
                  <w:rFonts w:cs="Arial"/>
                  <w:szCs w:val="24"/>
                </w:rPr>
                <w:t>Profiles</w:t>
              </w:r>
              <w:proofErr w:type="spellEnd"/>
            </w:ins>
          </w:p>
        </w:tc>
      </w:tr>
      <w:tr w:rsidR="00AC0811" w:rsidRPr="00730130" w14:paraId="3686570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32BE894" w14:textId="77777777" w:rsidR="00AC0811" w:rsidRPr="00730130" w:rsidRDefault="00AC0811" w:rsidP="006C476C">
            <w:pPr>
              <w:spacing w:line="259" w:lineRule="auto"/>
              <w:jc w:val="left"/>
              <w:rPr>
                <w:ins w:id="978" w:author="Xhelo Aros" w:date="2018-09-10T03:18:00Z"/>
                <w:rFonts w:cs="Arial"/>
                <w:szCs w:val="24"/>
              </w:rPr>
            </w:pPr>
            <w:ins w:id="979" w:author="Xhelo Aros" w:date="2018-09-10T03:18:00Z">
              <w:r w:rsidRPr="00730130">
                <w:rPr>
                  <w:rFonts w:cs="Arial"/>
                  <w:szCs w:val="24"/>
                </w:rPr>
                <w:t xml:space="preserve">XEP-0086: Error </w:t>
              </w:r>
              <w:proofErr w:type="spellStart"/>
              <w:r w:rsidRPr="00730130">
                <w:rPr>
                  <w:rFonts w:cs="Arial"/>
                  <w:szCs w:val="24"/>
                </w:rPr>
                <w:t>Condition</w:t>
              </w:r>
              <w:proofErr w:type="spellEnd"/>
              <w:r w:rsidRPr="00730130">
                <w:rPr>
                  <w:rFonts w:cs="Arial"/>
                  <w:szCs w:val="24"/>
                </w:rPr>
                <w:t xml:space="preserve"> </w:t>
              </w:r>
              <w:proofErr w:type="spellStart"/>
              <w:r w:rsidRPr="00730130">
                <w:rPr>
                  <w:rFonts w:cs="Arial"/>
                  <w:szCs w:val="24"/>
                </w:rPr>
                <w:t>Mappings</w:t>
              </w:r>
              <w:proofErr w:type="spellEnd"/>
            </w:ins>
          </w:p>
        </w:tc>
      </w:tr>
      <w:tr w:rsidR="00AC0811" w:rsidRPr="00730130" w14:paraId="5EEE6FBF"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AC5522D" w14:textId="77777777" w:rsidR="00AC0811" w:rsidRPr="00730130" w:rsidRDefault="00AC0811" w:rsidP="006C476C">
            <w:pPr>
              <w:spacing w:line="259" w:lineRule="auto"/>
              <w:jc w:val="left"/>
              <w:rPr>
                <w:ins w:id="980" w:author="Xhelo Aros" w:date="2018-09-10T03:18:00Z"/>
                <w:rFonts w:cs="Arial"/>
                <w:szCs w:val="24"/>
              </w:rPr>
            </w:pPr>
            <w:ins w:id="981" w:author="Xhelo Aros" w:date="2018-09-10T03:18:00Z">
              <w:r w:rsidRPr="00730130">
                <w:rPr>
                  <w:rFonts w:cs="Arial"/>
                  <w:szCs w:val="24"/>
                </w:rPr>
                <w:t xml:space="preserve">XEP-0092: Software </w:t>
              </w:r>
              <w:proofErr w:type="spellStart"/>
              <w:r w:rsidRPr="00730130">
                <w:rPr>
                  <w:rFonts w:cs="Arial"/>
                  <w:szCs w:val="24"/>
                </w:rPr>
                <w:t>Version</w:t>
              </w:r>
              <w:proofErr w:type="spellEnd"/>
            </w:ins>
          </w:p>
        </w:tc>
      </w:tr>
      <w:tr w:rsidR="00AC0811" w:rsidRPr="00730130" w14:paraId="0715F2C6"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41E5B3" w14:textId="77777777" w:rsidR="00AC0811" w:rsidRPr="00730130" w:rsidRDefault="00AC0811" w:rsidP="006C476C">
            <w:pPr>
              <w:spacing w:line="259" w:lineRule="auto"/>
              <w:jc w:val="left"/>
              <w:rPr>
                <w:ins w:id="982" w:author="Xhelo Aros" w:date="2018-09-10T03:18:00Z"/>
                <w:rFonts w:cs="Arial"/>
                <w:szCs w:val="24"/>
              </w:rPr>
            </w:pPr>
            <w:ins w:id="983" w:author="Xhelo Aros" w:date="2018-09-10T03:18:00Z">
              <w:r w:rsidRPr="00730130">
                <w:rPr>
                  <w:rFonts w:cs="Arial"/>
                  <w:szCs w:val="24"/>
                </w:rPr>
                <w:t>XEP-0096: File Transfer</w:t>
              </w:r>
            </w:ins>
          </w:p>
        </w:tc>
      </w:tr>
      <w:tr w:rsidR="00AC0811" w:rsidRPr="00730130" w14:paraId="1831CD6B"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00F5B63" w14:textId="77777777" w:rsidR="00AC0811" w:rsidRPr="00730130" w:rsidRDefault="00AC0811" w:rsidP="006C476C">
            <w:pPr>
              <w:spacing w:line="259" w:lineRule="auto"/>
              <w:jc w:val="left"/>
              <w:rPr>
                <w:ins w:id="984" w:author="Xhelo Aros" w:date="2018-09-10T03:18:00Z"/>
                <w:rFonts w:cs="Arial"/>
                <w:szCs w:val="24"/>
              </w:rPr>
            </w:pPr>
            <w:ins w:id="985" w:author="Xhelo Aros" w:date="2018-09-10T03:18:00Z">
              <w:r w:rsidRPr="00730130">
                <w:rPr>
                  <w:rFonts w:cs="Arial"/>
                  <w:szCs w:val="24"/>
                </w:rPr>
                <w:t xml:space="preserve">XEP-0106: JID </w:t>
              </w:r>
              <w:proofErr w:type="spellStart"/>
              <w:r w:rsidRPr="00730130">
                <w:rPr>
                  <w:rFonts w:cs="Arial"/>
                  <w:szCs w:val="24"/>
                </w:rPr>
                <w:t>Escaping</w:t>
              </w:r>
              <w:proofErr w:type="spellEnd"/>
            </w:ins>
          </w:p>
        </w:tc>
      </w:tr>
      <w:tr w:rsidR="00AC0811" w:rsidRPr="00730130" w14:paraId="701BDB0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9A23D70" w14:textId="77777777" w:rsidR="00AC0811" w:rsidRPr="00730130" w:rsidRDefault="00AC0811" w:rsidP="006C476C">
            <w:pPr>
              <w:spacing w:line="259" w:lineRule="auto"/>
              <w:jc w:val="left"/>
              <w:rPr>
                <w:ins w:id="986" w:author="Xhelo Aros" w:date="2018-09-10T03:18:00Z"/>
                <w:rFonts w:cs="Arial"/>
                <w:szCs w:val="24"/>
              </w:rPr>
            </w:pPr>
            <w:ins w:id="987" w:author="Xhelo Aros" w:date="2018-09-10T03:18:00Z">
              <w:r w:rsidRPr="00730130">
                <w:rPr>
                  <w:rFonts w:cs="Arial"/>
                  <w:szCs w:val="24"/>
                </w:rPr>
                <w:t xml:space="preserve">XEP-0114: Jabber </w:t>
              </w:r>
              <w:proofErr w:type="spellStart"/>
              <w:r w:rsidRPr="00730130">
                <w:rPr>
                  <w:rFonts w:cs="Arial"/>
                  <w:szCs w:val="24"/>
                </w:rPr>
                <w:t>Component</w:t>
              </w:r>
              <w:proofErr w:type="spellEnd"/>
              <w:r w:rsidRPr="00730130">
                <w:rPr>
                  <w:rFonts w:cs="Arial"/>
                  <w:szCs w:val="24"/>
                </w:rPr>
                <w:t xml:space="preserve"> </w:t>
              </w:r>
              <w:proofErr w:type="spellStart"/>
              <w:r w:rsidRPr="00730130">
                <w:rPr>
                  <w:rFonts w:cs="Arial"/>
                  <w:szCs w:val="24"/>
                </w:rPr>
                <w:t>Protocol</w:t>
              </w:r>
              <w:proofErr w:type="spellEnd"/>
            </w:ins>
          </w:p>
        </w:tc>
      </w:tr>
      <w:tr w:rsidR="00AC0811" w:rsidRPr="00730130" w14:paraId="0892A451"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7AED0F1" w14:textId="77777777" w:rsidR="00AC0811" w:rsidRPr="00730130" w:rsidRDefault="00AC0811" w:rsidP="006C476C">
            <w:pPr>
              <w:spacing w:line="259" w:lineRule="auto"/>
              <w:jc w:val="left"/>
              <w:rPr>
                <w:ins w:id="988" w:author="Xhelo Aros" w:date="2018-09-10T03:18:00Z"/>
                <w:rFonts w:cs="Arial"/>
                <w:szCs w:val="24"/>
              </w:rPr>
            </w:pPr>
            <w:ins w:id="989" w:author="Xhelo Aros" w:date="2018-09-10T03:18:00Z">
              <w:r w:rsidRPr="00730130">
                <w:rPr>
                  <w:rFonts w:cs="Arial"/>
                  <w:szCs w:val="24"/>
                </w:rPr>
                <w:t xml:space="preserve">XEP-0115: </w:t>
              </w:r>
              <w:proofErr w:type="spellStart"/>
              <w:r w:rsidRPr="00730130">
                <w:rPr>
                  <w:rFonts w:cs="Arial"/>
                  <w:szCs w:val="24"/>
                </w:rPr>
                <w:t>Entity</w:t>
              </w:r>
              <w:proofErr w:type="spellEnd"/>
              <w:r w:rsidRPr="00730130">
                <w:rPr>
                  <w:rFonts w:cs="Arial"/>
                  <w:szCs w:val="24"/>
                </w:rPr>
                <w:t xml:space="preserve"> </w:t>
              </w:r>
              <w:proofErr w:type="spellStart"/>
              <w:r w:rsidRPr="00730130">
                <w:rPr>
                  <w:rFonts w:cs="Arial"/>
                  <w:szCs w:val="24"/>
                </w:rPr>
                <w:t>Capabilities</w:t>
              </w:r>
              <w:proofErr w:type="spellEnd"/>
            </w:ins>
          </w:p>
        </w:tc>
      </w:tr>
      <w:tr w:rsidR="00AC0811" w:rsidRPr="00730130" w14:paraId="7CA0380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CB66727" w14:textId="77777777" w:rsidR="00AC0811" w:rsidRPr="00730130" w:rsidRDefault="00AC0811" w:rsidP="006C476C">
            <w:pPr>
              <w:spacing w:line="259" w:lineRule="auto"/>
              <w:jc w:val="left"/>
              <w:rPr>
                <w:ins w:id="990" w:author="Xhelo Aros" w:date="2018-09-10T03:18:00Z"/>
                <w:rFonts w:cs="Arial"/>
                <w:szCs w:val="24"/>
              </w:rPr>
            </w:pPr>
            <w:ins w:id="991" w:author="Xhelo Aros" w:date="2018-09-10T03:18:00Z">
              <w:r w:rsidRPr="00730130">
                <w:rPr>
                  <w:rFonts w:cs="Arial"/>
                  <w:szCs w:val="24"/>
                </w:rPr>
                <w:t xml:space="preserve">XEP-0124: HTTP </w:t>
              </w:r>
              <w:proofErr w:type="spellStart"/>
              <w:r w:rsidRPr="00730130">
                <w:rPr>
                  <w:rFonts w:cs="Arial"/>
                  <w:szCs w:val="24"/>
                </w:rPr>
                <w:t>Binding</w:t>
              </w:r>
              <w:proofErr w:type="spellEnd"/>
            </w:ins>
          </w:p>
        </w:tc>
      </w:tr>
      <w:tr w:rsidR="00AC0811" w:rsidRPr="00730130" w14:paraId="14BF200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99358B7" w14:textId="77777777" w:rsidR="00AC0811" w:rsidRPr="00730130" w:rsidRDefault="00AC0811" w:rsidP="006C476C">
            <w:pPr>
              <w:spacing w:line="259" w:lineRule="auto"/>
              <w:jc w:val="left"/>
              <w:rPr>
                <w:ins w:id="992" w:author="Xhelo Aros" w:date="2018-09-10T03:18:00Z"/>
                <w:rFonts w:cs="Arial"/>
                <w:szCs w:val="24"/>
              </w:rPr>
            </w:pPr>
            <w:ins w:id="993" w:author="Xhelo Aros" w:date="2018-09-10T03:18:00Z">
              <w:r w:rsidRPr="00730130">
                <w:rPr>
                  <w:rFonts w:cs="Arial"/>
                  <w:szCs w:val="24"/>
                </w:rPr>
                <w:t xml:space="preserve">XEP-0126: </w:t>
              </w:r>
              <w:proofErr w:type="spellStart"/>
              <w:r w:rsidRPr="00730130">
                <w:rPr>
                  <w:rFonts w:cs="Arial"/>
                  <w:szCs w:val="24"/>
                </w:rPr>
                <w:t>Invisibility</w:t>
              </w:r>
              <w:proofErr w:type="spellEnd"/>
            </w:ins>
          </w:p>
        </w:tc>
      </w:tr>
      <w:tr w:rsidR="00AC0811" w:rsidRPr="00730130" w14:paraId="630DE96D"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033D55B6" w14:textId="77777777" w:rsidR="00AC0811" w:rsidRPr="00730130" w:rsidRDefault="00AC0811" w:rsidP="006C476C">
            <w:pPr>
              <w:spacing w:line="259" w:lineRule="auto"/>
              <w:jc w:val="left"/>
              <w:rPr>
                <w:ins w:id="994" w:author="Xhelo Aros" w:date="2018-09-10T03:18:00Z"/>
                <w:rFonts w:cs="Arial"/>
                <w:szCs w:val="24"/>
              </w:rPr>
            </w:pPr>
            <w:ins w:id="995" w:author="Xhelo Aros" w:date="2018-09-10T03:18:00Z">
              <w:r w:rsidRPr="00730130">
                <w:rPr>
                  <w:rFonts w:cs="Arial"/>
                  <w:szCs w:val="24"/>
                </w:rPr>
                <w:t xml:space="preserve">XEP-0128: </w:t>
              </w:r>
              <w:proofErr w:type="spellStart"/>
              <w:r w:rsidRPr="00730130">
                <w:rPr>
                  <w:rFonts w:cs="Arial"/>
                  <w:szCs w:val="24"/>
                </w:rPr>
                <w:t>Service</w:t>
              </w:r>
              <w:proofErr w:type="spellEnd"/>
              <w:r w:rsidRPr="00730130">
                <w:rPr>
                  <w:rFonts w:cs="Arial"/>
                  <w:szCs w:val="24"/>
                </w:rPr>
                <w:t xml:space="preserve"> Discovery </w:t>
              </w:r>
              <w:proofErr w:type="spellStart"/>
              <w:r w:rsidRPr="00730130">
                <w:rPr>
                  <w:rFonts w:cs="Arial"/>
                  <w:szCs w:val="24"/>
                </w:rPr>
                <w:t>Extensions</w:t>
              </w:r>
              <w:proofErr w:type="spellEnd"/>
            </w:ins>
          </w:p>
        </w:tc>
      </w:tr>
      <w:tr w:rsidR="00AC0811" w:rsidRPr="00730130" w14:paraId="2FF5639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27C0F14A" w14:textId="77777777" w:rsidR="00AC0811" w:rsidRPr="00730130" w:rsidRDefault="00AC0811" w:rsidP="006C476C">
            <w:pPr>
              <w:spacing w:line="259" w:lineRule="auto"/>
              <w:jc w:val="left"/>
              <w:rPr>
                <w:ins w:id="996" w:author="Xhelo Aros" w:date="2018-09-10T03:18:00Z"/>
                <w:rFonts w:cs="Arial"/>
                <w:szCs w:val="24"/>
              </w:rPr>
            </w:pPr>
            <w:ins w:id="997" w:author="Xhelo Aros" w:date="2018-09-10T03:18:00Z">
              <w:r w:rsidRPr="00730130">
                <w:rPr>
                  <w:rFonts w:cs="Arial"/>
                  <w:szCs w:val="24"/>
                </w:rPr>
                <w:t xml:space="preserve">XEP-0138: </w:t>
              </w:r>
              <w:proofErr w:type="spellStart"/>
              <w:r w:rsidRPr="00730130">
                <w:rPr>
                  <w:rFonts w:cs="Arial"/>
                  <w:szCs w:val="24"/>
                </w:rPr>
                <w:t>Stream</w:t>
              </w:r>
              <w:proofErr w:type="spellEnd"/>
              <w:r w:rsidRPr="00730130">
                <w:rPr>
                  <w:rFonts w:cs="Arial"/>
                  <w:szCs w:val="24"/>
                </w:rPr>
                <w:t xml:space="preserve"> </w:t>
              </w:r>
              <w:proofErr w:type="spellStart"/>
              <w:r w:rsidRPr="00730130">
                <w:rPr>
                  <w:rFonts w:cs="Arial"/>
                  <w:szCs w:val="24"/>
                </w:rPr>
                <w:t>Compression</w:t>
              </w:r>
              <w:proofErr w:type="spellEnd"/>
            </w:ins>
          </w:p>
        </w:tc>
      </w:tr>
      <w:tr w:rsidR="00AC0811" w:rsidRPr="00730130" w14:paraId="4F6E7C49"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73F9C103" w14:textId="77777777" w:rsidR="00AC0811" w:rsidRPr="00730130" w:rsidRDefault="00AC0811" w:rsidP="006C476C">
            <w:pPr>
              <w:spacing w:line="259" w:lineRule="auto"/>
              <w:jc w:val="left"/>
              <w:rPr>
                <w:ins w:id="998" w:author="Xhelo Aros" w:date="2018-09-10T03:18:00Z"/>
                <w:rFonts w:cs="Arial"/>
                <w:szCs w:val="24"/>
              </w:rPr>
            </w:pPr>
            <w:ins w:id="999" w:author="Xhelo Aros" w:date="2018-09-10T03:18:00Z">
              <w:r w:rsidRPr="00730130">
                <w:rPr>
                  <w:rFonts w:cs="Arial"/>
                  <w:szCs w:val="24"/>
                </w:rPr>
                <w:t xml:space="preserve">XEP-0160: </w:t>
              </w:r>
              <w:proofErr w:type="spellStart"/>
              <w:r w:rsidRPr="00730130">
                <w:rPr>
                  <w:rFonts w:cs="Arial"/>
                  <w:szCs w:val="24"/>
                </w:rPr>
                <w:t>Best</w:t>
              </w:r>
              <w:proofErr w:type="spellEnd"/>
              <w:r w:rsidRPr="00730130">
                <w:rPr>
                  <w:rFonts w:cs="Arial"/>
                  <w:szCs w:val="24"/>
                </w:rPr>
                <w:t xml:space="preserve">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Handling</w:t>
              </w:r>
              <w:proofErr w:type="spellEnd"/>
              <w:r w:rsidRPr="00730130">
                <w:rPr>
                  <w:rFonts w:cs="Arial"/>
                  <w:szCs w:val="24"/>
                </w:rPr>
                <w:t xml:space="preserve"> Offline </w:t>
              </w:r>
              <w:proofErr w:type="spellStart"/>
              <w:r w:rsidRPr="00730130">
                <w:rPr>
                  <w:rFonts w:cs="Arial"/>
                  <w:szCs w:val="24"/>
                </w:rPr>
                <w:t>Messages</w:t>
              </w:r>
              <w:proofErr w:type="spellEnd"/>
            </w:ins>
          </w:p>
        </w:tc>
      </w:tr>
      <w:tr w:rsidR="00AC0811" w:rsidRPr="00730130" w14:paraId="6FAFC5F3"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CA2E172" w14:textId="77777777" w:rsidR="00AC0811" w:rsidRPr="00730130" w:rsidRDefault="00AC0811" w:rsidP="006C476C">
            <w:pPr>
              <w:spacing w:line="259" w:lineRule="auto"/>
              <w:jc w:val="left"/>
              <w:rPr>
                <w:ins w:id="1000" w:author="Xhelo Aros" w:date="2018-09-10T03:18:00Z"/>
                <w:rFonts w:cs="Arial"/>
                <w:szCs w:val="24"/>
              </w:rPr>
            </w:pPr>
            <w:ins w:id="1001" w:author="Xhelo Aros" w:date="2018-09-10T03:18:00Z">
              <w:r w:rsidRPr="00730130">
                <w:rPr>
                  <w:rFonts w:cs="Arial"/>
                  <w:szCs w:val="24"/>
                </w:rPr>
                <w:t xml:space="preserve">XEP-0163: 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via</w:t>
              </w:r>
              <w:proofErr w:type="spellEnd"/>
              <w:r w:rsidRPr="00730130">
                <w:rPr>
                  <w:rFonts w:cs="Arial"/>
                  <w:szCs w:val="24"/>
                </w:rPr>
                <w:t xml:space="preserve"> </w:t>
              </w:r>
              <w:proofErr w:type="spellStart"/>
              <w:r w:rsidRPr="00730130">
                <w:rPr>
                  <w:rFonts w:cs="Arial"/>
                  <w:szCs w:val="24"/>
                </w:rPr>
                <w:t>Pubsub</w:t>
              </w:r>
              <w:proofErr w:type="spellEnd"/>
            </w:ins>
          </w:p>
        </w:tc>
      </w:tr>
      <w:tr w:rsidR="00AC0811" w:rsidRPr="00730130" w14:paraId="42C5A97B"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4549FEED" w14:textId="77777777" w:rsidR="00AC0811" w:rsidRPr="00730130" w:rsidRDefault="00AC0811" w:rsidP="006C476C">
            <w:pPr>
              <w:spacing w:line="259" w:lineRule="auto"/>
              <w:jc w:val="left"/>
              <w:rPr>
                <w:ins w:id="1002" w:author="Xhelo Aros" w:date="2018-09-10T03:18:00Z"/>
                <w:rFonts w:cs="Arial"/>
                <w:szCs w:val="24"/>
              </w:rPr>
            </w:pPr>
            <w:ins w:id="1003" w:author="Xhelo Aros" w:date="2018-09-10T03:18:00Z">
              <w:r w:rsidRPr="00730130">
                <w:rPr>
                  <w:rFonts w:cs="Arial"/>
                  <w:szCs w:val="24"/>
                </w:rPr>
                <w:t xml:space="preserve">XEP-0198: </w:t>
              </w:r>
              <w:proofErr w:type="spellStart"/>
              <w:r w:rsidRPr="00730130">
                <w:rPr>
                  <w:rFonts w:cs="Arial"/>
                  <w:szCs w:val="24"/>
                </w:rPr>
                <w:t>Stream</w:t>
              </w:r>
              <w:proofErr w:type="spellEnd"/>
              <w:r w:rsidRPr="00730130">
                <w:rPr>
                  <w:rFonts w:cs="Arial"/>
                  <w:szCs w:val="24"/>
                </w:rPr>
                <w:t xml:space="preserve"> Management (parcial)</w:t>
              </w:r>
            </w:ins>
          </w:p>
        </w:tc>
      </w:tr>
      <w:tr w:rsidR="00AC0811" w:rsidRPr="00730130" w14:paraId="0D751039"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3403B64A" w14:textId="77777777" w:rsidR="00AC0811" w:rsidRPr="00730130" w:rsidRDefault="00AC0811" w:rsidP="006C476C">
            <w:pPr>
              <w:spacing w:line="259" w:lineRule="auto"/>
              <w:jc w:val="left"/>
              <w:rPr>
                <w:ins w:id="1004" w:author="Xhelo Aros" w:date="2018-09-10T03:18:00Z"/>
                <w:rFonts w:cs="Arial"/>
                <w:szCs w:val="24"/>
              </w:rPr>
            </w:pPr>
            <w:ins w:id="1005" w:author="Xhelo Aros" w:date="2018-09-10T03:18:00Z">
              <w:r w:rsidRPr="00730130">
                <w:rPr>
                  <w:rFonts w:cs="Arial"/>
                  <w:szCs w:val="24"/>
                </w:rPr>
                <w:t xml:space="preserve">XEP-0202: </w:t>
              </w:r>
              <w:proofErr w:type="spellStart"/>
              <w:r w:rsidRPr="00730130">
                <w:rPr>
                  <w:rFonts w:cs="Arial"/>
                  <w:szCs w:val="24"/>
                </w:rPr>
                <w:t>Entity</w:t>
              </w:r>
              <w:proofErr w:type="spellEnd"/>
              <w:r w:rsidRPr="00730130">
                <w:rPr>
                  <w:rFonts w:cs="Arial"/>
                  <w:szCs w:val="24"/>
                </w:rPr>
                <w:t xml:space="preserve"> Time</w:t>
              </w:r>
            </w:ins>
          </w:p>
        </w:tc>
      </w:tr>
      <w:tr w:rsidR="00AC0811" w:rsidRPr="00730130" w14:paraId="0922F6F2" w14:textId="77777777" w:rsidTr="006C476C">
        <w:trPr>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5EFC1E4A" w14:textId="77777777" w:rsidR="00AC0811" w:rsidRPr="00730130" w:rsidRDefault="00AC0811" w:rsidP="006C476C">
            <w:pPr>
              <w:spacing w:line="259" w:lineRule="auto"/>
              <w:jc w:val="left"/>
              <w:rPr>
                <w:ins w:id="1006" w:author="Xhelo Aros" w:date="2018-09-10T03:18:00Z"/>
                <w:rFonts w:cs="Arial"/>
                <w:szCs w:val="24"/>
              </w:rPr>
            </w:pPr>
            <w:ins w:id="1007" w:author="Xhelo Aros" w:date="2018-09-10T03:18:00Z">
              <w:r w:rsidRPr="00730130">
                <w:rPr>
                  <w:rFonts w:cs="Arial"/>
                  <w:szCs w:val="24"/>
                </w:rPr>
                <w:t xml:space="preserve">XEP-0203: </w:t>
              </w:r>
              <w:proofErr w:type="spellStart"/>
              <w:r w:rsidRPr="00730130">
                <w:rPr>
                  <w:rFonts w:cs="Arial"/>
                  <w:szCs w:val="24"/>
                </w:rPr>
                <w:t>Delayed</w:t>
              </w:r>
              <w:proofErr w:type="spellEnd"/>
              <w:r w:rsidRPr="00730130">
                <w:rPr>
                  <w:rFonts w:cs="Arial"/>
                  <w:szCs w:val="24"/>
                </w:rPr>
                <w:t xml:space="preserve"> </w:t>
              </w:r>
              <w:proofErr w:type="spellStart"/>
              <w:r w:rsidRPr="00730130">
                <w:rPr>
                  <w:rFonts w:cs="Arial"/>
                  <w:szCs w:val="24"/>
                </w:rPr>
                <w:t>Delivery</w:t>
              </w:r>
              <w:proofErr w:type="spellEnd"/>
            </w:ins>
          </w:p>
        </w:tc>
      </w:tr>
      <w:tr w:rsidR="00AC0811" w:rsidRPr="00730130" w14:paraId="4602961D" w14:textId="77777777" w:rsidTr="006C476C">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4435" w:type="dxa"/>
          </w:tcPr>
          <w:p w14:paraId="1D685145" w14:textId="77777777" w:rsidR="00AC0811" w:rsidRPr="00730130" w:rsidRDefault="00AC0811" w:rsidP="006C476C">
            <w:pPr>
              <w:spacing w:line="259" w:lineRule="auto"/>
              <w:jc w:val="left"/>
              <w:rPr>
                <w:ins w:id="1008" w:author="Xhelo Aros" w:date="2018-09-10T03:18:00Z"/>
                <w:rFonts w:cs="Arial"/>
                <w:szCs w:val="24"/>
              </w:rPr>
            </w:pPr>
            <w:ins w:id="1009" w:author="Xhelo Aros" w:date="2018-09-10T03:18:00Z">
              <w:r w:rsidRPr="00730130">
                <w:rPr>
                  <w:rFonts w:cs="Arial"/>
                  <w:szCs w:val="24"/>
                </w:rPr>
                <w:t xml:space="preserve">XEP-0280: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Carbons</w:t>
              </w:r>
              <w:proofErr w:type="spellEnd"/>
            </w:ins>
          </w:p>
        </w:tc>
      </w:tr>
    </w:tbl>
    <w:p w14:paraId="64474369" w14:textId="77777777" w:rsidR="00AC0811" w:rsidRPr="00730130" w:rsidRDefault="00AC0811" w:rsidP="00A86E9F">
      <w:pPr>
        <w:ind w:left="-15" w:firstLine="239"/>
        <w:rPr>
          <w:rFonts w:cs="Arial"/>
          <w:szCs w:val="24"/>
        </w:rPr>
      </w:pPr>
    </w:p>
    <w:p w14:paraId="04B9ABCA" w14:textId="3206ED15" w:rsidR="00A86E9F" w:rsidRDefault="00A86E9F" w:rsidP="00A86E9F">
      <w:pPr>
        <w:spacing w:after="69" w:line="259" w:lineRule="auto"/>
        <w:ind w:right="-12"/>
        <w:rPr>
          <w:rFonts w:cs="Arial"/>
          <w:szCs w:val="24"/>
        </w:rPr>
      </w:pPr>
      <w:r w:rsidRPr="00730130">
        <w:rPr>
          <w:rFonts w:cs="Arial"/>
          <w:szCs w:val="24"/>
        </w:rPr>
        <w:t xml:space="preserve">Para crear el cliente usamos </w:t>
      </w:r>
      <w:r w:rsidRPr="00730130">
        <w:rPr>
          <w:rFonts w:cs="Arial"/>
          <w:b/>
          <w:szCs w:val="24"/>
        </w:rPr>
        <w:t>SMACK</w:t>
      </w:r>
      <w:r w:rsidRPr="00730130">
        <w:rPr>
          <w:rFonts w:cs="Arial"/>
          <w:szCs w:val="24"/>
        </w:rPr>
        <w:t>, el cual soporta las siguientes XEPs, listad</w:t>
      </w:r>
      <w:ins w:id="1010" w:author="Xhelo Aros" w:date="2018-09-10T03:21:00Z">
        <w:r w:rsidR="00AC0811">
          <w:rPr>
            <w:rFonts w:cs="Arial"/>
            <w:szCs w:val="24"/>
          </w:rPr>
          <w:t>o</w:t>
        </w:r>
      </w:ins>
      <w:del w:id="1011" w:author="Xhelo Aros" w:date="2018-09-10T03:21:00Z">
        <w:r w:rsidRPr="00730130" w:rsidDel="00AC0811">
          <w:rPr>
            <w:rFonts w:cs="Arial"/>
            <w:szCs w:val="24"/>
          </w:rPr>
          <w:delText>a</w:delText>
        </w:r>
      </w:del>
      <w:r w:rsidRPr="00730130">
        <w:rPr>
          <w:rFonts w:cs="Arial"/>
          <w:szCs w:val="24"/>
        </w:rPr>
        <w:t xml:space="preserve">s en la </w:t>
      </w:r>
      <w:ins w:id="1012" w:author="Xhelo Aros" w:date="2018-09-10T03:22:00Z">
        <w:r w:rsidR="00AC0811">
          <w:rPr>
            <w:rFonts w:cs="Arial"/>
            <w:szCs w:val="24"/>
          </w:rPr>
          <w:fldChar w:fldCharType="begin"/>
        </w:r>
        <w:r w:rsidR="00AC0811">
          <w:rPr>
            <w:rFonts w:cs="Arial"/>
            <w:szCs w:val="24"/>
          </w:rPr>
          <w:instrText xml:space="preserve"> REF _Ref524313101 \h </w:instrText>
        </w:r>
      </w:ins>
      <w:r w:rsidR="00AC0811">
        <w:rPr>
          <w:rFonts w:cs="Arial"/>
          <w:szCs w:val="24"/>
        </w:rPr>
      </w:r>
      <w:r w:rsidR="00AC0811">
        <w:rPr>
          <w:rFonts w:cs="Arial"/>
          <w:szCs w:val="24"/>
        </w:rPr>
        <w:fldChar w:fldCharType="separate"/>
      </w:r>
      <w:ins w:id="1013" w:author="Xhelo Aros" w:date="2018-09-10T03:22:00Z">
        <w:r w:rsidR="00AC0811">
          <w:t xml:space="preserve">Tabla </w:t>
        </w:r>
        <w:r w:rsidR="00AC0811">
          <w:rPr>
            <w:noProof/>
          </w:rPr>
          <w:t>23</w:t>
        </w:r>
        <w:r w:rsidR="00AC0811">
          <w:rPr>
            <w:rFonts w:cs="Arial"/>
            <w:szCs w:val="24"/>
          </w:rPr>
          <w:fldChar w:fldCharType="end"/>
        </w:r>
      </w:ins>
      <w:del w:id="1014" w:author="Xhelo Aros" w:date="2018-09-10T03:22:00Z">
        <w:r w:rsidRPr="00730130" w:rsidDel="00AC0811">
          <w:rPr>
            <w:rFonts w:cs="Arial"/>
            <w:szCs w:val="24"/>
          </w:rPr>
          <w:delText>Tabla 5 y Tabla 6</w:delText>
        </w:r>
      </w:del>
      <w:r w:rsidRPr="00730130">
        <w:rPr>
          <w:rFonts w:cs="Arial"/>
          <w:szCs w:val="24"/>
        </w:rPr>
        <w:t>.</w:t>
      </w:r>
    </w:p>
    <w:p w14:paraId="62001D54" w14:textId="77777777" w:rsidR="00A86E9F" w:rsidRPr="00730130" w:rsidRDefault="00A86E9F" w:rsidP="00A86E9F">
      <w:pPr>
        <w:spacing w:after="69" w:line="259" w:lineRule="auto"/>
        <w:ind w:right="-12"/>
        <w:jc w:val="right"/>
        <w:rPr>
          <w:rFonts w:cs="Arial"/>
          <w:szCs w:val="24"/>
        </w:rPr>
      </w:pPr>
    </w:p>
    <w:p w14:paraId="13D6D052" w14:textId="0BA9E157" w:rsidR="00A86E9F" w:rsidDel="00AC0811" w:rsidRDefault="00A86E9F" w:rsidP="00AA1FB1">
      <w:pPr>
        <w:jc w:val="center"/>
        <w:rPr>
          <w:del w:id="1015" w:author="Xhelo Aros" w:date="2018-09-10T03:18:00Z"/>
          <w:rFonts w:cs="Arial"/>
          <w:szCs w:val="24"/>
        </w:rPr>
      </w:pPr>
      <w:del w:id="1016" w:author="Xhelo Aros" w:date="2018-09-10T03:18:00Z">
        <w:r w:rsidRPr="00730130" w:rsidDel="00AC0811">
          <w:rPr>
            <w:rFonts w:cs="Arial"/>
            <w:szCs w:val="24"/>
          </w:rPr>
          <w:lastRenderedPageBreak/>
          <w:delText>Table 4: XEPs soportadas por Openfire</w:delText>
        </w:r>
      </w:del>
    </w:p>
    <w:p w14:paraId="6FAF67A3" w14:textId="4EC21BEA" w:rsidR="00AC0811" w:rsidRDefault="00AC0811">
      <w:pPr>
        <w:pStyle w:val="Descripcin"/>
        <w:keepNext/>
        <w:jc w:val="left"/>
        <w:rPr>
          <w:ins w:id="1017" w:author="Xhelo Aros" w:date="2018-09-10T03:22:00Z"/>
        </w:rPr>
        <w:pPrChange w:id="1018" w:author="Xhelo Aros" w:date="2018-09-10T04:53:00Z">
          <w:pPr/>
        </w:pPrChange>
      </w:pPr>
      <w:bookmarkStart w:id="1019" w:name="_Ref524313101"/>
      <w:bookmarkStart w:id="1020" w:name="_Toc524387424"/>
      <w:ins w:id="1021" w:author="Xhelo Aros" w:date="2018-09-10T03:22:00Z">
        <w:r>
          <w:t xml:space="preserve">Tabla </w:t>
        </w:r>
        <w:r>
          <w:fldChar w:fldCharType="begin"/>
        </w:r>
        <w:r>
          <w:instrText xml:space="preserve"> SEQ Tabla \* ARABIC </w:instrText>
        </w:r>
      </w:ins>
      <w:r>
        <w:fldChar w:fldCharType="separate"/>
      </w:r>
      <w:ins w:id="1022" w:author="Xhelo Aros" w:date="2018-09-10T03:22:00Z">
        <w:r>
          <w:rPr>
            <w:noProof/>
          </w:rPr>
          <w:t>23</w:t>
        </w:r>
        <w:r>
          <w:fldChar w:fldCharType="end"/>
        </w:r>
        <w:bookmarkEnd w:id="1019"/>
        <w:r>
          <w:t>: XEPs soportados por SMACK.</w:t>
        </w:r>
        <w:bookmarkEnd w:id="1020"/>
      </w:ins>
    </w:p>
    <w:tbl>
      <w:tblPr>
        <w:tblStyle w:val="Tablaconcuadrcula4-nfasis1"/>
        <w:tblW w:w="7534" w:type="dxa"/>
        <w:tblLook w:val="04A0" w:firstRow="1" w:lastRow="0" w:firstColumn="1" w:lastColumn="0" w:noHBand="0" w:noVBand="1"/>
      </w:tblPr>
      <w:tblGrid>
        <w:gridCol w:w="3125"/>
        <w:gridCol w:w="691"/>
        <w:gridCol w:w="3718"/>
      </w:tblGrid>
      <w:tr w:rsidR="00A86E9F" w:rsidRPr="00730130" w14:paraId="15F3E6ED" w14:textId="77777777" w:rsidTr="00AA1FB1">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02A83D" w14:textId="77777777" w:rsidR="00A86E9F" w:rsidRPr="00730130" w:rsidRDefault="00A86E9F" w:rsidP="00A86E9F">
            <w:pPr>
              <w:spacing w:line="259" w:lineRule="auto"/>
              <w:jc w:val="left"/>
              <w:rPr>
                <w:rFonts w:cs="Arial"/>
                <w:szCs w:val="24"/>
              </w:rPr>
            </w:pPr>
            <w:r w:rsidRPr="00730130">
              <w:rPr>
                <w:rFonts w:cs="Arial"/>
                <w:szCs w:val="24"/>
              </w:rPr>
              <w:t>Especificación</w:t>
            </w:r>
          </w:p>
        </w:tc>
        <w:tc>
          <w:tcPr>
            <w:tcW w:w="691" w:type="dxa"/>
            <w:vMerge w:val="restart"/>
            <w:tcBorders>
              <w:top w:val="nil"/>
              <w:left w:val="single" w:sz="4" w:space="0" w:color="auto"/>
              <w:bottom w:val="nil"/>
              <w:right w:val="single" w:sz="4" w:space="0" w:color="auto"/>
            </w:tcBorders>
            <w:shd w:val="clear" w:color="auto" w:fill="auto"/>
          </w:tcPr>
          <w:p w14:paraId="07FD0CD2" w14:textId="77777777" w:rsidR="00A86E9F" w:rsidRPr="00730130" w:rsidRDefault="00A86E9F" w:rsidP="00A86E9F">
            <w:pPr>
              <w:spacing w:after="160"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11E193E8"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Especificación</w:t>
            </w:r>
          </w:p>
        </w:tc>
      </w:tr>
      <w:tr w:rsidR="00A86E9F" w:rsidRPr="00730130" w14:paraId="66C8EC4D"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8EEDC0D" w14:textId="77777777" w:rsidR="00A86E9F" w:rsidRPr="00F77649" w:rsidRDefault="00A86E9F" w:rsidP="00A86E9F">
            <w:pPr>
              <w:spacing w:line="259" w:lineRule="auto"/>
              <w:jc w:val="left"/>
              <w:rPr>
                <w:rFonts w:cs="Arial"/>
                <w:b w:val="0"/>
                <w:szCs w:val="24"/>
                <w:rPrChange w:id="1023" w:author="Xhelo Aros" w:date="2018-09-10T03:20:00Z">
                  <w:rPr>
                    <w:rFonts w:cs="Arial"/>
                    <w:szCs w:val="24"/>
                  </w:rPr>
                </w:rPrChange>
              </w:rPr>
            </w:pPr>
            <w:r w:rsidRPr="00F77649">
              <w:rPr>
                <w:rFonts w:cs="Arial"/>
                <w:b w:val="0"/>
                <w:szCs w:val="24"/>
              </w:rPr>
              <w:t xml:space="preserve">n/a-Google GCM JSON </w:t>
            </w:r>
            <w:proofErr w:type="spellStart"/>
            <w:r w:rsidRPr="00F77649">
              <w:rPr>
                <w:rFonts w:cs="Arial"/>
                <w:b w:val="0"/>
                <w:szCs w:val="24"/>
              </w:rPr>
              <w:t>payload</w:t>
            </w:r>
            <w:proofErr w:type="spellEnd"/>
          </w:p>
        </w:tc>
        <w:tc>
          <w:tcPr>
            <w:tcW w:w="691" w:type="dxa"/>
            <w:vMerge/>
            <w:tcBorders>
              <w:top w:val="nil"/>
              <w:left w:val="single" w:sz="4" w:space="0" w:color="auto"/>
              <w:bottom w:val="nil"/>
              <w:right w:val="single" w:sz="4" w:space="0" w:color="auto"/>
            </w:tcBorders>
            <w:shd w:val="clear" w:color="auto" w:fill="auto"/>
          </w:tcPr>
          <w:p w14:paraId="0E7CC348"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35C4B7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XEP-0138-Stream </w:t>
            </w:r>
            <w:proofErr w:type="spellStart"/>
            <w:r w:rsidRPr="00730130">
              <w:rPr>
                <w:rFonts w:cs="Arial"/>
                <w:szCs w:val="24"/>
              </w:rPr>
              <w:t>Compression</w:t>
            </w:r>
            <w:proofErr w:type="spellEnd"/>
          </w:p>
        </w:tc>
      </w:tr>
      <w:tr w:rsidR="00A86E9F" w:rsidRPr="00730130" w14:paraId="4F5D646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51E2369" w14:textId="77777777" w:rsidR="00A86E9F" w:rsidRPr="00F77649" w:rsidRDefault="00A86E9F" w:rsidP="00A86E9F">
            <w:pPr>
              <w:spacing w:line="259" w:lineRule="auto"/>
              <w:jc w:val="left"/>
              <w:rPr>
                <w:rFonts w:cs="Arial"/>
                <w:b w:val="0"/>
                <w:szCs w:val="24"/>
                <w:rPrChange w:id="1024" w:author="Xhelo Aros" w:date="2018-09-10T03:20:00Z">
                  <w:rPr>
                    <w:rFonts w:cs="Arial"/>
                    <w:szCs w:val="24"/>
                  </w:rPr>
                </w:rPrChange>
              </w:rPr>
            </w:pPr>
            <w:r w:rsidRPr="00F77649">
              <w:rPr>
                <w:rFonts w:cs="Arial"/>
                <w:b w:val="0"/>
                <w:szCs w:val="24"/>
              </w:rPr>
              <w:t>n/a-</w:t>
            </w:r>
            <w:proofErr w:type="spellStart"/>
            <w:r w:rsidRPr="00F77649">
              <w:rPr>
                <w:rFonts w:cs="Arial"/>
                <w:b w:val="0"/>
                <w:szCs w:val="24"/>
              </w:rPr>
              <w:t>Group</w:t>
            </w:r>
            <w:proofErr w:type="spellEnd"/>
            <w:r w:rsidRPr="00F77649">
              <w:rPr>
                <w:rFonts w:cs="Arial"/>
                <w:b w:val="0"/>
                <w:szCs w:val="24"/>
              </w:rPr>
              <w:t xml:space="preserve"> Chat </w:t>
            </w:r>
            <w:proofErr w:type="spellStart"/>
            <w:r w:rsidRPr="00F77649">
              <w:rPr>
                <w:rFonts w:cs="Arial"/>
                <w:b w:val="0"/>
                <w:szCs w:val="24"/>
              </w:rPr>
              <w:t>Invitations</w:t>
            </w:r>
            <w:proofErr w:type="spellEnd"/>
          </w:p>
        </w:tc>
        <w:tc>
          <w:tcPr>
            <w:tcW w:w="691" w:type="dxa"/>
            <w:vMerge/>
            <w:tcBorders>
              <w:top w:val="nil"/>
              <w:left w:val="single" w:sz="4" w:space="0" w:color="auto"/>
              <w:bottom w:val="nil"/>
              <w:right w:val="single" w:sz="4" w:space="0" w:color="auto"/>
            </w:tcBorders>
            <w:shd w:val="clear" w:color="auto" w:fill="auto"/>
          </w:tcPr>
          <w:p w14:paraId="30413A0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5BF1F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XEP-0141-Data </w:t>
            </w:r>
            <w:proofErr w:type="spellStart"/>
            <w:r w:rsidRPr="00730130">
              <w:rPr>
                <w:rFonts w:cs="Arial"/>
                <w:szCs w:val="24"/>
              </w:rPr>
              <w:t>Forms</w:t>
            </w:r>
            <w:proofErr w:type="spellEnd"/>
            <w:r w:rsidRPr="00730130">
              <w:rPr>
                <w:rFonts w:cs="Arial"/>
                <w:szCs w:val="24"/>
              </w:rPr>
              <w:t xml:space="preserve"> </w:t>
            </w:r>
            <w:proofErr w:type="spellStart"/>
            <w:r w:rsidRPr="00730130">
              <w:rPr>
                <w:rFonts w:cs="Arial"/>
                <w:szCs w:val="24"/>
              </w:rPr>
              <w:t>Layout</w:t>
            </w:r>
            <w:proofErr w:type="spellEnd"/>
          </w:p>
        </w:tc>
      </w:tr>
      <w:tr w:rsidR="00A86E9F" w:rsidRPr="00730130" w14:paraId="1C2A65DB"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CE15939" w14:textId="77777777" w:rsidR="00A86E9F" w:rsidRPr="00F77649" w:rsidRDefault="00A86E9F" w:rsidP="00A86E9F">
            <w:pPr>
              <w:spacing w:line="259" w:lineRule="auto"/>
              <w:jc w:val="left"/>
              <w:rPr>
                <w:rFonts w:cs="Arial"/>
                <w:b w:val="0"/>
                <w:szCs w:val="24"/>
                <w:rPrChange w:id="1025" w:author="Xhelo Aros" w:date="2018-09-10T03:20:00Z">
                  <w:rPr>
                    <w:rFonts w:cs="Arial"/>
                    <w:szCs w:val="24"/>
                  </w:rPr>
                </w:rPrChange>
              </w:rPr>
            </w:pPr>
            <w:r w:rsidRPr="00F77649">
              <w:rPr>
                <w:rFonts w:cs="Arial"/>
                <w:b w:val="0"/>
                <w:szCs w:val="24"/>
              </w:rPr>
              <w:t>n/a-</w:t>
            </w:r>
            <w:proofErr w:type="spellStart"/>
            <w:r w:rsidRPr="00F77649">
              <w:rPr>
                <w:rFonts w:cs="Arial"/>
                <w:b w:val="0"/>
                <w:szCs w:val="24"/>
              </w:rPr>
              <w:t>Jive</w:t>
            </w:r>
            <w:proofErr w:type="spellEnd"/>
            <w:r w:rsidRPr="00F77649">
              <w:rPr>
                <w:rFonts w:cs="Arial"/>
                <w:b w:val="0"/>
                <w:szCs w:val="24"/>
              </w:rPr>
              <w:t xml:space="preserve"> </w:t>
            </w:r>
            <w:proofErr w:type="spellStart"/>
            <w:r w:rsidRPr="00F77649">
              <w:rPr>
                <w:rFonts w:cs="Arial"/>
                <w:b w:val="0"/>
                <w:szCs w:val="24"/>
              </w:rPr>
              <w:t>Properties</w:t>
            </w:r>
            <w:proofErr w:type="spellEnd"/>
          </w:p>
        </w:tc>
        <w:tc>
          <w:tcPr>
            <w:tcW w:w="691" w:type="dxa"/>
            <w:vMerge/>
            <w:tcBorders>
              <w:top w:val="nil"/>
              <w:left w:val="single" w:sz="4" w:space="0" w:color="auto"/>
              <w:bottom w:val="nil"/>
              <w:right w:val="single" w:sz="4" w:space="0" w:color="auto"/>
            </w:tcBorders>
            <w:shd w:val="clear" w:color="auto" w:fill="auto"/>
          </w:tcPr>
          <w:p w14:paraId="7C28B41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0912AF9"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XEP-0163-Personal </w:t>
            </w:r>
            <w:proofErr w:type="spellStart"/>
            <w:r w:rsidRPr="00730130">
              <w:rPr>
                <w:rFonts w:cs="Arial"/>
                <w:szCs w:val="24"/>
              </w:rPr>
              <w:t>Eventing</w:t>
            </w:r>
            <w:proofErr w:type="spellEnd"/>
            <w:r w:rsidRPr="00730130">
              <w:rPr>
                <w:rFonts w:cs="Arial"/>
                <w:szCs w:val="24"/>
              </w:rPr>
              <w:t xml:space="preserve"> </w:t>
            </w:r>
            <w:proofErr w:type="spellStart"/>
            <w:r w:rsidRPr="00730130">
              <w:rPr>
                <w:rFonts w:cs="Arial"/>
                <w:szCs w:val="24"/>
              </w:rPr>
              <w:t>Protocol</w:t>
            </w:r>
            <w:proofErr w:type="spellEnd"/>
          </w:p>
        </w:tc>
      </w:tr>
      <w:tr w:rsidR="00A86E9F" w:rsidRPr="00730130" w14:paraId="4600F303"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1923C68" w14:textId="77777777" w:rsidR="00A86E9F" w:rsidRPr="00F77649" w:rsidRDefault="00A86E9F" w:rsidP="00A86E9F">
            <w:pPr>
              <w:spacing w:line="259" w:lineRule="auto"/>
              <w:jc w:val="left"/>
              <w:rPr>
                <w:rFonts w:cs="Arial"/>
                <w:b w:val="0"/>
                <w:szCs w:val="24"/>
                <w:rPrChange w:id="1026" w:author="Xhelo Aros" w:date="2018-09-10T03:20:00Z">
                  <w:rPr>
                    <w:rFonts w:cs="Arial"/>
                    <w:szCs w:val="24"/>
                  </w:rPr>
                </w:rPrChange>
              </w:rPr>
            </w:pPr>
            <w:r w:rsidRPr="00F77649">
              <w:rPr>
                <w:rFonts w:cs="Arial"/>
                <w:b w:val="0"/>
                <w:szCs w:val="24"/>
              </w:rPr>
              <w:t xml:space="preserve">XEP-0004-Data </w:t>
            </w:r>
            <w:proofErr w:type="spellStart"/>
            <w:r w:rsidRPr="00F77649">
              <w:rPr>
                <w:rFonts w:cs="Arial"/>
                <w:b w:val="0"/>
                <w:szCs w:val="24"/>
              </w:rPr>
              <w:t>Forms</w:t>
            </w:r>
            <w:proofErr w:type="spellEnd"/>
          </w:p>
        </w:tc>
        <w:tc>
          <w:tcPr>
            <w:tcW w:w="691" w:type="dxa"/>
            <w:vMerge/>
            <w:tcBorders>
              <w:top w:val="nil"/>
              <w:left w:val="single" w:sz="4" w:space="0" w:color="auto"/>
              <w:bottom w:val="nil"/>
              <w:right w:val="single" w:sz="4" w:space="0" w:color="auto"/>
            </w:tcBorders>
            <w:shd w:val="clear" w:color="auto" w:fill="auto"/>
          </w:tcPr>
          <w:p w14:paraId="02241DF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E9DC7A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XEP-0184-Message </w:t>
            </w:r>
            <w:proofErr w:type="spellStart"/>
            <w:r w:rsidRPr="00730130">
              <w:rPr>
                <w:rFonts w:cs="Arial"/>
                <w:szCs w:val="24"/>
              </w:rPr>
              <w:t>Delivery</w:t>
            </w:r>
            <w:proofErr w:type="spellEnd"/>
            <w:r w:rsidRPr="00730130">
              <w:rPr>
                <w:rFonts w:cs="Arial"/>
                <w:szCs w:val="24"/>
              </w:rPr>
              <w:t xml:space="preserve"> </w:t>
            </w:r>
            <w:proofErr w:type="spellStart"/>
            <w:r w:rsidRPr="00730130">
              <w:rPr>
                <w:rFonts w:cs="Arial"/>
                <w:szCs w:val="24"/>
              </w:rPr>
              <w:t>Receipts</w:t>
            </w:r>
            <w:proofErr w:type="spellEnd"/>
          </w:p>
        </w:tc>
      </w:tr>
      <w:tr w:rsidR="00A86E9F" w:rsidRPr="00730130" w14:paraId="0FD3FBDC"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D77A46A" w14:textId="77777777" w:rsidR="00A86E9F" w:rsidRPr="00F77649" w:rsidRDefault="00A86E9F" w:rsidP="00A86E9F">
            <w:pPr>
              <w:spacing w:line="259" w:lineRule="auto"/>
              <w:jc w:val="left"/>
              <w:rPr>
                <w:rFonts w:cs="Arial"/>
                <w:b w:val="0"/>
                <w:szCs w:val="24"/>
                <w:rPrChange w:id="1027" w:author="Xhelo Aros" w:date="2018-09-10T03:20:00Z">
                  <w:rPr>
                    <w:rFonts w:cs="Arial"/>
                    <w:szCs w:val="24"/>
                  </w:rPr>
                </w:rPrChange>
              </w:rPr>
            </w:pPr>
            <w:r w:rsidRPr="00F77649">
              <w:rPr>
                <w:rFonts w:cs="Arial"/>
                <w:b w:val="0"/>
                <w:szCs w:val="24"/>
              </w:rPr>
              <w:t xml:space="preserve">XEP-0012-Last </w:t>
            </w:r>
            <w:proofErr w:type="spellStart"/>
            <w:r w:rsidRPr="00F77649">
              <w:rPr>
                <w:rFonts w:cs="Arial"/>
                <w:b w:val="0"/>
                <w:szCs w:val="24"/>
              </w:rPr>
              <w:t>Activity</w:t>
            </w:r>
            <w:proofErr w:type="spellEnd"/>
          </w:p>
        </w:tc>
        <w:tc>
          <w:tcPr>
            <w:tcW w:w="691" w:type="dxa"/>
            <w:vMerge/>
            <w:tcBorders>
              <w:top w:val="nil"/>
              <w:left w:val="single" w:sz="4" w:space="0" w:color="auto"/>
              <w:bottom w:val="nil"/>
              <w:right w:val="single" w:sz="4" w:space="0" w:color="auto"/>
            </w:tcBorders>
            <w:shd w:val="clear" w:color="auto" w:fill="auto"/>
          </w:tcPr>
          <w:p w14:paraId="61EB46A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A0368B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XEP-0191-Blocking </w:t>
            </w:r>
            <w:proofErr w:type="spellStart"/>
            <w:r w:rsidRPr="00730130">
              <w:rPr>
                <w:rFonts w:cs="Arial"/>
                <w:szCs w:val="24"/>
              </w:rPr>
              <w:t>Command</w:t>
            </w:r>
            <w:proofErr w:type="spellEnd"/>
          </w:p>
        </w:tc>
      </w:tr>
      <w:tr w:rsidR="00A86E9F" w:rsidRPr="00730130" w14:paraId="11DE5D17"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271EB2E" w14:textId="77777777" w:rsidR="00A86E9F" w:rsidRPr="00F77649" w:rsidRDefault="00A86E9F" w:rsidP="00A86E9F">
            <w:pPr>
              <w:spacing w:line="259" w:lineRule="auto"/>
              <w:jc w:val="left"/>
              <w:rPr>
                <w:rFonts w:cs="Arial"/>
                <w:b w:val="0"/>
                <w:szCs w:val="24"/>
                <w:rPrChange w:id="1028" w:author="Xhelo Aros" w:date="2018-09-10T03:20:00Z">
                  <w:rPr>
                    <w:rFonts w:cs="Arial"/>
                    <w:szCs w:val="24"/>
                  </w:rPr>
                </w:rPrChange>
              </w:rPr>
            </w:pPr>
            <w:r w:rsidRPr="00F77649">
              <w:rPr>
                <w:rFonts w:cs="Arial"/>
                <w:b w:val="0"/>
                <w:szCs w:val="24"/>
              </w:rPr>
              <w:t xml:space="preserve">XEP-0013-Flexible Offline </w:t>
            </w:r>
            <w:proofErr w:type="spellStart"/>
            <w:r w:rsidRPr="00F77649">
              <w:rPr>
                <w:rFonts w:cs="Arial"/>
                <w:b w:val="0"/>
                <w:szCs w:val="24"/>
              </w:rPr>
              <w:t>Message</w:t>
            </w:r>
            <w:proofErr w:type="spellEnd"/>
            <w:r w:rsidRPr="00F77649">
              <w:rPr>
                <w:rFonts w:cs="Arial"/>
                <w:b w:val="0"/>
                <w:szCs w:val="24"/>
              </w:rPr>
              <w:t xml:space="preserve"> </w:t>
            </w:r>
            <w:proofErr w:type="spellStart"/>
            <w:r w:rsidRPr="00F77649">
              <w:rPr>
                <w:rFonts w:cs="Arial"/>
                <w:b w:val="0"/>
                <w:szCs w:val="24"/>
              </w:rPr>
              <w:t>Retrieval</w:t>
            </w:r>
            <w:proofErr w:type="spellEnd"/>
          </w:p>
        </w:tc>
        <w:tc>
          <w:tcPr>
            <w:tcW w:w="691" w:type="dxa"/>
            <w:vMerge/>
            <w:tcBorders>
              <w:top w:val="nil"/>
              <w:left w:val="single" w:sz="4" w:space="0" w:color="auto"/>
              <w:bottom w:val="nil"/>
              <w:right w:val="single" w:sz="4" w:space="0" w:color="auto"/>
            </w:tcBorders>
            <w:shd w:val="clear" w:color="auto" w:fill="auto"/>
          </w:tcPr>
          <w:p w14:paraId="77582FC1"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0D2CFC7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XEP-0199-XMPP Ping</w:t>
            </w:r>
          </w:p>
        </w:tc>
      </w:tr>
      <w:tr w:rsidR="00A86E9F" w:rsidRPr="00730130" w14:paraId="7D04B81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AA5F880" w14:textId="77777777" w:rsidR="00A86E9F" w:rsidRPr="00F77649" w:rsidRDefault="00A86E9F" w:rsidP="00A86E9F">
            <w:pPr>
              <w:spacing w:line="259" w:lineRule="auto"/>
              <w:jc w:val="left"/>
              <w:rPr>
                <w:rFonts w:cs="Arial"/>
                <w:b w:val="0"/>
                <w:szCs w:val="24"/>
                <w:rPrChange w:id="1029" w:author="Xhelo Aros" w:date="2018-09-10T03:20:00Z">
                  <w:rPr>
                    <w:rFonts w:cs="Arial"/>
                    <w:szCs w:val="24"/>
                  </w:rPr>
                </w:rPrChange>
              </w:rPr>
            </w:pPr>
            <w:r w:rsidRPr="00F77649">
              <w:rPr>
                <w:rFonts w:cs="Arial"/>
                <w:b w:val="0"/>
                <w:szCs w:val="24"/>
              </w:rPr>
              <w:t xml:space="preserve">XEP-0016-Privacy </w:t>
            </w:r>
            <w:proofErr w:type="spellStart"/>
            <w:r w:rsidRPr="00F77649">
              <w:rPr>
                <w:rFonts w:cs="Arial"/>
                <w:b w:val="0"/>
                <w:szCs w:val="24"/>
              </w:rPr>
              <w:t>Lists</w:t>
            </w:r>
            <w:proofErr w:type="spellEnd"/>
          </w:p>
        </w:tc>
        <w:tc>
          <w:tcPr>
            <w:tcW w:w="691" w:type="dxa"/>
            <w:vMerge/>
            <w:tcBorders>
              <w:top w:val="nil"/>
              <w:left w:val="single" w:sz="4" w:space="0" w:color="auto"/>
              <w:bottom w:val="nil"/>
              <w:right w:val="single" w:sz="4" w:space="0" w:color="auto"/>
            </w:tcBorders>
            <w:shd w:val="clear" w:color="auto" w:fill="auto"/>
          </w:tcPr>
          <w:p w14:paraId="6C3B025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ED6AF0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XEP-0202-Entity Time</w:t>
            </w:r>
          </w:p>
        </w:tc>
      </w:tr>
      <w:tr w:rsidR="00A86E9F" w:rsidRPr="00730130" w14:paraId="027525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1643EF" w14:textId="77777777" w:rsidR="00A86E9F" w:rsidRPr="00F77649" w:rsidRDefault="00A86E9F" w:rsidP="00A86E9F">
            <w:pPr>
              <w:spacing w:line="259" w:lineRule="auto"/>
              <w:jc w:val="left"/>
              <w:rPr>
                <w:rFonts w:cs="Arial"/>
                <w:b w:val="0"/>
                <w:szCs w:val="24"/>
                <w:rPrChange w:id="1030" w:author="Xhelo Aros" w:date="2018-09-10T03:20:00Z">
                  <w:rPr>
                    <w:rFonts w:cs="Arial"/>
                    <w:szCs w:val="24"/>
                  </w:rPr>
                </w:rPrChange>
              </w:rPr>
            </w:pPr>
            <w:r w:rsidRPr="00F77649">
              <w:rPr>
                <w:rFonts w:cs="Arial"/>
                <w:b w:val="0"/>
                <w:szCs w:val="24"/>
              </w:rPr>
              <w:t xml:space="preserve">XEP-0022-Message </w:t>
            </w:r>
            <w:proofErr w:type="spellStart"/>
            <w:r w:rsidRPr="00F77649">
              <w:rPr>
                <w:rFonts w:cs="Arial"/>
                <w:b w:val="0"/>
                <w:szCs w:val="24"/>
              </w:rPr>
              <w:t>Events</w:t>
            </w:r>
            <w:proofErr w:type="spellEnd"/>
          </w:p>
        </w:tc>
        <w:tc>
          <w:tcPr>
            <w:tcW w:w="691" w:type="dxa"/>
            <w:vMerge/>
            <w:tcBorders>
              <w:top w:val="nil"/>
              <w:left w:val="single" w:sz="4" w:space="0" w:color="auto"/>
              <w:bottom w:val="nil"/>
              <w:right w:val="single" w:sz="4" w:space="0" w:color="auto"/>
            </w:tcBorders>
            <w:shd w:val="clear" w:color="auto" w:fill="auto"/>
          </w:tcPr>
          <w:p w14:paraId="2639070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4D09F1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XEP-0203-Delayed </w:t>
            </w:r>
            <w:proofErr w:type="spellStart"/>
            <w:r w:rsidRPr="00730130">
              <w:rPr>
                <w:rFonts w:cs="Arial"/>
                <w:szCs w:val="24"/>
              </w:rPr>
              <w:t>Delivery</w:t>
            </w:r>
            <w:proofErr w:type="spellEnd"/>
          </w:p>
        </w:tc>
      </w:tr>
      <w:tr w:rsidR="00A86E9F" w:rsidRPr="00730130" w14:paraId="32A5257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32BA298" w14:textId="77777777" w:rsidR="00A86E9F" w:rsidRPr="00F77649" w:rsidRDefault="00A86E9F" w:rsidP="00A86E9F">
            <w:pPr>
              <w:spacing w:line="259" w:lineRule="auto"/>
              <w:jc w:val="left"/>
              <w:rPr>
                <w:rFonts w:cs="Arial"/>
                <w:b w:val="0"/>
                <w:szCs w:val="24"/>
                <w:rPrChange w:id="1031" w:author="Xhelo Aros" w:date="2018-09-10T03:20:00Z">
                  <w:rPr>
                    <w:rFonts w:cs="Arial"/>
                    <w:szCs w:val="24"/>
                  </w:rPr>
                </w:rPrChange>
              </w:rPr>
            </w:pPr>
            <w:r w:rsidRPr="00F77649">
              <w:rPr>
                <w:rFonts w:cs="Arial"/>
                <w:b w:val="0"/>
                <w:szCs w:val="24"/>
              </w:rPr>
              <w:t>XEP-0030-Service Discovery</w:t>
            </w:r>
          </w:p>
        </w:tc>
        <w:tc>
          <w:tcPr>
            <w:tcW w:w="691" w:type="dxa"/>
            <w:vMerge/>
            <w:tcBorders>
              <w:top w:val="nil"/>
              <w:left w:val="single" w:sz="4" w:space="0" w:color="auto"/>
              <w:bottom w:val="nil"/>
              <w:right w:val="single" w:sz="4" w:space="0" w:color="auto"/>
            </w:tcBorders>
            <w:shd w:val="clear" w:color="auto" w:fill="auto"/>
          </w:tcPr>
          <w:p w14:paraId="1C0982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3F0A98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XEP-0206-XMPP </w:t>
            </w:r>
            <w:proofErr w:type="spellStart"/>
            <w:r w:rsidRPr="00730130">
              <w:rPr>
                <w:rFonts w:cs="Arial"/>
                <w:szCs w:val="24"/>
              </w:rPr>
              <w:t>Over</w:t>
            </w:r>
            <w:proofErr w:type="spellEnd"/>
            <w:r w:rsidRPr="00730130">
              <w:rPr>
                <w:rFonts w:cs="Arial"/>
                <w:szCs w:val="24"/>
              </w:rPr>
              <w:t xml:space="preserve"> BOSH</w:t>
            </w:r>
          </w:p>
        </w:tc>
      </w:tr>
      <w:tr w:rsidR="00A86E9F" w:rsidRPr="00730130" w14:paraId="4DAC493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49B3C9F" w14:textId="77777777" w:rsidR="00A86E9F" w:rsidRPr="00F77649" w:rsidRDefault="00A86E9F" w:rsidP="00A86E9F">
            <w:pPr>
              <w:spacing w:line="259" w:lineRule="auto"/>
              <w:jc w:val="left"/>
              <w:rPr>
                <w:rFonts w:cs="Arial"/>
                <w:b w:val="0"/>
                <w:szCs w:val="24"/>
                <w:rPrChange w:id="1032" w:author="Xhelo Aros" w:date="2018-09-10T03:20:00Z">
                  <w:rPr>
                    <w:rFonts w:cs="Arial"/>
                    <w:szCs w:val="24"/>
                  </w:rPr>
                </w:rPrChange>
              </w:rPr>
            </w:pPr>
            <w:r w:rsidRPr="00F77649">
              <w:rPr>
                <w:rFonts w:cs="Arial"/>
                <w:b w:val="0"/>
                <w:szCs w:val="24"/>
              </w:rPr>
              <w:t xml:space="preserve">XEP-0033-Extended </w:t>
            </w:r>
            <w:proofErr w:type="spellStart"/>
            <w:r w:rsidRPr="00F77649">
              <w:rPr>
                <w:rFonts w:cs="Arial"/>
                <w:b w:val="0"/>
                <w:szCs w:val="24"/>
              </w:rPr>
              <w:t>Stanza</w:t>
            </w:r>
            <w:proofErr w:type="spellEnd"/>
            <w:r w:rsidRPr="00F77649">
              <w:rPr>
                <w:rFonts w:cs="Arial"/>
                <w:b w:val="0"/>
                <w:szCs w:val="24"/>
              </w:rPr>
              <w:t xml:space="preserve"> </w:t>
            </w:r>
            <w:proofErr w:type="spellStart"/>
            <w:r w:rsidRPr="00F77649">
              <w:rPr>
                <w:rFonts w:cs="Arial"/>
                <w:b w:val="0"/>
                <w:szCs w:val="24"/>
              </w:rPr>
              <w:t>Addressing</w:t>
            </w:r>
            <w:proofErr w:type="spellEnd"/>
          </w:p>
        </w:tc>
        <w:tc>
          <w:tcPr>
            <w:tcW w:w="691" w:type="dxa"/>
            <w:vMerge/>
            <w:tcBorders>
              <w:top w:val="nil"/>
              <w:left w:val="single" w:sz="4" w:space="0" w:color="auto"/>
              <w:bottom w:val="nil"/>
              <w:right w:val="single" w:sz="4" w:space="0" w:color="auto"/>
            </w:tcBorders>
            <w:shd w:val="clear" w:color="auto" w:fill="auto"/>
          </w:tcPr>
          <w:p w14:paraId="527152F0"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0879D59"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XEP-0224-Attention</w:t>
            </w:r>
          </w:p>
        </w:tc>
      </w:tr>
      <w:tr w:rsidR="00A86E9F" w:rsidRPr="00730130" w14:paraId="3AE3B89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58142FA" w14:textId="77777777" w:rsidR="00A86E9F" w:rsidRPr="00F77649" w:rsidRDefault="00A86E9F" w:rsidP="00A86E9F">
            <w:pPr>
              <w:spacing w:line="259" w:lineRule="auto"/>
              <w:jc w:val="left"/>
              <w:rPr>
                <w:rFonts w:cs="Arial"/>
                <w:b w:val="0"/>
                <w:szCs w:val="24"/>
                <w:rPrChange w:id="1033" w:author="Xhelo Aros" w:date="2018-09-10T03:20:00Z">
                  <w:rPr>
                    <w:rFonts w:cs="Arial"/>
                    <w:szCs w:val="24"/>
                  </w:rPr>
                </w:rPrChange>
              </w:rPr>
            </w:pPr>
            <w:r w:rsidRPr="00F77649">
              <w:rPr>
                <w:rFonts w:cs="Arial"/>
                <w:b w:val="0"/>
                <w:szCs w:val="24"/>
              </w:rPr>
              <w:t xml:space="preserve">XEP-0045-Multi </w:t>
            </w:r>
            <w:proofErr w:type="spellStart"/>
            <w:r w:rsidRPr="00F77649">
              <w:rPr>
                <w:rFonts w:cs="Arial"/>
                <w:b w:val="0"/>
                <w:szCs w:val="24"/>
              </w:rPr>
              <w:t>User</w:t>
            </w:r>
            <w:proofErr w:type="spellEnd"/>
            <w:r w:rsidRPr="00F77649">
              <w:rPr>
                <w:rFonts w:cs="Arial"/>
                <w:b w:val="0"/>
                <w:szCs w:val="24"/>
              </w:rPr>
              <w:t xml:space="preserve"> Chat</w:t>
            </w:r>
          </w:p>
        </w:tc>
        <w:tc>
          <w:tcPr>
            <w:tcW w:w="691" w:type="dxa"/>
            <w:vMerge/>
            <w:tcBorders>
              <w:top w:val="nil"/>
              <w:left w:val="single" w:sz="4" w:space="0" w:color="auto"/>
              <w:bottom w:val="nil"/>
              <w:right w:val="single" w:sz="4" w:space="0" w:color="auto"/>
            </w:tcBorders>
            <w:shd w:val="clear" w:color="auto" w:fill="auto"/>
          </w:tcPr>
          <w:p w14:paraId="2AF3710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5843C4D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XEP-0231-Bits </w:t>
            </w:r>
            <w:proofErr w:type="spellStart"/>
            <w:r w:rsidRPr="00730130">
              <w:rPr>
                <w:rFonts w:cs="Arial"/>
                <w:szCs w:val="24"/>
              </w:rPr>
              <w:t>of</w:t>
            </w:r>
            <w:proofErr w:type="spellEnd"/>
            <w:r w:rsidRPr="00730130">
              <w:rPr>
                <w:rFonts w:cs="Arial"/>
                <w:szCs w:val="24"/>
              </w:rPr>
              <w:t xml:space="preserve"> Binary</w:t>
            </w:r>
          </w:p>
        </w:tc>
      </w:tr>
      <w:tr w:rsidR="00A86E9F" w:rsidRPr="00730130" w14:paraId="298BF1D5"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D2D20B8" w14:textId="77777777" w:rsidR="00A86E9F" w:rsidRPr="00F77649" w:rsidRDefault="00A86E9F" w:rsidP="00A86E9F">
            <w:pPr>
              <w:spacing w:line="259" w:lineRule="auto"/>
              <w:jc w:val="left"/>
              <w:rPr>
                <w:rFonts w:cs="Arial"/>
                <w:b w:val="0"/>
                <w:szCs w:val="24"/>
                <w:rPrChange w:id="1034" w:author="Xhelo Aros" w:date="2018-09-10T03:20:00Z">
                  <w:rPr>
                    <w:rFonts w:cs="Arial"/>
                    <w:szCs w:val="24"/>
                  </w:rPr>
                </w:rPrChange>
              </w:rPr>
            </w:pPr>
            <w:r w:rsidRPr="00F77649">
              <w:rPr>
                <w:rFonts w:cs="Arial"/>
                <w:b w:val="0"/>
                <w:szCs w:val="24"/>
              </w:rPr>
              <w:t xml:space="preserve">XEP-0047-In-Band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574CFE98"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3FCFFF8F"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XEP-0280-Message </w:t>
            </w:r>
            <w:proofErr w:type="spellStart"/>
            <w:r w:rsidRPr="00730130">
              <w:rPr>
                <w:rFonts w:cs="Arial"/>
                <w:szCs w:val="24"/>
              </w:rPr>
              <w:t>Carbons</w:t>
            </w:r>
            <w:proofErr w:type="spellEnd"/>
          </w:p>
        </w:tc>
      </w:tr>
      <w:tr w:rsidR="00A86E9F" w:rsidRPr="00730130" w14:paraId="7458382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8C94CE5" w14:textId="77777777" w:rsidR="00A86E9F" w:rsidRPr="00F77649" w:rsidRDefault="00A86E9F" w:rsidP="00A86E9F">
            <w:pPr>
              <w:spacing w:line="259" w:lineRule="auto"/>
              <w:jc w:val="left"/>
              <w:rPr>
                <w:rFonts w:cs="Arial"/>
                <w:b w:val="0"/>
                <w:szCs w:val="24"/>
                <w:rPrChange w:id="1035" w:author="Xhelo Aros" w:date="2018-09-10T03:20:00Z">
                  <w:rPr>
                    <w:rFonts w:cs="Arial"/>
                    <w:szCs w:val="24"/>
                  </w:rPr>
                </w:rPrChange>
              </w:rPr>
            </w:pPr>
            <w:r w:rsidRPr="00F77649">
              <w:rPr>
                <w:rFonts w:cs="Arial"/>
                <w:b w:val="0"/>
                <w:szCs w:val="24"/>
              </w:rPr>
              <w:t>XEP-0048-Bookmarks</w:t>
            </w:r>
          </w:p>
        </w:tc>
        <w:tc>
          <w:tcPr>
            <w:tcW w:w="691" w:type="dxa"/>
            <w:vMerge/>
            <w:tcBorders>
              <w:top w:val="nil"/>
              <w:left w:val="single" w:sz="4" w:space="0" w:color="auto"/>
              <w:bottom w:val="nil"/>
              <w:right w:val="single" w:sz="4" w:space="0" w:color="auto"/>
            </w:tcBorders>
            <w:shd w:val="clear" w:color="auto" w:fill="auto"/>
          </w:tcPr>
          <w:p w14:paraId="5D97E932"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27DA14A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XEP-0296-Best </w:t>
            </w:r>
            <w:proofErr w:type="spellStart"/>
            <w:r w:rsidRPr="00730130">
              <w:rPr>
                <w:rFonts w:cs="Arial"/>
                <w:szCs w:val="24"/>
              </w:rPr>
              <w:t>Practices</w:t>
            </w:r>
            <w:proofErr w:type="spellEnd"/>
            <w:r w:rsidRPr="00730130">
              <w:rPr>
                <w:rFonts w:cs="Arial"/>
                <w:szCs w:val="24"/>
              </w:rPr>
              <w:t xml:space="preserve"> </w:t>
            </w:r>
            <w:proofErr w:type="spellStart"/>
            <w:r w:rsidRPr="00730130">
              <w:rPr>
                <w:rFonts w:cs="Arial"/>
                <w:szCs w:val="24"/>
              </w:rPr>
              <w:t>for</w:t>
            </w:r>
            <w:proofErr w:type="spellEnd"/>
            <w:r w:rsidRPr="00730130">
              <w:rPr>
                <w:rFonts w:cs="Arial"/>
                <w:szCs w:val="24"/>
              </w:rPr>
              <w:t xml:space="preserve"> </w:t>
            </w:r>
            <w:proofErr w:type="spellStart"/>
            <w:r w:rsidRPr="00730130">
              <w:rPr>
                <w:rFonts w:cs="Arial"/>
                <w:szCs w:val="24"/>
              </w:rPr>
              <w:t>Resource</w:t>
            </w:r>
            <w:proofErr w:type="spellEnd"/>
            <w:r w:rsidRPr="00730130">
              <w:rPr>
                <w:rFonts w:cs="Arial"/>
                <w:szCs w:val="24"/>
              </w:rPr>
              <w:t xml:space="preserve"> </w:t>
            </w:r>
            <w:proofErr w:type="spellStart"/>
            <w:r w:rsidRPr="00730130">
              <w:rPr>
                <w:rFonts w:cs="Arial"/>
                <w:szCs w:val="24"/>
              </w:rPr>
              <w:t>Locking</w:t>
            </w:r>
            <w:proofErr w:type="spellEnd"/>
          </w:p>
        </w:tc>
      </w:tr>
      <w:tr w:rsidR="00A86E9F" w:rsidRPr="00730130" w14:paraId="5C29CB20"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6FA51B" w14:textId="77777777" w:rsidR="00A86E9F" w:rsidRPr="00F77649" w:rsidRDefault="00A86E9F" w:rsidP="00A86E9F">
            <w:pPr>
              <w:spacing w:line="259" w:lineRule="auto"/>
              <w:jc w:val="left"/>
              <w:rPr>
                <w:rFonts w:cs="Arial"/>
                <w:b w:val="0"/>
                <w:szCs w:val="24"/>
                <w:rPrChange w:id="1036" w:author="Xhelo Aros" w:date="2018-09-10T03:20:00Z">
                  <w:rPr>
                    <w:rFonts w:cs="Arial"/>
                    <w:szCs w:val="24"/>
                  </w:rPr>
                </w:rPrChange>
              </w:rPr>
            </w:pPr>
            <w:r w:rsidRPr="00F77649">
              <w:rPr>
                <w:rFonts w:cs="Arial"/>
                <w:b w:val="0"/>
                <w:szCs w:val="24"/>
              </w:rPr>
              <w:t>XEP-0049-Private Data</w:t>
            </w:r>
          </w:p>
        </w:tc>
        <w:tc>
          <w:tcPr>
            <w:tcW w:w="691" w:type="dxa"/>
            <w:vMerge/>
            <w:tcBorders>
              <w:top w:val="nil"/>
              <w:left w:val="single" w:sz="4" w:space="0" w:color="auto"/>
              <w:bottom w:val="nil"/>
              <w:right w:val="single" w:sz="4" w:space="0" w:color="auto"/>
            </w:tcBorders>
            <w:shd w:val="clear" w:color="auto" w:fill="auto"/>
          </w:tcPr>
          <w:p w14:paraId="111DF4C6"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543FC1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XEP-0308-Last </w:t>
            </w:r>
            <w:proofErr w:type="spellStart"/>
            <w:r w:rsidRPr="00730130">
              <w:rPr>
                <w:rFonts w:cs="Arial"/>
                <w:szCs w:val="24"/>
              </w:rPr>
              <w:t>Message</w:t>
            </w:r>
            <w:proofErr w:type="spellEnd"/>
            <w:r w:rsidRPr="00730130">
              <w:rPr>
                <w:rFonts w:cs="Arial"/>
                <w:szCs w:val="24"/>
              </w:rPr>
              <w:t xml:space="preserve"> </w:t>
            </w:r>
            <w:proofErr w:type="spellStart"/>
            <w:r w:rsidRPr="00730130">
              <w:rPr>
                <w:rFonts w:cs="Arial"/>
                <w:szCs w:val="24"/>
              </w:rPr>
              <w:t>Correction</w:t>
            </w:r>
            <w:proofErr w:type="spellEnd"/>
          </w:p>
        </w:tc>
      </w:tr>
      <w:tr w:rsidR="00A86E9F" w:rsidRPr="00730130" w14:paraId="715DDF74"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A62783F" w14:textId="77777777" w:rsidR="00A86E9F" w:rsidRPr="00F77649" w:rsidRDefault="00A86E9F" w:rsidP="00A86E9F">
            <w:pPr>
              <w:spacing w:line="259" w:lineRule="auto"/>
              <w:jc w:val="left"/>
              <w:rPr>
                <w:rFonts w:cs="Arial"/>
                <w:b w:val="0"/>
                <w:szCs w:val="24"/>
                <w:rPrChange w:id="1037" w:author="Xhelo Aros" w:date="2018-09-10T03:20:00Z">
                  <w:rPr>
                    <w:rFonts w:cs="Arial"/>
                    <w:szCs w:val="24"/>
                  </w:rPr>
                </w:rPrChange>
              </w:rPr>
            </w:pPr>
            <w:r w:rsidRPr="00F77649">
              <w:rPr>
                <w:rFonts w:cs="Arial"/>
                <w:b w:val="0"/>
                <w:szCs w:val="24"/>
              </w:rPr>
              <w:t xml:space="preserve">XEP-0050-Ad-Hoc </w:t>
            </w:r>
            <w:proofErr w:type="spellStart"/>
            <w:r w:rsidRPr="00F77649">
              <w:rPr>
                <w:rFonts w:cs="Arial"/>
                <w:b w:val="0"/>
                <w:szCs w:val="24"/>
              </w:rPr>
              <w:t>Commands</w:t>
            </w:r>
            <w:proofErr w:type="spellEnd"/>
          </w:p>
        </w:tc>
        <w:tc>
          <w:tcPr>
            <w:tcW w:w="691" w:type="dxa"/>
            <w:vMerge/>
            <w:tcBorders>
              <w:top w:val="nil"/>
              <w:left w:val="single" w:sz="4" w:space="0" w:color="auto"/>
              <w:bottom w:val="nil"/>
              <w:right w:val="single" w:sz="4" w:space="0" w:color="auto"/>
            </w:tcBorders>
            <w:shd w:val="clear" w:color="auto" w:fill="auto"/>
          </w:tcPr>
          <w:p w14:paraId="3EABD8C3"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1A77C71"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XEP-0313-Message Archive Management</w:t>
            </w:r>
          </w:p>
        </w:tc>
      </w:tr>
      <w:tr w:rsidR="00A86E9F" w:rsidRPr="00730130" w14:paraId="71F3E1C1"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9524E44" w14:textId="77777777" w:rsidR="00A86E9F" w:rsidRPr="00F77649" w:rsidRDefault="00A86E9F" w:rsidP="00A86E9F">
            <w:pPr>
              <w:spacing w:line="259" w:lineRule="auto"/>
              <w:jc w:val="left"/>
              <w:rPr>
                <w:rFonts w:cs="Arial"/>
                <w:b w:val="0"/>
                <w:szCs w:val="24"/>
                <w:rPrChange w:id="1038" w:author="Xhelo Aros" w:date="2018-09-10T03:20:00Z">
                  <w:rPr>
                    <w:rFonts w:cs="Arial"/>
                    <w:szCs w:val="24"/>
                  </w:rPr>
                </w:rPrChange>
              </w:rPr>
            </w:pPr>
            <w:r w:rsidRPr="00F77649">
              <w:rPr>
                <w:rFonts w:cs="Arial"/>
                <w:b w:val="0"/>
                <w:szCs w:val="24"/>
              </w:rPr>
              <w:t>XEP-0054-vcard-temp</w:t>
            </w:r>
          </w:p>
        </w:tc>
        <w:tc>
          <w:tcPr>
            <w:tcW w:w="691" w:type="dxa"/>
            <w:vMerge/>
            <w:tcBorders>
              <w:top w:val="nil"/>
              <w:left w:val="single" w:sz="4" w:space="0" w:color="auto"/>
              <w:bottom w:val="nil"/>
              <w:right w:val="single" w:sz="4" w:space="0" w:color="auto"/>
            </w:tcBorders>
            <w:shd w:val="clear" w:color="auto" w:fill="auto"/>
          </w:tcPr>
          <w:p w14:paraId="25915A8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44B908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XEP-0319-Last </w:t>
            </w:r>
            <w:proofErr w:type="spellStart"/>
            <w:r w:rsidRPr="00730130">
              <w:rPr>
                <w:rFonts w:cs="Arial"/>
                <w:szCs w:val="24"/>
              </w:rPr>
              <w:t>User</w:t>
            </w:r>
            <w:proofErr w:type="spellEnd"/>
            <w:r w:rsidRPr="00730130">
              <w:rPr>
                <w:rFonts w:cs="Arial"/>
                <w:szCs w:val="24"/>
              </w:rPr>
              <w:t xml:space="preserve"> </w:t>
            </w:r>
            <w:proofErr w:type="spellStart"/>
            <w:r w:rsidRPr="00730130">
              <w:rPr>
                <w:rFonts w:cs="Arial"/>
                <w:szCs w:val="24"/>
              </w:rPr>
              <w:t>Interaction</w:t>
            </w:r>
            <w:proofErr w:type="spellEnd"/>
            <w:r w:rsidRPr="00730130">
              <w:rPr>
                <w:rFonts w:cs="Arial"/>
                <w:szCs w:val="24"/>
              </w:rPr>
              <w:t xml:space="preserve"> in </w:t>
            </w:r>
            <w:proofErr w:type="spellStart"/>
            <w:r w:rsidRPr="00730130">
              <w:rPr>
                <w:rFonts w:cs="Arial"/>
                <w:szCs w:val="24"/>
              </w:rPr>
              <w:t>Presence</w:t>
            </w:r>
            <w:proofErr w:type="spellEnd"/>
          </w:p>
        </w:tc>
      </w:tr>
      <w:tr w:rsidR="00A86E9F" w:rsidRPr="00730130" w14:paraId="6B31597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428A618" w14:textId="77777777" w:rsidR="00A86E9F" w:rsidRPr="00F77649" w:rsidRDefault="00A86E9F" w:rsidP="00A86E9F">
            <w:pPr>
              <w:spacing w:line="259" w:lineRule="auto"/>
              <w:jc w:val="left"/>
              <w:rPr>
                <w:rFonts w:cs="Arial"/>
                <w:b w:val="0"/>
                <w:szCs w:val="24"/>
                <w:rPrChange w:id="1039" w:author="Xhelo Aros" w:date="2018-09-10T03:20:00Z">
                  <w:rPr>
                    <w:rFonts w:cs="Arial"/>
                    <w:szCs w:val="24"/>
                  </w:rPr>
                </w:rPrChange>
              </w:rPr>
            </w:pPr>
            <w:r w:rsidRPr="00F77649">
              <w:rPr>
                <w:rFonts w:cs="Arial"/>
                <w:b w:val="0"/>
                <w:szCs w:val="24"/>
              </w:rPr>
              <w:t xml:space="preserve">XEP-0055-Jabber </w:t>
            </w:r>
            <w:proofErr w:type="spellStart"/>
            <w:r w:rsidRPr="00F77649">
              <w:rPr>
                <w:rFonts w:cs="Arial"/>
                <w:b w:val="0"/>
                <w:szCs w:val="24"/>
              </w:rPr>
              <w:t>Search</w:t>
            </w:r>
            <w:proofErr w:type="spellEnd"/>
          </w:p>
        </w:tc>
        <w:tc>
          <w:tcPr>
            <w:tcW w:w="691" w:type="dxa"/>
            <w:vMerge/>
            <w:tcBorders>
              <w:top w:val="nil"/>
              <w:left w:val="single" w:sz="4" w:space="0" w:color="auto"/>
              <w:bottom w:val="nil"/>
              <w:right w:val="single" w:sz="4" w:space="0" w:color="auto"/>
            </w:tcBorders>
            <w:shd w:val="clear" w:color="auto" w:fill="auto"/>
          </w:tcPr>
          <w:p w14:paraId="1678BFA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15D812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XEP-0323-Internet </w:t>
            </w:r>
            <w:proofErr w:type="spellStart"/>
            <w:r w:rsidRPr="00730130">
              <w:rPr>
                <w:rFonts w:cs="Arial"/>
                <w:szCs w:val="24"/>
              </w:rPr>
              <w:t>of</w:t>
            </w:r>
            <w:proofErr w:type="spellEnd"/>
            <w:r w:rsidRPr="00730130">
              <w:rPr>
                <w:rFonts w:cs="Arial"/>
                <w:szCs w:val="24"/>
              </w:rPr>
              <w:t xml:space="preserve"> Things - Sensor Data</w:t>
            </w:r>
          </w:p>
        </w:tc>
      </w:tr>
      <w:tr w:rsidR="00A86E9F" w:rsidRPr="00730130" w14:paraId="3364045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F41F3F5" w14:textId="77777777" w:rsidR="00A86E9F" w:rsidRPr="00F77649" w:rsidRDefault="00A86E9F" w:rsidP="00A86E9F">
            <w:pPr>
              <w:spacing w:line="259" w:lineRule="auto"/>
              <w:jc w:val="left"/>
              <w:rPr>
                <w:rFonts w:cs="Arial"/>
                <w:b w:val="0"/>
                <w:szCs w:val="24"/>
                <w:rPrChange w:id="1040" w:author="Xhelo Aros" w:date="2018-09-10T03:20:00Z">
                  <w:rPr>
                    <w:rFonts w:cs="Arial"/>
                    <w:szCs w:val="24"/>
                  </w:rPr>
                </w:rPrChange>
              </w:rPr>
            </w:pPr>
            <w:r w:rsidRPr="00F77649">
              <w:rPr>
                <w:rFonts w:cs="Arial"/>
                <w:b w:val="0"/>
                <w:szCs w:val="24"/>
              </w:rPr>
              <w:t>XEP-0059-Result Set Management</w:t>
            </w:r>
          </w:p>
        </w:tc>
        <w:tc>
          <w:tcPr>
            <w:tcW w:w="691" w:type="dxa"/>
            <w:vMerge/>
            <w:tcBorders>
              <w:top w:val="nil"/>
              <w:left w:val="single" w:sz="4" w:space="0" w:color="auto"/>
              <w:bottom w:val="nil"/>
              <w:right w:val="single" w:sz="4" w:space="0" w:color="auto"/>
            </w:tcBorders>
            <w:shd w:val="clear" w:color="auto" w:fill="auto"/>
          </w:tcPr>
          <w:p w14:paraId="0038F405"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3F61A84"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XEP-0324-Internet </w:t>
            </w:r>
            <w:proofErr w:type="spellStart"/>
            <w:r w:rsidRPr="00730130">
              <w:rPr>
                <w:rFonts w:cs="Arial"/>
                <w:szCs w:val="24"/>
              </w:rPr>
              <w:t>of</w:t>
            </w:r>
            <w:proofErr w:type="spellEnd"/>
            <w:r w:rsidRPr="00730130">
              <w:rPr>
                <w:rFonts w:cs="Arial"/>
                <w:szCs w:val="24"/>
              </w:rPr>
              <w:t xml:space="preserve"> Things - </w:t>
            </w:r>
            <w:proofErr w:type="spellStart"/>
            <w:r w:rsidRPr="00730130">
              <w:rPr>
                <w:rFonts w:cs="Arial"/>
                <w:szCs w:val="24"/>
              </w:rPr>
              <w:t>Provisioning</w:t>
            </w:r>
            <w:proofErr w:type="spellEnd"/>
          </w:p>
        </w:tc>
      </w:tr>
      <w:tr w:rsidR="00A86E9F" w:rsidRPr="00730130" w14:paraId="63ADFD58"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F080D73" w14:textId="77777777" w:rsidR="00A86E9F" w:rsidRPr="00F77649" w:rsidRDefault="00A86E9F" w:rsidP="00A86E9F">
            <w:pPr>
              <w:spacing w:line="259" w:lineRule="auto"/>
              <w:jc w:val="left"/>
              <w:rPr>
                <w:rFonts w:cs="Arial"/>
                <w:b w:val="0"/>
                <w:szCs w:val="24"/>
                <w:rPrChange w:id="1041" w:author="Xhelo Aros" w:date="2018-09-10T03:20:00Z">
                  <w:rPr>
                    <w:rFonts w:cs="Arial"/>
                    <w:szCs w:val="24"/>
                  </w:rPr>
                </w:rPrChange>
              </w:rPr>
            </w:pPr>
            <w:r w:rsidRPr="00F77649">
              <w:rPr>
                <w:rFonts w:cs="Arial"/>
                <w:b w:val="0"/>
                <w:szCs w:val="24"/>
              </w:rPr>
              <w:lastRenderedPageBreak/>
              <w:t>XEP-0060-PubSub</w:t>
            </w:r>
          </w:p>
        </w:tc>
        <w:tc>
          <w:tcPr>
            <w:tcW w:w="691" w:type="dxa"/>
            <w:vMerge/>
            <w:tcBorders>
              <w:top w:val="nil"/>
              <w:left w:val="single" w:sz="4" w:space="0" w:color="auto"/>
              <w:bottom w:val="nil"/>
              <w:right w:val="single" w:sz="4" w:space="0" w:color="auto"/>
            </w:tcBorders>
            <w:shd w:val="clear" w:color="auto" w:fill="auto"/>
          </w:tcPr>
          <w:p w14:paraId="12F8A7F5"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85017CD"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XEP-0325-Internet </w:t>
            </w:r>
            <w:proofErr w:type="spellStart"/>
            <w:r w:rsidRPr="00730130">
              <w:rPr>
                <w:rFonts w:cs="Arial"/>
                <w:szCs w:val="24"/>
              </w:rPr>
              <w:t>of</w:t>
            </w:r>
            <w:proofErr w:type="spellEnd"/>
            <w:r w:rsidRPr="00730130">
              <w:rPr>
                <w:rFonts w:cs="Arial"/>
                <w:szCs w:val="24"/>
              </w:rPr>
              <w:t xml:space="preserve"> Things - Control</w:t>
            </w:r>
          </w:p>
        </w:tc>
      </w:tr>
      <w:tr w:rsidR="00A86E9F" w:rsidRPr="00730130" w14:paraId="584245F9"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4DD0C10" w14:textId="77777777" w:rsidR="00A86E9F" w:rsidRPr="00F77649" w:rsidRDefault="00A86E9F" w:rsidP="00A86E9F">
            <w:pPr>
              <w:spacing w:line="259" w:lineRule="auto"/>
              <w:jc w:val="left"/>
              <w:rPr>
                <w:rFonts w:cs="Arial"/>
                <w:b w:val="0"/>
                <w:szCs w:val="24"/>
                <w:rPrChange w:id="1042" w:author="Xhelo Aros" w:date="2018-09-10T03:20:00Z">
                  <w:rPr>
                    <w:rFonts w:cs="Arial"/>
                    <w:szCs w:val="24"/>
                  </w:rPr>
                </w:rPrChange>
              </w:rPr>
            </w:pPr>
            <w:r w:rsidRPr="00F77649">
              <w:rPr>
                <w:rFonts w:cs="Arial"/>
                <w:b w:val="0"/>
                <w:szCs w:val="24"/>
              </w:rPr>
              <w:t xml:space="preserve">XEP-0065-SOCKS5 </w:t>
            </w:r>
            <w:proofErr w:type="spellStart"/>
            <w:r w:rsidRPr="00F77649">
              <w:rPr>
                <w:rFonts w:cs="Arial"/>
                <w:b w:val="0"/>
                <w:szCs w:val="24"/>
              </w:rPr>
              <w:t>Bytestreams</w:t>
            </w:r>
            <w:proofErr w:type="spellEnd"/>
          </w:p>
        </w:tc>
        <w:tc>
          <w:tcPr>
            <w:tcW w:w="691" w:type="dxa"/>
            <w:vMerge/>
            <w:tcBorders>
              <w:top w:val="nil"/>
              <w:left w:val="single" w:sz="4" w:space="0" w:color="auto"/>
              <w:bottom w:val="nil"/>
              <w:right w:val="single" w:sz="4" w:space="0" w:color="auto"/>
            </w:tcBorders>
            <w:shd w:val="clear" w:color="auto" w:fill="auto"/>
          </w:tcPr>
          <w:p w14:paraId="4F24754A"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44B4698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XEP-0332-HTTP </w:t>
            </w:r>
            <w:proofErr w:type="spellStart"/>
            <w:r w:rsidRPr="00730130">
              <w:rPr>
                <w:rFonts w:cs="Arial"/>
                <w:szCs w:val="24"/>
              </w:rPr>
              <w:t>over</w:t>
            </w:r>
            <w:proofErr w:type="spellEnd"/>
            <w:r w:rsidRPr="00730130">
              <w:rPr>
                <w:rFonts w:cs="Arial"/>
                <w:szCs w:val="24"/>
              </w:rPr>
              <w:t xml:space="preserve"> XMPP </w:t>
            </w:r>
            <w:proofErr w:type="spellStart"/>
            <w:r w:rsidRPr="00730130">
              <w:rPr>
                <w:rFonts w:cs="Arial"/>
                <w:szCs w:val="24"/>
              </w:rPr>
              <w:t>transport</w:t>
            </w:r>
            <w:proofErr w:type="spellEnd"/>
          </w:p>
        </w:tc>
      </w:tr>
      <w:tr w:rsidR="00A86E9F" w:rsidRPr="00730130" w14:paraId="6D20A7F9"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183560D" w14:textId="77777777" w:rsidR="00A86E9F" w:rsidRPr="00F77649" w:rsidRDefault="00A86E9F" w:rsidP="00A86E9F">
            <w:pPr>
              <w:spacing w:line="259" w:lineRule="auto"/>
              <w:jc w:val="left"/>
              <w:rPr>
                <w:rFonts w:cs="Arial"/>
                <w:b w:val="0"/>
                <w:szCs w:val="24"/>
                <w:rPrChange w:id="1043" w:author="Xhelo Aros" w:date="2018-09-10T03:20:00Z">
                  <w:rPr>
                    <w:rFonts w:cs="Arial"/>
                    <w:szCs w:val="24"/>
                  </w:rPr>
                </w:rPrChange>
              </w:rPr>
            </w:pPr>
            <w:r w:rsidRPr="00F77649">
              <w:rPr>
                <w:rFonts w:cs="Arial"/>
                <w:b w:val="0"/>
                <w:szCs w:val="24"/>
              </w:rPr>
              <w:t>XEP-0071-XHTML-IM</w:t>
            </w:r>
          </w:p>
        </w:tc>
        <w:tc>
          <w:tcPr>
            <w:tcW w:w="691" w:type="dxa"/>
            <w:vMerge/>
            <w:tcBorders>
              <w:top w:val="nil"/>
              <w:left w:val="single" w:sz="4" w:space="0" w:color="auto"/>
              <w:bottom w:val="nil"/>
              <w:right w:val="single" w:sz="4" w:space="0" w:color="auto"/>
            </w:tcBorders>
            <w:shd w:val="clear" w:color="auto" w:fill="auto"/>
          </w:tcPr>
          <w:p w14:paraId="2688D61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6A8AE283"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XEP-0333-Chat </w:t>
            </w:r>
            <w:proofErr w:type="spellStart"/>
            <w:r w:rsidRPr="00730130">
              <w:rPr>
                <w:rFonts w:cs="Arial"/>
                <w:szCs w:val="24"/>
              </w:rPr>
              <w:t>Markers</w:t>
            </w:r>
            <w:proofErr w:type="spellEnd"/>
          </w:p>
        </w:tc>
      </w:tr>
      <w:tr w:rsidR="00A86E9F" w:rsidRPr="00730130" w14:paraId="32F3EF6E"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8D8DEAA" w14:textId="77777777" w:rsidR="00A86E9F" w:rsidRPr="00F77649" w:rsidRDefault="00A86E9F" w:rsidP="00A86E9F">
            <w:pPr>
              <w:spacing w:line="259" w:lineRule="auto"/>
              <w:jc w:val="left"/>
              <w:rPr>
                <w:rFonts w:cs="Arial"/>
                <w:b w:val="0"/>
                <w:szCs w:val="24"/>
                <w:rPrChange w:id="1044" w:author="Xhelo Aros" w:date="2018-09-10T03:20:00Z">
                  <w:rPr>
                    <w:rFonts w:cs="Arial"/>
                    <w:szCs w:val="24"/>
                  </w:rPr>
                </w:rPrChange>
              </w:rPr>
            </w:pPr>
            <w:r w:rsidRPr="00F77649">
              <w:rPr>
                <w:rFonts w:cs="Arial"/>
                <w:b w:val="0"/>
                <w:szCs w:val="24"/>
              </w:rPr>
              <w:t xml:space="preserve">XEP-0077-In-Band </w:t>
            </w:r>
            <w:proofErr w:type="spellStart"/>
            <w:r w:rsidRPr="00F77649">
              <w:rPr>
                <w:rFonts w:cs="Arial"/>
                <w:b w:val="0"/>
                <w:szCs w:val="24"/>
              </w:rPr>
              <w:t>Registration</w:t>
            </w:r>
            <w:proofErr w:type="spellEnd"/>
          </w:p>
        </w:tc>
        <w:tc>
          <w:tcPr>
            <w:tcW w:w="691" w:type="dxa"/>
            <w:vMerge/>
            <w:tcBorders>
              <w:top w:val="nil"/>
              <w:left w:val="single" w:sz="4" w:space="0" w:color="auto"/>
              <w:bottom w:val="nil"/>
              <w:right w:val="single" w:sz="4" w:space="0" w:color="auto"/>
            </w:tcBorders>
            <w:shd w:val="clear" w:color="auto" w:fill="auto"/>
          </w:tcPr>
          <w:p w14:paraId="52E2E61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5A2D5E0"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XEP-0334-Message Processing </w:t>
            </w:r>
            <w:proofErr w:type="spellStart"/>
            <w:r w:rsidRPr="00730130">
              <w:rPr>
                <w:rFonts w:cs="Arial"/>
                <w:szCs w:val="24"/>
              </w:rPr>
              <w:t>Hints</w:t>
            </w:r>
            <w:proofErr w:type="spellEnd"/>
          </w:p>
        </w:tc>
      </w:tr>
      <w:tr w:rsidR="00A86E9F" w:rsidRPr="00730130" w14:paraId="46339007"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3352EDE" w14:textId="77777777" w:rsidR="00A86E9F" w:rsidRPr="00F77649" w:rsidRDefault="00A86E9F" w:rsidP="00A86E9F">
            <w:pPr>
              <w:spacing w:line="259" w:lineRule="auto"/>
              <w:jc w:val="left"/>
              <w:rPr>
                <w:rFonts w:cs="Arial"/>
                <w:b w:val="0"/>
                <w:szCs w:val="24"/>
                <w:rPrChange w:id="1045" w:author="Xhelo Aros" w:date="2018-09-10T03:20:00Z">
                  <w:rPr>
                    <w:rFonts w:cs="Arial"/>
                    <w:szCs w:val="24"/>
                  </w:rPr>
                </w:rPrChange>
              </w:rPr>
            </w:pPr>
            <w:r w:rsidRPr="00F77649">
              <w:rPr>
                <w:rFonts w:cs="Arial"/>
                <w:b w:val="0"/>
                <w:szCs w:val="24"/>
              </w:rPr>
              <w:t xml:space="preserve">XEP-0079-Advanced </w:t>
            </w:r>
            <w:proofErr w:type="spellStart"/>
            <w:r w:rsidRPr="00F77649">
              <w:rPr>
                <w:rFonts w:cs="Arial"/>
                <w:b w:val="0"/>
                <w:szCs w:val="24"/>
              </w:rPr>
              <w:t>Message</w:t>
            </w:r>
            <w:proofErr w:type="spellEnd"/>
            <w:r w:rsidRPr="00F77649">
              <w:rPr>
                <w:rFonts w:cs="Arial"/>
                <w:b w:val="0"/>
                <w:szCs w:val="24"/>
              </w:rPr>
              <w:t xml:space="preserve"> Processing</w:t>
            </w:r>
          </w:p>
        </w:tc>
        <w:tc>
          <w:tcPr>
            <w:tcW w:w="691" w:type="dxa"/>
            <w:vMerge/>
            <w:tcBorders>
              <w:top w:val="nil"/>
              <w:left w:val="single" w:sz="4" w:space="0" w:color="auto"/>
              <w:bottom w:val="nil"/>
              <w:right w:val="single" w:sz="4" w:space="0" w:color="auto"/>
            </w:tcBorders>
            <w:shd w:val="clear" w:color="auto" w:fill="auto"/>
          </w:tcPr>
          <w:p w14:paraId="3A53E7A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3FEB6FF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XEP-0335-JSON </w:t>
            </w:r>
            <w:proofErr w:type="spellStart"/>
            <w:r w:rsidRPr="00730130">
              <w:rPr>
                <w:rFonts w:cs="Arial"/>
                <w:szCs w:val="24"/>
              </w:rPr>
              <w:t>Containers</w:t>
            </w:r>
            <w:proofErr w:type="spellEnd"/>
          </w:p>
        </w:tc>
      </w:tr>
      <w:tr w:rsidR="00A86E9F" w:rsidRPr="00730130" w14:paraId="10597FF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3293DF3" w14:textId="77777777" w:rsidR="00A86E9F" w:rsidRPr="00F77649" w:rsidRDefault="00A86E9F" w:rsidP="00A86E9F">
            <w:pPr>
              <w:spacing w:line="259" w:lineRule="auto"/>
              <w:jc w:val="left"/>
              <w:rPr>
                <w:rFonts w:cs="Arial"/>
                <w:b w:val="0"/>
                <w:szCs w:val="24"/>
                <w:rPrChange w:id="1046" w:author="Xhelo Aros" w:date="2018-09-10T03:20:00Z">
                  <w:rPr>
                    <w:rFonts w:cs="Arial"/>
                    <w:szCs w:val="24"/>
                  </w:rPr>
                </w:rPrChange>
              </w:rPr>
            </w:pPr>
            <w:r w:rsidRPr="00F77649">
              <w:rPr>
                <w:rFonts w:cs="Arial"/>
                <w:b w:val="0"/>
                <w:szCs w:val="24"/>
              </w:rPr>
              <w:t xml:space="preserve">XEP-0080-User </w:t>
            </w:r>
            <w:proofErr w:type="spellStart"/>
            <w:r w:rsidRPr="00F77649">
              <w:rPr>
                <w:rFonts w:cs="Arial"/>
                <w:b w:val="0"/>
                <w:szCs w:val="24"/>
              </w:rPr>
              <w:t>Location</w:t>
            </w:r>
            <w:proofErr w:type="spellEnd"/>
          </w:p>
        </w:tc>
        <w:tc>
          <w:tcPr>
            <w:tcW w:w="691" w:type="dxa"/>
            <w:vMerge/>
            <w:tcBorders>
              <w:top w:val="nil"/>
              <w:left w:val="single" w:sz="4" w:space="0" w:color="auto"/>
              <w:bottom w:val="nil"/>
              <w:right w:val="single" w:sz="4" w:space="0" w:color="auto"/>
            </w:tcBorders>
            <w:shd w:val="clear" w:color="auto" w:fill="auto"/>
          </w:tcPr>
          <w:p w14:paraId="203A7237"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D3C60C6"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XEP-0347-Internet </w:t>
            </w:r>
            <w:proofErr w:type="spellStart"/>
            <w:r w:rsidRPr="00730130">
              <w:rPr>
                <w:rFonts w:cs="Arial"/>
                <w:szCs w:val="24"/>
              </w:rPr>
              <w:t>of</w:t>
            </w:r>
            <w:proofErr w:type="spellEnd"/>
            <w:r w:rsidRPr="00730130">
              <w:rPr>
                <w:rFonts w:cs="Arial"/>
                <w:szCs w:val="24"/>
              </w:rPr>
              <w:t xml:space="preserve"> Things - Discovery</w:t>
            </w:r>
          </w:p>
        </w:tc>
      </w:tr>
      <w:tr w:rsidR="00A86E9F" w:rsidRPr="00730130" w14:paraId="17956AE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4901B0C" w14:textId="77777777" w:rsidR="00A86E9F" w:rsidRPr="00F77649" w:rsidRDefault="00A86E9F" w:rsidP="00A86E9F">
            <w:pPr>
              <w:spacing w:line="259" w:lineRule="auto"/>
              <w:jc w:val="left"/>
              <w:rPr>
                <w:rFonts w:cs="Arial"/>
                <w:b w:val="0"/>
                <w:szCs w:val="24"/>
                <w:rPrChange w:id="1047" w:author="Xhelo Aros" w:date="2018-09-10T03:20:00Z">
                  <w:rPr>
                    <w:rFonts w:cs="Arial"/>
                    <w:szCs w:val="24"/>
                  </w:rPr>
                </w:rPrChange>
              </w:rPr>
            </w:pPr>
            <w:r w:rsidRPr="00F77649">
              <w:rPr>
                <w:rFonts w:cs="Arial"/>
                <w:b w:val="0"/>
                <w:szCs w:val="24"/>
              </w:rPr>
              <w:t xml:space="preserve">XEP-0082-XMPP Date Time </w:t>
            </w:r>
            <w:proofErr w:type="spellStart"/>
            <w:r w:rsidRPr="00F77649">
              <w:rPr>
                <w:rFonts w:cs="Arial"/>
                <w:b w:val="0"/>
                <w:szCs w:val="24"/>
              </w:rPr>
              <w:t>Profiles</w:t>
            </w:r>
            <w:proofErr w:type="spellEnd"/>
          </w:p>
        </w:tc>
        <w:tc>
          <w:tcPr>
            <w:tcW w:w="691" w:type="dxa"/>
            <w:vMerge/>
            <w:tcBorders>
              <w:top w:val="nil"/>
              <w:left w:val="single" w:sz="4" w:space="0" w:color="auto"/>
              <w:bottom w:val="nil"/>
              <w:right w:val="single" w:sz="4" w:space="0" w:color="auto"/>
            </w:tcBorders>
            <w:shd w:val="clear" w:color="auto" w:fill="auto"/>
          </w:tcPr>
          <w:p w14:paraId="376A8B27"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69314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XEP-0352-Client </w:t>
            </w:r>
            <w:proofErr w:type="spellStart"/>
            <w:r w:rsidRPr="00730130">
              <w:rPr>
                <w:rFonts w:cs="Arial"/>
                <w:szCs w:val="24"/>
              </w:rPr>
              <w:t>State</w:t>
            </w:r>
            <w:proofErr w:type="spellEnd"/>
            <w:r w:rsidRPr="00730130">
              <w:rPr>
                <w:rFonts w:cs="Arial"/>
                <w:szCs w:val="24"/>
              </w:rPr>
              <w:t xml:space="preserve"> </w:t>
            </w:r>
            <w:proofErr w:type="spellStart"/>
            <w:r w:rsidRPr="00730130">
              <w:rPr>
                <w:rFonts w:cs="Arial"/>
                <w:szCs w:val="24"/>
              </w:rPr>
              <w:t>Indication</w:t>
            </w:r>
            <w:proofErr w:type="spellEnd"/>
          </w:p>
        </w:tc>
      </w:tr>
      <w:tr w:rsidR="00A86E9F" w:rsidRPr="00730130" w14:paraId="7AB0D77B"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5A322901" w14:textId="77777777" w:rsidR="00A86E9F" w:rsidRPr="00F77649" w:rsidRDefault="00A86E9F" w:rsidP="00A86E9F">
            <w:pPr>
              <w:spacing w:line="259" w:lineRule="auto"/>
              <w:jc w:val="left"/>
              <w:rPr>
                <w:rFonts w:cs="Arial"/>
                <w:b w:val="0"/>
                <w:szCs w:val="24"/>
                <w:rPrChange w:id="1048" w:author="Xhelo Aros" w:date="2018-09-10T03:20:00Z">
                  <w:rPr>
                    <w:rFonts w:cs="Arial"/>
                    <w:szCs w:val="24"/>
                  </w:rPr>
                </w:rPrChange>
              </w:rPr>
            </w:pPr>
            <w:r w:rsidRPr="00F77649">
              <w:rPr>
                <w:rFonts w:cs="Arial"/>
                <w:b w:val="0"/>
                <w:szCs w:val="24"/>
              </w:rPr>
              <w:t xml:space="preserve">XEP-0085-Chat </w:t>
            </w:r>
            <w:proofErr w:type="spellStart"/>
            <w:r w:rsidRPr="00F77649">
              <w:rPr>
                <w:rFonts w:cs="Arial"/>
                <w:b w:val="0"/>
                <w:szCs w:val="24"/>
              </w:rPr>
              <w:t>State</w:t>
            </w:r>
            <w:proofErr w:type="spellEnd"/>
            <w:r w:rsidRPr="00F77649">
              <w:rPr>
                <w:rFonts w:cs="Arial"/>
                <w:b w:val="0"/>
                <w:szCs w:val="24"/>
              </w:rPr>
              <w:t xml:space="preserve"> </w:t>
            </w:r>
            <w:proofErr w:type="spellStart"/>
            <w:r w:rsidRPr="00F77649">
              <w:rPr>
                <w:rFonts w:cs="Arial"/>
                <w:b w:val="0"/>
                <w:szCs w:val="24"/>
              </w:rPr>
              <w:t>Notifications</w:t>
            </w:r>
            <w:proofErr w:type="spellEnd"/>
          </w:p>
        </w:tc>
        <w:tc>
          <w:tcPr>
            <w:tcW w:w="691" w:type="dxa"/>
            <w:vMerge/>
            <w:tcBorders>
              <w:top w:val="nil"/>
              <w:left w:val="single" w:sz="4" w:space="0" w:color="auto"/>
              <w:bottom w:val="nil"/>
              <w:right w:val="single" w:sz="4" w:space="0" w:color="auto"/>
            </w:tcBorders>
            <w:shd w:val="clear" w:color="auto" w:fill="auto"/>
          </w:tcPr>
          <w:p w14:paraId="515C017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51B07CCE"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XEP-0357-Push </w:t>
            </w:r>
            <w:proofErr w:type="spellStart"/>
            <w:r w:rsidRPr="00730130">
              <w:rPr>
                <w:rFonts w:cs="Arial"/>
                <w:szCs w:val="24"/>
              </w:rPr>
              <w:t>Notifications</w:t>
            </w:r>
            <w:proofErr w:type="spellEnd"/>
          </w:p>
        </w:tc>
      </w:tr>
      <w:tr w:rsidR="00A86E9F" w:rsidRPr="00730130" w14:paraId="7BE2EE5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6D47720E" w14:textId="77777777" w:rsidR="00A86E9F" w:rsidRPr="00F77649" w:rsidRDefault="00A86E9F" w:rsidP="00A86E9F">
            <w:pPr>
              <w:spacing w:line="259" w:lineRule="auto"/>
              <w:jc w:val="left"/>
              <w:rPr>
                <w:rFonts w:cs="Arial"/>
                <w:b w:val="0"/>
                <w:szCs w:val="24"/>
                <w:rPrChange w:id="1049" w:author="Xhelo Aros" w:date="2018-09-10T03:20:00Z">
                  <w:rPr>
                    <w:rFonts w:cs="Arial"/>
                    <w:szCs w:val="24"/>
                  </w:rPr>
                </w:rPrChange>
              </w:rPr>
            </w:pPr>
            <w:r w:rsidRPr="00F77649">
              <w:rPr>
                <w:rFonts w:cs="Arial"/>
                <w:b w:val="0"/>
                <w:szCs w:val="24"/>
              </w:rPr>
              <w:t>XEP-0090-Time Exchange</w:t>
            </w:r>
          </w:p>
        </w:tc>
        <w:tc>
          <w:tcPr>
            <w:tcW w:w="691" w:type="dxa"/>
            <w:vMerge/>
            <w:tcBorders>
              <w:top w:val="nil"/>
              <w:left w:val="single" w:sz="4" w:space="0" w:color="auto"/>
              <w:bottom w:val="nil"/>
              <w:right w:val="single" w:sz="4" w:space="0" w:color="auto"/>
            </w:tcBorders>
            <w:shd w:val="clear" w:color="auto" w:fill="auto"/>
          </w:tcPr>
          <w:p w14:paraId="68EF8456"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47B4BDD2"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XEP-0359-Stable and </w:t>
            </w:r>
            <w:proofErr w:type="spellStart"/>
            <w:r w:rsidRPr="00730130">
              <w:rPr>
                <w:rFonts w:cs="Arial"/>
                <w:szCs w:val="24"/>
              </w:rPr>
              <w:t>Unique</w:t>
            </w:r>
            <w:proofErr w:type="spellEnd"/>
            <w:r w:rsidRPr="00730130">
              <w:rPr>
                <w:rFonts w:cs="Arial"/>
                <w:szCs w:val="24"/>
              </w:rPr>
              <w:t xml:space="preserve"> </w:t>
            </w:r>
            <w:proofErr w:type="spellStart"/>
            <w:r w:rsidRPr="00730130">
              <w:rPr>
                <w:rFonts w:cs="Arial"/>
                <w:szCs w:val="24"/>
              </w:rPr>
              <w:t>Stanza</w:t>
            </w:r>
            <w:proofErr w:type="spellEnd"/>
            <w:r w:rsidRPr="00730130">
              <w:rPr>
                <w:rFonts w:cs="Arial"/>
                <w:szCs w:val="24"/>
              </w:rPr>
              <w:t xml:space="preserve"> </w:t>
            </w:r>
            <w:proofErr w:type="spellStart"/>
            <w:r w:rsidRPr="00730130">
              <w:rPr>
                <w:rFonts w:cs="Arial"/>
                <w:szCs w:val="24"/>
              </w:rPr>
              <w:t>IDs</w:t>
            </w:r>
            <w:proofErr w:type="spellEnd"/>
          </w:p>
        </w:tc>
      </w:tr>
      <w:tr w:rsidR="00A86E9F" w:rsidRPr="00730130" w14:paraId="2524296F"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4BDD68C6" w14:textId="77777777" w:rsidR="00A86E9F" w:rsidRPr="00F77649" w:rsidRDefault="00A86E9F" w:rsidP="00A86E9F">
            <w:pPr>
              <w:spacing w:line="259" w:lineRule="auto"/>
              <w:jc w:val="left"/>
              <w:rPr>
                <w:rFonts w:cs="Arial"/>
                <w:b w:val="0"/>
                <w:szCs w:val="24"/>
                <w:rPrChange w:id="1050" w:author="Xhelo Aros" w:date="2018-09-10T03:20:00Z">
                  <w:rPr>
                    <w:rFonts w:cs="Arial"/>
                    <w:szCs w:val="24"/>
                  </w:rPr>
                </w:rPrChange>
              </w:rPr>
            </w:pPr>
            <w:r w:rsidRPr="00F77649">
              <w:rPr>
                <w:rFonts w:cs="Arial"/>
                <w:b w:val="0"/>
                <w:szCs w:val="24"/>
              </w:rPr>
              <w:t xml:space="preserve">XEP-0092-Software </w:t>
            </w:r>
            <w:proofErr w:type="spellStart"/>
            <w:r w:rsidRPr="00F77649">
              <w:rPr>
                <w:rFonts w:cs="Arial"/>
                <w:b w:val="0"/>
                <w:szCs w:val="24"/>
              </w:rPr>
              <w:t>Version</w:t>
            </w:r>
            <w:proofErr w:type="spellEnd"/>
          </w:p>
        </w:tc>
        <w:tc>
          <w:tcPr>
            <w:tcW w:w="691" w:type="dxa"/>
            <w:vMerge/>
            <w:tcBorders>
              <w:top w:val="nil"/>
              <w:left w:val="single" w:sz="4" w:space="0" w:color="auto"/>
              <w:bottom w:val="nil"/>
              <w:right w:val="single" w:sz="4" w:space="0" w:color="auto"/>
            </w:tcBorders>
            <w:shd w:val="clear" w:color="auto" w:fill="auto"/>
          </w:tcPr>
          <w:p w14:paraId="08095B8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6A0A3871"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XEP-0363-HTTP File </w:t>
            </w:r>
            <w:proofErr w:type="spellStart"/>
            <w:r w:rsidRPr="00730130">
              <w:rPr>
                <w:rFonts w:cs="Arial"/>
                <w:szCs w:val="24"/>
              </w:rPr>
              <w:t>Upload</w:t>
            </w:r>
            <w:proofErr w:type="spellEnd"/>
          </w:p>
        </w:tc>
      </w:tr>
      <w:tr w:rsidR="00A86E9F" w:rsidRPr="00730130" w14:paraId="5E31ACC6"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77564DC1" w14:textId="77777777" w:rsidR="00A86E9F" w:rsidRPr="00F77649" w:rsidRDefault="00A86E9F" w:rsidP="00A86E9F">
            <w:pPr>
              <w:spacing w:line="259" w:lineRule="auto"/>
              <w:jc w:val="left"/>
              <w:rPr>
                <w:rFonts w:cs="Arial"/>
                <w:b w:val="0"/>
                <w:szCs w:val="24"/>
                <w:rPrChange w:id="1051" w:author="Xhelo Aros" w:date="2018-09-10T03:20:00Z">
                  <w:rPr>
                    <w:rFonts w:cs="Arial"/>
                    <w:szCs w:val="24"/>
                  </w:rPr>
                </w:rPrChange>
              </w:rPr>
            </w:pPr>
            <w:r w:rsidRPr="00F77649">
              <w:rPr>
                <w:rFonts w:cs="Arial"/>
                <w:b w:val="0"/>
                <w:szCs w:val="24"/>
              </w:rPr>
              <w:t xml:space="preserve">XEP-0093-Roster </w:t>
            </w:r>
            <w:proofErr w:type="spellStart"/>
            <w:r w:rsidRPr="00F77649">
              <w:rPr>
                <w:rFonts w:cs="Arial"/>
                <w:b w:val="0"/>
                <w:szCs w:val="24"/>
              </w:rPr>
              <w:t>Item</w:t>
            </w:r>
            <w:proofErr w:type="spellEnd"/>
            <w:r w:rsidRPr="00F77649">
              <w:rPr>
                <w:rFonts w:cs="Arial"/>
                <w:b w:val="0"/>
                <w:szCs w:val="24"/>
              </w:rPr>
              <w:t xml:space="preserve"> Exchange</w:t>
            </w:r>
          </w:p>
        </w:tc>
        <w:tc>
          <w:tcPr>
            <w:tcW w:w="691" w:type="dxa"/>
            <w:vMerge/>
            <w:tcBorders>
              <w:top w:val="nil"/>
              <w:left w:val="single" w:sz="4" w:space="0" w:color="auto"/>
              <w:bottom w:val="nil"/>
              <w:right w:val="single" w:sz="4" w:space="0" w:color="auto"/>
            </w:tcBorders>
            <w:shd w:val="clear" w:color="auto" w:fill="auto"/>
          </w:tcPr>
          <w:p w14:paraId="44F1DB6D"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0D7BB73F"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XEP-0372-References</w:t>
            </w:r>
          </w:p>
        </w:tc>
      </w:tr>
      <w:tr w:rsidR="00A86E9F" w:rsidRPr="00730130" w14:paraId="728C6BAC"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2BE0D4F" w14:textId="77777777" w:rsidR="00A86E9F" w:rsidRPr="00F77649" w:rsidRDefault="00A86E9F" w:rsidP="00A86E9F">
            <w:pPr>
              <w:spacing w:line="259" w:lineRule="auto"/>
              <w:jc w:val="left"/>
              <w:rPr>
                <w:rFonts w:cs="Arial"/>
                <w:b w:val="0"/>
                <w:szCs w:val="24"/>
                <w:rPrChange w:id="1052" w:author="Xhelo Aros" w:date="2018-09-10T03:20:00Z">
                  <w:rPr>
                    <w:rFonts w:cs="Arial"/>
                    <w:szCs w:val="24"/>
                  </w:rPr>
                </w:rPrChange>
              </w:rPr>
            </w:pPr>
            <w:r w:rsidRPr="00F77649">
              <w:rPr>
                <w:rFonts w:cs="Arial"/>
                <w:b w:val="0"/>
                <w:szCs w:val="24"/>
              </w:rPr>
              <w:t xml:space="preserve">XEP-0095-Stream </w:t>
            </w:r>
            <w:proofErr w:type="spellStart"/>
            <w:r w:rsidRPr="00F77649">
              <w:rPr>
                <w:rFonts w:cs="Arial"/>
                <w:b w:val="0"/>
                <w:szCs w:val="24"/>
              </w:rPr>
              <w:t>Initation</w:t>
            </w:r>
            <w:proofErr w:type="spellEnd"/>
          </w:p>
        </w:tc>
        <w:tc>
          <w:tcPr>
            <w:tcW w:w="691" w:type="dxa"/>
            <w:vMerge/>
            <w:tcBorders>
              <w:top w:val="nil"/>
              <w:left w:val="single" w:sz="4" w:space="0" w:color="auto"/>
              <w:bottom w:val="nil"/>
              <w:right w:val="single" w:sz="4" w:space="0" w:color="auto"/>
            </w:tcBorders>
            <w:shd w:val="clear" w:color="auto" w:fill="auto"/>
          </w:tcPr>
          <w:p w14:paraId="40116053"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75A914B5"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XEP-0382-</w:t>
            </w:r>
            <w:proofErr w:type="gramStart"/>
            <w:r w:rsidRPr="00730130">
              <w:rPr>
                <w:rFonts w:cs="Arial"/>
                <w:szCs w:val="24"/>
              </w:rPr>
              <w:t>Spoiler</w:t>
            </w:r>
            <w:proofErr w:type="gramEnd"/>
            <w:r w:rsidRPr="00730130">
              <w:rPr>
                <w:rFonts w:cs="Arial"/>
                <w:szCs w:val="24"/>
              </w:rPr>
              <w:t xml:space="preserve"> </w:t>
            </w:r>
            <w:proofErr w:type="spellStart"/>
            <w:r w:rsidRPr="00730130">
              <w:rPr>
                <w:rFonts w:cs="Arial"/>
                <w:szCs w:val="24"/>
              </w:rPr>
              <w:t>Messages</w:t>
            </w:r>
            <w:proofErr w:type="spellEnd"/>
          </w:p>
        </w:tc>
      </w:tr>
      <w:tr w:rsidR="00A86E9F" w:rsidRPr="00730130" w14:paraId="59F55520"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100B9282" w14:textId="77777777" w:rsidR="00A86E9F" w:rsidRPr="00F77649" w:rsidRDefault="00A86E9F" w:rsidP="00A86E9F">
            <w:pPr>
              <w:spacing w:line="259" w:lineRule="auto"/>
              <w:jc w:val="left"/>
              <w:rPr>
                <w:rFonts w:cs="Arial"/>
                <w:b w:val="0"/>
                <w:szCs w:val="24"/>
                <w:rPrChange w:id="1053" w:author="Xhelo Aros" w:date="2018-09-10T03:20:00Z">
                  <w:rPr>
                    <w:rFonts w:cs="Arial"/>
                    <w:szCs w:val="24"/>
                  </w:rPr>
                </w:rPrChange>
              </w:rPr>
            </w:pPr>
            <w:r w:rsidRPr="00F77649">
              <w:rPr>
                <w:rFonts w:cs="Arial"/>
                <w:b w:val="0"/>
                <w:szCs w:val="24"/>
              </w:rPr>
              <w:t>XEP-0096-SI File Transfer</w:t>
            </w:r>
          </w:p>
        </w:tc>
        <w:tc>
          <w:tcPr>
            <w:tcW w:w="691" w:type="dxa"/>
            <w:vMerge/>
            <w:tcBorders>
              <w:top w:val="nil"/>
              <w:left w:val="single" w:sz="4" w:space="0" w:color="auto"/>
              <w:bottom w:val="nil"/>
              <w:right w:val="single" w:sz="4" w:space="0" w:color="auto"/>
            </w:tcBorders>
            <w:shd w:val="clear" w:color="auto" w:fill="auto"/>
          </w:tcPr>
          <w:p w14:paraId="270043CB"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vMerge w:val="restart"/>
            <w:tcBorders>
              <w:left w:val="single" w:sz="4" w:space="0" w:color="auto"/>
            </w:tcBorders>
          </w:tcPr>
          <w:p w14:paraId="50358FEC"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XEP-0384-OMEMO Multi </w:t>
            </w:r>
            <w:proofErr w:type="spellStart"/>
            <w:r w:rsidRPr="00730130">
              <w:rPr>
                <w:rFonts w:cs="Arial"/>
                <w:szCs w:val="24"/>
              </w:rPr>
              <w:t>End</w:t>
            </w:r>
            <w:proofErr w:type="spellEnd"/>
          </w:p>
          <w:p w14:paraId="31DF2E05"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roofErr w:type="spellStart"/>
            <w:r w:rsidRPr="00730130">
              <w:rPr>
                <w:rFonts w:cs="Arial"/>
                <w:szCs w:val="24"/>
              </w:rPr>
              <w:t>Message</w:t>
            </w:r>
            <w:proofErr w:type="spellEnd"/>
            <w:r w:rsidRPr="00730130">
              <w:rPr>
                <w:rFonts w:cs="Arial"/>
                <w:szCs w:val="24"/>
              </w:rPr>
              <w:t xml:space="preserve"> and </w:t>
            </w:r>
            <w:proofErr w:type="spellStart"/>
            <w:r w:rsidRPr="00730130">
              <w:rPr>
                <w:rFonts w:cs="Arial"/>
                <w:szCs w:val="24"/>
              </w:rPr>
              <w:t>Object</w:t>
            </w:r>
            <w:proofErr w:type="spellEnd"/>
            <w:r w:rsidRPr="00730130">
              <w:rPr>
                <w:rFonts w:cs="Arial"/>
                <w:szCs w:val="24"/>
              </w:rPr>
              <w:t xml:space="preserve"> </w:t>
            </w:r>
            <w:proofErr w:type="spellStart"/>
            <w:r w:rsidRPr="00730130">
              <w:rPr>
                <w:rFonts w:cs="Arial"/>
                <w:szCs w:val="24"/>
              </w:rPr>
              <w:t>Encryption</w:t>
            </w:r>
            <w:proofErr w:type="spellEnd"/>
          </w:p>
        </w:tc>
      </w:tr>
      <w:tr w:rsidR="00A86E9F" w:rsidRPr="00730130" w14:paraId="318458CB" w14:textId="77777777" w:rsidTr="00AA1FB1">
        <w:trPr>
          <w:trHeight w:val="193"/>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3CF8843" w14:textId="77777777" w:rsidR="00A86E9F" w:rsidRPr="00F77649" w:rsidRDefault="00A86E9F" w:rsidP="00A86E9F">
            <w:pPr>
              <w:spacing w:line="259" w:lineRule="auto"/>
              <w:jc w:val="left"/>
              <w:rPr>
                <w:rFonts w:cs="Arial"/>
                <w:b w:val="0"/>
                <w:szCs w:val="24"/>
                <w:rPrChange w:id="1054" w:author="Xhelo Aros" w:date="2018-09-10T03:20:00Z">
                  <w:rPr>
                    <w:rFonts w:cs="Arial"/>
                    <w:szCs w:val="24"/>
                  </w:rPr>
                </w:rPrChange>
              </w:rPr>
            </w:pPr>
            <w:r w:rsidRPr="00F77649">
              <w:rPr>
                <w:rFonts w:cs="Arial"/>
                <w:b w:val="0"/>
                <w:szCs w:val="24"/>
              </w:rPr>
              <w:t xml:space="preserve">XEP-0115-Entity </w:t>
            </w:r>
            <w:proofErr w:type="spellStart"/>
            <w:r w:rsidRPr="00F77649">
              <w:rPr>
                <w:rFonts w:cs="Arial"/>
                <w:b w:val="0"/>
                <w:szCs w:val="24"/>
              </w:rPr>
              <w:t>Capabilities</w:t>
            </w:r>
            <w:proofErr w:type="spellEnd"/>
          </w:p>
        </w:tc>
        <w:tc>
          <w:tcPr>
            <w:tcW w:w="691" w:type="dxa"/>
            <w:vMerge/>
            <w:tcBorders>
              <w:top w:val="nil"/>
              <w:left w:val="single" w:sz="4" w:space="0" w:color="auto"/>
              <w:bottom w:val="nil"/>
              <w:right w:val="single" w:sz="4" w:space="0" w:color="auto"/>
            </w:tcBorders>
            <w:shd w:val="clear" w:color="auto" w:fill="auto"/>
          </w:tcPr>
          <w:p w14:paraId="3BAB51CD"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0" w:type="auto"/>
            <w:vMerge/>
            <w:tcBorders>
              <w:left w:val="single" w:sz="4" w:space="0" w:color="auto"/>
            </w:tcBorders>
          </w:tcPr>
          <w:p w14:paraId="366DE8AF"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r>
      <w:tr w:rsidR="00A86E9F" w:rsidRPr="00730130" w14:paraId="786D2452"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3D4F27B5" w14:textId="77777777" w:rsidR="00A86E9F" w:rsidRPr="00F77649" w:rsidRDefault="00A86E9F" w:rsidP="00A86E9F">
            <w:pPr>
              <w:spacing w:line="259" w:lineRule="auto"/>
              <w:jc w:val="left"/>
              <w:rPr>
                <w:rFonts w:cs="Arial"/>
                <w:b w:val="0"/>
                <w:szCs w:val="24"/>
                <w:rPrChange w:id="1055" w:author="Xhelo Aros" w:date="2018-09-10T03:20:00Z">
                  <w:rPr>
                    <w:rFonts w:cs="Arial"/>
                    <w:szCs w:val="24"/>
                  </w:rPr>
                </w:rPrChange>
              </w:rPr>
            </w:pPr>
            <w:r w:rsidRPr="00F77649">
              <w:rPr>
                <w:rFonts w:cs="Arial"/>
                <w:b w:val="0"/>
                <w:szCs w:val="24"/>
              </w:rPr>
              <w:t>XEP-0116-Jingle</w:t>
            </w:r>
          </w:p>
        </w:tc>
        <w:tc>
          <w:tcPr>
            <w:tcW w:w="691" w:type="dxa"/>
            <w:vMerge/>
            <w:tcBorders>
              <w:top w:val="nil"/>
              <w:left w:val="single" w:sz="4" w:space="0" w:color="auto"/>
              <w:bottom w:val="nil"/>
              <w:right w:val="single" w:sz="4" w:space="0" w:color="auto"/>
            </w:tcBorders>
            <w:shd w:val="clear" w:color="auto" w:fill="auto"/>
          </w:tcPr>
          <w:p w14:paraId="20B31AEE"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21CDD94"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 xml:space="preserve">XEP-0392-Consistent Color </w:t>
            </w:r>
            <w:proofErr w:type="spellStart"/>
            <w:r w:rsidRPr="00730130">
              <w:rPr>
                <w:rFonts w:cs="Arial"/>
                <w:szCs w:val="24"/>
              </w:rPr>
              <w:t>Generation</w:t>
            </w:r>
            <w:proofErr w:type="spellEnd"/>
          </w:p>
        </w:tc>
      </w:tr>
      <w:tr w:rsidR="00A86E9F" w:rsidRPr="00730130" w14:paraId="76D6B10D" w14:textId="77777777" w:rsidTr="00AA1FB1">
        <w:trPr>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0E17486A" w14:textId="77777777" w:rsidR="00A86E9F" w:rsidRPr="00F77649" w:rsidRDefault="00A86E9F" w:rsidP="00A86E9F">
            <w:pPr>
              <w:spacing w:line="259" w:lineRule="auto"/>
              <w:jc w:val="left"/>
              <w:rPr>
                <w:rFonts w:cs="Arial"/>
                <w:b w:val="0"/>
                <w:szCs w:val="24"/>
                <w:rPrChange w:id="1056" w:author="Xhelo Aros" w:date="2018-09-10T03:20:00Z">
                  <w:rPr>
                    <w:rFonts w:cs="Arial"/>
                    <w:szCs w:val="24"/>
                  </w:rPr>
                </w:rPrChange>
              </w:rPr>
            </w:pPr>
            <w:r w:rsidRPr="00F77649">
              <w:rPr>
                <w:rFonts w:cs="Arial"/>
                <w:b w:val="0"/>
                <w:szCs w:val="24"/>
              </w:rPr>
              <w:t xml:space="preserve">XEP-0122-Data </w:t>
            </w:r>
            <w:proofErr w:type="spellStart"/>
            <w:r w:rsidRPr="00F77649">
              <w:rPr>
                <w:rFonts w:cs="Arial"/>
                <w:b w:val="0"/>
                <w:szCs w:val="24"/>
              </w:rPr>
              <w:t>Forms</w:t>
            </w:r>
            <w:proofErr w:type="spellEnd"/>
            <w:r w:rsidRPr="00F77649">
              <w:rPr>
                <w:rFonts w:cs="Arial"/>
                <w:b w:val="0"/>
                <w:szCs w:val="24"/>
              </w:rPr>
              <w:t xml:space="preserve"> </w:t>
            </w:r>
            <w:proofErr w:type="spellStart"/>
            <w:r w:rsidRPr="00F77649">
              <w:rPr>
                <w:rFonts w:cs="Arial"/>
                <w:b w:val="0"/>
                <w:szCs w:val="24"/>
              </w:rPr>
              <w:t>Validation</w:t>
            </w:r>
            <w:proofErr w:type="spellEnd"/>
          </w:p>
        </w:tc>
        <w:tc>
          <w:tcPr>
            <w:tcW w:w="691" w:type="dxa"/>
            <w:vMerge/>
            <w:tcBorders>
              <w:top w:val="nil"/>
              <w:left w:val="single" w:sz="4" w:space="0" w:color="auto"/>
              <w:bottom w:val="nil"/>
              <w:right w:val="single" w:sz="4" w:space="0" w:color="auto"/>
            </w:tcBorders>
            <w:shd w:val="clear" w:color="auto" w:fill="auto"/>
          </w:tcPr>
          <w:p w14:paraId="2E41D044" w14:textId="77777777" w:rsidR="00A86E9F" w:rsidRPr="00730130"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p>
        </w:tc>
        <w:tc>
          <w:tcPr>
            <w:tcW w:w="3718" w:type="dxa"/>
            <w:tcBorders>
              <w:left w:val="single" w:sz="4" w:space="0" w:color="auto"/>
            </w:tcBorders>
          </w:tcPr>
          <w:p w14:paraId="2DDF9EAA"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 xml:space="preserve">XEP-0394-Message </w:t>
            </w:r>
            <w:proofErr w:type="spellStart"/>
            <w:r w:rsidRPr="00730130">
              <w:rPr>
                <w:rFonts w:cs="Arial"/>
                <w:szCs w:val="24"/>
              </w:rPr>
              <w:t>Markup</w:t>
            </w:r>
            <w:proofErr w:type="spellEnd"/>
          </w:p>
        </w:tc>
      </w:tr>
      <w:tr w:rsidR="00A86E9F" w:rsidRPr="00730130" w14:paraId="6E4E7B8A" w14:textId="77777777" w:rsidTr="00AA1FB1">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125" w:type="dxa"/>
            <w:tcBorders>
              <w:right w:val="single" w:sz="4" w:space="0" w:color="auto"/>
            </w:tcBorders>
          </w:tcPr>
          <w:p w14:paraId="25534300" w14:textId="77777777" w:rsidR="00A86E9F" w:rsidRPr="00F77649" w:rsidRDefault="00A86E9F" w:rsidP="00A86E9F">
            <w:pPr>
              <w:spacing w:line="259" w:lineRule="auto"/>
              <w:jc w:val="left"/>
              <w:rPr>
                <w:rFonts w:cs="Arial"/>
                <w:b w:val="0"/>
                <w:szCs w:val="24"/>
                <w:rPrChange w:id="1057" w:author="Xhelo Aros" w:date="2018-09-10T03:20:00Z">
                  <w:rPr>
                    <w:rFonts w:cs="Arial"/>
                    <w:szCs w:val="24"/>
                  </w:rPr>
                </w:rPrChange>
              </w:rPr>
            </w:pPr>
            <w:r w:rsidRPr="00F77649">
              <w:rPr>
                <w:rFonts w:cs="Arial"/>
                <w:b w:val="0"/>
                <w:szCs w:val="24"/>
              </w:rPr>
              <w:t xml:space="preserve">XEP-0133-Service </w:t>
            </w:r>
            <w:proofErr w:type="spellStart"/>
            <w:r w:rsidRPr="00F77649">
              <w:rPr>
                <w:rFonts w:cs="Arial"/>
                <w:b w:val="0"/>
                <w:szCs w:val="24"/>
              </w:rPr>
              <w:t>Administration</w:t>
            </w:r>
            <w:proofErr w:type="spellEnd"/>
          </w:p>
        </w:tc>
        <w:tc>
          <w:tcPr>
            <w:tcW w:w="691" w:type="dxa"/>
            <w:vMerge/>
            <w:tcBorders>
              <w:top w:val="nil"/>
              <w:left w:val="single" w:sz="4" w:space="0" w:color="auto"/>
              <w:bottom w:val="nil"/>
              <w:right w:val="single" w:sz="4" w:space="0" w:color="auto"/>
            </w:tcBorders>
            <w:shd w:val="clear" w:color="auto" w:fill="auto"/>
          </w:tcPr>
          <w:p w14:paraId="063E1379" w14:textId="77777777" w:rsidR="00A86E9F" w:rsidRPr="00730130"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p>
        </w:tc>
        <w:tc>
          <w:tcPr>
            <w:tcW w:w="3718" w:type="dxa"/>
            <w:tcBorders>
              <w:left w:val="single" w:sz="4" w:space="0" w:color="auto"/>
            </w:tcBorders>
          </w:tcPr>
          <w:p w14:paraId="167DAC7A"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XEP-</w:t>
            </w:r>
            <w:proofErr w:type="spellStart"/>
            <w:r w:rsidRPr="00730130">
              <w:rPr>
                <w:rFonts w:cs="Arial"/>
                <w:szCs w:val="24"/>
              </w:rPr>
              <w:t>xxxx</w:t>
            </w:r>
            <w:proofErr w:type="spellEnd"/>
            <w:r w:rsidRPr="00730130">
              <w:rPr>
                <w:rFonts w:cs="Arial"/>
                <w:szCs w:val="24"/>
              </w:rPr>
              <w:t>-Multi-</w:t>
            </w:r>
            <w:proofErr w:type="spellStart"/>
            <w:r w:rsidRPr="00730130">
              <w:rPr>
                <w:rFonts w:cs="Arial"/>
                <w:szCs w:val="24"/>
              </w:rPr>
              <w:t>User</w:t>
            </w:r>
            <w:proofErr w:type="spellEnd"/>
            <w:r w:rsidRPr="00730130">
              <w:rPr>
                <w:rFonts w:cs="Arial"/>
                <w:szCs w:val="24"/>
              </w:rPr>
              <w:t xml:space="preserve"> Chat Light</w:t>
            </w:r>
          </w:p>
        </w:tc>
      </w:tr>
    </w:tbl>
    <w:p w14:paraId="6CF4C1CB" w14:textId="77777777" w:rsidR="00AC0811" w:rsidRDefault="00AC0811" w:rsidP="00AA1FB1">
      <w:pPr>
        <w:spacing w:after="6053"/>
        <w:rPr>
          <w:ins w:id="1058" w:author="Xhelo Aros" w:date="2018-09-10T03:23:00Z"/>
          <w:rFonts w:cs="Arial"/>
          <w:szCs w:val="24"/>
        </w:rPr>
      </w:pPr>
    </w:p>
    <w:p w14:paraId="53E65850" w14:textId="7FFFF3EA" w:rsidR="00A86E9F" w:rsidRPr="00730130" w:rsidRDefault="00A86E9F">
      <w:pPr>
        <w:spacing w:after="100" w:afterAutospacing="1"/>
        <w:rPr>
          <w:rFonts w:cs="Arial"/>
          <w:szCs w:val="24"/>
        </w:rPr>
        <w:pPrChange w:id="1059" w:author="Xhelo Aros" w:date="2018-09-10T03:26:00Z">
          <w:pPr>
            <w:spacing w:after="6053"/>
          </w:pPr>
        </w:pPrChange>
      </w:pPr>
      <w:del w:id="1060" w:author="Xhelo Aros" w:date="2018-09-10T03:23:00Z">
        <w:r w:rsidRPr="00730130" w:rsidDel="00AC0811">
          <w:rPr>
            <w:rFonts w:cs="Arial"/>
            <w:szCs w:val="24"/>
          </w:rPr>
          <w:lastRenderedPageBreak/>
          <w:delText>Table 5: XEPs soportadas por librería SMACK</w:delText>
        </w:r>
        <w:r w:rsidRPr="00730130" w:rsidDel="00AC0811">
          <w:rPr>
            <w:rFonts w:cs="Arial"/>
            <w:szCs w:val="24"/>
          </w:rPr>
          <w:tab/>
          <w:delText xml:space="preserve">Table 6: XEPs soportadas por librería SMACK </w:delText>
        </w:r>
      </w:del>
      <w:r w:rsidRPr="00730130">
        <w:rPr>
          <w:rFonts w:cs="Arial"/>
          <w:szCs w:val="24"/>
        </w:rPr>
        <w:t xml:space="preserve">En este trabajo proponemos desarrollar e implementar el mecanismo descrito en la especificación </w:t>
      </w:r>
      <w:r w:rsidRPr="00730130">
        <w:rPr>
          <w:rFonts w:cs="Arial"/>
          <w:b/>
          <w:szCs w:val="24"/>
        </w:rPr>
        <w:t xml:space="preserve">XEP-0348: </w:t>
      </w:r>
      <w:proofErr w:type="spellStart"/>
      <w:r w:rsidRPr="00730130">
        <w:rPr>
          <w:rFonts w:cs="Arial"/>
          <w:b/>
          <w:szCs w:val="24"/>
        </w:rPr>
        <w:t>Signing</w:t>
      </w:r>
      <w:proofErr w:type="spellEnd"/>
      <w:r w:rsidRPr="00730130">
        <w:rPr>
          <w:rFonts w:cs="Arial"/>
          <w:b/>
          <w:szCs w:val="24"/>
        </w:rPr>
        <w:t xml:space="preserve"> </w:t>
      </w:r>
      <w:proofErr w:type="spellStart"/>
      <w:r w:rsidRPr="00730130">
        <w:rPr>
          <w:rFonts w:cs="Arial"/>
          <w:b/>
          <w:szCs w:val="24"/>
        </w:rPr>
        <w:t>Forms</w:t>
      </w:r>
      <w:proofErr w:type="spellEnd"/>
      <w:r w:rsidRPr="00730130">
        <w:rPr>
          <w:rFonts w:cs="Arial"/>
          <w:b/>
          <w:szCs w:val="24"/>
        </w:rPr>
        <w:t xml:space="preserve"> </w:t>
      </w:r>
      <w:r w:rsidRPr="00730130">
        <w:rPr>
          <w:rFonts w:cs="Arial"/>
          <w:szCs w:val="24"/>
        </w:rPr>
        <w:t xml:space="preserve">sobre la </w:t>
      </w:r>
      <w:r w:rsidRPr="00730130">
        <w:rPr>
          <w:rFonts w:cs="Arial"/>
          <w:b/>
          <w:szCs w:val="24"/>
        </w:rPr>
        <w:t xml:space="preserve">XEP-0077: In-band </w:t>
      </w:r>
      <w:proofErr w:type="spellStart"/>
      <w:r w:rsidRPr="00730130">
        <w:rPr>
          <w:rFonts w:cs="Arial"/>
          <w:b/>
          <w:szCs w:val="24"/>
        </w:rPr>
        <w:t>Registration</w:t>
      </w:r>
      <w:proofErr w:type="spellEnd"/>
      <w:r w:rsidRPr="00730130">
        <w:rPr>
          <w:rFonts w:cs="Arial"/>
          <w:szCs w:val="24"/>
        </w:rPr>
        <w:t xml:space="preserve">, tanto en el servidor como en el cliente, para que, de este modo, se pueda asignar a un cierto lote definido de clientes la facultad de crear identidades en la red XMPP-IoT. Con esto reduciremos a cero la creación de identidades por usuarios o </w:t>
      </w:r>
      <w:proofErr w:type="spellStart"/>
      <w:r w:rsidRPr="00730130">
        <w:rPr>
          <w:rFonts w:cs="Arial"/>
          <w:szCs w:val="24"/>
        </w:rPr>
        <w:t>bot</w:t>
      </w:r>
      <w:proofErr w:type="spellEnd"/>
      <w:r w:rsidRPr="00730130">
        <w:rPr>
          <w:rFonts w:cs="Arial"/>
          <w:szCs w:val="24"/>
        </w:rPr>
        <w:t xml:space="preserve"> maliciosos mediante la vulnerabilidad de la XEP-0077. En particular, para validar nuestra propuesta, realizaremos un experimento implementándola en el cliente </w:t>
      </w:r>
      <w:r w:rsidRPr="00730130">
        <w:rPr>
          <w:rFonts w:cs="Arial"/>
          <w:i/>
          <w:szCs w:val="24"/>
        </w:rPr>
        <w:t xml:space="preserve">SMACK </w:t>
      </w:r>
      <w:r w:rsidRPr="00730130">
        <w:rPr>
          <w:rFonts w:cs="Arial"/>
          <w:szCs w:val="24"/>
        </w:rPr>
        <w:t xml:space="preserve">y en el servidor </w:t>
      </w:r>
      <w:r w:rsidRPr="00730130">
        <w:rPr>
          <w:rFonts w:cs="Arial"/>
          <w:i/>
          <w:szCs w:val="24"/>
        </w:rPr>
        <w:t xml:space="preserve">Openfire </w:t>
      </w:r>
      <w:r w:rsidRPr="00730130">
        <w:rPr>
          <w:rFonts w:cs="Arial"/>
          <w:szCs w:val="24"/>
        </w:rPr>
        <w:t xml:space="preserve">tal como se aprecia en </w:t>
      </w:r>
      <w:ins w:id="1061" w:author="Xhelo Aros" w:date="2018-09-10T03:27:00Z">
        <w:r w:rsidR="00AC0811">
          <w:rPr>
            <w:rFonts w:cs="Arial"/>
            <w:szCs w:val="24"/>
          </w:rPr>
          <w:t>la</w:t>
        </w:r>
      </w:ins>
      <w:del w:id="1062" w:author="Xhelo Aros" w:date="2018-09-10T03:26:00Z">
        <w:r w:rsidRPr="00730130" w:rsidDel="00AC0811">
          <w:rPr>
            <w:rFonts w:cs="Arial"/>
            <w:szCs w:val="24"/>
          </w:rPr>
          <w:delText>las</w:delText>
        </w:r>
      </w:del>
      <w:ins w:id="1063" w:author="Xhelo Aros" w:date="2018-09-10T03:26:00Z">
        <w:r w:rsidR="00AC0811">
          <w:rPr>
            <w:rFonts w:cs="Arial"/>
            <w:szCs w:val="24"/>
          </w:rPr>
          <w:t xml:space="preserve"> </w:t>
        </w:r>
        <w:r w:rsidR="00AC0811">
          <w:rPr>
            <w:rFonts w:cs="Arial"/>
            <w:szCs w:val="24"/>
          </w:rPr>
          <w:fldChar w:fldCharType="begin"/>
        </w:r>
        <w:r w:rsidR="00AC0811">
          <w:rPr>
            <w:rFonts w:cs="Arial"/>
            <w:szCs w:val="24"/>
          </w:rPr>
          <w:instrText xml:space="preserve"> REF _Ref524313341 \h </w:instrText>
        </w:r>
      </w:ins>
      <w:r w:rsidR="00AC0811">
        <w:rPr>
          <w:rFonts w:cs="Arial"/>
          <w:szCs w:val="24"/>
        </w:rPr>
      </w:r>
      <w:r w:rsidR="00AC0811">
        <w:rPr>
          <w:rFonts w:cs="Arial"/>
          <w:szCs w:val="24"/>
        </w:rPr>
        <w:fldChar w:fldCharType="separate"/>
      </w:r>
      <w:ins w:id="1064" w:author="Xhelo Aros" w:date="2018-09-10T03:26:00Z">
        <w:r w:rsidR="00AC0811">
          <w:t xml:space="preserve">Figura </w:t>
        </w:r>
        <w:r w:rsidR="00AC0811">
          <w:rPr>
            <w:noProof/>
          </w:rPr>
          <w:t>9</w:t>
        </w:r>
        <w:r w:rsidR="00AC0811">
          <w:rPr>
            <w:rFonts w:cs="Arial"/>
            <w:szCs w:val="24"/>
          </w:rPr>
          <w:fldChar w:fldCharType="end"/>
        </w:r>
      </w:ins>
      <w:del w:id="1065" w:author="Xhelo Aros" w:date="2018-09-10T03:26:00Z">
        <w:r w:rsidRPr="00730130" w:rsidDel="00AC0811">
          <w:rPr>
            <w:rFonts w:cs="Arial"/>
            <w:szCs w:val="24"/>
          </w:rPr>
          <w:delText xml:space="preserve"> Figuras 1</w:delText>
        </w:r>
      </w:del>
      <w:r w:rsidRPr="00730130">
        <w:rPr>
          <w:rFonts w:cs="Arial"/>
          <w:szCs w:val="24"/>
        </w:rPr>
        <w:t xml:space="preserve"> y </w:t>
      </w:r>
      <w:ins w:id="1066" w:author="Xhelo Aros" w:date="2018-09-10T03:27:00Z">
        <w:r w:rsidR="00AC0811">
          <w:rPr>
            <w:rFonts w:cs="Arial"/>
            <w:szCs w:val="24"/>
          </w:rPr>
          <w:t xml:space="preserve">la </w:t>
        </w:r>
        <w:r w:rsidR="00AC0811">
          <w:rPr>
            <w:rFonts w:cs="Arial"/>
            <w:szCs w:val="24"/>
          </w:rPr>
          <w:fldChar w:fldCharType="begin"/>
        </w:r>
        <w:r w:rsidR="00AC0811">
          <w:rPr>
            <w:rFonts w:cs="Arial"/>
            <w:szCs w:val="24"/>
          </w:rPr>
          <w:instrText xml:space="preserve"> REF _Ref524313354 \h </w:instrText>
        </w:r>
      </w:ins>
      <w:r w:rsidR="00AC0811">
        <w:rPr>
          <w:rFonts w:cs="Arial"/>
          <w:szCs w:val="24"/>
        </w:rPr>
      </w:r>
      <w:r w:rsidR="00AC0811">
        <w:rPr>
          <w:rFonts w:cs="Arial"/>
          <w:szCs w:val="24"/>
        </w:rPr>
        <w:fldChar w:fldCharType="separate"/>
      </w:r>
      <w:ins w:id="1067" w:author="Xhelo Aros" w:date="2018-09-10T03:27:00Z">
        <w:r w:rsidR="00AC0811">
          <w:t xml:space="preserve">Figura </w:t>
        </w:r>
        <w:r w:rsidR="00AC0811">
          <w:rPr>
            <w:noProof/>
          </w:rPr>
          <w:t>10</w:t>
        </w:r>
        <w:r w:rsidR="00AC0811">
          <w:rPr>
            <w:rFonts w:cs="Arial"/>
            <w:szCs w:val="24"/>
          </w:rPr>
          <w:fldChar w:fldCharType="end"/>
        </w:r>
      </w:ins>
      <w:del w:id="1068" w:author="Xhelo Aros" w:date="2018-09-10T03:27:00Z">
        <w:r w:rsidRPr="00730130" w:rsidDel="00AC0811">
          <w:rPr>
            <w:rFonts w:cs="Arial"/>
            <w:szCs w:val="24"/>
          </w:rPr>
          <w:delText>2</w:delText>
        </w:r>
      </w:del>
      <w:r w:rsidRPr="00730130">
        <w:rPr>
          <w:rFonts w:cs="Arial"/>
          <w:szCs w:val="24"/>
        </w:rPr>
        <w:t>.</w:t>
      </w:r>
    </w:p>
    <w:p w14:paraId="60D83703" w14:textId="6EEC7704" w:rsidR="00AC0811" w:rsidRDefault="00AC0811">
      <w:pPr>
        <w:pStyle w:val="Descripcin"/>
        <w:keepNext/>
        <w:jc w:val="left"/>
        <w:rPr>
          <w:ins w:id="1069" w:author="Xhelo Aros" w:date="2018-09-10T03:24:00Z"/>
        </w:rPr>
        <w:pPrChange w:id="1070" w:author="Xhelo Aros" w:date="2018-09-10T03:24:00Z">
          <w:pPr>
            <w:pStyle w:val="Descripcin"/>
          </w:pPr>
        </w:pPrChange>
      </w:pPr>
      <w:bookmarkStart w:id="1071" w:name="_Ref524313341"/>
      <w:bookmarkStart w:id="1072" w:name="_Toc524387552"/>
      <w:ins w:id="1073" w:author="Xhelo Aros" w:date="2018-09-10T03:24: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9</w:t>
      </w:r>
      <w:r w:rsidR="00B05FD8">
        <w:rPr>
          <w:noProof/>
        </w:rPr>
        <w:fldChar w:fldCharType="end"/>
      </w:r>
      <w:bookmarkEnd w:id="1071"/>
      <w:ins w:id="1074" w:author="Xhelo Aros" w:date="2018-09-10T03:24:00Z">
        <w:r>
          <w:t>: Diagrama de despliegue.</w:t>
        </w:r>
        <w:bookmarkEnd w:id="1072"/>
      </w:ins>
    </w:p>
    <w:p w14:paraId="46D6E694" w14:textId="77777777" w:rsidR="00A86E9F" w:rsidRPr="00730130" w:rsidRDefault="00A86E9F" w:rsidP="00A86E9F">
      <w:pPr>
        <w:spacing w:after="228" w:line="259" w:lineRule="auto"/>
        <w:ind w:left="2430"/>
        <w:jc w:val="left"/>
        <w:rPr>
          <w:rFonts w:cs="Arial"/>
          <w:szCs w:val="24"/>
        </w:rPr>
      </w:pPr>
      <w:r w:rsidRPr="00730130">
        <w:rPr>
          <w:rFonts w:cs="Arial"/>
          <w:noProof/>
          <w:szCs w:val="24"/>
        </w:rPr>
        <w:drawing>
          <wp:inline distT="0" distB="0" distL="0" distR="0" wp14:anchorId="69C80737" wp14:editId="29E8D0F3">
            <wp:extent cx="3086104" cy="3152747"/>
            <wp:effectExtent l="19050" t="19050" r="19050" b="1016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25"/>
                    <a:stretch>
                      <a:fillRect/>
                    </a:stretch>
                  </pic:blipFill>
                  <pic:spPr>
                    <a:xfrm>
                      <a:off x="0" y="0"/>
                      <a:ext cx="3086104" cy="3152747"/>
                    </a:xfrm>
                    <a:prstGeom prst="rect">
                      <a:avLst/>
                    </a:prstGeom>
                    <a:ln>
                      <a:solidFill>
                        <a:schemeClr val="bg1">
                          <a:lumMod val="50000"/>
                        </a:schemeClr>
                      </a:solidFill>
                    </a:ln>
                  </pic:spPr>
                </pic:pic>
              </a:graphicData>
            </a:graphic>
          </wp:inline>
        </w:drawing>
      </w:r>
    </w:p>
    <w:p w14:paraId="3D589CB9" w14:textId="5AA8BF86" w:rsidR="00A86E9F" w:rsidRPr="00730130" w:rsidDel="00AC0811" w:rsidRDefault="00A86E9F" w:rsidP="00A86E9F">
      <w:pPr>
        <w:spacing w:after="136" w:line="265" w:lineRule="auto"/>
        <w:jc w:val="center"/>
        <w:rPr>
          <w:del w:id="1075" w:author="Xhelo Aros" w:date="2018-09-10T03:24:00Z"/>
          <w:rFonts w:cs="Arial"/>
          <w:szCs w:val="24"/>
        </w:rPr>
      </w:pPr>
      <w:del w:id="1076" w:author="Xhelo Aros" w:date="2018-09-10T03:24:00Z">
        <w:r w:rsidRPr="00730130" w:rsidDel="00AC0811">
          <w:rPr>
            <w:rFonts w:cs="Arial"/>
            <w:szCs w:val="24"/>
          </w:rPr>
          <w:lastRenderedPageBreak/>
          <w:delText>Figure 1: Diagrama de despliegue</w:delText>
        </w:r>
      </w:del>
    </w:p>
    <w:p w14:paraId="7439A606" w14:textId="5C9555CD" w:rsidR="00AC0811" w:rsidRDefault="00AC0811">
      <w:pPr>
        <w:pStyle w:val="Descripcin"/>
        <w:keepNext/>
        <w:jc w:val="left"/>
        <w:rPr>
          <w:ins w:id="1077" w:author="Xhelo Aros" w:date="2018-09-10T03:25:00Z"/>
        </w:rPr>
        <w:pPrChange w:id="1078" w:author="Xhelo Aros" w:date="2018-09-10T03:25:00Z">
          <w:pPr>
            <w:pStyle w:val="Descripcin"/>
          </w:pPr>
        </w:pPrChange>
      </w:pPr>
      <w:bookmarkStart w:id="1079" w:name="_Ref524313354"/>
      <w:bookmarkStart w:id="1080" w:name="_Toc524387553"/>
      <w:ins w:id="1081" w:author="Xhelo Aros" w:date="2018-09-10T03:25: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10</w:t>
      </w:r>
      <w:r w:rsidR="00B05FD8">
        <w:rPr>
          <w:noProof/>
        </w:rPr>
        <w:fldChar w:fldCharType="end"/>
      </w:r>
      <w:bookmarkEnd w:id="1079"/>
      <w:ins w:id="1082" w:author="Xhelo Aros" w:date="2018-09-10T03:25:00Z">
        <w:r>
          <w:t xml:space="preserve">: Diagrama de secuencia de </w:t>
        </w:r>
        <w:proofErr w:type="spellStart"/>
        <w:r>
          <w:t>Registration</w:t>
        </w:r>
        <w:proofErr w:type="spellEnd"/>
        <w:r>
          <w:t xml:space="preserve"> In-Band en conjunto con </w:t>
        </w:r>
        <w:proofErr w:type="spellStart"/>
        <w:r>
          <w:t>Signing</w:t>
        </w:r>
        <w:proofErr w:type="spellEnd"/>
        <w:r>
          <w:t xml:space="preserve"> </w:t>
        </w:r>
        <w:proofErr w:type="spellStart"/>
        <w:r>
          <w:t>Forms</w:t>
        </w:r>
        <w:proofErr w:type="spellEnd"/>
        <w:r>
          <w:t>.</w:t>
        </w:r>
        <w:bookmarkEnd w:id="1080"/>
      </w:ins>
    </w:p>
    <w:p w14:paraId="0B8140B3" w14:textId="77777777" w:rsidR="00A86E9F" w:rsidRPr="00730130" w:rsidRDefault="00A86E9F" w:rsidP="00A86E9F">
      <w:pPr>
        <w:spacing w:after="228" w:line="259" w:lineRule="auto"/>
        <w:ind w:left="1458"/>
        <w:jc w:val="left"/>
        <w:rPr>
          <w:rFonts w:cs="Arial"/>
          <w:szCs w:val="24"/>
        </w:rPr>
      </w:pPr>
      <w:r w:rsidRPr="00730130">
        <w:rPr>
          <w:rFonts w:cs="Arial"/>
          <w:noProof/>
          <w:szCs w:val="24"/>
        </w:rPr>
        <w:drawing>
          <wp:inline distT="0" distB="0" distL="0" distR="0" wp14:anchorId="0C2F6DA6" wp14:editId="7DFD6209">
            <wp:extent cx="4320527" cy="3949274"/>
            <wp:effectExtent l="19050" t="19050" r="23495" b="13335"/>
            <wp:docPr id="965" name="Picture 965"/>
            <wp:cNvGraphicFramePr/>
            <a:graphic xmlns:a="http://schemas.openxmlformats.org/drawingml/2006/main">
              <a:graphicData uri="http://schemas.openxmlformats.org/drawingml/2006/picture">
                <pic:pic xmlns:pic="http://schemas.openxmlformats.org/drawingml/2006/picture">
                  <pic:nvPicPr>
                    <pic:cNvPr id="965" name="Picture 965"/>
                    <pic:cNvPicPr/>
                  </pic:nvPicPr>
                  <pic:blipFill>
                    <a:blip r:embed="rId26"/>
                    <a:stretch>
                      <a:fillRect/>
                    </a:stretch>
                  </pic:blipFill>
                  <pic:spPr>
                    <a:xfrm>
                      <a:off x="0" y="0"/>
                      <a:ext cx="4320527" cy="3949274"/>
                    </a:xfrm>
                    <a:prstGeom prst="rect">
                      <a:avLst/>
                    </a:prstGeom>
                    <a:ln>
                      <a:solidFill>
                        <a:schemeClr val="bg1">
                          <a:lumMod val="50000"/>
                        </a:schemeClr>
                      </a:solidFill>
                    </a:ln>
                  </pic:spPr>
                </pic:pic>
              </a:graphicData>
            </a:graphic>
          </wp:inline>
        </w:drawing>
      </w:r>
    </w:p>
    <w:p w14:paraId="789BBE2F" w14:textId="14CE0F70" w:rsidR="00A86E9F" w:rsidRPr="00730130" w:rsidDel="00AC0811" w:rsidRDefault="00A86E9F" w:rsidP="00A86E9F">
      <w:pPr>
        <w:spacing w:after="454" w:line="265" w:lineRule="auto"/>
        <w:jc w:val="center"/>
        <w:rPr>
          <w:del w:id="1083" w:author="Xhelo Aros" w:date="2018-09-10T03:25:00Z"/>
          <w:rFonts w:cs="Arial"/>
          <w:szCs w:val="24"/>
        </w:rPr>
      </w:pPr>
      <w:del w:id="1084" w:author="Xhelo Aros" w:date="2018-09-10T03:25:00Z">
        <w:r w:rsidRPr="00730130" w:rsidDel="00AC0811">
          <w:rPr>
            <w:rFonts w:cs="Arial"/>
            <w:szCs w:val="24"/>
          </w:rPr>
          <w:delText>Figure 2: Diagrama de secuencia de Signing Forms</w:delText>
        </w:r>
      </w:del>
    </w:p>
    <w:p w14:paraId="09DC02E5" w14:textId="77777777" w:rsidR="00A86E9F" w:rsidRPr="00730130" w:rsidRDefault="00A86E9F">
      <w:pPr>
        <w:spacing w:after="100" w:afterAutospacing="1"/>
        <w:ind w:left="-15" w:firstLine="239"/>
        <w:rPr>
          <w:rFonts w:cs="Arial"/>
          <w:szCs w:val="24"/>
        </w:rPr>
        <w:pPrChange w:id="1085" w:author="Xhelo Aros" w:date="2018-09-10T03:25:00Z">
          <w:pPr>
            <w:spacing w:after="457"/>
            <w:ind w:left="-15" w:firstLine="239"/>
          </w:pPr>
        </w:pPrChange>
      </w:pPr>
      <w:r w:rsidRPr="00730130">
        <w:rPr>
          <w:rFonts w:cs="Arial"/>
          <w:szCs w:val="24"/>
        </w:rPr>
        <w:t>Para ello se planificó el desarrollo de este nuevo mecanismo en el servidor XMPP Openfire y en la librería SMACK, desarrollo que constó de cuatro liberaciones relevantes:</w:t>
      </w:r>
    </w:p>
    <w:p w14:paraId="5867BB5E" w14:textId="77777777" w:rsidR="00A86E9F" w:rsidRPr="00730130" w:rsidRDefault="00A86E9F">
      <w:pPr>
        <w:numPr>
          <w:ilvl w:val="0"/>
          <w:numId w:val="48"/>
        </w:numPr>
        <w:spacing w:before="0" w:after="100" w:afterAutospacing="1" w:line="255" w:lineRule="auto"/>
        <w:ind w:hanging="255"/>
        <w:rPr>
          <w:rFonts w:cs="Arial"/>
          <w:szCs w:val="24"/>
        </w:rPr>
        <w:pPrChange w:id="1086" w:author="Xhelo Aros" w:date="2018-09-10T03:25:00Z">
          <w:pPr>
            <w:numPr>
              <w:numId w:val="48"/>
            </w:numPr>
            <w:spacing w:before="0" w:after="559" w:line="255" w:lineRule="auto"/>
            <w:ind w:left="399" w:hanging="255"/>
          </w:pPr>
        </w:pPrChange>
      </w:pPr>
      <w:r w:rsidRPr="00730130">
        <w:rPr>
          <w:rFonts w:cs="Arial"/>
          <w:szCs w:val="24"/>
        </w:rPr>
        <w:t>Bot que demuestra la vulnerabilidad existente en la XEP-0077 en el contexto de IoT.</w:t>
      </w:r>
    </w:p>
    <w:p w14:paraId="1E8BFD7C" w14:textId="77777777" w:rsidR="00A86E9F" w:rsidRPr="00730130" w:rsidRDefault="00A86E9F">
      <w:pPr>
        <w:numPr>
          <w:ilvl w:val="0"/>
          <w:numId w:val="48"/>
        </w:numPr>
        <w:spacing w:before="0" w:after="100" w:afterAutospacing="1" w:line="255" w:lineRule="auto"/>
        <w:ind w:hanging="255"/>
        <w:rPr>
          <w:rFonts w:cs="Arial"/>
          <w:szCs w:val="24"/>
        </w:rPr>
        <w:pPrChange w:id="1087" w:author="Xhelo Aros" w:date="2018-09-10T03:25:00Z">
          <w:pPr>
            <w:numPr>
              <w:numId w:val="48"/>
            </w:numPr>
            <w:spacing w:before="0" w:after="559" w:line="255" w:lineRule="auto"/>
            <w:ind w:left="399" w:hanging="255"/>
          </w:pPr>
        </w:pPrChange>
      </w:pPr>
      <w:r w:rsidRPr="00730130">
        <w:rPr>
          <w:rFonts w:cs="Arial"/>
          <w:szCs w:val="24"/>
        </w:rPr>
        <w:t>Servidor Openfire con las mejoras para incorporar el XEP-0348.</w:t>
      </w:r>
    </w:p>
    <w:p w14:paraId="7B884CF1" w14:textId="77777777" w:rsidR="00A86E9F" w:rsidRPr="00730130" w:rsidRDefault="00A86E9F">
      <w:pPr>
        <w:numPr>
          <w:ilvl w:val="0"/>
          <w:numId w:val="48"/>
        </w:numPr>
        <w:spacing w:before="0" w:after="100" w:afterAutospacing="1" w:line="255" w:lineRule="auto"/>
        <w:ind w:hanging="255"/>
        <w:rPr>
          <w:rFonts w:cs="Arial"/>
          <w:szCs w:val="24"/>
        </w:rPr>
        <w:pPrChange w:id="1088" w:author="Xhelo Aros" w:date="2018-09-10T03:25:00Z">
          <w:pPr>
            <w:numPr>
              <w:numId w:val="48"/>
            </w:numPr>
            <w:spacing w:before="0" w:after="559" w:line="255" w:lineRule="auto"/>
            <w:ind w:left="399" w:hanging="255"/>
          </w:pPr>
        </w:pPrChange>
      </w:pPr>
      <w:r w:rsidRPr="00730130">
        <w:rPr>
          <w:rFonts w:cs="Arial"/>
          <w:szCs w:val="24"/>
        </w:rPr>
        <w:t>Librería SMACK incorporando mejoras para implementando el XEP-0348.</w:t>
      </w:r>
    </w:p>
    <w:p w14:paraId="36FCC405" w14:textId="77777777" w:rsidR="00A86E9F" w:rsidRPr="00730130" w:rsidRDefault="00A86E9F">
      <w:pPr>
        <w:numPr>
          <w:ilvl w:val="0"/>
          <w:numId w:val="48"/>
        </w:numPr>
        <w:spacing w:before="0" w:after="100" w:afterAutospacing="1" w:line="255" w:lineRule="auto"/>
        <w:ind w:hanging="255"/>
        <w:rPr>
          <w:rFonts w:cs="Arial"/>
          <w:szCs w:val="24"/>
        </w:rPr>
        <w:pPrChange w:id="1089" w:author="Xhelo Aros" w:date="2018-09-10T03:25:00Z">
          <w:pPr>
            <w:numPr>
              <w:numId w:val="48"/>
            </w:numPr>
            <w:spacing w:before="0" w:after="440" w:line="255" w:lineRule="auto"/>
            <w:ind w:left="399" w:hanging="255"/>
          </w:pPr>
        </w:pPrChange>
      </w:pPr>
      <w:r w:rsidRPr="00730130">
        <w:rPr>
          <w:rFonts w:cs="Arial"/>
          <w:szCs w:val="24"/>
        </w:rPr>
        <w:t>Cliente Thing que utiliza la versión mejorada de SMACK, para validar la propuesta.</w:t>
      </w:r>
    </w:p>
    <w:p w14:paraId="19F8C112" w14:textId="46351684" w:rsidR="00A86E9F" w:rsidRPr="00730130" w:rsidRDefault="00A86E9F" w:rsidP="00A86E9F">
      <w:pPr>
        <w:ind w:left="-5"/>
        <w:rPr>
          <w:rFonts w:cs="Arial"/>
          <w:szCs w:val="24"/>
        </w:rPr>
      </w:pPr>
      <w:r w:rsidRPr="00730130">
        <w:rPr>
          <w:rFonts w:cs="Arial"/>
          <w:szCs w:val="24"/>
        </w:rPr>
        <w:t xml:space="preserve">Inicialmente en el desarrollo, se codifico un pequeño </w:t>
      </w:r>
      <w:proofErr w:type="spellStart"/>
      <w:r w:rsidRPr="00730130">
        <w:rPr>
          <w:rFonts w:cs="Arial"/>
          <w:szCs w:val="24"/>
        </w:rPr>
        <w:t>bot</w:t>
      </w:r>
      <w:proofErr w:type="spellEnd"/>
      <w:r w:rsidRPr="00730130">
        <w:rPr>
          <w:rFonts w:cs="Arial"/>
          <w:szCs w:val="24"/>
        </w:rPr>
        <w:t xml:space="preserve">, utilizando la librería </w:t>
      </w:r>
      <w:r w:rsidRPr="00B05FD8">
        <w:rPr>
          <w:rFonts w:cs="Arial"/>
          <w:szCs w:val="24"/>
        </w:rPr>
        <w:t xml:space="preserve">SMACK, </w:t>
      </w:r>
      <w:r w:rsidR="00B05FD8" w:rsidRPr="00B05FD8">
        <w:rPr>
          <w:rFonts w:cs="Arial"/>
          <w:szCs w:val="24"/>
        </w:rPr>
        <w:t>la que</w:t>
      </w:r>
      <w:r w:rsidRPr="00B05FD8">
        <w:rPr>
          <w:rFonts w:cs="Arial"/>
          <w:szCs w:val="24"/>
        </w:rPr>
        <w:t xml:space="preserve"> tiene la facultad de crear, virtualmente, ilimitadas identidades en el servidor Openfir</w:t>
      </w:r>
      <w:r w:rsidRPr="00730130">
        <w:rPr>
          <w:rFonts w:cs="Arial"/>
          <w:szCs w:val="24"/>
        </w:rPr>
        <w:t xml:space="preserve">e. Los resultados de este se pueden ver en la Sección 3. Después de la creación del </w:t>
      </w:r>
      <w:proofErr w:type="spellStart"/>
      <w:r w:rsidRPr="00730130">
        <w:rPr>
          <w:rFonts w:cs="Arial"/>
          <w:szCs w:val="24"/>
        </w:rPr>
        <w:t>bot</w:t>
      </w:r>
      <w:proofErr w:type="spellEnd"/>
      <w:r w:rsidRPr="00730130">
        <w:rPr>
          <w:rFonts w:cs="Arial"/>
          <w:szCs w:val="24"/>
        </w:rPr>
        <w:t xml:space="preserve">, se continuo con el análisis, diseño, codificación y con las respectivas pruebas de la mejora del Servidor XMPP. Esto genero los resultados visualizados en la Figura 4 en donde se muestra el Diagrama de clases de Openfire, que permite visualizar las clases afectadas en el proyecto, incluyendo </w:t>
      </w:r>
      <w:r w:rsidR="00F77649">
        <w:rPr>
          <w:rFonts w:cs="Arial"/>
          <w:szCs w:val="24"/>
        </w:rPr>
        <w:t>«</w:t>
      </w:r>
      <w:proofErr w:type="spellStart"/>
      <w:r w:rsidRPr="00730130">
        <w:rPr>
          <w:rFonts w:cs="Arial"/>
          <w:szCs w:val="24"/>
        </w:rPr>
        <w:t>IqRegisterHandler.class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Form.class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DataForm.class</w:t>
      </w:r>
      <w:proofErr w:type="spellEnd"/>
      <w:r w:rsidR="00F77649">
        <w:rPr>
          <w:rFonts w:cs="Arial"/>
          <w:szCs w:val="24"/>
        </w:rPr>
        <w:t>»</w:t>
      </w:r>
      <w:r w:rsidRPr="00730130">
        <w:rPr>
          <w:rFonts w:cs="Arial"/>
          <w:szCs w:val="24"/>
        </w:rPr>
        <w:t xml:space="preserve">, </w:t>
      </w:r>
      <w:r w:rsidR="00F77649">
        <w:rPr>
          <w:rFonts w:cs="Arial"/>
          <w:szCs w:val="24"/>
        </w:rPr>
        <w:lastRenderedPageBreak/>
        <w:t>«</w:t>
      </w:r>
      <w:proofErr w:type="spellStart"/>
      <w:r w:rsidRPr="00730130">
        <w:rPr>
          <w:rFonts w:cs="Arial"/>
          <w:szCs w:val="24"/>
        </w:rPr>
        <w:t>DataForms.Item.class</w:t>
      </w:r>
      <w:proofErr w:type="spellEnd"/>
      <w:r w:rsidR="00F77649">
        <w:rPr>
          <w:rFonts w:cs="Arial"/>
          <w:szCs w:val="24"/>
        </w:rPr>
        <w:t>»</w:t>
      </w:r>
      <w:r w:rsidRPr="00730130">
        <w:rPr>
          <w:rFonts w:cs="Arial"/>
          <w:szCs w:val="24"/>
        </w:rPr>
        <w:t xml:space="preserve">, </w:t>
      </w:r>
      <w:r w:rsidR="00F77649">
        <w:rPr>
          <w:rFonts w:cs="Arial"/>
          <w:szCs w:val="24"/>
        </w:rPr>
        <w:t>«</w:t>
      </w:r>
      <w:proofErr w:type="spellStart"/>
      <w:r w:rsidRPr="00730130">
        <w:rPr>
          <w:rFonts w:cs="Arial"/>
          <w:szCs w:val="24"/>
        </w:rPr>
        <w:t>DbConnection.class</w:t>
      </w:r>
      <w:proofErr w:type="spellEnd"/>
      <w:r w:rsidR="00F77649">
        <w:rPr>
          <w:rFonts w:cs="Arial"/>
          <w:szCs w:val="24"/>
        </w:rPr>
        <w:t>»</w:t>
      </w:r>
      <w:r w:rsidRPr="00730130">
        <w:rPr>
          <w:rFonts w:cs="Arial"/>
          <w:szCs w:val="24"/>
        </w:rPr>
        <w:t xml:space="preserve"> y </w:t>
      </w:r>
      <w:r w:rsidR="00F77649">
        <w:rPr>
          <w:rFonts w:cs="Arial"/>
          <w:szCs w:val="24"/>
        </w:rPr>
        <w:t>«</w:t>
      </w:r>
      <w:proofErr w:type="spellStart"/>
      <w:r w:rsidRPr="00730130">
        <w:rPr>
          <w:rFonts w:cs="Arial"/>
          <w:szCs w:val="24"/>
        </w:rPr>
        <w:t>regsettings</w:t>
      </w:r>
      <w:proofErr w:type="spellEnd"/>
      <w:r w:rsidR="00F77649">
        <w:rPr>
          <w:rFonts w:cs="Arial"/>
          <w:szCs w:val="24"/>
        </w:rPr>
        <w:t>»</w:t>
      </w:r>
      <w:r w:rsidRPr="00730130">
        <w:rPr>
          <w:rFonts w:cs="Arial"/>
          <w:szCs w:val="24"/>
        </w:rPr>
        <w:t xml:space="preserve">. Este último es responsable de la visualización de la consola web, que como su nombre indica, es el encargado de la configuración de los mecanismos de registro al interior del servidor Openfire. Para completar la explicación del funcionamiento de la implementación del XEP-0348 en Openfire, añadimos la </w:t>
      </w:r>
      <w:ins w:id="1090" w:author="Xhelo Aros" w:date="2018-09-10T03:28:00Z">
        <w:r w:rsidR="00F67A2E">
          <w:rPr>
            <w:rFonts w:cs="Arial"/>
            <w:szCs w:val="24"/>
          </w:rPr>
          <w:fldChar w:fldCharType="begin"/>
        </w:r>
        <w:r w:rsidR="00F67A2E">
          <w:rPr>
            <w:rFonts w:cs="Arial"/>
            <w:szCs w:val="24"/>
          </w:rPr>
          <w:instrText xml:space="preserve"> REF _Ref524313430 \h </w:instrText>
        </w:r>
      </w:ins>
      <w:r w:rsidR="00F67A2E">
        <w:rPr>
          <w:rFonts w:cs="Arial"/>
          <w:szCs w:val="24"/>
        </w:rPr>
      </w:r>
      <w:r w:rsidR="00F67A2E">
        <w:rPr>
          <w:rFonts w:cs="Arial"/>
          <w:szCs w:val="24"/>
        </w:rPr>
        <w:fldChar w:fldCharType="separate"/>
      </w:r>
      <w:ins w:id="1091" w:author="Xhelo Aros" w:date="2018-09-10T03:28:00Z">
        <w:r w:rsidR="00F67A2E">
          <w:t xml:space="preserve">Figura </w:t>
        </w:r>
        <w:r w:rsidR="00F67A2E">
          <w:rPr>
            <w:noProof/>
          </w:rPr>
          <w:t>11</w:t>
        </w:r>
        <w:r w:rsidR="00F67A2E">
          <w:rPr>
            <w:rFonts w:cs="Arial"/>
            <w:szCs w:val="24"/>
          </w:rPr>
          <w:fldChar w:fldCharType="end"/>
        </w:r>
      </w:ins>
      <w:del w:id="1092" w:author="Xhelo Aros" w:date="2018-09-10T03:28:00Z">
        <w:r w:rsidRPr="00730130" w:rsidDel="00F67A2E">
          <w:rPr>
            <w:rFonts w:cs="Arial"/>
            <w:szCs w:val="24"/>
          </w:rPr>
          <w:delText>Figura 3</w:delText>
        </w:r>
      </w:del>
      <w:r w:rsidRPr="00730130">
        <w:rPr>
          <w:rFonts w:cs="Arial"/>
          <w:szCs w:val="24"/>
        </w:rPr>
        <w:t>.</w:t>
      </w:r>
    </w:p>
    <w:p w14:paraId="393248A2" w14:textId="1310D3B9" w:rsidR="00F67A2E" w:rsidRDefault="00F67A2E">
      <w:pPr>
        <w:pStyle w:val="Descripcin"/>
        <w:keepNext/>
        <w:jc w:val="left"/>
        <w:rPr>
          <w:ins w:id="1093" w:author="Xhelo Aros" w:date="2018-09-10T03:28:00Z"/>
        </w:rPr>
        <w:pPrChange w:id="1094" w:author="Xhelo Aros" w:date="2018-09-10T04:52:00Z">
          <w:pPr>
            <w:pStyle w:val="Descripcin"/>
          </w:pPr>
        </w:pPrChange>
      </w:pPr>
      <w:bookmarkStart w:id="1095" w:name="_Ref524313430"/>
      <w:bookmarkStart w:id="1096" w:name="_Toc524387554"/>
      <w:ins w:id="1097" w:author="Xhelo Aros" w:date="2018-09-10T03:28: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11</w:t>
      </w:r>
      <w:r w:rsidR="00B05FD8">
        <w:rPr>
          <w:noProof/>
        </w:rPr>
        <w:fldChar w:fldCharType="end"/>
      </w:r>
      <w:bookmarkEnd w:id="1095"/>
      <w:ins w:id="1098" w:author="Xhelo Aros" w:date="2018-09-10T03:28:00Z">
        <w:r>
          <w:t>: D</w:t>
        </w:r>
        <w:r w:rsidRPr="00E545CD">
          <w:t>iagrama secuencia</w:t>
        </w:r>
        <w:r>
          <w:t xml:space="preserve"> desarrollo Openfire</w:t>
        </w:r>
        <w:r>
          <w:rPr>
            <w:noProof/>
          </w:rPr>
          <w:t>.</w:t>
        </w:r>
        <w:bookmarkEnd w:id="1096"/>
      </w:ins>
    </w:p>
    <w:p w14:paraId="77138D6D"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729B0EDC" wp14:editId="4D771400">
            <wp:extent cx="4320606" cy="3881117"/>
            <wp:effectExtent l="19050" t="19050" r="22860" b="24765"/>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27"/>
                    <a:stretch>
                      <a:fillRect/>
                    </a:stretch>
                  </pic:blipFill>
                  <pic:spPr>
                    <a:xfrm>
                      <a:off x="0" y="0"/>
                      <a:ext cx="4320606" cy="3881117"/>
                    </a:xfrm>
                    <a:prstGeom prst="rect">
                      <a:avLst/>
                    </a:prstGeom>
                    <a:ln>
                      <a:solidFill>
                        <a:schemeClr val="bg1">
                          <a:lumMod val="50000"/>
                        </a:schemeClr>
                      </a:solidFill>
                    </a:ln>
                  </pic:spPr>
                </pic:pic>
              </a:graphicData>
            </a:graphic>
          </wp:inline>
        </w:drawing>
      </w:r>
    </w:p>
    <w:p w14:paraId="44259026" w14:textId="2D5EA270" w:rsidR="00A86E9F" w:rsidRPr="00730130" w:rsidDel="00F67A2E" w:rsidRDefault="00A86E9F" w:rsidP="00A86E9F">
      <w:pPr>
        <w:ind w:left="3185"/>
        <w:rPr>
          <w:del w:id="1099" w:author="Xhelo Aros" w:date="2018-09-10T03:28:00Z"/>
          <w:rFonts w:cs="Arial"/>
          <w:szCs w:val="24"/>
        </w:rPr>
      </w:pPr>
      <w:del w:id="1100" w:author="Xhelo Aros" w:date="2018-09-10T03:28:00Z">
        <w:r w:rsidRPr="00730130" w:rsidDel="00F67A2E">
          <w:rPr>
            <w:rFonts w:cs="Arial"/>
            <w:szCs w:val="24"/>
          </w:rPr>
          <w:lastRenderedPageBreak/>
          <w:delText>Figure 3: Openfire diagrama secuencia</w:delText>
        </w:r>
      </w:del>
    </w:p>
    <w:p w14:paraId="0E2BBE19" w14:textId="1C1367E7" w:rsidR="00F67A2E" w:rsidRDefault="00F67A2E">
      <w:pPr>
        <w:pStyle w:val="Descripcin"/>
        <w:keepNext/>
        <w:jc w:val="left"/>
        <w:rPr>
          <w:ins w:id="1101" w:author="Xhelo Aros" w:date="2018-09-10T03:28:00Z"/>
        </w:rPr>
        <w:pPrChange w:id="1102" w:author="Xhelo Aros" w:date="2018-09-10T03:28:00Z">
          <w:pPr>
            <w:pStyle w:val="Descripcin"/>
          </w:pPr>
        </w:pPrChange>
      </w:pPr>
      <w:bookmarkStart w:id="1103" w:name="_Toc524387555"/>
      <w:ins w:id="1104" w:author="Xhelo Aros" w:date="2018-09-10T03:28: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12</w:t>
      </w:r>
      <w:r w:rsidR="00B05FD8">
        <w:rPr>
          <w:noProof/>
        </w:rPr>
        <w:fldChar w:fldCharType="end"/>
      </w:r>
      <w:ins w:id="1105" w:author="Xhelo Aros" w:date="2018-09-10T03:28:00Z">
        <w:r>
          <w:t>: Diagrama de paquetes de Openfire.</w:t>
        </w:r>
        <w:bookmarkEnd w:id="1103"/>
      </w:ins>
    </w:p>
    <w:p w14:paraId="7017DDE4" w14:textId="77777777" w:rsidR="00A86E9F" w:rsidRPr="00730130" w:rsidRDefault="00A86E9F" w:rsidP="00A86E9F">
      <w:pPr>
        <w:spacing w:after="0" w:line="259" w:lineRule="auto"/>
        <w:jc w:val="left"/>
        <w:rPr>
          <w:rFonts w:cs="Arial"/>
          <w:szCs w:val="24"/>
        </w:rPr>
      </w:pPr>
      <w:r w:rsidRPr="00730130">
        <w:rPr>
          <w:rFonts w:cs="Arial"/>
          <w:noProof/>
          <w:szCs w:val="24"/>
        </w:rPr>
        <w:drawing>
          <wp:inline distT="0" distB="0" distL="0" distR="0" wp14:anchorId="351BAE33" wp14:editId="49EAA8C7">
            <wp:extent cx="5288280" cy="4864115"/>
            <wp:effectExtent l="19050" t="19050" r="26670" b="1270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28"/>
                    <a:stretch>
                      <a:fillRect/>
                    </a:stretch>
                  </pic:blipFill>
                  <pic:spPr>
                    <a:xfrm>
                      <a:off x="0" y="0"/>
                      <a:ext cx="5303134" cy="4877778"/>
                    </a:xfrm>
                    <a:prstGeom prst="rect">
                      <a:avLst/>
                    </a:prstGeom>
                    <a:ln>
                      <a:solidFill>
                        <a:schemeClr val="bg1">
                          <a:lumMod val="50000"/>
                        </a:schemeClr>
                      </a:solidFill>
                    </a:ln>
                  </pic:spPr>
                </pic:pic>
              </a:graphicData>
            </a:graphic>
          </wp:inline>
        </w:drawing>
      </w:r>
    </w:p>
    <w:p w14:paraId="5EA856BB" w14:textId="7A02D1D8" w:rsidR="00A86E9F" w:rsidRPr="00730130" w:rsidRDefault="00A86E9F" w:rsidP="00A86E9F">
      <w:pPr>
        <w:spacing w:after="1163"/>
        <w:ind w:left="-15" w:firstLine="239"/>
        <w:rPr>
          <w:rFonts w:cs="Arial"/>
          <w:szCs w:val="24"/>
        </w:rPr>
      </w:pPr>
      <w:r w:rsidRPr="00730130">
        <w:rPr>
          <w:rFonts w:cs="Arial"/>
          <w:szCs w:val="24"/>
        </w:rPr>
        <w:t xml:space="preserve">Luego del desarrollo, pruebas y refactoring, se puede ver el resultado visible en la consola web del servidor, esta última se aprecia en la </w:t>
      </w:r>
      <w:ins w:id="1106" w:author="Xhelo Aros" w:date="2018-09-10T04:02:00Z">
        <w:r w:rsidR="00FC584A">
          <w:rPr>
            <w:rFonts w:cs="Arial"/>
            <w:szCs w:val="24"/>
          </w:rPr>
          <w:fldChar w:fldCharType="begin"/>
        </w:r>
        <w:r w:rsidR="00FC584A">
          <w:rPr>
            <w:rFonts w:cs="Arial"/>
            <w:szCs w:val="24"/>
          </w:rPr>
          <w:instrText xml:space="preserve"> REF _Ref524315507 \h </w:instrText>
        </w:r>
      </w:ins>
      <w:r w:rsidR="00FC584A">
        <w:rPr>
          <w:rFonts w:cs="Arial"/>
          <w:szCs w:val="24"/>
        </w:rPr>
      </w:r>
      <w:r w:rsidR="00FC584A">
        <w:rPr>
          <w:rFonts w:cs="Arial"/>
          <w:szCs w:val="24"/>
        </w:rPr>
        <w:fldChar w:fldCharType="separate"/>
      </w:r>
      <w:ins w:id="1107" w:author="Xhelo Aros" w:date="2018-09-10T04:02:00Z">
        <w:r w:rsidR="00FC584A">
          <w:t xml:space="preserve">Figura </w:t>
        </w:r>
        <w:r w:rsidR="00FC584A">
          <w:rPr>
            <w:noProof/>
          </w:rPr>
          <w:t>13</w:t>
        </w:r>
        <w:r w:rsidR="00FC584A">
          <w:rPr>
            <w:rFonts w:cs="Arial"/>
            <w:szCs w:val="24"/>
          </w:rPr>
          <w:fldChar w:fldCharType="end"/>
        </w:r>
      </w:ins>
      <w:del w:id="1108" w:author="Xhelo Aros" w:date="2018-09-10T04:02:00Z">
        <w:r w:rsidRPr="00730130" w:rsidDel="00FC584A">
          <w:rPr>
            <w:rFonts w:cs="Arial"/>
            <w:szCs w:val="24"/>
          </w:rPr>
          <w:delText>Figura 5</w:delText>
        </w:r>
      </w:del>
      <w:r w:rsidRPr="00730130">
        <w:rPr>
          <w:rFonts w:cs="Arial"/>
          <w:szCs w:val="24"/>
        </w:rPr>
        <w:t xml:space="preserve">. Aquí se ve el panel de </w:t>
      </w:r>
      <w:r w:rsidR="00F77649">
        <w:rPr>
          <w:rFonts w:cs="Arial"/>
          <w:szCs w:val="24"/>
        </w:rPr>
        <w:t>«</w:t>
      </w:r>
      <w:r w:rsidRPr="00730130">
        <w:rPr>
          <w:rFonts w:cs="Arial"/>
          <w:szCs w:val="24"/>
        </w:rPr>
        <w:t>Configuración de Registro</w:t>
      </w:r>
      <w:r w:rsidR="00F77649">
        <w:rPr>
          <w:rFonts w:cs="Arial"/>
          <w:szCs w:val="24"/>
        </w:rPr>
        <w:t>»</w:t>
      </w:r>
      <w:r w:rsidRPr="00730130">
        <w:rPr>
          <w:rFonts w:cs="Arial"/>
          <w:szCs w:val="24"/>
        </w:rPr>
        <w:t xml:space="preserve"> de la consola web del servidor Openfire, donde la segunda sección que lleva el título de </w:t>
      </w:r>
      <w:r w:rsidR="00F77649">
        <w:rPr>
          <w:rFonts w:cs="Arial"/>
          <w:szCs w:val="24"/>
        </w:rPr>
        <w:t>«</w:t>
      </w:r>
      <w:proofErr w:type="spellStart"/>
      <w:r w:rsidRPr="00730130">
        <w:rPr>
          <w:rFonts w:cs="Arial"/>
          <w:szCs w:val="24"/>
        </w:rPr>
        <w:t>Registration</w:t>
      </w:r>
      <w:proofErr w:type="spellEnd"/>
      <w:r w:rsidRPr="00730130">
        <w:rPr>
          <w:rFonts w:cs="Arial"/>
          <w:szCs w:val="24"/>
        </w:rPr>
        <w:t xml:space="preserve">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00F77649">
        <w:rPr>
          <w:rFonts w:cs="Arial"/>
          <w:szCs w:val="24"/>
        </w:rPr>
        <w:t>»</w:t>
      </w:r>
      <w:r w:rsidRPr="00730130">
        <w:rPr>
          <w:rFonts w:cs="Arial"/>
          <w:szCs w:val="24"/>
        </w:rPr>
        <w:t xml:space="preserve">, es una de las partes desarrolladas. En esta zona, el administrador de la red XMPP puede habilitar o deshabilitar el uso del mecanismo descrito en el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como también generar nuevas credenciales de consumidor, donde cada una consiste en </w:t>
      </w:r>
      <w:r w:rsidR="00B0572E">
        <w:rPr>
          <w:rFonts w:cs="Arial"/>
          <w:szCs w:val="24"/>
        </w:rPr>
        <w:t>«</w:t>
      </w:r>
      <w:r w:rsidRPr="00730130">
        <w:rPr>
          <w:rFonts w:cs="Arial"/>
          <w:szCs w:val="24"/>
        </w:rPr>
        <w:t>llave de consumidor</w:t>
      </w:r>
      <w:r w:rsidR="00B0572E">
        <w:rPr>
          <w:rFonts w:cs="Arial"/>
          <w:szCs w:val="24"/>
        </w:rPr>
        <w:t>»</w:t>
      </w:r>
      <w:r w:rsidRPr="00730130">
        <w:rPr>
          <w:rFonts w:cs="Arial"/>
          <w:szCs w:val="24"/>
        </w:rPr>
        <w:t xml:space="preserve">, el </w:t>
      </w:r>
      <w:r w:rsidR="00B0572E">
        <w:rPr>
          <w:rFonts w:cs="Arial"/>
          <w:szCs w:val="24"/>
        </w:rPr>
        <w:t>«</w:t>
      </w:r>
      <w:r w:rsidRPr="00730130">
        <w:rPr>
          <w:rFonts w:cs="Arial"/>
          <w:szCs w:val="24"/>
        </w:rPr>
        <w:t>secreto del consumidor</w:t>
      </w:r>
      <w:r w:rsidR="00B0572E">
        <w:rPr>
          <w:rFonts w:cs="Arial"/>
          <w:szCs w:val="24"/>
        </w:rPr>
        <w:t>»</w:t>
      </w:r>
      <w:r w:rsidRPr="00730130">
        <w:rPr>
          <w:rFonts w:cs="Arial"/>
          <w:szCs w:val="24"/>
        </w:rPr>
        <w:t xml:space="preserve"> y el número </w:t>
      </w:r>
      <w:r w:rsidR="00B0572E">
        <w:rPr>
          <w:rFonts w:cs="Arial"/>
          <w:szCs w:val="24"/>
        </w:rPr>
        <w:t>«</w:t>
      </w:r>
      <w:r w:rsidRPr="00730130">
        <w:rPr>
          <w:rFonts w:cs="Arial"/>
          <w:szCs w:val="24"/>
        </w:rPr>
        <w:t>creaciones autorizadas</w:t>
      </w:r>
      <w:r w:rsidR="00B0572E">
        <w:rPr>
          <w:rFonts w:cs="Arial"/>
          <w:szCs w:val="24"/>
        </w:rPr>
        <w:t>»</w:t>
      </w:r>
      <w:r w:rsidRPr="00730130">
        <w:rPr>
          <w:rFonts w:cs="Arial"/>
          <w:szCs w:val="24"/>
        </w:rPr>
        <w:t xml:space="preserve"> este representa la cantidad de nuevas identidades que se pueden crear utilizando estas credenciales. Lo que significa, que cuando se llega a límite de la cantidad permitida, no se podrá continuar creando más identidades con dicha credencial. Por lo tanto, si es que el dueño de esta desea continuar creando identidades, tendrá que solicitar al administrador de la red XMPP-IoT que le genere nuevas credenciales.</w:t>
      </w:r>
    </w:p>
    <w:p w14:paraId="65AF1838" w14:textId="17F7F6D9" w:rsidR="00FC584A" w:rsidRDefault="00FC584A">
      <w:pPr>
        <w:pStyle w:val="Descripcin"/>
        <w:keepNext/>
        <w:jc w:val="left"/>
        <w:rPr>
          <w:ins w:id="1109" w:author="Xhelo Aros" w:date="2018-09-10T04:02:00Z"/>
        </w:rPr>
        <w:pPrChange w:id="1110" w:author="Xhelo Aros" w:date="2018-09-10T04:52:00Z">
          <w:pPr>
            <w:pStyle w:val="Descripcin"/>
          </w:pPr>
        </w:pPrChange>
      </w:pPr>
      <w:bookmarkStart w:id="1111" w:name="_Ref524315507"/>
      <w:bookmarkStart w:id="1112" w:name="_Toc524387556"/>
      <w:ins w:id="1113" w:author="Xhelo Aros" w:date="2018-09-10T04:02:00Z">
        <w:r>
          <w:lastRenderedPageBreak/>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13</w:t>
      </w:r>
      <w:r w:rsidR="00B05FD8">
        <w:rPr>
          <w:noProof/>
        </w:rPr>
        <w:fldChar w:fldCharType="end"/>
      </w:r>
      <w:bookmarkEnd w:id="1111"/>
      <w:ins w:id="1114" w:author="Xhelo Aros" w:date="2018-09-10T04:02:00Z">
        <w:r>
          <w:t>: Consola web de Openfire.</w:t>
        </w:r>
        <w:bookmarkEnd w:id="1112"/>
      </w:ins>
    </w:p>
    <w:p w14:paraId="7B143B24"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6FB77439" wp14:editId="148F218A">
            <wp:extent cx="4726691" cy="3741420"/>
            <wp:effectExtent l="19050" t="19050" r="17145" b="1143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29"/>
                    <a:stretch>
                      <a:fillRect/>
                    </a:stretch>
                  </pic:blipFill>
                  <pic:spPr>
                    <a:xfrm>
                      <a:off x="0" y="0"/>
                      <a:ext cx="4735882" cy="3748695"/>
                    </a:xfrm>
                    <a:prstGeom prst="rect">
                      <a:avLst/>
                    </a:prstGeom>
                    <a:ln>
                      <a:solidFill>
                        <a:schemeClr val="bg1">
                          <a:lumMod val="50000"/>
                        </a:schemeClr>
                      </a:solidFill>
                    </a:ln>
                  </pic:spPr>
                </pic:pic>
              </a:graphicData>
            </a:graphic>
          </wp:inline>
        </w:drawing>
      </w:r>
    </w:p>
    <w:p w14:paraId="3AA0DBCD" w14:textId="52AF87B7" w:rsidR="00AA1FB1" w:rsidDel="00FC584A" w:rsidRDefault="00A86E9F">
      <w:pPr>
        <w:spacing w:before="0" w:after="100" w:afterAutospacing="1" w:line="265" w:lineRule="auto"/>
        <w:jc w:val="center"/>
        <w:rPr>
          <w:del w:id="1115" w:author="Xhelo Aros" w:date="2018-09-10T04:03:00Z"/>
          <w:rFonts w:cs="Arial"/>
          <w:szCs w:val="24"/>
        </w:rPr>
      </w:pPr>
      <w:del w:id="1116" w:author="Xhelo Aros" w:date="2018-09-10T04:03:00Z">
        <w:r w:rsidRPr="00730130" w:rsidDel="00FC584A">
          <w:rPr>
            <w:rFonts w:cs="Arial"/>
            <w:szCs w:val="24"/>
          </w:rPr>
          <w:delText>Figure 5: Openfire Consola Web</w:delText>
        </w:r>
      </w:del>
    </w:p>
    <w:p w14:paraId="432740A0" w14:textId="2FF05BA8" w:rsidR="00A86E9F" w:rsidRPr="00730130" w:rsidRDefault="00A86E9F" w:rsidP="00AA1FB1">
      <w:pPr>
        <w:spacing w:before="0" w:after="100" w:afterAutospacing="1" w:line="265" w:lineRule="auto"/>
        <w:rPr>
          <w:rFonts w:cs="Arial"/>
          <w:szCs w:val="24"/>
        </w:rPr>
      </w:pPr>
      <w:r w:rsidRPr="00730130">
        <w:rPr>
          <w:rFonts w:cs="Arial"/>
          <w:szCs w:val="24"/>
        </w:rPr>
        <w:t>También se agregaron tablas a la base de datos al servidor Openfire, esto se puede apreciar en la</w:t>
      </w:r>
      <w:del w:id="1117" w:author="Xhelo Aros" w:date="2018-09-10T04:09:00Z">
        <w:r w:rsidRPr="00730130" w:rsidDel="00FC584A">
          <w:rPr>
            <w:rFonts w:cs="Arial"/>
            <w:szCs w:val="24"/>
          </w:rPr>
          <w:delText xml:space="preserve"> </w:delText>
        </w:r>
      </w:del>
      <w:ins w:id="1118" w:author="Xhelo Aros" w:date="2018-09-10T04:09:00Z">
        <w:r w:rsidR="00FC584A">
          <w:rPr>
            <w:rFonts w:cs="Arial"/>
            <w:szCs w:val="24"/>
          </w:rPr>
          <w:t xml:space="preserve"> </w:t>
        </w:r>
        <w:r w:rsidR="00FC584A">
          <w:rPr>
            <w:rFonts w:cs="Arial"/>
            <w:szCs w:val="24"/>
          </w:rPr>
          <w:fldChar w:fldCharType="begin"/>
        </w:r>
        <w:r w:rsidR="00FC584A">
          <w:rPr>
            <w:rFonts w:cs="Arial"/>
            <w:szCs w:val="24"/>
          </w:rPr>
          <w:instrText xml:space="preserve"> REF _Ref524315891 \h </w:instrText>
        </w:r>
      </w:ins>
      <w:r w:rsidR="00FC584A">
        <w:rPr>
          <w:rFonts w:cs="Arial"/>
          <w:szCs w:val="24"/>
        </w:rPr>
      </w:r>
      <w:r w:rsidR="00FC584A">
        <w:rPr>
          <w:rFonts w:cs="Arial"/>
          <w:szCs w:val="24"/>
        </w:rPr>
        <w:fldChar w:fldCharType="separate"/>
      </w:r>
      <w:ins w:id="1119" w:author="Xhelo Aros" w:date="2018-09-10T04:09:00Z">
        <w:r w:rsidR="00FC584A">
          <w:t xml:space="preserve">Figura </w:t>
        </w:r>
        <w:r w:rsidR="00FC584A">
          <w:rPr>
            <w:noProof/>
          </w:rPr>
          <w:t>14</w:t>
        </w:r>
        <w:r w:rsidR="00FC584A">
          <w:rPr>
            <w:rFonts w:cs="Arial"/>
            <w:szCs w:val="24"/>
          </w:rPr>
          <w:fldChar w:fldCharType="end"/>
        </w:r>
      </w:ins>
      <w:del w:id="1120" w:author="Xhelo Aros" w:date="2018-09-10T04:09:00Z">
        <w:r w:rsidRPr="00730130" w:rsidDel="00FC584A">
          <w:rPr>
            <w:rFonts w:cs="Arial"/>
            <w:szCs w:val="24"/>
          </w:rPr>
          <w:delText>Figura 6</w:delText>
        </w:r>
      </w:del>
      <w:r w:rsidRPr="00730130">
        <w:rPr>
          <w:rFonts w:cs="Arial"/>
          <w:szCs w:val="24"/>
        </w:rPr>
        <w:t xml:space="preserve">. Cabe mencionar que la manera de crear las relaciones es mediante </w:t>
      </w:r>
      <w:proofErr w:type="spellStart"/>
      <w:r w:rsidRPr="00730130">
        <w:rPr>
          <w:rFonts w:cs="Arial"/>
          <w:szCs w:val="24"/>
        </w:rPr>
        <w:t>indexs</w:t>
      </w:r>
      <w:proofErr w:type="spellEnd"/>
      <w:r w:rsidRPr="00730130">
        <w:rPr>
          <w:rFonts w:cs="Arial"/>
          <w:szCs w:val="24"/>
        </w:rPr>
        <w:t xml:space="preserve">, y no por relaciones SQL propiamente dicho. La tabla agregada es </w:t>
      </w:r>
      <w:r w:rsidR="00F77649">
        <w:rPr>
          <w:rFonts w:cs="Arial"/>
          <w:szCs w:val="24"/>
        </w:rPr>
        <w:t>«</w:t>
      </w:r>
      <w:proofErr w:type="spellStart"/>
      <w:r w:rsidRPr="00730130">
        <w:rPr>
          <w:rFonts w:cs="Arial"/>
          <w:szCs w:val="24"/>
        </w:rPr>
        <w:t>ofOAuth</w:t>
      </w:r>
      <w:proofErr w:type="spellEnd"/>
      <w:r w:rsidR="00F77649">
        <w:rPr>
          <w:rFonts w:cs="Arial"/>
          <w:szCs w:val="24"/>
        </w:rPr>
        <w:t>»</w:t>
      </w:r>
      <w:r w:rsidRPr="00730130">
        <w:rPr>
          <w:rFonts w:cs="Arial"/>
          <w:szCs w:val="24"/>
        </w:rPr>
        <w:t xml:space="preserve"> para los fines del proyecto.</w:t>
      </w:r>
    </w:p>
    <w:p w14:paraId="4B23A3E1" w14:textId="04235CB2" w:rsidR="00FC584A" w:rsidRDefault="00FC584A">
      <w:pPr>
        <w:pStyle w:val="Descripcin"/>
        <w:keepNext/>
        <w:jc w:val="left"/>
        <w:rPr>
          <w:ins w:id="1121" w:author="Xhelo Aros" w:date="2018-09-10T04:07:00Z"/>
        </w:rPr>
        <w:pPrChange w:id="1122" w:author="Xhelo Aros" w:date="2018-09-10T04:52:00Z">
          <w:pPr>
            <w:pStyle w:val="Descripcin"/>
          </w:pPr>
        </w:pPrChange>
      </w:pPr>
      <w:bookmarkStart w:id="1123" w:name="_Ref524315891"/>
      <w:bookmarkStart w:id="1124" w:name="_Toc524387557"/>
      <w:ins w:id="1125" w:author="Xhelo Aros" w:date="2018-09-10T04:07:00Z">
        <w:r>
          <w:lastRenderedPageBreak/>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14</w:t>
      </w:r>
      <w:r w:rsidR="00B05FD8">
        <w:rPr>
          <w:noProof/>
        </w:rPr>
        <w:fldChar w:fldCharType="end"/>
      </w:r>
      <w:bookmarkEnd w:id="1123"/>
      <w:ins w:id="1126" w:author="Xhelo Aros" w:date="2018-09-10T04:07:00Z">
        <w:r>
          <w:t>: Diagrama de tablas de base de datos.</w:t>
        </w:r>
        <w:bookmarkEnd w:id="1124"/>
      </w:ins>
    </w:p>
    <w:p w14:paraId="53E70FB1" w14:textId="77777777"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5801EB55" wp14:editId="5931BACD">
            <wp:extent cx="4312920" cy="4677443"/>
            <wp:effectExtent l="19050" t="19050" r="11430" b="2794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30"/>
                    <a:stretch>
                      <a:fillRect/>
                    </a:stretch>
                  </pic:blipFill>
                  <pic:spPr>
                    <a:xfrm>
                      <a:off x="0" y="0"/>
                      <a:ext cx="4407769" cy="4780309"/>
                    </a:xfrm>
                    <a:prstGeom prst="rect">
                      <a:avLst/>
                    </a:prstGeom>
                    <a:ln>
                      <a:solidFill>
                        <a:schemeClr val="bg1">
                          <a:lumMod val="50000"/>
                        </a:schemeClr>
                      </a:solidFill>
                    </a:ln>
                  </pic:spPr>
                </pic:pic>
              </a:graphicData>
            </a:graphic>
          </wp:inline>
        </w:drawing>
      </w:r>
    </w:p>
    <w:p w14:paraId="6251E3C6" w14:textId="5A04F04E" w:rsidR="00A86E9F" w:rsidRPr="00730130" w:rsidDel="00FC584A" w:rsidRDefault="00A86E9F" w:rsidP="00A86E9F">
      <w:pPr>
        <w:spacing w:after="136" w:line="265" w:lineRule="auto"/>
        <w:jc w:val="center"/>
        <w:rPr>
          <w:del w:id="1127" w:author="Xhelo Aros" w:date="2018-09-10T04:09:00Z"/>
          <w:rFonts w:cs="Arial"/>
          <w:szCs w:val="24"/>
        </w:rPr>
      </w:pPr>
      <w:del w:id="1128" w:author="Xhelo Aros" w:date="2018-09-10T04:09:00Z">
        <w:r w:rsidRPr="00730130" w:rsidDel="00FC584A">
          <w:rPr>
            <w:rFonts w:cs="Arial"/>
            <w:szCs w:val="24"/>
          </w:rPr>
          <w:delText>Figure 6: Diagrama de Base de datos</w:delText>
        </w:r>
      </w:del>
    </w:p>
    <w:p w14:paraId="7A9C0109" w14:textId="05C41DE6" w:rsidR="00A86E9F" w:rsidRPr="00730130" w:rsidRDefault="00A86E9F" w:rsidP="00A86E9F">
      <w:pPr>
        <w:ind w:left="-15" w:firstLine="239"/>
        <w:rPr>
          <w:rFonts w:cs="Arial"/>
          <w:szCs w:val="24"/>
        </w:rPr>
      </w:pPr>
      <w:r w:rsidRPr="00730130">
        <w:rPr>
          <w:rFonts w:cs="Arial"/>
          <w:szCs w:val="24"/>
        </w:rPr>
        <w:t xml:space="preserve">En el desarrollo de la mejora de Openfire, se escribieron 4595 líneas de código. La media de complejidad ciclomatica fue de 39. El valor es bastante alto, esto se debe a que la clase </w:t>
      </w:r>
      <w:r w:rsidR="00F77649">
        <w:rPr>
          <w:rFonts w:cs="Arial"/>
          <w:szCs w:val="24"/>
        </w:rPr>
        <w:t>«</w:t>
      </w:r>
      <w:proofErr w:type="spellStart"/>
      <w:r w:rsidRPr="00730130">
        <w:rPr>
          <w:rFonts w:cs="Arial"/>
          <w:szCs w:val="24"/>
        </w:rPr>
        <w:t>IqRegHandler.class</w:t>
      </w:r>
      <w:proofErr w:type="spellEnd"/>
      <w:r w:rsidR="00F77649">
        <w:rPr>
          <w:rFonts w:cs="Arial"/>
          <w:szCs w:val="24"/>
        </w:rPr>
        <w:t>»</w:t>
      </w:r>
      <w:r w:rsidRPr="00730130">
        <w:rPr>
          <w:rFonts w:cs="Arial"/>
          <w:szCs w:val="24"/>
        </w:rPr>
        <w:t xml:space="preserve"> posee un e(G) = 98, lo cual altera considerablemente la media en general. La clase inicialmente estaba puntada en 58, por ende, difícilmente se podía reducir la complejidad de esta añadiéndole funcionalidades.</w:t>
      </w:r>
    </w:p>
    <w:p w14:paraId="4DE0BBDE" w14:textId="7CE55CBC" w:rsidR="00A86E9F" w:rsidRPr="00730130" w:rsidRDefault="00A86E9F" w:rsidP="00A86E9F">
      <w:pPr>
        <w:ind w:left="-15" w:firstLine="239"/>
        <w:rPr>
          <w:rFonts w:cs="Arial"/>
          <w:szCs w:val="24"/>
        </w:rPr>
      </w:pPr>
      <w:r w:rsidRPr="00730130">
        <w:rPr>
          <w:rFonts w:cs="Arial"/>
          <w:szCs w:val="24"/>
        </w:rPr>
        <w:t>El desarrollo de la</w:t>
      </w:r>
      <w:ins w:id="1129" w:author="Xhelo Aros" w:date="2018-09-10T04:10:00Z">
        <w:r w:rsidR="00FC584A">
          <w:rPr>
            <w:rFonts w:cs="Arial"/>
            <w:szCs w:val="24"/>
          </w:rPr>
          <w:t xml:space="preserve"> l</w:t>
        </w:r>
      </w:ins>
      <w:del w:id="1130" w:author="Xhelo Aros" w:date="2018-09-10T04:10:00Z">
        <w:r w:rsidRPr="00730130" w:rsidDel="00FC584A">
          <w:rPr>
            <w:rFonts w:cs="Arial"/>
            <w:szCs w:val="24"/>
          </w:rPr>
          <w:delText xml:space="preserve"> L</w:delText>
        </w:r>
      </w:del>
      <w:r w:rsidRPr="00730130">
        <w:rPr>
          <w:rFonts w:cs="Arial"/>
          <w:szCs w:val="24"/>
        </w:rPr>
        <w:t>ib</w:t>
      </w:r>
      <w:ins w:id="1131" w:author="Xhelo Aros" w:date="2018-09-10T04:10:00Z">
        <w:r w:rsidR="00FC584A">
          <w:rPr>
            <w:rFonts w:cs="Arial"/>
            <w:szCs w:val="24"/>
          </w:rPr>
          <w:t>r</w:t>
        </w:r>
      </w:ins>
      <w:r w:rsidRPr="00730130">
        <w:rPr>
          <w:rFonts w:cs="Arial"/>
          <w:szCs w:val="24"/>
        </w:rPr>
        <w:t>er</w:t>
      </w:r>
      <w:ins w:id="1132" w:author="Xhelo Aros" w:date="2018-09-10T04:10:00Z">
        <w:r w:rsidR="00FC584A">
          <w:rPr>
            <w:rFonts w:cs="Arial"/>
            <w:szCs w:val="24"/>
          </w:rPr>
          <w:t>í</w:t>
        </w:r>
      </w:ins>
      <w:del w:id="1133" w:author="Xhelo Aros" w:date="2018-09-10T04:10:00Z">
        <w:r w:rsidRPr="00730130" w:rsidDel="00FC584A">
          <w:rPr>
            <w:rFonts w:cs="Arial"/>
            <w:szCs w:val="24"/>
          </w:rPr>
          <w:delText>i</w:delText>
        </w:r>
      </w:del>
      <w:r w:rsidRPr="00730130">
        <w:rPr>
          <w:rFonts w:cs="Arial"/>
          <w:szCs w:val="24"/>
        </w:rPr>
        <w:t>a SMACK, se inició identificando las entidades que posee el código fuente, el cual tiene en su interior varios subproyectos, que se pueden visualizar en la</w:t>
      </w:r>
      <w:del w:id="1134" w:author="Xhelo Aros" w:date="2018-09-10T04:17:00Z">
        <w:r w:rsidRPr="00730130" w:rsidDel="006C476C">
          <w:rPr>
            <w:rFonts w:cs="Arial"/>
            <w:szCs w:val="24"/>
          </w:rPr>
          <w:delText xml:space="preserve"> </w:delText>
        </w:r>
      </w:del>
      <w:ins w:id="1135" w:author="Xhelo Aros" w:date="2018-09-10T04:17:00Z">
        <w:r w:rsidR="006C476C">
          <w:rPr>
            <w:rFonts w:cs="Arial"/>
            <w:szCs w:val="24"/>
          </w:rPr>
          <w:t xml:space="preserve"> </w:t>
        </w:r>
        <w:r w:rsidR="006C476C">
          <w:rPr>
            <w:rFonts w:cs="Arial"/>
            <w:szCs w:val="24"/>
          </w:rPr>
          <w:fldChar w:fldCharType="begin"/>
        </w:r>
        <w:r w:rsidR="006C476C">
          <w:rPr>
            <w:rFonts w:cs="Arial"/>
            <w:szCs w:val="24"/>
          </w:rPr>
          <w:instrText xml:space="preserve"> REF _Ref524316367 \h </w:instrText>
        </w:r>
      </w:ins>
      <w:r w:rsidR="006C476C">
        <w:rPr>
          <w:rFonts w:cs="Arial"/>
          <w:szCs w:val="24"/>
        </w:rPr>
      </w:r>
      <w:r w:rsidR="006C476C">
        <w:rPr>
          <w:rFonts w:cs="Arial"/>
          <w:szCs w:val="24"/>
        </w:rPr>
        <w:fldChar w:fldCharType="separate"/>
      </w:r>
      <w:ins w:id="1136" w:author="Xhelo Aros" w:date="2018-09-10T04:17:00Z">
        <w:r w:rsidR="006C476C">
          <w:t xml:space="preserve">Tabla </w:t>
        </w:r>
        <w:r w:rsidR="006C476C">
          <w:rPr>
            <w:noProof/>
          </w:rPr>
          <w:t>24</w:t>
        </w:r>
        <w:r w:rsidR="006C476C">
          <w:rPr>
            <w:rFonts w:cs="Arial"/>
            <w:szCs w:val="24"/>
          </w:rPr>
          <w:fldChar w:fldCharType="end"/>
        </w:r>
      </w:ins>
      <w:del w:id="1137" w:author="Xhelo Aros" w:date="2018-09-10T04:17:00Z">
        <w:r w:rsidRPr="00730130" w:rsidDel="006C476C">
          <w:rPr>
            <w:rFonts w:cs="Arial"/>
            <w:szCs w:val="24"/>
          </w:rPr>
          <w:delText>Figura 7</w:delText>
        </w:r>
      </w:del>
      <w:r w:rsidRPr="00730130">
        <w:rPr>
          <w:rFonts w:cs="Arial"/>
          <w:szCs w:val="24"/>
        </w:rPr>
        <w:t xml:space="preserve">, examinando estos, identificamos que en </w:t>
      </w:r>
      <w:r w:rsidR="00F77649">
        <w:rPr>
          <w:rFonts w:cs="Arial"/>
          <w:szCs w:val="24"/>
        </w:rPr>
        <w:t>«</w:t>
      </w:r>
      <w:proofErr w:type="spellStart"/>
      <w:r w:rsidRPr="00730130">
        <w:rPr>
          <w:rFonts w:cs="Arial"/>
          <w:szCs w:val="24"/>
        </w:rPr>
        <w:t>smack-extensions</w:t>
      </w:r>
      <w:proofErr w:type="spellEnd"/>
      <w:r w:rsidR="00F77649">
        <w:rPr>
          <w:rFonts w:cs="Arial"/>
          <w:szCs w:val="24"/>
        </w:rPr>
        <w:t>»</w:t>
      </w:r>
      <w:r w:rsidRPr="00730130">
        <w:rPr>
          <w:rFonts w:cs="Arial"/>
          <w:szCs w:val="24"/>
        </w:rPr>
        <w:t xml:space="preserve"> es donde están las clases involucradas en la creación de nuevas identidades en la red XMPP-IoT.</w:t>
      </w:r>
    </w:p>
    <w:p w14:paraId="2FD2C29F" w14:textId="77777777" w:rsidR="00AA1FB1" w:rsidRDefault="00AA1FB1" w:rsidP="00AA1FB1">
      <w:pPr>
        <w:spacing w:after="228" w:line="259" w:lineRule="auto"/>
        <w:jc w:val="center"/>
        <w:rPr>
          <w:rFonts w:cs="Arial"/>
          <w:noProof/>
          <w:szCs w:val="24"/>
        </w:rPr>
      </w:pPr>
    </w:p>
    <w:p w14:paraId="0A4F23D9" w14:textId="119F53CA" w:rsidR="006C476C" w:rsidRDefault="006C476C">
      <w:pPr>
        <w:pStyle w:val="Descripcin"/>
        <w:keepNext/>
        <w:jc w:val="left"/>
        <w:rPr>
          <w:ins w:id="1138" w:author="Xhelo Aros" w:date="2018-09-10T04:16:00Z"/>
        </w:rPr>
        <w:pPrChange w:id="1139" w:author="Xhelo Aros" w:date="2018-09-10T04:52:00Z">
          <w:pPr>
            <w:pStyle w:val="Descripcin"/>
          </w:pPr>
        </w:pPrChange>
      </w:pPr>
      <w:bookmarkStart w:id="1140" w:name="_Ref524316367"/>
      <w:bookmarkStart w:id="1141" w:name="_Toc524387425"/>
      <w:ins w:id="1142" w:author="Xhelo Aros" w:date="2018-09-10T04:16:00Z">
        <w:r>
          <w:lastRenderedPageBreak/>
          <w:t xml:space="preserve">Tabla </w:t>
        </w:r>
        <w:r>
          <w:fldChar w:fldCharType="begin"/>
        </w:r>
        <w:r>
          <w:instrText xml:space="preserve"> SEQ Tabla \* ARABIC </w:instrText>
        </w:r>
      </w:ins>
      <w:r>
        <w:fldChar w:fldCharType="separate"/>
      </w:r>
      <w:ins w:id="1143" w:author="Xhelo Aros" w:date="2018-09-10T04:16:00Z">
        <w:r>
          <w:rPr>
            <w:noProof/>
          </w:rPr>
          <w:t>24</w:t>
        </w:r>
        <w:r>
          <w:fldChar w:fldCharType="end"/>
        </w:r>
        <w:bookmarkEnd w:id="1140"/>
        <w:r>
          <w:t xml:space="preserve">: </w:t>
        </w:r>
        <w:r w:rsidRPr="00CC0F28">
          <w:t>Proyectos anidados al interior de la librería SMACK.</w:t>
        </w:r>
        <w:bookmarkEnd w:id="1141"/>
      </w:ins>
    </w:p>
    <w:p w14:paraId="41940864" w14:textId="052D2435" w:rsidR="00A86E9F" w:rsidRPr="00730130" w:rsidRDefault="00A86E9F" w:rsidP="00AA1FB1">
      <w:pPr>
        <w:spacing w:after="228" w:line="259" w:lineRule="auto"/>
        <w:jc w:val="center"/>
        <w:rPr>
          <w:rFonts w:cs="Arial"/>
          <w:szCs w:val="24"/>
        </w:rPr>
      </w:pPr>
      <w:r w:rsidRPr="00730130">
        <w:rPr>
          <w:rFonts w:cs="Arial"/>
          <w:noProof/>
          <w:szCs w:val="24"/>
        </w:rPr>
        <w:drawing>
          <wp:inline distT="0" distB="0" distL="0" distR="0" wp14:anchorId="1BDD414F" wp14:editId="4B7D4044">
            <wp:extent cx="2125980" cy="2926080"/>
            <wp:effectExtent l="19050" t="19050" r="26670" b="2667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31"/>
                    <a:srcRect b="775"/>
                    <a:stretch/>
                  </pic:blipFill>
                  <pic:spPr bwMode="auto">
                    <a:xfrm>
                      <a:off x="0" y="0"/>
                      <a:ext cx="2126385" cy="292663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712CEE0" w14:textId="43558EE0" w:rsidR="00A86E9F" w:rsidRPr="00730130" w:rsidDel="006C476C" w:rsidRDefault="00A86E9F" w:rsidP="00A86E9F">
      <w:pPr>
        <w:spacing w:after="136" w:line="265" w:lineRule="auto"/>
        <w:jc w:val="center"/>
        <w:rPr>
          <w:del w:id="1144" w:author="Xhelo Aros" w:date="2018-09-10T04:17:00Z"/>
          <w:rFonts w:cs="Arial"/>
          <w:szCs w:val="24"/>
        </w:rPr>
      </w:pPr>
      <w:del w:id="1145" w:author="Xhelo Aros" w:date="2018-09-10T04:17:00Z">
        <w:r w:rsidRPr="00730130" w:rsidDel="006C476C">
          <w:rPr>
            <w:rFonts w:cs="Arial"/>
            <w:szCs w:val="24"/>
          </w:rPr>
          <w:delText xml:space="preserve">Figure 7: </w:delText>
        </w:r>
      </w:del>
      <w:del w:id="1146" w:author="Xhelo Aros" w:date="2018-09-10T04:15:00Z">
        <w:r w:rsidRPr="00730130" w:rsidDel="006C476C">
          <w:rPr>
            <w:rFonts w:cs="Arial"/>
            <w:szCs w:val="24"/>
          </w:rPr>
          <w:delText>Proyectos anidados al interior de SMACK.</w:delText>
        </w:r>
      </w:del>
    </w:p>
    <w:p w14:paraId="625CD940" w14:textId="250AC437" w:rsidR="00A86E9F" w:rsidRPr="00730130" w:rsidRDefault="00A86E9F" w:rsidP="00AA1FB1">
      <w:pPr>
        <w:spacing w:after="100" w:afterAutospacing="1" w:line="259" w:lineRule="auto"/>
        <w:rPr>
          <w:rFonts w:cs="Arial"/>
          <w:szCs w:val="24"/>
        </w:rPr>
      </w:pPr>
      <w:r w:rsidRPr="00730130">
        <w:rPr>
          <w:rFonts w:cs="Arial"/>
          <w:szCs w:val="24"/>
        </w:rPr>
        <w:t>Luego de esto, se procedió a identificar las clases involucradas en el mecanismo descrito en el XEP-0077:</w:t>
      </w:r>
      <w:r w:rsidR="00AA1FB1">
        <w:rPr>
          <w:rFonts w:cs="Arial"/>
          <w:szCs w:val="24"/>
        </w:rPr>
        <w:t xml:space="preserve"> </w:t>
      </w:r>
      <w:r w:rsidRPr="00730130">
        <w:rPr>
          <w:rFonts w:cs="Arial"/>
          <w:szCs w:val="24"/>
        </w:rPr>
        <w:t xml:space="preserve">In-Band </w:t>
      </w:r>
      <w:proofErr w:type="spellStart"/>
      <w:r w:rsidRPr="00730130">
        <w:rPr>
          <w:rFonts w:cs="Arial"/>
          <w:szCs w:val="24"/>
        </w:rPr>
        <w:t>Registration</w:t>
      </w:r>
      <w:proofErr w:type="spellEnd"/>
      <w:r w:rsidRPr="00730130">
        <w:rPr>
          <w:rFonts w:cs="Arial"/>
          <w:szCs w:val="24"/>
        </w:rPr>
        <w:t>. Agrupando estas, restan las clases mostradas en la</w:t>
      </w:r>
      <w:del w:id="1147" w:author="Xhelo Aros" w:date="2018-09-10T04:24:00Z">
        <w:r w:rsidRPr="00730130" w:rsidDel="006C476C">
          <w:rPr>
            <w:rFonts w:cs="Arial"/>
            <w:szCs w:val="24"/>
          </w:rPr>
          <w:delText xml:space="preserve"> </w:delText>
        </w:r>
      </w:del>
      <w:ins w:id="1148" w:author="Xhelo Aros" w:date="2018-09-10T04:24:00Z">
        <w:r w:rsidR="006C476C">
          <w:rPr>
            <w:rFonts w:cs="Arial"/>
            <w:szCs w:val="24"/>
          </w:rPr>
          <w:t xml:space="preserve"> </w:t>
        </w:r>
        <w:r w:rsidR="006C476C">
          <w:rPr>
            <w:rFonts w:cs="Arial"/>
            <w:szCs w:val="24"/>
          </w:rPr>
          <w:fldChar w:fldCharType="begin"/>
        </w:r>
        <w:r w:rsidR="006C476C">
          <w:rPr>
            <w:rFonts w:cs="Arial"/>
            <w:szCs w:val="24"/>
          </w:rPr>
          <w:instrText xml:space="preserve"> REF _Ref524316827 \h </w:instrText>
        </w:r>
      </w:ins>
      <w:r w:rsidR="006C476C">
        <w:rPr>
          <w:rFonts w:cs="Arial"/>
          <w:szCs w:val="24"/>
        </w:rPr>
      </w:r>
      <w:r w:rsidR="006C476C">
        <w:rPr>
          <w:rFonts w:cs="Arial"/>
          <w:szCs w:val="24"/>
        </w:rPr>
        <w:fldChar w:fldCharType="separate"/>
      </w:r>
      <w:ins w:id="1149" w:author="Xhelo Aros" w:date="2018-09-10T04:24:00Z">
        <w:r w:rsidR="006C476C">
          <w:t xml:space="preserve">Figura </w:t>
        </w:r>
        <w:r w:rsidR="006C476C">
          <w:rPr>
            <w:noProof/>
          </w:rPr>
          <w:t>15</w:t>
        </w:r>
        <w:r w:rsidR="006C476C">
          <w:rPr>
            <w:rFonts w:cs="Arial"/>
            <w:szCs w:val="24"/>
          </w:rPr>
          <w:fldChar w:fldCharType="end"/>
        </w:r>
      </w:ins>
      <w:del w:id="1150" w:author="Xhelo Aros" w:date="2018-09-10T04:24:00Z">
        <w:r w:rsidRPr="00730130" w:rsidDel="006C476C">
          <w:rPr>
            <w:rFonts w:cs="Arial"/>
            <w:szCs w:val="24"/>
          </w:rPr>
          <w:delText>Figura 8</w:delText>
        </w:r>
      </w:del>
      <w:r w:rsidRPr="00730130">
        <w:rPr>
          <w:rFonts w:cs="Arial"/>
          <w:szCs w:val="24"/>
        </w:rPr>
        <w:t>, luego de las modificaciones quedó acorde al diagrama ilustrado en la</w:t>
      </w:r>
      <w:ins w:id="1151" w:author="Xhelo Aros" w:date="2018-09-10T04:25:00Z">
        <w:r w:rsidR="006C476C">
          <w:rPr>
            <w:rFonts w:cs="Arial"/>
            <w:szCs w:val="24"/>
          </w:rPr>
          <w:t xml:space="preserve"> </w:t>
        </w:r>
        <w:r w:rsidR="006C476C">
          <w:rPr>
            <w:rFonts w:cs="Arial"/>
            <w:szCs w:val="24"/>
          </w:rPr>
          <w:fldChar w:fldCharType="begin"/>
        </w:r>
        <w:r w:rsidR="006C476C">
          <w:rPr>
            <w:rFonts w:cs="Arial"/>
            <w:szCs w:val="24"/>
          </w:rPr>
          <w:instrText xml:space="preserve"> REF _Ref524316836 \h </w:instrText>
        </w:r>
      </w:ins>
      <w:r w:rsidR="006C476C">
        <w:rPr>
          <w:rFonts w:cs="Arial"/>
          <w:szCs w:val="24"/>
        </w:rPr>
      </w:r>
      <w:r w:rsidR="006C476C">
        <w:rPr>
          <w:rFonts w:cs="Arial"/>
          <w:szCs w:val="24"/>
        </w:rPr>
        <w:fldChar w:fldCharType="separate"/>
      </w:r>
      <w:ins w:id="1152" w:author="Xhelo Aros" w:date="2018-09-10T04:25:00Z">
        <w:r w:rsidR="006C476C">
          <w:t xml:space="preserve">Figura </w:t>
        </w:r>
        <w:r w:rsidR="006C476C">
          <w:rPr>
            <w:noProof/>
          </w:rPr>
          <w:t>16</w:t>
        </w:r>
        <w:r w:rsidR="006C476C">
          <w:rPr>
            <w:rFonts w:cs="Arial"/>
            <w:szCs w:val="24"/>
          </w:rPr>
          <w:fldChar w:fldCharType="end"/>
        </w:r>
      </w:ins>
      <w:del w:id="1153" w:author="Xhelo Aros" w:date="2018-09-10T04:25:00Z">
        <w:r w:rsidRPr="00730130" w:rsidDel="006C476C">
          <w:rPr>
            <w:rFonts w:cs="Arial"/>
            <w:szCs w:val="24"/>
          </w:rPr>
          <w:delText xml:space="preserve"> Figura 9</w:delText>
        </w:r>
      </w:del>
      <w:r w:rsidRPr="00730130">
        <w:rPr>
          <w:rFonts w:cs="Arial"/>
          <w:szCs w:val="24"/>
        </w:rPr>
        <w:t>.</w:t>
      </w:r>
    </w:p>
    <w:p w14:paraId="64CC81E4" w14:textId="19BEFF33" w:rsidR="006C476C" w:rsidRDefault="006C476C">
      <w:pPr>
        <w:pStyle w:val="Descripcin"/>
        <w:keepNext/>
        <w:jc w:val="left"/>
        <w:rPr>
          <w:ins w:id="1154" w:author="Xhelo Aros" w:date="2018-09-10T04:24:00Z"/>
        </w:rPr>
        <w:pPrChange w:id="1155" w:author="Xhelo Aros" w:date="2018-09-10T04:24:00Z">
          <w:pPr>
            <w:pStyle w:val="Descripcin"/>
          </w:pPr>
        </w:pPrChange>
      </w:pPr>
      <w:bookmarkStart w:id="1156" w:name="_Ref524316827"/>
      <w:bookmarkStart w:id="1157" w:name="_Toc524387558"/>
      <w:ins w:id="1158" w:author="Xhelo Aros" w:date="2018-09-10T04:24: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15</w:t>
      </w:r>
      <w:r w:rsidR="00B05FD8">
        <w:rPr>
          <w:noProof/>
        </w:rPr>
        <w:fldChar w:fldCharType="end"/>
      </w:r>
      <w:bookmarkEnd w:id="1156"/>
      <w:ins w:id="1159" w:author="Xhelo Aros" w:date="2018-09-10T04:24:00Z">
        <w:r>
          <w:t xml:space="preserve">: </w:t>
        </w:r>
        <w:r w:rsidRPr="00F715B1">
          <w:t>Diagrama de clases previo a la intervención de la librería</w:t>
        </w:r>
        <w:r>
          <w:t xml:space="preserve"> SMACK</w:t>
        </w:r>
        <w:r w:rsidRPr="00F715B1">
          <w:t>.</w:t>
        </w:r>
        <w:bookmarkEnd w:id="1157"/>
      </w:ins>
    </w:p>
    <w:p w14:paraId="1F0767A9" w14:textId="77777777" w:rsidR="00A86E9F" w:rsidRPr="00730130" w:rsidRDefault="00A86E9F" w:rsidP="00A86E9F">
      <w:pPr>
        <w:spacing w:after="228" w:line="259" w:lineRule="auto"/>
        <w:jc w:val="left"/>
        <w:rPr>
          <w:rFonts w:cs="Arial"/>
          <w:szCs w:val="24"/>
        </w:rPr>
      </w:pPr>
      <w:r w:rsidRPr="00730130">
        <w:rPr>
          <w:rFonts w:cs="Arial"/>
          <w:noProof/>
          <w:szCs w:val="24"/>
        </w:rPr>
        <w:drawing>
          <wp:inline distT="0" distB="0" distL="0" distR="0" wp14:anchorId="4FAA80F8" wp14:editId="5B7F6912">
            <wp:extent cx="5288280" cy="2743200"/>
            <wp:effectExtent l="19050" t="19050" r="26670" b="1905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32"/>
                    <a:stretch>
                      <a:fillRect/>
                    </a:stretch>
                  </pic:blipFill>
                  <pic:spPr>
                    <a:xfrm>
                      <a:off x="0" y="0"/>
                      <a:ext cx="5289234" cy="2743695"/>
                    </a:xfrm>
                    <a:prstGeom prst="rect">
                      <a:avLst/>
                    </a:prstGeom>
                    <a:ln>
                      <a:solidFill>
                        <a:schemeClr val="bg1">
                          <a:lumMod val="50000"/>
                        </a:schemeClr>
                      </a:solidFill>
                    </a:ln>
                  </pic:spPr>
                </pic:pic>
              </a:graphicData>
            </a:graphic>
          </wp:inline>
        </w:drawing>
      </w:r>
    </w:p>
    <w:p w14:paraId="7A207816" w14:textId="669D7E4E" w:rsidR="00A86E9F" w:rsidRPr="00730130" w:rsidDel="006C476C" w:rsidRDefault="00A86E9F" w:rsidP="00A86E9F">
      <w:pPr>
        <w:spacing w:after="42" w:line="265" w:lineRule="auto"/>
        <w:jc w:val="center"/>
        <w:rPr>
          <w:del w:id="1160" w:author="Xhelo Aros" w:date="2018-09-10T04:24:00Z"/>
          <w:rFonts w:cs="Arial"/>
          <w:szCs w:val="24"/>
        </w:rPr>
      </w:pPr>
      <w:del w:id="1161" w:author="Xhelo Aros" w:date="2018-09-10T04:24:00Z">
        <w:r w:rsidRPr="00730130" w:rsidDel="006C476C">
          <w:rPr>
            <w:rFonts w:cs="Arial"/>
            <w:szCs w:val="24"/>
          </w:rPr>
          <w:lastRenderedPageBreak/>
          <w:delText>Figure 8: SMACK Diagrama de clases previo a la intervención de la librería.</w:delText>
        </w:r>
      </w:del>
    </w:p>
    <w:p w14:paraId="4FABB0DC" w14:textId="74C7FFD1" w:rsidR="006C476C" w:rsidRDefault="006C476C">
      <w:pPr>
        <w:pStyle w:val="Descripcin"/>
        <w:keepNext/>
        <w:jc w:val="left"/>
        <w:rPr>
          <w:ins w:id="1162" w:author="Xhelo Aros" w:date="2018-09-10T04:24:00Z"/>
        </w:rPr>
        <w:pPrChange w:id="1163" w:author="Xhelo Aros" w:date="2018-09-10T04:52:00Z">
          <w:pPr>
            <w:pStyle w:val="Descripcin"/>
          </w:pPr>
        </w:pPrChange>
      </w:pPr>
      <w:bookmarkStart w:id="1164" w:name="_Ref524316836"/>
      <w:bookmarkStart w:id="1165" w:name="_Toc524387559"/>
      <w:ins w:id="1166" w:author="Xhelo Aros" w:date="2018-09-10T04:24: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16</w:t>
      </w:r>
      <w:r w:rsidR="00B05FD8">
        <w:rPr>
          <w:noProof/>
        </w:rPr>
        <w:fldChar w:fldCharType="end"/>
      </w:r>
      <w:bookmarkEnd w:id="1164"/>
      <w:ins w:id="1167" w:author="Xhelo Aros" w:date="2018-09-10T04:24:00Z">
        <w:r>
          <w:t xml:space="preserve">: </w:t>
        </w:r>
        <w:r w:rsidRPr="005E564D">
          <w:t>Diagrama de clases posterior a la intervención de la librería</w:t>
        </w:r>
        <w:r>
          <w:t xml:space="preserve"> SMACK.</w:t>
        </w:r>
        <w:bookmarkEnd w:id="1165"/>
      </w:ins>
    </w:p>
    <w:p w14:paraId="4AABDEF3" w14:textId="77777777" w:rsidR="00A86E9F" w:rsidRPr="00730130" w:rsidRDefault="00A86E9F" w:rsidP="002E1B1B">
      <w:pPr>
        <w:spacing w:after="228" w:line="259" w:lineRule="auto"/>
        <w:jc w:val="center"/>
        <w:rPr>
          <w:rFonts w:cs="Arial"/>
          <w:szCs w:val="24"/>
        </w:rPr>
      </w:pPr>
      <w:r w:rsidRPr="00730130">
        <w:rPr>
          <w:rFonts w:cs="Arial"/>
          <w:noProof/>
          <w:szCs w:val="24"/>
        </w:rPr>
        <w:drawing>
          <wp:inline distT="0" distB="0" distL="0" distR="0" wp14:anchorId="55C4BE27" wp14:editId="1653C55F">
            <wp:extent cx="5341620" cy="2682240"/>
            <wp:effectExtent l="19050" t="19050" r="11430" b="2286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33"/>
                    <a:stretch>
                      <a:fillRect/>
                    </a:stretch>
                  </pic:blipFill>
                  <pic:spPr>
                    <a:xfrm>
                      <a:off x="0" y="0"/>
                      <a:ext cx="5342281" cy="2682572"/>
                    </a:xfrm>
                    <a:prstGeom prst="rect">
                      <a:avLst/>
                    </a:prstGeom>
                    <a:ln>
                      <a:solidFill>
                        <a:schemeClr val="bg1">
                          <a:lumMod val="50000"/>
                        </a:schemeClr>
                      </a:solidFill>
                    </a:ln>
                  </pic:spPr>
                </pic:pic>
              </a:graphicData>
            </a:graphic>
          </wp:inline>
        </w:drawing>
      </w:r>
    </w:p>
    <w:p w14:paraId="3E94ECF7" w14:textId="461AE79F" w:rsidR="00A86E9F" w:rsidRPr="00730130" w:rsidDel="006C476C" w:rsidRDefault="00A86E9F" w:rsidP="00A86E9F">
      <w:pPr>
        <w:spacing w:after="178" w:line="265" w:lineRule="auto"/>
        <w:jc w:val="center"/>
        <w:rPr>
          <w:del w:id="1168" w:author="Xhelo Aros" w:date="2018-09-10T04:24:00Z"/>
          <w:rFonts w:cs="Arial"/>
          <w:szCs w:val="24"/>
        </w:rPr>
      </w:pPr>
      <w:del w:id="1169" w:author="Xhelo Aros" w:date="2018-09-10T04:24:00Z">
        <w:r w:rsidRPr="00730130" w:rsidDel="006C476C">
          <w:rPr>
            <w:rFonts w:cs="Arial"/>
            <w:szCs w:val="24"/>
          </w:rPr>
          <w:delText>Figure 9: SMACK Diagrama de clases posterior a la intervención de la librería.</w:delText>
        </w:r>
      </w:del>
    </w:p>
    <w:p w14:paraId="40BC5B15" w14:textId="08986AD3" w:rsidR="00A86E9F" w:rsidRDefault="00A86E9F" w:rsidP="00AA1FB1">
      <w:pPr>
        <w:spacing w:after="100" w:afterAutospacing="1"/>
        <w:ind w:left="-15" w:firstLine="239"/>
        <w:rPr>
          <w:ins w:id="1170" w:author="Xhelo Aros" w:date="2018-09-10T04:26:00Z"/>
          <w:rFonts w:cs="Arial"/>
          <w:szCs w:val="24"/>
        </w:rPr>
      </w:pPr>
      <w:r w:rsidRPr="00730130">
        <w:rPr>
          <w:rFonts w:cs="Arial"/>
          <w:szCs w:val="24"/>
        </w:rPr>
        <w:t>Finalmente, para depurar, en su conjunto, el sistema XMPP-IoT se creó un cliente usando la librería SMACK modificada, por ende, se incorporó incorporo las credenciales de consumidor. El cliente funciona como una Cosa que posee sensores de humedad, temperatura, gas, luz ambiente, movimiento y actuadores: interruptores de</w:t>
      </w:r>
      <w:r w:rsidR="00AA1FB1">
        <w:rPr>
          <w:rFonts w:cs="Arial"/>
          <w:szCs w:val="24"/>
        </w:rPr>
        <w:t xml:space="preserve"> </w:t>
      </w:r>
      <w:r w:rsidRPr="00730130">
        <w:rPr>
          <w:rFonts w:cs="Arial"/>
          <w:szCs w:val="24"/>
        </w:rPr>
        <w:t xml:space="preserve">luces y un display LED de 16x2, mediante el cual veremos información relevante de nuestro dispositivo. El programa establece la conexión con el servidor Openfire, luego envía la </w:t>
      </w:r>
      <w:proofErr w:type="spellStart"/>
      <w:r w:rsidRPr="00730130">
        <w:rPr>
          <w:rFonts w:cs="Arial"/>
          <w:szCs w:val="24"/>
        </w:rPr>
        <w:t>stanzas</w:t>
      </w:r>
      <w:proofErr w:type="spellEnd"/>
      <w:r w:rsidRPr="00730130">
        <w:rPr>
          <w:rFonts w:cs="Arial"/>
          <w:szCs w:val="24"/>
        </w:rPr>
        <w:t xml:space="preserve"> para crear automáticamente una identidad en este, utilizando el registro en-banda en conjunto del mecanismo de firmado de formularios. El servidor Openfire, el que debido a las añadiduras </w:t>
      </w:r>
      <w:del w:id="1171" w:author="Xhelo Aros" w:date="2018-09-10T04:30:00Z">
        <w:r w:rsidRPr="00730130" w:rsidDel="00482DB0">
          <w:rPr>
            <w:rFonts w:cs="Arial"/>
            <w:szCs w:val="24"/>
          </w:rPr>
          <w:delText xml:space="preserve">está </w:delText>
        </w:r>
      </w:del>
      <w:ins w:id="1172" w:author="Xhelo Aros" w:date="2018-09-10T04:30:00Z">
        <w:r w:rsidR="00482DB0">
          <w:rPr>
            <w:rFonts w:cs="Arial"/>
            <w:szCs w:val="24"/>
          </w:rPr>
          <w:t>se encuentra</w:t>
        </w:r>
        <w:r w:rsidR="00482DB0" w:rsidRPr="00730130">
          <w:rPr>
            <w:rFonts w:cs="Arial"/>
            <w:szCs w:val="24"/>
          </w:rPr>
          <w:t xml:space="preserve"> </w:t>
        </w:r>
      </w:ins>
      <w:r w:rsidRPr="00730130">
        <w:rPr>
          <w:rFonts w:cs="Arial"/>
          <w:szCs w:val="24"/>
        </w:rPr>
        <w:t xml:space="preserve">facultado para responder la solicitud, responde a esta, para finalmente crear la identidad en la red XMPP-IoT. Los detalles de las </w:t>
      </w:r>
      <w:proofErr w:type="spellStart"/>
      <w:r w:rsidRPr="00730130">
        <w:rPr>
          <w:rFonts w:cs="Arial"/>
          <w:szCs w:val="24"/>
        </w:rPr>
        <w:t>stanzas</w:t>
      </w:r>
      <w:proofErr w:type="spellEnd"/>
      <w:r w:rsidRPr="00730130">
        <w:rPr>
          <w:rFonts w:cs="Arial"/>
          <w:szCs w:val="24"/>
        </w:rPr>
        <w:t xml:space="preserve"> enviados en esta conversación entre el cliente y el servidor, se pueden apreciar en l</w:t>
      </w:r>
      <w:ins w:id="1173" w:author="Xhelo Aros" w:date="2018-09-10T04:32:00Z">
        <w:r w:rsidR="00482DB0">
          <w:rPr>
            <w:rFonts w:cs="Arial"/>
            <w:szCs w:val="24"/>
          </w:rPr>
          <w:t>as figuras a continuación.</w:t>
        </w:r>
      </w:ins>
      <w:del w:id="1174" w:author="Xhelo Aros" w:date="2018-09-10T04:32:00Z">
        <w:r w:rsidRPr="00730130" w:rsidDel="00482DB0">
          <w:rPr>
            <w:rFonts w:cs="Arial"/>
            <w:szCs w:val="24"/>
          </w:rPr>
          <w:delText>a</w:delText>
        </w:r>
      </w:del>
      <w:del w:id="1175" w:author="Xhelo Aros" w:date="2018-09-10T04:27:00Z">
        <w:r w:rsidRPr="00730130" w:rsidDel="006C476C">
          <w:rPr>
            <w:rFonts w:cs="Arial"/>
            <w:szCs w:val="24"/>
          </w:rPr>
          <w:delText xml:space="preserve">s Figuras </w:delText>
        </w:r>
      </w:del>
      <w:del w:id="1176" w:author="Xhelo Aros" w:date="2018-09-10T04:32:00Z">
        <w:r w:rsidRPr="00730130" w:rsidDel="00482DB0">
          <w:rPr>
            <w:rFonts w:cs="Arial"/>
            <w:szCs w:val="24"/>
          </w:rPr>
          <w:delText>continuación.</w:delText>
        </w:r>
      </w:del>
    </w:p>
    <w:p w14:paraId="0A0A5135" w14:textId="37C2B87E" w:rsidR="006C476C" w:rsidRDefault="006C476C">
      <w:pPr>
        <w:pStyle w:val="Descripcin"/>
        <w:keepNext/>
        <w:jc w:val="left"/>
        <w:rPr>
          <w:ins w:id="1177" w:author="Xhelo Aros" w:date="2018-09-10T04:26:00Z"/>
        </w:rPr>
        <w:pPrChange w:id="1178" w:author="Xhelo Aros" w:date="2018-09-10T04:52:00Z">
          <w:pPr>
            <w:pStyle w:val="Descripcin"/>
          </w:pPr>
        </w:pPrChange>
      </w:pPr>
      <w:bookmarkStart w:id="1179" w:name="_Ref524316987"/>
      <w:bookmarkStart w:id="1180" w:name="_Toc524387560"/>
      <w:ins w:id="1181" w:author="Xhelo Aros" w:date="2018-09-10T04:26: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17</w:t>
      </w:r>
      <w:r w:rsidR="00B05FD8">
        <w:rPr>
          <w:noProof/>
        </w:rPr>
        <w:fldChar w:fldCharType="end"/>
      </w:r>
      <w:bookmarkEnd w:id="1179"/>
      <w:ins w:id="1182" w:author="Xhelo Aros" w:date="2018-09-10T04:26:00Z">
        <w:r>
          <w:t xml:space="preserve">: </w:t>
        </w:r>
        <w:r w:rsidRPr="000610CE">
          <w:t>Consulta de Features soportadas de cliente a servidor</w:t>
        </w:r>
        <w:r>
          <w:t>.</w:t>
        </w:r>
        <w:bookmarkEnd w:id="1180"/>
      </w:ins>
    </w:p>
    <w:p w14:paraId="71E10068" w14:textId="1B118FDF" w:rsidR="006C476C" w:rsidRPr="00730130" w:rsidRDefault="006C476C">
      <w:pPr>
        <w:spacing w:after="100" w:afterAutospacing="1"/>
        <w:ind w:left="-15" w:firstLine="239"/>
        <w:jc w:val="center"/>
        <w:rPr>
          <w:rFonts w:cs="Arial"/>
          <w:szCs w:val="24"/>
        </w:rPr>
        <w:pPrChange w:id="1183" w:author="Xhelo Aros" w:date="2018-09-10T04:26:00Z">
          <w:pPr>
            <w:spacing w:after="100" w:afterAutospacing="1"/>
            <w:ind w:left="-15" w:firstLine="239"/>
          </w:pPr>
        </w:pPrChange>
      </w:pPr>
      <w:ins w:id="1184" w:author="Xhelo Aros" w:date="2018-09-10T04:26:00Z">
        <w:r w:rsidRPr="00730130">
          <w:rPr>
            <w:rFonts w:cs="Arial"/>
            <w:noProof/>
            <w:szCs w:val="24"/>
          </w:rPr>
          <w:drawing>
            <wp:inline distT="0" distB="0" distL="0" distR="0" wp14:anchorId="137C90CE" wp14:editId="5D701E9A">
              <wp:extent cx="2777451" cy="835640"/>
              <wp:effectExtent l="0" t="0" r="4445" b="3175"/>
              <wp:docPr id="56"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4">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inline>
          </w:drawing>
        </w:r>
      </w:ins>
    </w:p>
    <w:p w14:paraId="14FF131E" w14:textId="77777777" w:rsidR="00A86E9F" w:rsidRPr="00730130" w:rsidRDefault="00A86E9F" w:rsidP="00A86E9F">
      <w:pPr>
        <w:ind w:left="-5"/>
        <w:rPr>
          <w:rFonts w:cs="Arial"/>
          <w:szCs w:val="24"/>
        </w:rPr>
      </w:pPr>
    </w:p>
    <w:p w14:paraId="188D1B40" w14:textId="109320D0" w:rsidR="00A86E9F" w:rsidRPr="00730130" w:rsidDel="006C476C" w:rsidRDefault="00A86E9F" w:rsidP="00A86E9F">
      <w:pPr>
        <w:spacing w:after="228" w:line="259" w:lineRule="auto"/>
        <w:ind w:left="243"/>
        <w:jc w:val="center"/>
        <w:rPr>
          <w:del w:id="1185" w:author="Xhelo Aros" w:date="2018-09-10T04:27:00Z"/>
          <w:rFonts w:cs="Arial"/>
          <w:szCs w:val="24"/>
        </w:rPr>
      </w:pPr>
      <w:del w:id="1186" w:author="Xhelo Aros" w:date="2018-09-10T04:27:00Z">
        <w:r w:rsidRPr="00730130" w:rsidDel="006C476C">
          <w:rPr>
            <w:rFonts w:cs="Arial"/>
            <w:szCs w:val="24"/>
          </w:rPr>
          <w:lastRenderedPageBreak/>
          <w:delText>Figure 10:</w:delText>
        </w:r>
      </w:del>
      <w:del w:id="1187" w:author="Xhelo Aros" w:date="2018-09-10T04:26:00Z">
        <w:r w:rsidRPr="00730130" w:rsidDel="006C476C">
          <w:rPr>
            <w:rFonts w:cs="Arial"/>
            <w:szCs w:val="24"/>
          </w:rPr>
          <w:delText xml:space="preserve"> Consulta de Features soportadas de cliente a</w:delText>
        </w:r>
        <w:r w:rsidRPr="00730130" w:rsidDel="006C476C">
          <w:rPr>
            <w:rFonts w:cs="Arial"/>
            <w:noProof/>
            <w:szCs w:val="24"/>
          </w:rPr>
          <w:drawing>
            <wp:anchor distT="0" distB="0" distL="114300" distR="114300" simplePos="0" relativeHeight="251756544" behindDoc="0" locked="0" layoutInCell="1" allowOverlap="1" wp14:anchorId="102E3FF9" wp14:editId="7FB2DA8B">
              <wp:simplePos x="0" y="0"/>
              <wp:positionH relativeFrom="column">
                <wp:posOffset>1772603</wp:posOffset>
              </wp:positionH>
              <wp:positionV relativeFrom="paragraph">
                <wp:posOffset>-1905</wp:posOffset>
              </wp:positionV>
              <wp:extent cx="2777451" cy="835640"/>
              <wp:effectExtent l="0" t="0" r="4445" b="3175"/>
              <wp:wrapTopAndBottom/>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34">
                        <a:extLst>
                          <a:ext uri="{28A0092B-C50C-407E-A947-70E740481C1C}">
                            <a14:useLocalDpi xmlns:a14="http://schemas.microsoft.com/office/drawing/2010/main" val="0"/>
                          </a:ext>
                        </a:extLst>
                      </a:blip>
                      <a:stretch>
                        <a:fillRect/>
                      </a:stretch>
                    </pic:blipFill>
                    <pic:spPr>
                      <a:xfrm>
                        <a:off x="0" y="0"/>
                        <a:ext cx="2777451" cy="835640"/>
                      </a:xfrm>
                      <a:prstGeom prst="rect">
                        <a:avLst/>
                      </a:prstGeom>
                    </pic:spPr>
                  </pic:pic>
                </a:graphicData>
              </a:graphic>
            </wp:anchor>
          </w:drawing>
        </w:r>
        <w:r w:rsidRPr="00730130" w:rsidDel="006C476C">
          <w:rPr>
            <w:rFonts w:cs="Arial"/>
            <w:szCs w:val="24"/>
          </w:rPr>
          <w:delText xml:space="preserve"> servidor</w:delText>
        </w:r>
      </w:del>
      <w:del w:id="1188" w:author="Xhelo Aros" w:date="2018-09-10T04:27:00Z">
        <w:r w:rsidRPr="00730130" w:rsidDel="006C476C">
          <w:rPr>
            <w:rFonts w:cs="Arial"/>
            <w:szCs w:val="24"/>
          </w:rPr>
          <w:delText>.</w:delText>
        </w:r>
      </w:del>
    </w:p>
    <w:p w14:paraId="059A19CD" w14:textId="6F1B3CE0" w:rsidR="006C476C" w:rsidRDefault="006C476C">
      <w:pPr>
        <w:pStyle w:val="Descripcin"/>
        <w:keepNext/>
        <w:jc w:val="left"/>
        <w:rPr>
          <w:ins w:id="1189" w:author="Xhelo Aros" w:date="2018-09-10T04:27:00Z"/>
        </w:rPr>
        <w:pPrChange w:id="1190" w:author="Xhelo Aros" w:date="2018-09-10T04:52:00Z">
          <w:pPr>
            <w:pStyle w:val="Descripcin"/>
          </w:pPr>
        </w:pPrChange>
      </w:pPr>
      <w:bookmarkStart w:id="1191" w:name="_Ref524316994"/>
      <w:bookmarkStart w:id="1192" w:name="_Toc524387561"/>
      <w:ins w:id="1193" w:author="Xhelo Aros" w:date="2018-09-10T04:27: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18</w:t>
      </w:r>
      <w:r w:rsidR="00B05FD8">
        <w:rPr>
          <w:noProof/>
        </w:rPr>
        <w:fldChar w:fldCharType="end"/>
      </w:r>
      <w:bookmarkEnd w:id="1191"/>
      <w:ins w:id="1194" w:author="Xhelo Aros" w:date="2018-09-10T04:27:00Z">
        <w:r>
          <w:t xml:space="preserve">: </w:t>
        </w:r>
        <w:r w:rsidRPr="0063581E">
          <w:t>Respuesta de Features soportadas del servidor al cliente</w:t>
        </w:r>
        <w:r>
          <w:t>.</w:t>
        </w:r>
        <w:bookmarkEnd w:id="1192"/>
      </w:ins>
    </w:p>
    <w:p w14:paraId="785B2650" w14:textId="2D8BF718" w:rsidR="00A86E9F" w:rsidRPr="00730130" w:rsidRDefault="00A86E9F" w:rsidP="00A86E9F">
      <w:pPr>
        <w:spacing w:after="228" w:line="259" w:lineRule="auto"/>
        <w:ind w:left="243"/>
        <w:jc w:val="center"/>
        <w:rPr>
          <w:rFonts w:cs="Arial"/>
          <w:szCs w:val="24"/>
        </w:rPr>
      </w:pPr>
      <w:r w:rsidRPr="00730130">
        <w:rPr>
          <w:rFonts w:cs="Arial"/>
          <w:noProof/>
          <w:szCs w:val="24"/>
        </w:rPr>
        <w:drawing>
          <wp:inline distT="0" distB="0" distL="0" distR="0" wp14:anchorId="424434A2" wp14:editId="4DA41506">
            <wp:extent cx="2777169" cy="835025"/>
            <wp:effectExtent l="0" t="0" r="4445" b="3175"/>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34">
                      <a:extLst>
                        <a:ext uri="{28A0092B-C50C-407E-A947-70E740481C1C}">
                          <a14:useLocalDpi xmlns:a14="http://schemas.microsoft.com/office/drawing/2010/main" val="0"/>
                        </a:ext>
                      </a:extLst>
                    </a:blip>
                    <a:stretch>
                      <a:fillRect/>
                    </a:stretch>
                  </pic:blipFill>
                  <pic:spPr>
                    <a:xfrm>
                      <a:off x="0" y="0"/>
                      <a:ext cx="2777169" cy="835025"/>
                    </a:xfrm>
                    <a:prstGeom prst="rect">
                      <a:avLst/>
                    </a:prstGeom>
                  </pic:spPr>
                </pic:pic>
              </a:graphicData>
            </a:graphic>
          </wp:inline>
        </w:drawing>
      </w:r>
    </w:p>
    <w:p w14:paraId="44684F52" w14:textId="3D00556A" w:rsidR="00A86E9F" w:rsidRPr="00730130" w:rsidDel="006C476C" w:rsidRDefault="00A86E9F" w:rsidP="00AA1FB1">
      <w:pPr>
        <w:spacing w:after="100" w:afterAutospacing="1"/>
        <w:ind w:left="-5"/>
        <w:jc w:val="center"/>
        <w:rPr>
          <w:del w:id="1195" w:author="Xhelo Aros" w:date="2018-09-10T04:27:00Z"/>
          <w:rFonts w:cs="Arial"/>
          <w:szCs w:val="24"/>
        </w:rPr>
      </w:pPr>
      <w:del w:id="1196" w:author="Xhelo Aros" w:date="2018-09-10T04:27:00Z">
        <w:r w:rsidRPr="00730130" w:rsidDel="006C476C">
          <w:rPr>
            <w:rFonts w:cs="Arial"/>
            <w:szCs w:val="24"/>
          </w:rPr>
          <w:delText>Figure 11: Respuesta de Features soportadas del servidor al cliente</w:delText>
        </w:r>
      </w:del>
    </w:p>
    <w:p w14:paraId="70B7E6F6" w14:textId="5AACB213" w:rsidR="00A86E9F" w:rsidRPr="00730130" w:rsidRDefault="00A86E9F" w:rsidP="00F77649">
      <w:pPr>
        <w:spacing w:after="100" w:afterAutospacing="1"/>
        <w:ind w:left="-15" w:firstLine="239"/>
        <w:rPr>
          <w:rFonts w:cs="Arial"/>
          <w:szCs w:val="24"/>
        </w:rPr>
      </w:pPr>
      <w:r w:rsidRPr="00730130">
        <w:rPr>
          <w:rFonts w:cs="Arial"/>
          <w:szCs w:val="24"/>
        </w:rPr>
        <w:t xml:space="preserve">En el momento que se realiza la conexión con el servidor, el cliente XMPP se debe asegurar que el servidor soporte el registro en-banda utilizando formularios firmados, para eso el cliente envía la </w:t>
      </w:r>
      <w:proofErr w:type="spellStart"/>
      <w:r w:rsidRPr="00730130">
        <w:rPr>
          <w:rFonts w:cs="Arial"/>
          <w:szCs w:val="24"/>
        </w:rPr>
        <w:t>stanza</w:t>
      </w:r>
      <w:proofErr w:type="spellEnd"/>
      <w:r w:rsidRPr="00730130">
        <w:rPr>
          <w:rFonts w:cs="Arial"/>
          <w:szCs w:val="24"/>
        </w:rPr>
        <w:t xml:space="preserve"> en la </w:t>
      </w:r>
      <w:ins w:id="1197" w:author="Xhelo Aros" w:date="2018-09-10T04:32:00Z">
        <w:r w:rsidR="00482DB0">
          <w:rPr>
            <w:rFonts w:cs="Arial"/>
            <w:szCs w:val="24"/>
          </w:rPr>
          <w:fldChar w:fldCharType="begin"/>
        </w:r>
        <w:r w:rsidR="00482DB0">
          <w:rPr>
            <w:rFonts w:cs="Arial"/>
            <w:szCs w:val="24"/>
          </w:rPr>
          <w:instrText xml:space="preserve"> REF _Ref524316987 \h </w:instrText>
        </w:r>
      </w:ins>
      <w:r w:rsidR="00482DB0">
        <w:rPr>
          <w:rFonts w:cs="Arial"/>
          <w:szCs w:val="24"/>
        </w:rPr>
      </w:r>
      <w:r w:rsidR="00482DB0">
        <w:rPr>
          <w:rFonts w:cs="Arial"/>
          <w:szCs w:val="24"/>
        </w:rPr>
        <w:fldChar w:fldCharType="separate"/>
      </w:r>
      <w:ins w:id="1198" w:author="Xhelo Aros" w:date="2018-09-10T04:32:00Z">
        <w:r w:rsidR="00482DB0">
          <w:t xml:space="preserve">Figura </w:t>
        </w:r>
        <w:r w:rsidR="00482DB0">
          <w:rPr>
            <w:noProof/>
          </w:rPr>
          <w:t>17</w:t>
        </w:r>
        <w:r w:rsidR="00482DB0">
          <w:rPr>
            <w:rFonts w:cs="Arial"/>
            <w:szCs w:val="24"/>
          </w:rPr>
          <w:fldChar w:fldCharType="end"/>
        </w:r>
        <w:r w:rsidR="00482DB0">
          <w:rPr>
            <w:rFonts w:cs="Arial"/>
            <w:szCs w:val="24"/>
          </w:rPr>
          <w:t xml:space="preserve"> </w:t>
        </w:r>
      </w:ins>
      <w:del w:id="1199" w:author="Xhelo Aros" w:date="2018-09-10T04:32:00Z">
        <w:r w:rsidRPr="00730130" w:rsidDel="00482DB0">
          <w:rPr>
            <w:rFonts w:cs="Arial"/>
            <w:szCs w:val="24"/>
          </w:rPr>
          <w:delText xml:space="preserve">Figura 10 </w:delText>
        </w:r>
      </w:del>
      <w:r w:rsidRPr="00730130">
        <w:rPr>
          <w:rFonts w:cs="Arial"/>
          <w:szCs w:val="24"/>
        </w:rPr>
        <w:t xml:space="preserve">y el servidor debe responder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soporte, la que anuncia el soporte del XEP-0348, es </w:t>
      </w:r>
      <w:r w:rsidR="00F77649">
        <w:rPr>
          <w:rFonts w:cs="Arial"/>
          <w:szCs w:val="24"/>
        </w:rPr>
        <w:t>«</w:t>
      </w:r>
      <w:r w:rsidRPr="00730130">
        <w:rPr>
          <w:rFonts w:cs="Arial"/>
          <w:szCs w:val="24"/>
        </w:rPr>
        <w:t>urn:xmpp:xdata:signature:oauth1</w:t>
      </w:r>
      <w:r w:rsidR="00F77649">
        <w:rPr>
          <w:rFonts w:cs="Arial"/>
          <w:szCs w:val="24"/>
        </w:rPr>
        <w:t>»</w:t>
      </w:r>
      <w:r w:rsidRPr="00730130">
        <w:rPr>
          <w:rFonts w:cs="Arial"/>
          <w:szCs w:val="24"/>
        </w:rPr>
        <w:t xml:space="preserve">. En la </w:t>
      </w:r>
      <w:ins w:id="1200" w:author="Xhelo Aros" w:date="2018-09-10T04:32:00Z">
        <w:r w:rsidR="00482DB0">
          <w:rPr>
            <w:rFonts w:cs="Arial"/>
            <w:szCs w:val="24"/>
          </w:rPr>
          <w:fldChar w:fldCharType="begin"/>
        </w:r>
        <w:r w:rsidR="00482DB0">
          <w:rPr>
            <w:rFonts w:cs="Arial"/>
            <w:szCs w:val="24"/>
          </w:rPr>
          <w:instrText xml:space="preserve"> REF _Ref524316994 \h </w:instrText>
        </w:r>
      </w:ins>
      <w:r w:rsidR="00482DB0">
        <w:rPr>
          <w:rFonts w:cs="Arial"/>
          <w:szCs w:val="24"/>
        </w:rPr>
      </w:r>
      <w:r w:rsidR="00482DB0">
        <w:rPr>
          <w:rFonts w:cs="Arial"/>
          <w:szCs w:val="24"/>
        </w:rPr>
        <w:fldChar w:fldCharType="separate"/>
      </w:r>
      <w:ins w:id="1201" w:author="Xhelo Aros" w:date="2018-09-10T04:32:00Z">
        <w:r w:rsidR="00482DB0">
          <w:t xml:space="preserve">Figura </w:t>
        </w:r>
        <w:r w:rsidR="00482DB0">
          <w:rPr>
            <w:noProof/>
          </w:rPr>
          <w:t>18</w:t>
        </w:r>
        <w:r w:rsidR="00482DB0">
          <w:rPr>
            <w:rFonts w:cs="Arial"/>
            <w:szCs w:val="24"/>
          </w:rPr>
          <w:fldChar w:fldCharType="end"/>
        </w:r>
      </w:ins>
      <w:del w:id="1202" w:author="Xhelo Aros" w:date="2018-09-10T04:32:00Z">
        <w:r w:rsidRPr="00730130" w:rsidDel="00482DB0">
          <w:rPr>
            <w:rFonts w:cs="Arial"/>
            <w:szCs w:val="24"/>
          </w:rPr>
          <w:delText>Figura 11</w:delText>
        </w:r>
      </w:del>
      <w:r w:rsidRPr="00730130">
        <w:rPr>
          <w:rFonts w:cs="Arial"/>
          <w:szCs w:val="24"/>
        </w:rPr>
        <w:t xml:space="preserve"> se aprecia la </w:t>
      </w:r>
      <w:proofErr w:type="spellStart"/>
      <w:r w:rsidRPr="00730130">
        <w:rPr>
          <w:rFonts w:cs="Arial"/>
          <w:szCs w:val="24"/>
        </w:rPr>
        <w:t>stanza</w:t>
      </w:r>
      <w:proofErr w:type="spellEnd"/>
      <w:r w:rsidRPr="00730130">
        <w:rPr>
          <w:rFonts w:cs="Arial"/>
          <w:szCs w:val="24"/>
        </w:rPr>
        <w:t xml:space="preserve"> en donde el servidor responde todas las </w:t>
      </w:r>
      <w:r w:rsidR="00F77649">
        <w:rPr>
          <w:rFonts w:cs="Arial"/>
          <w:szCs w:val="24"/>
        </w:rPr>
        <w:t>«</w:t>
      </w:r>
      <w:r w:rsidRPr="00730130">
        <w:rPr>
          <w:rFonts w:cs="Arial"/>
          <w:szCs w:val="24"/>
        </w:rPr>
        <w:t>Features</w:t>
      </w:r>
      <w:r w:rsidR="00F77649">
        <w:rPr>
          <w:rFonts w:cs="Arial"/>
          <w:szCs w:val="24"/>
        </w:rPr>
        <w:t>»</w:t>
      </w:r>
      <w:r w:rsidRPr="00730130">
        <w:rPr>
          <w:rFonts w:cs="Arial"/>
          <w:szCs w:val="24"/>
        </w:rPr>
        <w:t xml:space="preserve"> que soporta.</w:t>
      </w:r>
    </w:p>
    <w:p w14:paraId="5A2453F7" w14:textId="7CCF09B2" w:rsidR="00A86E9F" w:rsidRPr="00730130" w:rsidRDefault="00A86E9F" w:rsidP="00A86E9F">
      <w:pPr>
        <w:ind w:left="-15" w:firstLine="239"/>
        <w:rPr>
          <w:rFonts w:cs="Arial"/>
          <w:szCs w:val="24"/>
        </w:rPr>
      </w:pPr>
      <w:r w:rsidRPr="00730130">
        <w:rPr>
          <w:rFonts w:cs="Arial"/>
          <w:szCs w:val="24"/>
        </w:rPr>
        <w:t>El proceso de creación de identidades también se puede entender, por medio del siguiente diagrama de secuencia en la</w:t>
      </w:r>
      <w:ins w:id="1203" w:author="Xhelo Aros" w:date="2018-09-10T04:35:00Z">
        <w:r w:rsidR="00482DB0">
          <w:rPr>
            <w:rFonts w:cs="Arial"/>
            <w:szCs w:val="24"/>
          </w:rPr>
          <w:t xml:space="preserve"> </w:t>
        </w:r>
        <w:r w:rsidR="00482DB0">
          <w:rPr>
            <w:rFonts w:cs="Arial"/>
            <w:szCs w:val="24"/>
          </w:rPr>
          <w:fldChar w:fldCharType="begin"/>
        </w:r>
        <w:r w:rsidR="00482DB0">
          <w:rPr>
            <w:rFonts w:cs="Arial"/>
            <w:szCs w:val="24"/>
          </w:rPr>
          <w:instrText xml:space="preserve"> REF _Ref524317451 \h </w:instrText>
        </w:r>
      </w:ins>
      <w:r w:rsidR="00482DB0">
        <w:rPr>
          <w:rFonts w:cs="Arial"/>
          <w:szCs w:val="24"/>
        </w:rPr>
      </w:r>
      <w:r w:rsidR="00482DB0">
        <w:rPr>
          <w:rFonts w:cs="Arial"/>
          <w:szCs w:val="24"/>
        </w:rPr>
        <w:fldChar w:fldCharType="separate"/>
      </w:r>
      <w:ins w:id="1204" w:author="Xhelo Aros" w:date="2018-09-10T04:35:00Z">
        <w:r w:rsidR="00482DB0">
          <w:t xml:space="preserve">Figura </w:t>
        </w:r>
        <w:r w:rsidR="00482DB0">
          <w:rPr>
            <w:noProof/>
          </w:rPr>
          <w:t>19</w:t>
        </w:r>
        <w:r w:rsidR="00482DB0">
          <w:rPr>
            <w:rFonts w:cs="Arial"/>
            <w:szCs w:val="24"/>
          </w:rPr>
          <w:fldChar w:fldCharType="end"/>
        </w:r>
      </w:ins>
      <w:del w:id="1205" w:author="Xhelo Aros" w:date="2018-09-10T04:35:00Z">
        <w:r w:rsidRPr="00730130" w:rsidDel="00482DB0">
          <w:rPr>
            <w:rFonts w:cs="Arial"/>
            <w:szCs w:val="24"/>
          </w:rPr>
          <w:delText xml:space="preserve"> Figura 12</w:delText>
        </w:r>
      </w:del>
      <w:r w:rsidRPr="00730130">
        <w:rPr>
          <w:rFonts w:cs="Arial"/>
          <w:szCs w:val="24"/>
        </w:rPr>
        <w:t>.</w:t>
      </w:r>
    </w:p>
    <w:p w14:paraId="17AA5843" w14:textId="14F226A8" w:rsidR="00482DB0" w:rsidRDefault="00482DB0">
      <w:pPr>
        <w:pStyle w:val="Descripcin"/>
        <w:keepNext/>
        <w:jc w:val="left"/>
        <w:rPr>
          <w:ins w:id="1206" w:author="Xhelo Aros" w:date="2018-09-10T04:35:00Z"/>
        </w:rPr>
        <w:pPrChange w:id="1207" w:author="Xhelo Aros" w:date="2018-09-10T04:35:00Z">
          <w:pPr>
            <w:pStyle w:val="Descripcin"/>
          </w:pPr>
        </w:pPrChange>
      </w:pPr>
      <w:bookmarkStart w:id="1208" w:name="_Ref524317451"/>
      <w:bookmarkStart w:id="1209" w:name="_Toc524387562"/>
      <w:ins w:id="1210" w:author="Xhelo Aros" w:date="2018-09-10T04:35: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19</w:t>
      </w:r>
      <w:r w:rsidR="00B05FD8">
        <w:rPr>
          <w:noProof/>
        </w:rPr>
        <w:fldChar w:fldCharType="end"/>
      </w:r>
      <w:bookmarkEnd w:id="1208"/>
      <w:ins w:id="1211" w:author="Xhelo Aros" w:date="2018-09-10T04:35:00Z">
        <w:r>
          <w:t>: Diagrama de secuencia registro de una nueva identidad usando la librería SMACK modificada en un Thing, cliente XMPP.</w:t>
        </w:r>
        <w:bookmarkEnd w:id="1209"/>
      </w:ins>
    </w:p>
    <w:p w14:paraId="3EB61A73" w14:textId="77777777" w:rsidR="00A86E9F" w:rsidRPr="00730130" w:rsidRDefault="00A86E9F" w:rsidP="00A86E9F">
      <w:pPr>
        <w:spacing w:after="228" w:line="259" w:lineRule="auto"/>
        <w:ind w:left="972"/>
        <w:jc w:val="left"/>
        <w:rPr>
          <w:rFonts w:cs="Arial"/>
          <w:szCs w:val="24"/>
        </w:rPr>
      </w:pPr>
      <w:r w:rsidRPr="00730130">
        <w:rPr>
          <w:rFonts w:cs="Arial"/>
          <w:noProof/>
          <w:szCs w:val="24"/>
        </w:rPr>
        <w:drawing>
          <wp:inline distT="0" distB="0" distL="0" distR="0" wp14:anchorId="2AC76FC8" wp14:editId="40181503">
            <wp:extent cx="4937822" cy="4328214"/>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5"/>
                    <a:stretch>
                      <a:fillRect/>
                    </a:stretch>
                  </pic:blipFill>
                  <pic:spPr>
                    <a:xfrm>
                      <a:off x="0" y="0"/>
                      <a:ext cx="4937822" cy="4328214"/>
                    </a:xfrm>
                    <a:prstGeom prst="rect">
                      <a:avLst/>
                    </a:prstGeom>
                  </pic:spPr>
                </pic:pic>
              </a:graphicData>
            </a:graphic>
          </wp:inline>
        </w:drawing>
      </w:r>
    </w:p>
    <w:p w14:paraId="6B2180F2" w14:textId="35350B4E" w:rsidR="00A86E9F" w:rsidRPr="00730130" w:rsidDel="00482DB0" w:rsidRDefault="00A86E9F" w:rsidP="00A86E9F">
      <w:pPr>
        <w:spacing w:after="136" w:line="265" w:lineRule="auto"/>
        <w:jc w:val="center"/>
        <w:rPr>
          <w:del w:id="1212" w:author="Xhelo Aros" w:date="2018-09-10T04:35:00Z"/>
          <w:rFonts w:cs="Arial"/>
          <w:szCs w:val="24"/>
        </w:rPr>
      </w:pPr>
      <w:del w:id="1213" w:author="Xhelo Aros" w:date="2018-09-10T04:35:00Z">
        <w:r w:rsidRPr="00730130" w:rsidDel="00482DB0">
          <w:rPr>
            <w:rFonts w:cs="Arial"/>
            <w:szCs w:val="24"/>
          </w:rPr>
          <w:lastRenderedPageBreak/>
          <w:delText>Figure 12: Registro de una nueva identidad usando SMACK modificada en un cliente Thing.</w:delText>
        </w:r>
      </w:del>
    </w:p>
    <w:p w14:paraId="7F5CB594" w14:textId="53904779" w:rsidR="00A86E9F" w:rsidRPr="00730130" w:rsidRDefault="00A86E9F" w:rsidP="00A86E9F">
      <w:pPr>
        <w:ind w:left="-15" w:firstLine="239"/>
        <w:rPr>
          <w:rFonts w:cs="Arial"/>
          <w:szCs w:val="24"/>
        </w:rPr>
      </w:pPr>
      <w:r w:rsidRPr="00730130">
        <w:rPr>
          <w:rFonts w:cs="Arial"/>
          <w:szCs w:val="24"/>
        </w:rPr>
        <w:t>En siguiente diagrama de interacción, en la</w:t>
      </w:r>
      <w:ins w:id="1214" w:author="Xhelo Aros" w:date="2018-09-10T04:44:00Z">
        <w:r w:rsidR="00482DB0">
          <w:rPr>
            <w:rFonts w:cs="Arial"/>
            <w:szCs w:val="24"/>
          </w:rPr>
          <w:t xml:space="preserve"> </w:t>
        </w:r>
        <w:r w:rsidR="00482DB0">
          <w:rPr>
            <w:rFonts w:cs="Arial"/>
            <w:szCs w:val="24"/>
          </w:rPr>
          <w:fldChar w:fldCharType="begin"/>
        </w:r>
        <w:r w:rsidR="00482DB0">
          <w:rPr>
            <w:rFonts w:cs="Arial"/>
            <w:szCs w:val="24"/>
          </w:rPr>
          <w:instrText xml:space="preserve"> REF _Ref524317968 \h </w:instrText>
        </w:r>
      </w:ins>
      <w:r w:rsidR="00482DB0">
        <w:rPr>
          <w:rFonts w:cs="Arial"/>
          <w:szCs w:val="24"/>
        </w:rPr>
      </w:r>
      <w:r w:rsidR="00482DB0">
        <w:rPr>
          <w:rFonts w:cs="Arial"/>
          <w:szCs w:val="24"/>
        </w:rPr>
        <w:fldChar w:fldCharType="separate"/>
      </w:r>
      <w:ins w:id="1215" w:author="Xhelo Aros" w:date="2018-09-10T04:44:00Z">
        <w:r w:rsidR="00482DB0">
          <w:t xml:space="preserve">Figura </w:t>
        </w:r>
        <w:r w:rsidR="00482DB0">
          <w:rPr>
            <w:noProof/>
          </w:rPr>
          <w:t>20</w:t>
        </w:r>
        <w:r w:rsidR="00482DB0">
          <w:rPr>
            <w:rFonts w:cs="Arial"/>
            <w:szCs w:val="24"/>
          </w:rPr>
          <w:fldChar w:fldCharType="end"/>
        </w:r>
      </w:ins>
      <w:del w:id="1216" w:author="Xhelo Aros" w:date="2018-09-10T04:43:00Z">
        <w:r w:rsidRPr="00730130" w:rsidDel="00482DB0">
          <w:rPr>
            <w:rFonts w:cs="Arial"/>
            <w:szCs w:val="24"/>
          </w:rPr>
          <w:delText xml:space="preserve"> Figura 13</w:delText>
        </w:r>
      </w:del>
      <w:r w:rsidRPr="00730130">
        <w:rPr>
          <w:rFonts w:cs="Arial"/>
          <w:szCs w:val="24"/>
        </w:rPr>
        <w:t>, se expresa las entidades que interactúan cuando un usuario solicita los valores percibidos - por medio de mensajes de chat - a un sensor particular.</w:t>
      </w:r>
    </w:p>
    <w:p w14:paraId="0C131276" w14:textId="62BD8457" w:rsidR="00482DB0" w:rsidRDefault="00482DB0">
      <w:pPr>
        <w:pStyle w:val="Descripcin"/>
        <w:keepNext/>
        <w:jc w:val="left"/>
        <w:rPr>
          <w:ins w:id="1217" w:author="Xhelo Aros" w:date="2018-09-10T04:43:00Z"/>
        </w:rPr>
        <w:pPrChange w:id="1218" w:author="Xhelo Aros" w:date="2018-09-10T04:52:00Z">
          <w:pPr>
            <w:pStyle w:val="Descripcin"/>
          </w:pPr>
        </w:pPrChange>
      </w:pPr>
      <w:bookmarkStart w:id="1219" w:name="_Ref524317968"/>
      <w:bookmarkStart w:id="1220" w:name="_Toc524387563"/>
      <w:ins w:id="1221" w:author="Xhelo Aros" w:date="2018-09-10T04:43: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20</w:t>
      </w:r>
      <w:r w:rsidR="00B05FD8">
        <w:rPr>
          <w:noProof/>
        </w:rPr>
        <w:fldChar w:fldCharType="end"/>
      </w:r>
      <w:bookmarkEnd w:id="1219"/>
      <w:ins w:id="1222" w:author="Xhelo Aros" w:date="2018-09-10T04:43:00Z">
        <w:r>
          <w:t>: Diagrama de secuencia de solicitud de lectura a un sensor</w:t>
        </w:r>
      </w:ins>
      <w:ins w:id="1223" w:author="Xhelo Aros" w:date="2018-09-10T04:44:00Z">
        <w:r>
          <w:t>.</w:t>
        </w:r>
      </w:ins>
      <w:bookmarkEnd w:id="1220"/>
    </w:p>
    <w:p w14:paraId="22AEDDBD"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6EAE742" wp14:editId="2CB6C0A5">
            <wp:extent cx="4937813" cy="2376166"/>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36"/>
                    <a:stretch>
                      <a:fillRect/>
                    </a:stretch>
                  </pic:blipFill>
                  <pic:spPr>
                    <a:xfrm>
                      <a:off x="0" y="0"/>
                      <a:ext cx="4937813" cy="2376166"/>
                    </a:xfrm>
                    <a:prstGeom prst="rect">
                      <a:avLst/>
                    </a:prstGeom>
                  </pic:spPr>
                </pic:pic>
              </a:graphicData>
            </a:graphic>
          </wp:inline>
        </w:drawing>
      </w:r>
    </w:p>
    <w:p w14:paraId="297D4F96" w14:textId="48AC40A3" w:rsidR="00A86E9F" w:rsidRPr="00730130" w:rsidDel="00482DB0" w:rsidRDefault="00A86E9F" w:rsidP="00A86E9F">
      <w:pPr>
        <w:spacing w:after="216" w:line="265" w:lineRule="auto"/>
        <w:jc w:val="center"/>
        <w:rPr>
          <w:del w:id="1224" w:author="Xhelo Aros" w:date="2018-09-10T04:43:00Z"/>
          <w:rFonts w:cs="Arial"/>
          <w:szCs w:val="24"/>
        </w:rPr>
      </w:pPr>
      <w:del w:id="1225" w:author="Xhelo Aros" w:date="2018-09-10T04:43:00Z">
        <w:r w:rsidRPr="00730130" w:rsidDel="00482DB0">
          <w:rPr>
            <w:rFonts w:cs="Arial"/>
            <w:szCs w:val="24"/>
          </w:rPr>
          <w:delText>Figure 13: Solicitud del valor de un Sensor.</w:delText>
        </w:r>
      </w:del>
    </w:p>
    <w:p w14:paraId="4763029C" w14:textId="0C19B711" w:rsidR="00A86E9F" w:rsidRPr="00730130" w:rsidRDefault="00A86E9F" w:rsidP="00A86E9F">
      <w:pPr>
        <w:ind w:left="-15" w:firstLine="239"/>
        <w:rPr>
          <w:rFonts w:cs="Arial"/>
          <w:szCs w:val="24"/>
        </w:rPr>
      </w:pPr>
      <w:r w:rsidRPr="00730130">
        <w:rPr>
          <w:rFonts w:cs="Arial"/>
          <w:szCs w:val="24"/>
        </w:rPr>
        <w:t xml:space="preserve">De forma similar a la lectura de un sensor, se pueden escribir valores en un actuador. El proceso para realizar esto, se encuentra en el diagrama de la </w:t>
      </w:r>
      <w:ins w:id="1226" w:author="Xhelo Aros" w:date="2018-09-10T04:45:00Z">
        <w:r w:rsidR="00CA0A42">
          <w:rPr>
            <w:rFonts w:cs="Arial"/>
            <w:szCs w:val="24"/>
          </w:rPr>
          <w:fldChar w:fldCharType="begin"/>
        </w:r>
        <w:r w:rsidR="00CA0A42">
          <w:rPr>
            <w:rFonts w:cs="Arial"/>
            <w:szCs w:val="24"/>
          </w:rPr>
          <w:instrText xml:space="preserve"> REF _Ref524318031 \h </w:instrText>
        </w:r>
      </w:ins>
      <w:r w:rsidR="00CA0A42">
        <w:rPr>
          <w:rFonts w:cs="Arial"/>
          <w:szCs w:val="24"/>
        </w:rPr>
      </w:r>
      <w:r w:rsidR="00CA0A42">
        <w:rPr>
          <w:rFonts w:cs="Arial"/>
          <w:szCs w:val="24"/>
        </w:rPr>
        <w:fldChar w:fldCharType="separate"/>
      </w:r>
      <w:ins w:id="1227" w:author="Xhelo Aros" w:date="2018-09-10T04:45:00Z">
        <w:r w:rsidR="00CA0A42">
          <w:t xml:space="preserve">Figura </w:t>
        </w:r>
        <w:r w:rsidR="00CA0A42">
          <w:rPr>
            <w:noProof/>
          </w:rPr>
          <w:t>21</w:t>
        </w:r>
        <w:r w:rsidR="00CA0A42">
          <w:rPr>
            <w:rFonts w:cs="Arial"/>
            <w:szCs w:val="24"/>
          </w:rPr>
          <w:fldChar w:fldCharType="end"/>
        </w:r>
        <w:r w:rsidR="00CA0A42">
          <w:rPr>
            <w:rFonts w:cs="Arial"/>
            <w:szCs w:val="24"/>
          </w:rPr>
          <w:t>.</w:t>
        </w:r>
      </w:ins>
      <w:del w:id="1228" w:author="Xhelo Aros" w:date="2018-09-10T04:44:00Z">
        <w:r w:rsidRPr="00730130" w:rsidDel="00CA0A42">
          <w:rPr>
            <w:rFonts w:cs="Arial"/>
            <w:szCs w:val="24"/>
          </w:rPr>
          <w:delText>Figura 14.</w:delText>
        </w:r>
      </w:del>
    </w:p>
    <w:p w14:paraId="0FC51475" w14:textId="58099932" w:rsidR="00CA0A42" w:rsidRDefault="00CA0A42">
      <w:pPr>
        <w:pStyle w:val="Descripcin"/>
        <w:keepNext/>
        <w:jc w:val="left"/>
        <w:rPr>
          <w:ins w:id="1229" w:author="Xhelo Aros" w:date="2018-09-10T04:44:00Z"/>
        </w:rPr>
        <w:pPrChange w:id="1230" w:author="Xhelo Aros" w:date="2018-09-10T04:52:00Z">
          <w:pPr>
            <w:pStyle w:val="Descripcin"/>
          </w:pPr>
        </w:pPrChange>
      </w:pPr>
      <w:bookmarkStart w:id="1231" w:name="_Ref524318031"/>
      <w:bookmarkStart w:id="1232" w:name="_Toc524387564"/>
      <w:ins w:id="1233" w:author="Xhelo Aros" w:date="2018-09-10T04:44:00Z">
        <w:r>
          <w:t xml:space="preserve">Figura </w:t>
        </w:r>
      </w:ins>
      <w:r w:rsidR="00B05FD8">
        <w:rPr>
          <w:noProof/>
        </w:rPr>
        <w:fldChar w:fldCharType="begin"/>
      </w:r>
      <w:r w:rsidR="00B05FD8">
        <w:rPr>
          <w:noProof/>
        </w:rPr>
        <w:instrText xml:space="preserve"> SEQ Figura \* ARABIC </w:instrText>
      </w:r>
      <w:r w:rsidR="00B05FD8">
        <w:rPr>
          <w:noProof/>
        </w:rPr>
        <w:fldChar w:fldCharType="separate"/>
      </w:r>
      <w:r w:rsidR="003439C0">
        <w:rPr>
          <w:noProof/>
        </w:rPr>
        <w:t>21</w:t>
      </w:r>
      <w:r w:rsidR="00B05FD8">
        <w:rPr>
          <w:noProof/>
        </w:rPr>
        <w:fldChar w:fldCharType="end"/>
      </w:r>
      <w:bookmarkEnd w:id="1231"/>
      <w:ins w:id="1234" w:author="Xhelo Aros" w:date="2018-09-10T04:44:00Z">
        <w:r>
          <w:t>: Diagrama de secuencia de solicitud de escritura a un actuador.</w:t>
        </w:r>
        <w:bookmarkEnd w:id="1232"/>
      </w:ins>
    </w:p>
    <w:p w14:paraId="3C6801B3" w14:textId="77777777" w:rsidR="00A86E9F" w:rsidRPr="00730130" w:rsidRDefault="00A86E9F" w:rsidP="00C90796">
      <w:pPr>
        <w:spacing w:after="228" w:line="259" w:lineRule="auto"/>
        <w:jc w:val="center"/>
        <w:rPr>
          <w:rFonts w:cs="Arial"/>
          <w:szCs w:val="24"/>
        </w:rPr>
      </w:pPr>
      <w:r w:rsidRPr="00730130">
        <w:rPr>
          <w:rFonts w:cs="Arial"/>
          <w:noProof/>
          <w:szCs w:val="24"/>
        </w:rPr>
        <w:drawing>
          <wp:inline distT="0" distB="0" distL="0" distR="0" wp14:anchorId="7A09428B" wp14:editId="504ACF13">
            <wp:extent cx="4937652" cy="2188638"/>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37"/>
                    <a:stretch>
                      <a:fillRect/>
                    </a:stretch>
                  </pic:blipFill>
                  <pic:spPr>
                    <a:xfrm>
                      <a:off x="0" y="0"/>
                      <a:ext cx="4937652" cy="2188638"/>
                    </a:xfrm>
                    <a:prstGeom prst="rect">
                      <a:avLst/>
                    </a:prstGeom>
                  </pic:spPr>
                </pic:pic>
              </a:graphicData>
            </a:graphic>
          </wp:inline>
        </w:drawing>
      </w:r>
    </w:p>
    <w:p w14:paraId="7D16007F" w14:textId="77777777" w:rsidR="00A86E9F" w:rsidRPr="00730130" w:rsidRDefault="00A86E9F" w:rsidP="00A86E9F">
      <w:pPr>
        <w:spacing w:after="216" w:line="265" w:lineRule="auto"/>
        <w:jc w:val="center"/>
        <w:rPr>
          <w:rFonts w:cs="Arial"/>
          <w:szCs w:val="24"/>
        </w:rPr>
      </w:pPr>
      <w:r w:rsidRPr="00730130">
        <w:rPr>
          <w:rFonts w:cs="Arial"/>
          <w:szCs w:val="24"/>
        </w:rPr>
        <w:t>Figure 14: Escritura del valor en un actuador.</w:t>
      </w:r>
    </w:p>
    <w:p w14:paraId="501E0B7C" w14:textId="77777777" w:rsidR="00A86E9F" w:rsidRPr="00730130" w:rsidRDefault="00A86E9F" w:rsidP="00A86E9F">
      <w:pPr>
        <w:spacing w:after="0" w:line="259" w:lineRule="auto"/>
        <w:ind w:left="234"/>
        <w:jc w:val="left"/>
        <w:rPr>
          <w:rFonts w:cs="Arial"/>
          <w:szCs w:val="24"/>
        </w:rPr>
      </w:pPr>
      <w:r w:rsidRPr="00730130">
        <w:rPr>
          <w:rFonts w:cs="Arial"/>
          <w:b/>
          <w:szCs w:val="24"/>
        </w:rPr>
        <w:t>Seguridad</w:t>
      </w:r>
    </w:p>
    <w:p w14:paraId="2BAB7DEC" w14:textId="1A7D0CCE" w:rsidR="00A86E9F" w:rsidRPr="00730130" w:rsidRDefault="00A86E9F" w:rsidP="00A86E9F">
      <w:pPr>
        <w:spacing w:after="218"/>
        <w:ind w:left="-15" w:firstLine="239"/>
        <w:rPr>
          <w:rFonts w:cs="Arial"/>
          <w:szCs w:val="24"/>
        </w:rPr>
      </w:pPr>
      <w:r w:rsidRPr="00730130">
        <w:rPr>
          <w:rFonts w:cs="Arial"/>
          <w:szCs w:val="24"/>
        </w:rPr>
        <w:t xml:space="preserve">Con lo mencionado hasta el momento, se concluye el desarrollo de la mejora a la plataforma XMPP-IoT mediante la implementación de registro en-banda con firmado de formularios. Sin embargo, queda un tema pendiente, la seguridad en general. Si bien en esta publicación hablamos de seguridad por medio la </w:t>
      </w:r>
      <w:r w:rsidRPr="00730130">
        <w:rPr>
          <w:rFonts w:cs="Arial"/>
          <w:szCs w:val="24"/>
        </w:rPr>
        <w:lastRenderedPageBreak/>
        <w:t xml:space="preserve">delegación de responsabilidades para el registro de nuevas de identidades, usando el mecanismo con la XEP-0348: </w:t>
      </w:r>
      <w:proofErr w:type="spellStart"/>
      <w:r w:rsidRPr="00730130">
        <w:rPr>
          <w:rFonts w:cs="Arial"/>
          <w:szCs w:val="24"/>
        </w:rPr>
        <w:t>Signing</w:t>
      </w:r>
      <w:proofErr w:type="spellEnd"/>
      <w:r w:rsidRPr="00730130">
        <w:rPr>
          <w:rFonts w:cs="Arial"/>
          <w:szCs w:val="24"/>
        </w:rPr>
        <w:t xml:space="preserve"> </w:t>
      </w:r>
      <w:proofErr w:type="spellStart"/>
      <w:r w:rsidRPr="00730130">
        <w:rPr>
          <w:rFonts w:cs="Arial"/>
          <w:szCs w:val="24"/>
        </w:rPr>
        <w:t>Forms</w:t>
      </w:r>
      <w:proofErr w:type="spellEnd"/>
      <w:r w:rsidRPr="00730130">
        <w:rPr>
          <w:rFonts w:cs="Arial"/>
          <w:szCs w:val="24"/>
        </w:rPr>
        <w:t xml:space="preserve">. De nada sirve que la red posea servidores con esta característica, si es existe la posibilidad que la identidad del servidor pueda ser fácilmente adulterada, es decir, que en el momento que un cliente XMPP se intenta conectar al servidor correspondiente, un oponente - hacker - puede realizar un ataque </w:t>
      </w:r>
      <w:r w:rsidR="00F77649">
        <w:rPr>
          <w:rFonts w:cs="Arial"/>
          <w:szCs w:val="24"/>
        </w:rPr>
        <w:t>«</w:t>
      </w:r>
      <w:r w:rsidRPr="00730130">
        <w:rPr>
          <w:rFonts w:cs="Arial"/>
          <w:szCs w:val="24"/>
        </w:rPr>
        <w:t xml:space="preserve">Man in </w:t>
      </w:r>
      <w:proofErr w:type="spellStart"/>
      <w:r w:rsidRPr="00730130">
        <w:rPr>
          <w:rFonts w:cs="Arial"/>
          <w:szCs w:val="24"/>
        </w:rPr>
        <w:t>the</w:t>
      </w:r>
      <w:proofErr w:type="spellEnd"/>
      <w:r w:rsidRPr="00730130">
        <w:rPr>
          <w:rFonts w:cs="Arial"/>
          <w:szCs w:val="24"/>
        </w:rPr>
        <w:t xml:space="preserve"> </w:t>
      </w:r>
      <w:proofErr w:type="spellStart"/>
      <w:r w:rsidRPr="00730130">
        <w:rPr>
          <w:rFonts w:cs="Arial"/>
          <w:szCs w:val="24"/>
        </w:rPr>
        <w:t>Middle</w:t>
      </w:r>
      <w:proofErr w:type="spellEnd"/>
      <w:r w:rsidR="00F77649">
        <w:rPr>
          <w:rFonts w:cs="Arial"/>
          <w:szCs w:val="24"/>
        </w:rPr>
        <w:t>»</w:t>
      </w:r>
      <w:r w:rsidRPr="00730130">
        <w:rPr>
          <w:rFonts w:cs="Arial"/>
          <w:szCs w:val="24"/>
        </w:rPr>
        <w:t>, para suplantar la identidad de nuestro servidor, abriendo así la posibilidad de sustraer información sensible. Para minimizar el riesgo, una opción razonable es utilizar SSL/TLS, pero debido a los agujeros de seguridad en SSL producidos por la corta proyección al momento del diseño de este protocolo, lo deja vulnerable en todas sus versiones, desde la 1.0 a la 3.0. Debido a esta razón la mejor opción es usar TLS, y no cualquier versión, ya que también hay vulnerabilidades conocidas, las cuales, con un mediano poder de cómputo, pueden ser explotadas. La versión que utilizaremos será TLS 1.2 o la versión 1.1. TLS se puede dividir en 3 grandes fases o etapas, que consisten en:</w:t>
      </w:r>
    </w:p>
    <w:p w14:paraId="6D0A9375" w14:textId="77777777" w:rsidR="00A86E9F" w:rsidRPr="00730130" w:rsidRDefault="00A86E9F" w:rsidP="00A86E9F">
      <w:pPr>
        <w:numPr>
          <w:ilvl w:val="0"/>
          <w:numId w:val="49"/>
        </w:numPr>
        <w:spacing w:before="0" w:after="4" w:line="255" w:lineRule="auto"/>
        <w:ind w:hanging="255"/>
        <w:rPr>
          <w:rFonts w:cs="Arial"/>
          <w:szCs w:val="24"/>
        </w:rPr>
      </w:pPr>
      <w:r w:rsidRPr="00730130">
        <w:rPr>
          <w:rFonts w:cs="Arial"/>
          <w:szCs w:val="24"/>
        </w:rPr>
        <w:t>Negociación de que algoritmo criptográfico se utilizará en la comunicación.</w:t>
      </w:r>
    </w:p>
    <w:p w14:paraId="49C7EFB5" w14:textId="77777777" w:rsidR="00A86E9F" w:rsidRPr="00730130" w:rsidRDefault="00A86E9F" w:rsidP="00A86E9F">
      <w:pPr>
        <w:numPr>
          <w:ilvl w:val="0"/>
          <w:numId w:val="49"/>
        </w:numPr>
        <w:spacing w:before="0" w:after="160" w:line="255" w:lineRule="auto"/>
        <w:ind w:hanging="255"/>
        <w:rPr>
          <w:rFonts w:cs="Arial"/>
          <w:szCs w:val="24"/>
        </w:rPr>
      </w:pPr>
      <w:r w:rsidRPr="00730130">
        <w:rPr>
          <w:rFonts w:cs="Arial"/>
          <w:szCs w:val="24"/>
        </w:rPr>
        <w:t>Intercambio de llaves públicas y la autentificación basada en certificados digitales.</w:t>
      </w:r>
    </w:p>
    <w:p w14:paraId="1643C481" w14:textId="77777777" w:rsidR="00A86E9F" w:rsidRPr="00730130" w:rsidRDefault="00A86E9F" w:rsidP="00A86E9F">
      <w:pPr>
        <w:numPr>
          <w:ilvl w:val="0"/>
          <w:numId w:val="49"/>
        </w:numPr>
        <w:spacing w:before="0" w:after="113" w:line="255" w:lineRule="auto"/>
        <w:ind w:hanging="255"/>
        <w:rPr>
          <w:rFonts w:cs="Arial"/>
          <w:szCs w:val="24"/>
        </w:rPr>
      </w:pPr>
      <w:r w:rsidRPr="00730130">
        <w:rPr>
          <w:rFonts w:cs="Arial"/>
          <w:szCs w:val="24"/>
        </w:rPr>
        <w:t>Se cifra con criptografía simétrica el tráfico.</w:t>
      </w:r>
    </w:p>
    <w:p w14:paraId="40D642DC" w14:textId="7374E5DC" w:rsidR="00A86E9F" w:rsidRPr="00730130" w:rsidRDefault="00A86E9F">
      <w:pPr>
        <w:spacing w:after="0" w:line="259" w:lineRule="auto"/>
        <w:jc w:val="left"/>
        <w:rPr>
          <w:rFonts w:cs="Arial"/>
          <w:szCs w:val="24"/>
        </w:rPr>
        <w:pPrChange w:id="1235" w:author="Xhelo Aros" w:date="2018-09-10T04:45:00Z">
          <w:pPr>
            <w:spacing w:after="0" w:line="259" w:lineRule="auto"/>
            <w:ind w:left="234"/>
            <w:jc w:val="left"/>
          </w:pPr>
        </w:pPrChange>
      </w:pPr>
      <w:r w:rsidRPr="00730130">
        <w:rPr>
          <w:rFonts w:cs="Arial"/>
          <w:b/>
          <w:szCs w:val="24"/>
        </w:rPr>
        <w:t xml:space="preserve">Security </w:t>
      </w:r>
      <w:proofErr w:type="spellStart"/>
      <w:r w:rsidRPr="00730130">
        <w:rPr>
          <w:rFonts w:cs="Arial"/>
          <w:b/>
          <w:szCs w:val="24"/>
        </w:rPr>
        <w:t>Level</w:t>
      </w:r>
      <w:ins w:id="1236" w:author="Xhelo Aros" w:date="2018-09-10T04:45:00Z">
        <w:r w:rsidR="00CA0A42">
          <w:rPr>
            <w:rFonts w:cs="Arial"/>
            <w:b/>
            <w:szCs w:val="24"/>
          </w:rPr>
          <w:t>s</w:t>
        </w:r>
      </w:ins>
      <w:proofErr w:type="spellEnd"/>
    </w:p>
    <w:p w14:paraId="76CFBC06" w14:textId="5A7A2A6D" w:rsidR="00A86E9F" w:rsidRPr="00730130" w:rsidRDefault="00A86E9F" w:rsidP="00A86E9F">
      <w:pPr>
        <w:ind w:left="-15" w:firstLine="239"/>
        <w:rPr>
          <w:rFonts w:cs="Arial"/>
          <w:szCs w:val="24"/>
        </w:rPr>
      </w:pPr>
      <w:r w:rsidRPr="00730130">
        <w:rPr>
          <w:rFonts w:cs="Arial"/>
          <w:szCs w:val="24"/>
        </w:rPr>
        <w:t xml:space="preserve">Cuando nos referimos a algoritmos criptográficos, cabe mencionar que cada uno proporciona diversos </w:t>
      </w:r>
      <w:r w:rsidR="00F77649">
        <w:rPr>
          <w:rFonts w:cs="Arial"/>
          <w:szCs w:val="24"/>
        </w:rPr>
        <w:t>«</w:t>
      </w:r>
      <w:r w:rsidRPr="00730130">
        <w:rPr>
          <w:rFonts w:cs="Arial"/>
          <w:szCs w:val="24"/>
        </w:rPr>
        <w:t>puntos fuertes</w:t>
      </w:r>
      <w:r w:rsidR="00F77649">
        <w:rPr>
          <w:rFonts w:cs="Arial"/>
          <w:szCs w:val="24"/>
        </w:rPr>
        <w:t>»</w:t>
      </w:r>
      <w:r w:rsidRPr="00730130">
        <w:rPr>
          <w:rFonts w:cs="Arial"/>
          <w:szCs w:val="24"/>
        </w:rPr>
        <w:t xml:space="preserve"> de seguridad, que están en función de qué tipo de algoritmo y qué tamaño de clave este utilice. Los Security </w:t>
      </w:r>
      <w:proofErr w:type="spellStart"/>
      <w:r w:rsidRPr="00730130">
        <w:rPr>
          <w:rFonts w:cs="Arial"/>
          <w:szCs w:val="24"/>
        </w:rPr>
        <w:t>Levels</w:t>
      </w:r>
      <w:proofErr w:type="spellEnd"/>
      <w:r w:rsidRPr="00730130">
        <w:rPr>
          <w:rFonts w:cs="Arial"/>
          <w:szCs w:val="24"/>
        </w:rPr>
        <w:t xml:space="preserve"> o Bits </w:t>
      </w:r>
      <w:proofErr w:type="spellStart"/>
      <w:r w:rsidRPr="00730130">
        <w:rPr>
          <w:rFonts w:cs="Arial"/>
          <w:szCs w:val="24"/>
        </w:rPr>
        <w:t>of</w:t>
      </w:r>
      <w:proofErr w:type="spellEnd"/>
      <w:r w:rsidRPr="00730130">
        <w:rPr>
          <w:rFonts w:cs="Arial"/>
          <w:szCs w:val="24"/>
        </w:rPr>
        <w:t xml:space="preserve"> Security son usados para estimar la fortaleza del cifrado para proteger la información sensible, en función de fortaleza potencial histórica del adversario, es decir, permite cuantificar qué tan fuerte debe ser un algoritmo para ser catalogado como </w:t>
      </w:r>
      <w:r w:rsidR="00F77649">
        <w:rPr>
          <w:rFonts w:cs="Arial"/>
          <w:szCs w:val="24"/>
        </w:rPr>
        <w:t>«</w:t>
      </w:r>
      <w:r w:rsidRPr="00730130">
        <w:rPr>
          <w:rFonts w:cs="Arial"/>
          <w:szCs w:val="24"/>
        </w:rPr>
        <w:t>algoritmo criptográficamente fuerte</w:t>
      </w:r>
      <w:r w:rsidR="00F77649">
        <w:rPr>
          <w:rFonts w:cs="Arial"/>
          <w:szCs w:val="24"/>
        </w:rPr>
        <w:t>»</w:t>
      </w:r>
      <w:r w:rsidRPr="00730130">
        <w:rPr>
          <w:rFonts w:cs="Arial"/>
          <w:szCs w:val="24"/>
        </w:rPr>
        <w:t xml:space="preserve">. Generalmente está basado en el </w:t>
      </w:r>
      <w:r w:rsidR="00F77649">
        <w:rPr>
          <w:rFonts w:cs="Arial"/>
          <w:szCs w:val="24"/>
        </w:rPr>
        <w:t>«</w:t>
      </w:r>
      <w:r w:rsidRPr="00730130">
        <w:rPr>
          <w:rFonts w:cs="Arial"/>
          <w:szCs w:val="24"/>
        </w:rPr>
        <w:t>mejor</w:t>
      </w:r>
      <w:r w:rsidR="00F77649">
        <w:rPr>
          <w:rFonts w:cs="Arial"/>
          <w:szCs w:val="24"/>
        </w:rPr>
        <w:t>»</w:t>
      </w:r>
      <w:r w:rsidRPr="00730130">
        <w:rPr>
          <w:rFonts w:cs="Arial"/>
          <w:szCs w:val="24"/>
        </w:rPr>
        <w:t xml:space="preserve"> ataque conocido sobre el algoritmo. Esto implica que cada vez el ataque avanza, también lo debe hacer el algoritmo y/o su clave.</w:t>
      </w:r>
    </w:p>
    <w:p w14:paraId="1A6D24AC" w14:textId="78BA9A9F" w:rsidR="00A86E9F" w:rsidRPr="00730130" w:rsidRDefault="00A86E9F" w:rsidP="00A86E9F">
      <w:pPr>
        <w:ind w:left="-15" w:firstLine="239"/>
        <w:rPr>
          <w:rFonts w:cs="Arial"/>
          <w:szCs w:val="24"/>
        </w:rPr>
      </w:pPr>
      <w:r w:rsidRPr="00730130">
        <w:rPr>
          <w:rFonts w:cs="Arial"/>
          <w:szCs w:val="24"/>
        </w:rPr>
        <w:t xml:space="preserve">Para cada algoritmo criptográfico existen diversas publicaciones que proporcionan recomendaciones y fórmulas para aproximarse al tamaño de clave adecuado para cada algoritmo. Si bien, estos estudios están disponibles, aún sigue siendo una tarea sumamente engorrosa seleccionar un algoritmo y tamaño de clave adecuado, debido que, para esto, se debe leer y comprender todos estos documentos. Como una solución ante tal mar de información, nace keylength.com, una web que pretende simplificar tal labor dando un resumen con los tamaños de clave recomendados basados en los Security </w:t>
      </w:r>
      <w:proofErr w:type="spellStart"/>
      <w:r w:rsidRPr="00730130">
        <w:rPr>
          <w:rFonts w:cs="Arial"/>
          <w:szCs w:val="24"/>
        </w:rPr>
        <w:t>Level</w:t>
      </w:r>
      <w:proofErr w:type="spellEnd"/>
      <w:r w:rsidRPr="00730130">
        <w:rPr>
          <w:rFonts w:cs="Arial"/>
          <w:szCs w:val="24"/>
        </w:rPr>
        <w:t xml:space="preserve">, en donde uno de los factores discriminantes es el Bits </w:t>
      </w:r>
      <w:proofErr w:type="spellStart"/>
      <w:r w:rsidRPr="00730130">
        <w:rPr>
          <w:rFonts w:cs="Arial"/>
          <w:szCs w:val="24"/>
        </w:rPr>
        <w:t>of</w:t>
      </w:r>
      <w:proofErr w:type="spellEnd"/>
      <w:r w:rsidRPr="00730130">
        <w:rPr>
          <w:rFonts w:cs="Arial"/>
          <w:szCs w:val="24"/>
        </w:rPr>
        <w:t xml:space="preserve"> Security (BOS). A continuación, </w:t>
      </w:r>
      <w:r w:rsidRPr="00730130">
        <w:rPr>
          <w:rFonts w:cs="Arial"/>
          <w:szCs w:val="24"/>
        </w:rPr>
        <w:lastRenderedPageBreak/>
        <w:t xml:space="preserve">se puede ver </w:t>
      </w:r>
      <w:del w:id="1237" w:author="Xhelo Aros" w:date="2018-09-10T04:47:00Z">
        <w:r w:rsidRPr="00730130" w:rsidDel="00CA0A42">
          <w:rPr>
            <w:rFonts w:cs="Arial"/>
            <w:szCs w:val="24"/>
          </w:rPr>
          <w:delText>dos tablas</w:delText>
        </w:r>
      </w:del>
      <w:ins w:id="1238" w:author="Xhelo Aros" w:date="2018-09-10T04:47:00Z">
        <w:r w:rsidR="00CA0A42">
          <w:rPr>
            <w:rFonts w:cs="Arial"/>
            <w:szCs w:val="24"/>
          </w:rPr>
          <w:t xml:space="preserve">la </w:t>
        </w:r>
        <w:r w:rsidR="00CA0A42">
          <w:rPr>
            <w:rFonts w:cs="Arial"/>
            <w:szCs w:val="24"/>
          </w:rPr>
          <w:fldChar w:fldCharType="begin"/>
        </w:r>
        <w:r w:rsidR="00CA0A42">
          <w:rPr>
            <w:rFonts w:cs="Arial"/>
            <w:szCs w:val="24"/>
          </w:rPr>
          <w:instrText xml:space="preserve"> REF _Ref524318164 \h </w:instrText>
        </w:r>
      </w:ins>
      <w:r w:rsidR="00CA0A42">
        <w:rPr>
          <w:rFonts w:cs="Arial"/>
          <w:szCs w:val="24"/>
        </w:rPr>
      </w:r>
      <w:ins w:id="1239" w:author="Xhelo Aros" w:date="2018-09-10T04:47:00Z">
        <w:r w:rsidR="00CA0A42">
          <w:rPr>
            <w:rFonts w:cs="Arial"/>
            <w:szCs w:val="24"/>
          </w:rPr>
          <w:fldChar w:fldCharType="separate"/>
        </w:r>
        <w:r w:rsidR="00CA0A42">
          <w:t xml:space="preserve">Tabla </w:t>
        </w:r>
        <w:r w:rsidR="00CA0A42">
          <w:rPr>
            <w:noProof/>
          </w:rPr>
          <w:t>25</w:t>
        </w:r>
        <w:r w:rsidR="00CA0A42">
          <w:rPr>
            <w:rFonts w:cs="Arial"/>
            <w:szCs w:val="24"/>
          </w:rPr>
          <w:fldChar w:fldCharType="end"/>
        </w:r>
        <w:r w:rsidR="00CA0A42">
          <w:rPr>
            <w:rFonts w:cs="Arial"/>
            <w:szCs w:val="24"/>
          </w:rPr>
          <w:t xml:space="preserve"> </w:t>
        </w:r>
        <w:r w:rsidR="00CA0A42" w:rsidRPr="00730130">
          <w:rPr>
            <w:rFonts w:cs="Arial"/>
            <w:szCs w:val="24"/>
          </w:rPr>
          <w:t xml:space="preserve">y la </w:t>
        </w:r>
        <w:r w:rsidR="00CA0A42">
          <w:rPr>
            <w:rFonts w:cs="Arial"/>
            <w:szCs w:val="24"/>
          </w:rPr>
          <w:fldChar w:fldCharType="begin"/>
        </w:r>
        <w:r w:rsidR="00CA0A42">
          <w:rPr>
            <w:rFonts w:cs="Arial"/>
            <w:szCs w:val="24"/>
          </w:rPr>
          <w:instrText xml:space="preserve"> REF _Ref524318171 \h </w:instrText>
        </w:r>
      </w:ins>
      <w:r w:rsidR="00CA0A42">
        <w:rPr>
          <w:rFonts w:cs="Arial"/>
          <w:szCs w:val="24"/>
        </w:rPr>
      </w:r>
      <w:ins w:id="1240" w:author="Xhelo Aros" w:date="2018-09-10T04:47:00Z">
        <w:r w:rsidR="00CA0A42">
          <w:rPr>
            <w:rFonts w:cs="Arial"/>
            <w:szCs w:val="24"/>
          </w:rPr>
          <w:fldChar w:fldCharType="separate"/>
        </w:r>
        <w:r w:rsidR="00CA0A42">
          <w:t xml:space="preserve">Tabla </w:t>
        </w:r>
        <w:r w:rsidR="00CA0A42">
          <w:rPr>
            <w:noProof/>
          </w:rPr>
          <w:t>26</w:t>
        </w:r>
        <w:r w:rsidR="00CA0A42">
          <w:rPr>
            <w:rFonts w:cs="Arial"/>
            <w:szCs w:val="24"/>
          </w:rPr>
          <w:fldChar w:fldCharType="end"/>
        </w:r>
        <w:r w:rsidR="00CA0A42">
          <w:rPr>
            <w:rFonts w:cs="Arial"/>
            <w:szCs w:val="24"/>
          </w:rPr>
          <w:t xml:space="preserve"> c</w:t>
        </w:r>
      </w:ins>
      <w:ins w:id="1241" w:author="Xhelo Aros" w:date="2018-09-10T04:48:00Z">
        <w:r w:rsidR="00CA0A42">
          <w:rPr>
            <w:rFonts w:cs="Arial"/>
            <w:szCs w:val="24"/>
          </w:rPr>
          <w:t>on</w:t>
        </w:r>
      </w:ins>
      <w:r w:rsidRPr="00730130">
        <w:rPr>
          <w:rFonts w:cs="Arial"/>
          <w:szCs w:val="24"/>
        </w:rPr>
        <w:t xml:space="preserve"> </w:t>
      </w:r>
      <w:del w:id="1242" w:author="Xhelo Aros" w:date="2018-09-10T04:48:00Z">
        <w:r w:rsidRPr="00730130" w:rsidDel="00CA0A42">
          <w:rPr>
            <w:rFonts w:cs="Arial"/>
            <w:szCs w:val="24"/>
          </w:rPr>
          <w:delText xml:space="preserve">comparativas </w:delText>
        </w:r>
      </w:del>
      <w:ins w:id="1243" w:author="Xhelo Aros" w:date="2018-09-10T04:48:00Z">
        <w:r w:rsidR="00CA0A42">
          <w:rPr>
            <w:rFonts w:cs="Arial"/>
            <w:szCs w:val="24"/>
          </w:rPr>
          <w:t>un listado</w:t>
        </w:r>
        <w:r w:rsidR="00CA0A42" w:rsidRPr="00730130">
          <w:rPr>
            <w:rFonts w:cs="Arial"/>
            <w:szCs w:val="24"/>
          </w:rPr>
          <w:t xml:space="preserve"> </w:t>
        </w:r>
      </w:ins>
      <w:r w:rsidRPr="00730130">
        <w:rPr>
          <w:rFonts w:cs="Arial"/>
          <w:szCs w:val="24"/>
        </w:rPr>
        <w:t>de los algoritmos comúnmente usados con sus respectivos valores</w:t>
      </w:r>
      <w:ins w:id="1244" w:author="Xhelo Aros" w:date="2018-09-10T04:48:00Z">
        <w:r w:rsidR="00CA0A42">
          <w:rPr>
            <w:rFonts w:cs="Arial"/>
            <w:szCs w:val="24"/>
          </w:rPr>
          <w:t xml:space="preserve"> recomendados y hasta cuando cada organismo recomienda usar dicho método.</w:t>
        </w:r>
      </w:ins>
      <w:del w:id="1245" w:author="Xhelo Aros" w:date="2018-09-10T04:47:00Z">
        <w:r w:rsidRPr="00730130" w:rsidDel="00CA0A42">
          <w:rPr>
            <w:rFonts w:cs="Arial"/>
            <w:szCs w:val="24"/>
          </w:rPr>
          <w:delText>. La</w:delText>
        </w:r>
      </w:del>
      <w:r w:rsidRPr="00730130">
        <w:rPr>
          <w:rFonts w:cs="Arial"/>
          <w:szCs w:val="24"/>
        </w:rPr>
        <w:t xml:space="preserve"> </w:t>
      </w:r>
      <w:del w:id="1246" w:author="Xhelo Aros" w:date="2018-09-10T04:47:00Z">
        <w:r w:rsidRPr="00730130" w:rsidDel="00CA0A42">
          <w:rPr>
            <w:rFonts w:cs="Arial"/>
            <w:szCs w:val="24"/>
          </w:rPr>
          <w:delText>Tabla 8 y la Tabla 7</w:delText>
        </w:r>
      </w:del>
    </w:p>
    <w:p w14:paraId="0657EE95" w14:textId="71BF10B7" w:rsidR="00CA0A42" w:rsidRDefault="00CA0A42">
      <w:pPr>
        <w:pStyle w:val="Descripcin"/>
        <w:keepNext/>
        <w:rPr>
          <w:ins w:id="1247" w:author="Xhelo Aros" w:date="2018-09-10T04:46:00Z"/>
        </w:rPr>
        <w:pPrChange w:id="1248" w:author="Xhelo Aros" w:date="2018-09-10T04:46:00Z">
          <w:pPr/>
        </w:pPrChange>
      </w:pPr>
      <w:bookmarkStart w:id="1249" w:name="_Ref524318164"/>
      <w:bookmarkStart w:id="1250" w:name="_Toc524387426"/>
      <w:ins w:id="1251" w:author="Xhelo Aros" w:date="2018-09-10T04:46:00Z">
        <w:r>
          <w:t xml:space="preserve">Tabla </w:t>
        </w:r>
        <w:r>
          <w:fldChar w:fldCharType="begin"/>
        </w:r>
        <w:r>
          <w:instrText xml:space="preserve"> SEQ Tabla \* ARABIC </w:instrText>
        </w:r>
      </w:ins>
      <w:r>
        <w:fldChar w:fldCharType="separate"/>
      </w:r>
      <w:ins w:id="1252" w:author="Xhelo Aros" w:date="2018-09-10T04:46:00Z">
        <w:r>
          <w:rPr>
            <w:noProof/>
          </w:rPr>
          <w:t>25</w:t>
        </w:r>
        <w:r>
          <w:fldChar w:fldCharType="end"/>
        </w:r>
        <w:bookmarkEnd w:id="1249"/>
        <w:r>
          <w:t xml:space="preserve">: </w:t>
        </w:r>
        <w:r w:rsidRPr="002B21FA">
          <w:t>Recomendaciones Criptográficas ECRYPT</w:t>
        </w:r>
        <w:r>
          <w:t xml:space="preserve"> del </w:t>
        </w:r>
        <w:r w:rsidRPr="002B21FA">
          <w:t>año 2018.</w:t>
        </w:r>
        <w:bookmarkEnd w:id="1250"/>
      </w:ins>
    </w:p>
    <w:tbl>
      <w:tblPr>
        <w:tblStyle w:val="Tablaconcuadrcula4-nfasis1"/>
        <w:tblW w:w="7583" w:type="dxa"/>
        <w:jc w:val="center"/>
        <w:tblLook w:val="04A0" w:firstRow="1" w:lastRow="0" w:firstColumn="1" w:lastColumn="0" w:noHBand="0" w:noVBand="1"/>
      </w:tblPr>
      <w:tblGrid>
        <w:gridCol w:w="2129"/>
        <w:gridCol w:w="1117"/>
        <w:gridCol w:w="1161"/>
        <w:gridCol w:w="1542"/>
        <w:gridCol w:w="928"/>
        <w:gridCol w:w="706"/>
      </w:tblGrid>
      <w:tr w:rsidR="00C90796" w:rsidRPr="00730130" w14:paraId="26E3DF0E" w14:textId="77777777" w:rsidTr="00C90796">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2129" w:type="dxa"/>
          </w:tcPr>
          <w:p w14:paraId="6824A2F0" w14:textId="77777777" w:rsidR="00A86E9F" w:rsidRPr="00C90796" w:rsidRDefault="00A86E9F" w:rsidP="00A86E9F">
            <w:pPr>
              <w:spacing w:line="259" w:lineRule="auto"/>
              <w:jc w:val="left"/>
              <w:rPr>
                <w:rFonts w:cs="Arial"/>
                <w:sz w:val="20"/>
              </w:rPr>
            </w:pPr>
            <w:r w:rsidRPr="00C90796">
              <w:rPr>
                <w:rFonts w:cs="Arial"/>
                <w:sz w:val="20"/>
              </w:rPr>
              <w:t>Protección</w:t>
            </w:r>
          </w:p>
        </w:tc>
        <w:tc>
          <w:tcPr>
            <w:tcW w:w="1117" w:type="dxa"/>
          </w:tcPr>
          <w:p w14:paraId="608BC3D3"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Simétrica</w:t>
            </w:r>
          </w:p>
        </w:tc>
        <w:tc>
          <w:tcPr>
            <w:tcW w:w="1161" w:type="dxa"/>
          </w:tcPr>
          <w:p w14:paraId="6CE47268"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proofErr w:type="spellStart"/>
            <w:r w:rsidRPr="00C90796">
              <w:rPr>
                <w:rFonts w:cs="Arial"/>
                <w:sz w:val="20"/>
              </w:rPr>
              <w:t>Factoring</w:t>
            </w:r>
            <w:proofErr w:type="spellEnd"/>
            <w:r w:rsidRPr="00C90796">
              <w:rPr>
                <w:rFonts w:cs="Arial"/>
                <w:sz w:val="20"/>
              </w:rPr>
              <w:t xml:space="preserve"> </w:t>
            </w:r>
            <w:proofErr w:type="spellStart"/>
            <w:r w:rsidRPr="00C90796">
              <w:rPr>
                <w:rFonts w:cs="Arial"/>
                <w:sz w:val="20"/>
              </w:rPr>
              <w:t>Modulus</w:t>
            </w:r>
            <w:proofErr w:type="spellEnd"/>
          </w:p>
        </w:tc>
        <w:tc>
          <w:tcPr>
            <w:tcW w:w="1542" w:type="dxa"/>
          </w:tcPr>
          <w:p w14:paraId="1305EA2F" w14:textId="2EF77212" w:rsidR="00A86E9F" w:rsidRPr="00C90796" w:rsidRDefault="00A86E9F" w:rsidP="00A86E9F">
            <w:pPr>
              <w:spacing w:after="5"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Log</w:t>
            </w:r>
            <w:r w:rsidR="00C90796">
              <w:rPr>
                <w:rFonts w:cs="Arial"/>
                <w:sz w:val="20"/>
              </w:rPr>
              <w:t xml:space="preserve">. </w:t>
            </w:r>
            <w:r w:rsidRPr="00C90796">
              <w:rPr>
                <w:rFonts w:cs="Arial"/>
                <w:sz w:val="20"/>
              </w:rPr>
              <w:t>discreto</w:t>
            </w:r>
          </w:p>
          <w:p w14:paraId="64F5BDDA" w14:textId="77777777" w:rsidR="00A86E9F" w:rsidRPr="00C90796" w:rsidRDefault="00A86E9F" w:rsidP="00A86E9F">
            <w:pPr>
              <w:tabs>
                <w:tab w:val="right" w:pos="1400"/>
              </w:tabs>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Llave</w:t>
            </w:r>
            <w:r w:rsidRPr="00C90796">
              <w:rPr>
                <w:rFonts w:cs="Arial"/>
                <w:sz w:val="20"/>
              </w:rPr>
              <w:tab/>
              <w:t>Grupo</w:t>
            </w:r>
          </w:p>
        </w:tc>
        <w:tc>
          <w:tcPr>
            <w:tcW w:w="928" w:type="dxa"/>
          </w:tcPr>
          <w:p w14:paraId="4281378D"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Curva Elíptica</w:t>
            </w:r>
          </w:p>
        </w:tc>
        <w:tc>
          <w:tcPr>
            <w:tcW w:w="706" w:type="dxa"/>
          </w:tcPr>
          <w:p w14:paraId="723CF084" w14:textId="77777777" w:rsidR="00A86E9F" w:rsidRPr="00C90796"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20"/>
              </w:rPr>
            </w:pPr>
            <w:r w:rsidRPr="00C90796">
              <w:rPr>
                <w:rFonts w:cs="Arial"/>
                <w:sz w:val="20"/>
              </w:rPr>
              <w:t>Hash</w:t>
            </w:r>
          </w:p>
        </w:tc>
      </w:tr>
      <w:tr w:rsidR="00C90796" w:rsidRPr="00730130" w14:paraId="7922DF61"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0EF0F388" w14:textId="77777777" w:rsidR="00A86E9F" w:rsidRPr="00C90796" w:rsidRDefault="00A86E9F" w:rsidP="00A86E9F">
            <w:pPr>
              <w:spacing w:line="259" w:lineRule="auto"/>
              <w:jc w:val="left"/>
              <w:rPr>
                <w:rFonts w:cs="Arial"/>
                <w:sz w:val="20"/>
              </w:rPr>
            </w:pPr>
            <w:r w:rsidRPr="00C90796">
              <w:rPr>
                <w:rFonts w:cs="Arial"/>
                <w:sz w:val="20"/>
              </w:rPr>
              <w:t>Nivel estándar legado</w:t>
            </w:r>
          </w:p>
          <w:p w14:paraId="4CBB5AE8" w14:textId="77777777" w:rsidR="00A86E9F" w:rsidRPr="00C90796" w:rsidRDefault="00A86E9F" w:rsidP="00A86E9F">
            <w:pPr>
              <w:spacing w:line="259" w:lineRule="auto"/>
              <w:jc w:val="left"/>
              <w:rPr>
                <w:rFonts w:cs="Arial"/>
                <w:sz w:val="20"/>
              </w:rPr>
            </w:pPr>
            <w:r w:rsidRPr="00C90796">
              <w:rPr>
                <w:rFonts w:cs="Arial"/>
                <w:sz w:val="20"/>
              </w:rPr>
              <w:t>No debería ser usado en sistemas nuevos</w:t>
            </w:r>
          </w:p>
        </w:tc>
        <w:tc>
          <w:tcPr>
            <w:tcW w:w="1117" w:type="dxa"/>
          </w:tcPr>
          <w:p w14:paraId="4A9B607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80</w:t>
            </w:r>
          </w:p>
        </w:tc>
        <w:tc>
          <w:tcPr>
            <w:tcW w:w="1161" w:type="dxa"/>
          </w:tcPr>
          <w:p w14:paraId="45D02ABE"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1024</w:t>
            </w:r>
          </w:p>
        </w:tc>
        <w:tc>
          <w:tcPr>
            <w:tcW w:w="1542" w:type="dxa"/>
          </w:tcPr>
          <w:p w14:paraId="5E048460" w14:textId="77777777" w:rsidR="00A86E9F" w:rsidRPr="00C90796" w:rsidRDefault="00A86E9F" w:rsidP="00A86E9F">
            <w:pPr>
              <w:tabs>
                <w:tab w:val="center" w:pos="1014"/>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r w:rsidRPr="00C90796">
              <w:rPr>
                <w:rFonts w:cs="Arial"/>
                <w:sz w:val="20"/>
              </w:rPr>
              <w:tab/>
              <w:t>1024</w:t>
            </w:r>
          </w:p>
        </w:tc>
        <w:tc>
          <w:tcPr>
            <w:tcW w:w="928" w:type="dxa"/>
          </w:tcPr>
          <w:p w14:paraId="6E575068"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c>
          <w:tcPr>
            <w:tcW w:w="706" w:type="dxa"/>
          </w:tcPr>
          <w:p w14:paraId="26B49773"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160</w:t>
            </w:r>
          </w:p>
        </w:tc>
      </w:tr>
      <w:tr w:rsidR="00C90796" w:rsidRPr="00730130" w14:paraId="7D80F24A" w14:textId="77777777" w:rsidTr="00C90796">
        <w:trPr>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49E08CD1" w14:textId="77777777" w:rsidR="00A86E9F" w:rsidRPr="00C90796" w:rsidRDefault="00A86E9F" w:rsidP="00A86E9F">
            <w:pPr>
              <w:spacing w:line="259" w:lineRule="auto"/>
              <w:jc w:val="left"/>
              <w:rPr>
                <w:rFonts w:cs="Arial"/>
                <w:sz w:val="20"/>
              </w:rPr>
            </w:pPr>
            <w:r w:rsidRPr="00C90796">
              <w:rPr>
                <w:rFonts w:cs="Arial"/>
                <w:sz w:val="20"/>
              </w:rPr>
              <w:t>Protección a corto plazo</w:t>
            </w:r>
          </w:p>
          <w:p w14:paraId="4686FC13" w14:textId="77777777" w:rsidR="00A86E9F" w:rsidRPr="00C90796" w:rsidRDefault="00A86E9F" w:rsidP="00A86E9F">
            <w:pPr>
              <w:spacing w:line="259" w:lineRule="auto"/>
              <w:jc w:val="left"/>
              <w:rPr>
                <w:rFonts w:cs="Arial"/>
                <w:sz w:val="20"/>
              </w:rPr>
            </w:pPr>
            <w:r w:rsidRPr="00C90796">
              <w:rPr>
                <w:rFonts w:cs="Arial"/>
                <w:sz w:val="20"/>
              </w:rPr>
              <w:t>Seguridad durante al menos diez años (2018-2028)</w:t>
            </w:r>
          </w:p>
        </w:tc>
        <w:tc>
          <w:tcPr>
            <w:tcW w:w="1117" w:type="dxa"/>
          </w:tcPr>
          <w:p w14:paraId="4381500D"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128</w:t>
            </w:r>
          </w:p>
        </w:tc>
        <w:tc>
          <w:tcPr>
            <w:tcW w:w="1161" w:type="dxa"/>
          </w:tcPr>
          <w:p w14:paraId="52E8D2D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3072</w:t>
            </w:r>
          </w:p>
        </w:tc>
        <w:tc>
          <w:tcPr>
            <w:tcW w:w="1542" w:type="dxa"/>
          </w:tcPr>
          <w:p w14:paraId="48ECA2CC" w14:textId="77777777" w:rsidR="00A86E9F" w:rsidRPr="00C90796" w:rsidRDefault="00A86E9F" w:rsidP="00A86E9F">
            <w:pPr>
              <w:tabs>
                <w:tab w:val="center" w:pos="1014"/>
              </w:tabs>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r w:rsidRPr="00C90796">
              <w:rPr>
                <w:rFonts w:cs="Arial"/>
                <w:sz w:val="20"/>
              </w:rPr>
              <w:tab/>
              <w:t>3072</w:t>
            </w:r>
          </w:p>
        </w:tc>
        <w:tc>
          <w:tcPr>
            <w:tcW w:w="928" w:type="dxa"/>
          </w:tcPr>
          <w:p w14:paraId="392E442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c>
          <w:tcPr>
            <w:tcW w:w="706" w:type="dxa"/>
          </w:tcPr>
          <w:p w14:paraId="3EF9500E"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20"/>
              </w:rPr>
            </w:pPr>
            <w:r w:rsidRPr="00C90796">
              <w:rPr>
                <w:rFonts w:cs="Arial"/>
                <w:sz w:val="20"/>
              </w:rPr>
              <w:t>256</w:t>
            </w:r>
          </w:p>
        </w:tc>
      </w:tr>
      <w:tr w:rsidR="00C90796" w:rsidRPr="00730130" w14:paraId="4D7B4C5B" w14:textId="77777777" w:rsidTr="00C90796">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2129" w:type="dxa"/>
          </w:tcPr>
          <w:p w14:paraId="56DBEC7B" w14:textId="77777777" w:rsidR="00A86E9F" w:rsidRPr="00C90796" w:rsidRDefault="00A86E9F" w:rsidP="00A86E9F">
            <w:pPr>
              <w:spacing w:line="259" w:lineRule="auto"/>
              <w:jc w:val="left"/>
              <w:rPr>
                <w:rFonts w:cs="Arial"/>
                <w:sz w:val="20"/>
              </w:rPr>
            </w:pPr>
            <w:r w:rsidRPr="00C90796">
              <w:rPr>
                <w:rFonts w:cs="Arial"/>
                <w:sz w:val="20"/>
              </w:rPr>
              <w:t>Protección a largo plazo</w:t>
            </w:r>
          </w:p>
          <w:p w14:paraId="4E0BFE3A" w14:textId="77777777" w:rsidR="00A86E9F" w:rsidRPr="00C90796" w:rsidRDefault="00A86E9F" w:rsidP="00A86E9F">
            <w:pPr>
              <w:spacing w:line="259" w:lineRule="auto"/>
              <w:jc w:val="left"/>
              <w:rPr>
                <w:rFonts w:cs="Arial"/>
                <w:sz w:val="20"/>
              </w:rPr>
            </w:pPr>
            <w:r w:rsidRPr="00C90796">
              <w:rPr>
                <w:rFonts w:cs="Arial"/>
                <w:sz w:val="20"/>
              </w:rPr>
              <w:t>Seguridad de treinta a cincuenta años (2018-2068)</w:t>
            </w:r>
          </w:p>
        </w:tc>
        <w:tc>
          <w:tcPr>
            <w:tcW w:w="1117" w:type="dxa"/>
          </w:tcPr>
          <w:p w14:paraId="3D24E53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256</w:t>
            </w:r>
          </w:p>
        </w:tc>
        <w:tc>
          <w:tcPr>
            <w:tcW w:w="1161" w:type="dxa"/>
          </w:tcPr>
          <w:p w14:paraId="4B7A4945"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15360</w:t>
            </w:r>
          </w:p>
        </w:tc>
        <w:tc>
          <w:tcPr>
            <w:tcW w:w="1542" w:type="dxa"/>
          </w:tcPr>
          <w:p w14:paraId="2D59B130" w14:textId="77777777" w:rsidR="00A86E9F" w:rsidRPr="00C90796" w:rsidRDefault="00A86E9F" w:rsidP="00A86E9F">
            <w:pPr>
              <w:tabs>
                <w:tab w:val="right" w:pos="1400"/>
              </w:tabs>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r w:rsidRPr="00C90796">
              <w:rPr>
                <w:rFonts w:cs="Arial"/>
                <w:sz w:val="20"/>
              </w:rPr>
              <w:tab/>
              <w:t>15360</w:t>
            </w:r>
          </w:p>
        </w:tc>
        <w:tc>
          <w:tcPr>
            <w:tcW w:w="928" w:type="dxa"/>
          </w:tcPr>
          <w:p w14:paraId="64EF3F19"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c>
          <w:tcPr>
            <w:tcW w:w="706" w:type="dxa"/>
          </w:tcPr>
          <w:p w14:paraId="495498EB"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20"/>
              </w:rPr>
            </w:pPr>
            <w:r w:rsidRPr="00C90796">
              <w:rPr>
                <w:rFonts w:cs="Arial"/>
                <w:sz w:val="20"/>
              </w:rPr>
              <w:t>512</w:t>
            </w:r>
          </w:p>
        </w:tc>
      </w:tr>
    </w:tbl>
    <w:p w14:paraId="0E2D28DC" w14:textId="1547CE98" w:rsidR="00A86E9F" w:rsidDel="00CA0A42" w:rsidRDefault="00A86E9F" w:rsidP="00CA0A42">
      <w:pPr>
        <w:pStyle w:val="Descripcin"/>
        <w:keepNext/>
        <w:rPr>
          <w:del w:id="1253" w:author="Xhelo Aros" w:date="2018-09-10T04:46:00Z"/>
          <w:rFonts w:cs="Arial"/>
          <w:szCs w:val="24"/>
        </w:rPr>
      </w:pPr>
      <w:del w:id="1254" w:author="Xhelo Aros" w:date="2018-09-10T04:46:00Z">
        <w:r w:rsidRPr="00730130" w:rsidDel="00CA0A42">
          <w:rPr>
            <w:rFonts w:cs="Arial"/>
            <w:szCs w:val="24"/>
          </w:rPr>
          <w:delText>Table 7: Recomendaciones Criptográficas ECRYPT, año 2018.</w:delText>
        </w:r>
      </w:del>
    </w:p>
    <w:p w14:paraId="7ECD5ABB" w14:textId="77777777" w:rsidR="00CA0A42" w:rsidRPr="00CA0A42" w:rsidRDefault="00CA0A42">
      <w:pPr>
        <w:rPr>
          <w:ins w:id="1255" w:author="Xhelo Aros" w:date="2018-09-10T04:46:00Z"/>
          <w:rPrChange w:id="1256" w:author="Xhelo Aros" w:date="2018-09-10T04:46:00Z">
            <w:rPr>
              <w:ins w:id="1257" w:author="Xhelo Aros" w:date="2018-09-10T04:46:00Z"/>
              <w:rFonts w:cs="Arial"/>
              <w:szCs w:val="24"/>
            </w:rPr>
          </w:rPrChange>
        </w:rPr>
        <w:pPrChange w:id="1258" w:author="Xhelo Aros" w:date="2018-09-10T04:46:00Z">
          <w:pPr>
            <w:spacing w:after="192" w:line="265" w:lineRule="auto"/>
            <w:jc w:val="center"/>
          </w:pPr>
        </w:pPrChange>
      </w:pPr>
    </w:p>
    <w:p w14:paraId="783F8060" w14:textId="0A2B0F27" w:rsidR="00CA0A42" w:rsidRDefault="00CA0A42">
      <w:pPr>
        <w:pStyle w:val="Descripcin"/>
        <w:keepNext/>
        <w:rPr>
          <w:ins w:id="1259" w:author="Xhelo Aros" w:date="2018-09-10T04:46:00Z"/>
        </w:rPr>
        <w:pPrChange w:id="1260" w:author="Xhelo Aros" w:date="2018-09-10T04:46:00Z">
          <w:pPr/>
        </w:pPrChange>
      </w:pPr>
      <w:bookmarkStart w:id="1261" w:name="_Ref524318171"/>
      <w:bookmarkStart w:id="1262" w:name="_Toc524387427"/>
      <w:ins w:id="1263" w:author="Xhelo Aros" w:date="2018-09-10T04:46:00Z">
        <w:r>
          <w:t xml:space="preserve">Tabla </w:t>
        </w:r>
        <w:r>
          <w:fldChar w:fldCharType="begin"/>
        </w:r>
        <w:r>
          <w:instrText xml:space="preserve"> SEQ Tabla \* ARABIC </w:instrText>
        </w:r>
      </w:ins>
      <w:r>
        <w:fldChar w:fldCharType="separate"/>
      </w:r>
      <w:ins w:id="1264" w:author="Xhelo Aros" w:date="2018-09-10T04:46:00Z">
        <w:r>
          <w:rPr>
            <w:noProof/>
          </w:rPr>
          <w:t>26</w:t>
        </w:r>
        <w:r>
          <w:fldChar w:fldCharType="end"/>
        </w:r>
        <w:bookmarkEnd w:id="1261"/>
        <w:r>
          <w:t xml:space="preserve">: </w:t>
        </w:r>
        <w:r w:rsidRPr="005514E6">
          <w:t>Recomendaciones Criptográficas NIST</w:t>
        </w:r>
        <w:r>
          <w:t xml:space="preserve"> del</w:t>
        </w:r>
        <w:r w:rsidRPr="005514E6">
          <w:t xml:space="preserve"> año 2016.</w:t>
        </w:r>
        <w:bookmarkEnd w:id="1262"/>
      </w:ins>
    </w:p>
    <w:tbl>
      <w:tblPr>
        <w:tblStyle w:val="Tablaconcuadrcula4-nfasis1"/>
        <w:tblW w:w="8224" w:type="dxa"/>
        <w:jc w:val="center"/>
        <w:tblLook w:val="04A0" w:firstRow="1" w:lastRow="0" w:firstColumn="1" w:lastColumn="0" w:noHBand="0" w:noVBand="1"/>
      </w:tblPr>
      <w:tblGrid>
        <w:gridCol w:w="976"/>
        <w:gridCol w:w="978"/>
        <w:gridCol w:w="1167"/>
        <w:gridCol w:w="1037"/>
        <w:gridCol w:w="647"/>
        <w:gridCol w:w="748"/>
        <w:gridCol w:w="933"/>
        <w:gridCol w:w="867"/>
        <w:gridCol w:w="871"/>
      </w:tblGrid>
      <w:tr w:rsidR="00C90796" w:rsidRPr="00730130" w14:paraId="24A4FEC2" w14:textId="77777777" w:rsidTr="00C90796">
        <w:trPr>
          <w:cnfStyle w:val="100000000000" w:firstRow="1" w:lastRow="0" w:firstColumn="0" w:lastColumn="0" w:oddVBand="0" w:evenVBand="0" w:oddHBand="0"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vMerge w:val="restart"/>
          </w:tcPr>
          <w:p w14:paraId="758545AD" w14:textId="77777777" w:rsidR="00C90796" w:rsidRPr="00C90796" w:rsidRDefault="00C90796" w:rsidP="00A86E9F">
            <w:pPr>
              <w:spacing w:line="259" w:lineRule="auto"/>
              <w:jc w:val="left"/>
              <w:rPr>
                <w:rFonts w:cs="Arial"/>
                <w:sz w:val="18"/>
                <w:szCs w:val="18"/>
              </w:rPr>
            </w:pPr>
            <w:r w:rsidRPr="00C90796">
              <w:rPr>
                <w:rFonts w:cs="Arial"/>
                <w:sz w:val="18"/>
                <w:szCs w:val="18"/>
              </w:rPr>
              <w:t>Fecha</w:t>
            </w:r>
          </w:p>
        </w:tc>
        <w:tc>
          <w:tcPr>
            <w:tcW w:w="978" w:type="dxa"/>
            <w:vMerge w:val="restart"/>
          </w:tcPr>
          <w:p w14:paraId="14CF022D" w14:textId="556160EC" w:rsidR="00C90796" w:rsidRPr="00C90796" w:rsidRDefault="00C90796" w:rsidP="00A86E9F">
            <w:pPr>
              <w:spacing w:line="259" w:lineRule="auto"/>
              <w:ind w:left="22"/>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Security</w:t>
            </w:r>
            <w:r>
              <w:rPr>
                <w:rFonts w:cs="Arial"/>
                <w:sz w:val="18"/>
                <w:szCs w:val="18"/>
              </w:rPr>
              <w:br/>
            </w:r>
            <w:proofErr w:type="spellStart"/>
            <w:r w:rsidRPr="00C90796">
              <w:rPr>
                <w:rFonts w:cs="Arial"/>
                <w:sz w:val="18"/>
                <w:szCs w:val="18"/>
              </w:rPr>
              <w:t>Strength</w:t>
            </w:r>
            <w:proofErr w:type="spellEnd"/>
          </w:p>
        </w:tc>
        <w:tc>
          <w:tcPr>
            <w:tcW w:w="1167" w:type="dxa"/>
            <w:vMerge w:val="restart"/>
          </w:tcPr>
          <w:p w14:paraId="6493236E" w14:textId="2A18AEF8"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Algoritmos</w:t>
            </w:r>
            <w:r>
              <w:rPr>
                <w:rFonts w:cs="Arial"/>
                <w:sz w:val="18"/>
                <w:szCs w:val="18"/>
              </w:rPr>
              <w:br/>
            </w:r>
            <w:r w:rsidRPr="00C90796">
              <w:rPr>
                <w:rFonts w:cs="Arial"/>
                <w:sz w:val="18"/>
                <w:szCs w:val="18"/>
              </w:rPr>
              <w:t>Simétricos</w:t>
            </w:r>
          </w:p>
        </w:tc>
        <w:tc>
          <w:tcPr>
            <w:tcW w:w="1037" w:type="dxa"/>
            <w:vMerge w:val="restart"/>
          </w:tcPr>
          <w:p w14:paraId="7BC31DCE" w14:textId="35F46AA9" w:rsidR="00C90796" w:rsidRPr="00C90796" w:rsidRDefault="00C90796"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 w:val="18"/>
                <w:szCs w:val="18"/>
              </w:rPr>
            </w:pPr>
            <w:proofErr w:type="spellStart"/>
            <w:r w:rsidRPr="00C90796">
              <w:rPr>
                <w:rFonts w:cs="Arial"/>
                <w:sz w:val="18"/>
                <w:szCs w:val="18"/>
              </w:rPr>
              <w:t>Factoring</w:t>
            </w:r>
            <w:proofErr w:type="spellEnd"/>
            <w:r>
              <w:rPr>
                <w:rFonts w:cs="Arial"/>
                <w:sz w:val="18"/>
                <w:szCs w:val="18"/>
              </w:rPr>
              <w:br/>
            </w:r>
            <w:proofErr w:type="spellStart"/>
            <w:r w:rsidRPr="00C90796">
              <w:rPr>
                <w:rFonts w:cs="Arial"/>
                <w:sz w:val="18"/>
                <w:szCs w:val="18"/>
              </w:rPr>
              <w:t>Modulus</w:t>
            </w:r>
            <w:proofErr w:type="spellEnd"/>
          </w:p>
        </w:tc>
        <w:tc>
          <w:tcPr>
            <w:tcW w:w="1395" w:type="dxa"/>
            <w:gridSpan w:val="2"/>
          </w:tcPr>
          <w:p w14:paraId="075B68CB"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Log. Discreto</w:t>
            </w:r>
          </w:p>
        </w:tc>
        <w:tc>
          <w:tcPr>
            <w:tcW w:w="933" w:type="dxa"/>
            <w:vMerge w:val="restart"/>
          </w:tcPr>
          <w:p w14:paraId="58CFD816" w14:textId="3A75E48E" w:rsidR="00C90796" w:rsidRPr="00C90796" w:rsidRDefault="00C90796" w:rsidP="00A86E9F">
            <w:pPr>
              <w:spacing w:line="259" w:lineRule="auto"/>
              <w:ind w:left="76"/>
              <w:jc w:val="left"/>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Curva</w:t>
            </w:r>
            <w:r>
              <w:rPr>
                <w:rFonts w:cs="Arial"/>
                <w:sz w:val="18"/>
                <w:szCs w:val="18"/>
              </w:rPr>
              <w:br/>
            </w:r>
            <w:r w:rsidRPr="00C90796">
              <w:rPr>
                <w:rFonts w:cs="Arial"/>
                <w:sz w:val="18"/>
                <w:szCs w:val="18"/>
              </w:rPr>
              <w:t>Elíptica</w:t>
            </w:r>
          </w:p>
        </w:tc>
        <w:tc>
          <w:tcPr>
            <w:tcW w:w="867" w:type="dxa"/>
            <w:vMerge w:val="restart"/>
          </w:tcPr>
          <w:p w14:paraId="38A1A181" w14:textId="77777777"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(A)</w:t>
            </w:r>
          </w:p>
        </w:tc>
        <w:tc>
          <w:tcPr>
            <w:tcW w:w="871" w:type="dxa"/>
            <w:vMerge w:val="restart"/>
          </w:tcPr>
          <w:p w14:paraId="2BBD9FB7" w14:textId="5FF9D604" w:rsidR="00C90796" w:rsidRPr="00C90796" w:rsidRDefault="00C90796" w:rsidP="00A86E9F">
            <w:pPr>
              <w:spacing w:line="259" w:lineRule="auto"/>
              <w:ind w:right="4"/>
              <w:jc w:val="center"/>
              <w:cnfStyle w:val="100000000000" w:firstRow="1"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Hash (B)</w:t>
            </w:r>
            <w:r>
              <w:rPr>
                <w:rFonts w:cs="Arial"/>
                <w:sz w:val="18"/>
                <w:szCs w:val="18"/>
              </w:rPr>
              <w:br/>
            </w:r>
            <w:r w:rsidRPr="00C90796">
              <w:rPr>
                <w:rFonts w:cs="Arial"/>
                <w:sz w:val="18"/>
                <w:szCs w:val="18"/>
              </w:rPr>
              <w:t>Ej.: HMAC</w:t>
            </w:r>
          </w:p>
        </w:tc>
      </w:tr>
      <w:tr w:rsidR="00C90796" w:rsidRPr="00730130" w14:paraId="1B94EDAE" w14:textId="77777777" w:rsidTr="00C90796">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976" w:type="dxa"/>
            <w:vMerge/>
          </w:tcPr>
          <w:p w14:paraId="68CE12B2" w14:textId="77777777" w:rsidR="00C90796" w:rsidRPr="00C90796" w:rsidRDefault="00C90796" w:rsidP="00A86E9F">
            <w:pPr>
              <w:spacing w:after="160" w:line="259" w:lineRule="auto"/>
              <w:jc w:val="left"/>
              <w:rPr>
                <w:rFonts w:cs="Arial"/>
                <w:sz w:val="18"/>
                <w:szCs w:val="18"/>
              </w:rPr>
            </w:pPr>
          </w:p>
        </w:tc>
        <w:tc>
          <w:tcPr>
            <w:tcW w:w="978" w:type="dxa"/>
            <w:vMerge/>
          </w:tcPr>
          <w:p w14:paraId="44B015AC" w14:textId="0E6D4023"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167" w:type="dxa"/>
            <w:vMerge/>
          </w:tcPr>
          <w:p w14:paraId="323C4D9D" w14:textId="4DD98153" w:rsidR="00C90796" w:rsidRPr="00C90796" w:rsidRDefault="00C90796" w:rsidP="00A86E9F">
            <w:pPr>
              <w:spacing w:line="259" w:lineRule="auto"/>
              <w:ind w:left="30"/>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1037" w:type="dxa"/>
            <w:vMerge/>
          </w:tcPr>
          <w:p w14:paraId="4E7A499D" w14:textId="1CA767B0" w:rsidR="00C90796" w:rsidRPr="00C90796" w:rsidRDefault="00C90796" w:rsidP="00A86E9F">
            <w:pPr>
              <w:spacing w:line="259" w:lineRule="auto"/>
              <w:ind w:left="34"/>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647" w:type="dxa"/>
          </w:tcPr>
          <w:p w14:paraId="4466F41C"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Llave</w:t>
            </w:r>
          </w:p>
        </w:tc>
        <w:tc>
          <w:tcPr>
            <w:tcW w:w="748" w:type="dxa"/>
          </w:tcPr>
          <w:p w14:paraId="3CAFBB7A" w14:textId="77777777"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Grupo</w:t>
            </w:r>
          </w:p>
        </w:tc>
        <w:tc>
          <w:tcPr>
            <w:tcW w:w="933" w:type="dxa"/>
            <w:vMerge/>
          </w:tcPr>
          <w:p w14:paraId="3CB800FA" w14:textId="48259968" w:rsidR="00C90796" w:rsidRPr="00C90796" w:rsidRDefault="00C90796"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67" w:type="dxa"/>
            <w:vMerge/>
          </w:tcPr>
          <w:p w14:paraId="7A0A3F7F" w14:textId="77777777" w:rsidR="00C90796" w:rsidRPr="00C90796" w:rsidRDefault="00C90796"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c>
          <w:tcPr>
            <w:tcW w:w="871" w:type="dxa"/>
            <w:vMerge/>
          </w:tcPr>
          <w:p w14:paraId="7632F2AE" w14:textId="3B5EA3F2" w:rsidR="00C90796" w:rsidRPr="00C90796" w:rsidRDefault="00C90796" w:rsidP="00A86E9F">
            <w:pPr>
              <w:spacing w:line="259" w:lineRule="auto"/>
              <w:ind w:left="107"/>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A86E9F" w:rsidRPr="00730130" w14:paraId="589879DE" w14:textId="77777777" w:rsidTr="00C90796">
        <w:trPr>
          <w:trHeight w:val="221"/>
          <w:jc w:val="center"/>
        </w:trPr>
        <w:tc>
          <w:tcPr>
            <w:cnfStyle w:val="001000000000" w:firstRow="0" w:lastRow="0" w:firstColumn="1" w:lastColumn="0" w:oddVBand="0" w:evenVBand="0" w:oddHBand="0" w:evenHBand="0" w:firstRowFirstColumn="0" w:firstRowLastColumn="0" w:lastRowFirstColumn="0" w:lastRowLastColumn="0"/>
            <w:tcW w:w="976" w:type="dxa"/>
          </w:tcPr>
          <w:p w14:paraId="3B6EF86A" w14:textId="77777777" w:rsidR="00A86E9F" w:rsidRPr="00C90796" w:rsidRDefault="00A86E9F" w:rsidP="00A86E9F">
            <w:pPr>
              <w:spacing w:line="259" w:lineRule="auto"/>
              <w:jc w:val="left"/>
              <w:rPr>
                <w:rFonts w:cs="Arial"/>
                <w:sz w:val="18"/>
                <w:szCs w:val="18"/>
              </w:rPr>
            </w:pPr>
            <w:r w:rsidRPr="00C90796">
              <w:rPr>
                <w:rFonts w:cs="Arial"/>
                <w:sz w:val="18"/>
                <w:szCs w:val="18"/>
              </w:rPr>
              <w:t>(Legado)</w:t>
            </w:r>
          </w:p>
        </w:tc>
        <w:tc>
          <w:tcPr>
            <w:tcW w:w="978" w:type="dxa"/>
          </w:tcPr>
          <w:p w14:paraId="2B3CC9EF"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80</w:t>
            </w:r>
          </w:p>
        </w:tc>
        <w:tc>
          <w:tcPr>
            <w:tcW w:w="1167" w:type="dxa"/>
          </w:tcPr>
          <w:p w14:paraId="561B9DFB" w14:textId="77777777" w:rsidR="00A86E9F" w:rsidRPr="00C90796" w:rsidRDefault="00A86E9F" w:rsidP="00A86E9F">
            <w:pPr>
              <w:spacing w:line="259" w:lineRule="auto"/>
              <w:ind w:left="139"/>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2TDEA</w:t>
            </w:r>
          </w:p>
        </w:tc>
        <w:tc>
          <w:tcPr>
            <w:tcW w:w="1037" w:type="dxa"/>
          </w:tcPr>
          <w:p w14:paraId="7C887CF2"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647" w:type="dxa"/>
          </w:tcPr>
          <w:p w14:paraId="1B2E5D28" w14:textId="77777777" w:rsidR="00A86E9F" w:rsidRPr="00C90796" w:rsidRDefault="00A86E9F" w:rsidP="00A86E9F">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748" w:type="dxa"/>
          </w:tcPr>
          <w:p w14:paraId="5CB88A24"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1024</w:t>
            </w:r>
          </w:p>
        </w:tc>
        <w:tc>
          <w:tcPr>
            <w:tcW w:w="933" w:type="dxa"/>
          </w:tcPr>
          <w:p w14:paraId="2E987347"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160</w:t>
            </w:r>
          </w:p>
        </w:tc>
        <w:tc>
          <w:tcPr>
            <w:tcW w:w="867" w:type="dxa"/>
          </w:tcPr>
          <w:p w14:paraId="298B295C" w14:textId="77777777" w:rsidR="00A86E9F" w:rsidRPr="00C90796" w:rsidRDefault="00A86E9F" w:rsidP="00A86E9F">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c>
          <w:tcPr>
            <w:tcW w:w="871" w:type="dxa"/>
          </w:tcPr>
          <w:p w14:paraId="5ABE7B99" w14:textId="77777777" w:rsidR="00A86E9F" w:rsidRPr="00C90796" w:rsidRDefault="00A86E9F" w:rsidP="00A86E9F">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p>
        </w:tc>
      </w:tr>
      <w:tr w:rsidR="00C90796" w:rsidRPr="00730130" w14:paraId="5773B1E6" w14:textId="77777777" w:rsidTr="00C90796">
        <w:trPr>
          <w:cnfStyle w:val="000000100000" w:firstRow="0" w:lastRow="0" w:firstColumn="0" w:lastColumn="0" w:oddVBand="0" w:evenVBand="0" w:oddHBand="1"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976" w:type="dxa"/>
          </w:tcPr>
          <w:p w14:paraId="6C8818F4" w14:textId="77777777" w:rsidR="00A86E9F" w:rsidRPr="00C90796" w:rsidRDefault="00A86E9F" w:rsidP="00A86E9F">
            <w:pPr>
              <w:spacing w:line="259" w:lineRule="auto"/>
              <w:jc w:val="left"/>
              <w:rPr>
                <w:rFonts w:cs="Arial"/>
                <w:sz w:val="18"/>
                <w:szCs w:val="18"/>
              </w:rPr>
            </w:pPr>
            <w:r w:rsidRPr="00C90796">
              <w:rPr>
                <w:rFonts w:cs="Arial"/>
                <w:sz w:val="18"/>
                <w:szCs w:val="18"/>
              </w:rPr>
              <w:t>2016 - 2030</w:t>
            </w:r>
          </w:p>
        </w:tc>
        <w:tc>
          <w:tcPr>
            <w:tcW w:w="978" w:type="dxa"/>
          </w:tcPr>
          <w:p w14:paraId="3C324AA4"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112</w:t>
            </w:r>
          </w:p>
        </w:tc>
        <w:tc>
          <w:tcPr>
            <w:tcW w:w="1167" w:type="dxa"/>
          </w:tcPr>
          <w:p w14:paraId="7066551C" w14:textId="77777777" w:rsidR="00A86E9F" w:rsidRPr="00C90796" w:rsidRDefault="00A86E9F" w:rsidP="00A86E9F">
            <w:pPr>
              <w:spacing w:line="259" w:lineRule="auto"/>
              <w:ind w:left="139"/>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3TDEA</w:t>
            </w:r>
          </w:p>
        </w:tc>
        <w:tc>
          <w:tcPr>
            <w:tcW w:w="1037" w:type="dxa"/>
          </w:tcPr>
          <w:p w14:paraId="20DC03B7" w14:textId="77777777" w:rsidR="00A86E9F" w:rsidRPr="00C90796" w:rsidRDefault="00A86E9F"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647" w:type="dxa"/>
          </w:tcPr>
          <w:p w14:paraId="338756BA" w14:textId="77777777" w:rsidR="00A86E9F" w:rsidRPr="00C90796" w:rsidRDefault="00A86E9F" w:rsidP="00A86E9F">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748" w:type="dxa"/>
          </w:tcPr>
          <w:p w14:paraId="6A16EFD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2048</w:t>
            </w:r>
          </w:p>
        </w:tc>
        <w:tc>
          <w:tcPr>
            <w:tcW w:w="933" w:type="dxa"/>
          </w:tcPr>
          <w:p w14:paraId="0CFBF5E2"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224</w:t>
            </w:r>
          </w:p>
        </w:tc>
        <w:tc>
          <w:tcPr>
            <w:tcW w:w="867" w:type="dxa"/>
          </w:tcPr>
          <w:p w14:paraId="39148C5C"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p>
          <w:p w14:paraId="6459742B" w14:textId="77777777" w:rsidR="00A86E9F" w:rsidRPr="00C90796"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SHA-512/224</w:t>
            </w:r>
          </w:p>
          <w:p w14:paraId="56CA9227" w14:textId="77777777" w:rsidR="00A86E9F" w:rsidRPr="00C90796" w:rsidRDefault="00A86E9F" w:rsidP="00A86E9F">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SHA3-224</w:t>
            </w:r>
          </w:p>
        </w:tc>
        <w:tc>
          <w:tcPr>
            <w:tcW w:w="871" w:type="dxa"/>
          </w:tcPr>
          <w:p w14:paraId="3455B7AA" w14:textId="77777777" w:rsidR="00A86E9F" w:rsidRPr="00C90796" w:rsidRDefault="00A86E9F" w:rsidP="00A86E9F">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Arial"/>
                <w:sz w:val="18"/>
                <w:szCs w:val="18"/>
              </w:rPr>
            </w:pPr>
          </w:p>
        </w:tc>
      </w:tr>
      <w:tr w:rsidR="00C90796" w:rsidRPr="00730130" w14:paraId="7A8A832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C7CA6CA" w14:textId="0B32D167"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t xml:space="preserve"> </w:t>
            </w:r>
            <w:r>
              <w:rPr>
                <w:rFonts w:cs="Arial"/>
                <w:sz w:val="18"/>
                <w:szCs w:val="18"/>
              </w:rPr>
              <w:br/>
            </w:r>
            <w:r w:rsidRPr="00C90796">
              <w:rPr>
                <w:rFonts w:cs="Arial"/>
                <w:sz w:val="18"/>
                <w:szCs w:val="18"/>
              </w:rPr>
              <w:t xml:space="preserve">&amp; </w:t>
            </w:r>
            <w:r>
              <w:rPr>
                <w:rFonts w:cs="Arial"/>
                <w:sz w:val="18"/>
                <w:szCs w:val="18"/>
              </w:rPr>
              <w:t>d</w:t>
            </w:r>
            <w:r w:rsidRPr="00C90796">
              <w:rPr>
                <w:rFonts w:cs="Arial"/>
                <w:sz w:val="18"/>
                <w:szCs w:val="18"/>
              </w:rPr>
              <w:t>espués</w:t>
            </w:r>
          </w:p>
        </w:tc>
        <w:tc>
          <w:tcPr>
            <w:tcW w:w="978" w:type="dxa"/>
          </w:tcPr>
          <w:p w14:paraId="25174BE1"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128</w:t>
            </w:r>
          </w:p>
        </w:tc>
        <w:tc>
          <w:tcPr>
            <w:tcW w:w="1167" w:type="dxa"/>
          </w:tcPr>
          <w:p w14:paraId="09C6CEEF"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AES-128</w:t>
            </w:r>
          </w:p>
        </w:tc>
        <w:tc>
          <w:tcPr>
            <w:tcW w:w="1037" w:type="dxa"/>
          </w:tcPr>
          <w:p w14:paraId="2AFD5249"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647" w:type="dxa"/>
          </w:tcPr>
          <w:p w14:paraId="534A7B7B"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748" w:type="dxa"/>
          </w:tcPr>
          <w:p w14:paraId="6B700A07"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3072</w:t>
            </w:r>
          </w:p>
        </w:tc>
        <w:tc>
          <w:tcPr>
            <w:tcW w:w="933" w:type="dxa"/>
          </w:tcPr>
          <w:p w14:paraId="443DA168"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867" w:type="dxa"/>
          </w:tcPr>
          <w:p w14:paraId="3E089508"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SHA-512/256</w:t>
            </w:r>
          </w:p>
          <w:p w14:paraId="0B65FE28" w14:textId="6A4A2A7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SHA3-256</w:t>
            </w:r>
          </w:p>
        </w:tc>
        <w:tc>
          <w:tcPr>
            <w:tcW w:w="871" w:type="dxa"/>
          </w:tcPr>
          <w:p w14:paraId="62D4032B"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SHA-1</w:t>
            </w:r>
          </w:p>
        </w:tc>
      </w:tr>
      <w:tr w:rsidR="00C90796" w:rsidRPr="00730130" w14:paraId="01C7894E" w14:textId="77777777" w:rsidTr="00C90796">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0BC0DCE4" w14:textId="076C7498" w:rsidR="00C90796" w:rsidRPr="00C90796" w:rsidRDefault="00C90796" w:rsidP="00C90796">
            <w:pPr>
              <w:spacing w:line="259" w:lineRule="auto"/>
              <w:jc w:val="left"/>
              <w:rPr>
                <w:rFonts w:cs="Arial"/>
                <w:sz w:val="18"/>
                <w:szCs w:val="18"/>
              </w:rPr>
            </w:pPr>
            <w:r w:rsidRPr="00C90796">
              <w:rPr>
                <w:rFonts w:cs="Arial"/>
                <w:sz w:val="18"/>
                <w:szCs w:val="18"/>
              </w:rPr>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00E6C4D7"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192</w:t>
            </w:r>
          </w:p>
        </w:tc>
        <w:tc>
          <w:tcPr>
            <w:tcW w:w="1167" w:type="dxa"/>
          </w:tcPr>
          <w:p w14:paraId="301A0D73"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AES-192</w:t>
            </w:r>
          </w:p>
        </w:tc>
        <w:tc>
          <w:tcPr>
            <w:tcW w:w="1037" w:type="dxa"/>
          </w:tcPr>
          <w:p w14:paraId="7282C819"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647" w:type="dxa"/>
          </w:tcPr>
          <w:p w14:paraId="1E434BD3" w14:textId="77777777" w:rsidR="00C90796" w:rsidRPr="00C90796" w:rsidRDefault="00C90796" w:rsidP="00C90796">
            <w:pPr>
              <w:spacing w:line="259" w:lineRule="auto"/>
              <w:ind w:left="82"/>
              <w:jc w:val="left"/>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748" w:type="dxa"/>
          </w:tcPr>
          <w:p w14:paraId="16C0ACB4"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7680</w:t>
            </w:r>
          </w:p>
        </w:tc>
        <w:tc>
          <w:tcPr>
            <w:tcW w:w="933" w:type="dxa"/>
          </w:tcPr>
          <w:p w14:paraId="78AE4111" w14:textId="77777777"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384</w:t>
            </w:r>
          </w:p>
        </w:tc>
        <w:tc>
          <w:tcPr>
            <w:tcW w:w="867" w:type="dxa"/>
          </w:tcPr>
          <w:p w14:paraId="5003148C" w14:textId="1C07F4A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SHA-384</w:t>
            </w:r>
            <w:r>
              <w:rPr>
                <w:rFonts w:cs="Arial"/>
                <w:sz w:val="18"/>
                <w:szCs w:val="18"/>
              </w:rPr>
              <w:br/>
            </w:r>
            <w:r w:rsidRPr="00C90796">
              <w:rPr>
                <w:rFonts w:cs="Arial"/>
                <w:sz w:val="18"/>
                <w:szCs w:val="18"/>
              </w:rPr>
              <w:t>SHA3-384</w:t>
            </w:r>
          </w:p>
        </w:tc>
        <w:tc>
          <w:tcPr>
            <w:tcW w:w="871" w:type="dxa"/>
          </w:tcPr>
          <w:p w14:paraId="213823F1" w14:textId="3FAF4E1E" w:rsidR="00C90796" w:rsidRPr="00C90796" w:rsidRDefault="00C90796" w:rsidP="00C90796">
            <w:pPr>
              <w:spacing w:line="259" w:lineRule="auto"/>
              <w:ind w:right="4"/>
              <w:jc w:val="center"/>
              <w:cnfStyle w:val="000000100000" w:firstRow="0" w:lastRow="0" w:firstColumn="0" w:lastColumn="0" w:oddVBand="0" w:evenVBand="0" w:oddHBand="1" w:evenHBand="0" w:firstRowFirstColumn="0" w:firstRowLastColumn="0" w:lastRowFirstColumn="0" w:lastRowLastColumn="0"/>
              <w:rPr>
                <w:rFonts w:cs="Arial"/>
                <w:sz w:val="18"/>
                <w:szCs w:val="18"/>
              </w:rPr>
            </w:pPr>
            <w:r w:rsidRPr="00C90796">
              <w:rPr>
                <w:rFonts w:cs="Arial"/>
                <w:sz w:val="18"/>
                <w:szCs w:val="18"/>
              </w:rPr>
              <w:t>SHA-224</w:t>
            </w:r>
            <w:r>
              <w:rPr>
                <w:rFonts w:cs="Arial"/>
                <w:sz w:val="18"/>
                <w:szCs w:val="18"/>
              </w:rPr>
              <w:br/>
            </w:r>
            <w:r w:rsidRPr="00C90796">
              <w:rPr>
                <w:rFonts w:cs="Arial"/>
                <w:sz w:val="18"/>
                <w:szCs w:val="18"/>
              </w:rPr>
              <w:t>SHA-512/224</w:t>
            </w:r>
          </w:p>
        </w:tc>
      </w:tr>
      <w:tr w:rsidR="00C90796" w:rsidRPr="00730130" w14:paraId="646EBBC0" w14:textId="77777777" w:rsidTr="00C90796">
        <w:trPr>
          <w:trHeight w:val="215"/>
          <w:jc w:val="center"/>
        </w:trPr>
        <w:tc>
          <w:tcPr>
            <w:cnfStyle w:val="001000000000" w:firstRow="0" w:lastRow="0" w:firstColumn="1" w:lastColumn="0" w:oddVBand="0" w:evenVBand="0" w:oddHBand="0" w:evenHBand="0" w:firstRowFirstColumn="0" w:firstRowLastColumn="0" w:lastRowFirstColumn="0" w:lastRowLastColumn="0"/>
            <w:tcW w:w="976" w:type="dxa"/>
          </w:tcPr>
          <w:p w14:paraId="1C60CED4" w14:textId="4FEB32EE" w:rsidR="00C90796" w:rsidRPr="00C90796" w:rsidRDefault="00C90796" w:rsidP="00C90796">
            <w:pPr>
              <w:spacing w:line="259" w:lineRule="auto"/>
              <w:jc w:val="left"/>
              <w:rPr>
                <w:rFonts w:cs="Arial"/>
                <w:sz w:val="18"/>
                <w:szCs w:val="18"/>
              </w:rPr>
            </w:pPr>
            <w:r w:rsidRPr="00C90796">
              <w:rPr>
                <w:rFonts w:cs="Arial"/>
                <w:sz w:val="18"/>
                <w:szCs w:val="18"/>
              </w:rPr>
              <w:lastRenderedPageBreak/>
              <w:t xml:space="preserve">2016 </w:t>
            </w:r>
            <w:r>
              <w:rPr>
                <w:rFonts w:cs="Arial"/>
                <w:sz w:val="18"/>
                <w:szCs w:val="18"/>
              </w:rPr>
              <w:t>–</w:t>
            </w:r>
            <w:r w:rsidRPr="00C90796">
              <w:rPr>
                <w:rFonts w:cs="Arial"/>
                <w:sz w:val="18"/>
                <w:szCs w:val="18"/>
              </w:rPr>
              <w:t xml:space="preserve"> 2030</w:t>
            </w:r>
            <w:r>
              <w:rPr>
                <w:rFonts w:cs="Arial"/>
                <w:sz w:val="18"/>
                <w:szCs w:val="18"/>
              </w:rPr>
              <w:br/>
            </w:r>
            <w:r w:rsidRPr="00C90796">
              <w:rPr>
                <w:rFonts w:cs="Arial"/>
                <w:sz w:val="18"/>
                <w:szCs w:val="18"/>
              </w:rPr>
              <w:t>&amp; después</w:t>
            </w:r>
          </w:p>
        </w:tc>
        <w:tc>
          <w:tcPr>
            <w:tcW w:w="978" w:type="dxa"/>
          </w:tcPr>
          <w:p w14:paraId="48EB580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256</w:t>
            </w:r>
          </w:p>
        </w:tc>
        <w:tc>
          <w:tcPr>
            <w:tcW w:w="1167" w:type="dxa"/>
          </w:tcPr>
          <w:p w14:paraId="079C190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AES-256</w:t>
            </w:r>
          </w:p>
        </w:tc>
        <w:tc>
          <w:tcPr>
            <w:tcW w:w="1037" w:type="dxa"/>
          </w:tcPr>
          <w:p w14:paraId="0A78BBEC"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647" w:type="dxa"/>
          </w:tcPr>
          <w:p w14:paraId="54CDFDD0" w14:textId="77777777" w:rsidR="00C90796" w:rsidRPr="00C90796" w:rsidRDefault="00C90796" w:rsidP="00C90796">
            <w:pPr>
              <w:spacing w:line="259" w:lineRule="auto"/>
              <w:ind w:left="82"/>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748" w:type="dxa"/>
          </w:tcPr>
          <w:p w14:paraId="7D8EED6D" w14:textId="77777777" w:rsidR="00C90796" w:rsidRPr="00C90796" w:rsidRDefault="00C90796" w:rsidP="00C90796">
            <w:pPr>
              <w:spacing w:line="259" w:lineRule="auto"/>
              <w:ind w:left="31"/>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15360</w:t>
            </w:r>
          </w:p>
        </w:tc>
        <w:tc>
          <w:tcPr>
            <w:tcW w:w="933" w:type="dxa"/>
          </w:tcPr>
          <w:p w14:paraId="6F3758C5"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512</w:t>
            </w:r>
          </w:p>
        </w:tc>
        <w:tc>
          <w:tcPr>
            <w:tcW w:w="867" w:type="dxa"/>
          </w:tcPr>
          <w:p w14:paraId="3955663E" w14:textId="73D09A8C"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r>
              <w:rPr>
                <w:rFonts w:cs="Arial"/>
                <w:sz w:val="18"/>
                <w:szCs w:val="18"/>
              </w:rPr>
              <w:br/>
            </w:r>
            <w:r w:rsidRPr="00C90796">
              <w:rPr>
                <w:rFonts w:cs="Arial"/>
                <w:sz w:val="18"/>
                <w:szCs w:val="18"/>
              </w:rPr>
              <w:t>SHA3-512</w:t>
            </w:r>
          </w:p>
        </w:tc>
        <w:tc>
          <w:tcPr>
            <w:tcW w:w="871" w:type="dxa"/>
          </w:tcPr>
          <w:p w14:paraId="10834607" w14:textId="77777777" w:rsidR="00C90796" w:rsidRPr="00C90796" w:rsidRDefault="00C90796" w:rsidP="00C90796">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SHA-256</w:t>
            </w:r>
            <w:r>
              <w:rPr>
                <w:rFonts w:cs="Arial"/>
                <w:sz w:val="18"/>
                <w:szCs w:val="18"/>
              </w:rPr>
              <w:br/>
            </w:r>
            <w:r w:rsidRPr="00C90796">
              <w:rPr>
                <w:rFonts w:cs="Arial"/>
                <w:sz w:val="18"/>
                <w:szCs w:val="18"/>
              </w:rPr>
              <w:t>SHA-512/256</w:t>
            </w:r>
          </w:p>
          <w:p w14:paraId="17223896"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SHA-384</w:t>
            </w:r>
          </w:p>
          <w:p w14:paraId="16E19542" w14:textId="77777777"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SHA-512</w:t>
            </w:r>
          </w:p>
          <w:p w14:paraId="1C4028ED" w14:textId="6727B262" w:rsidR="00C90796" w:rsidRPr="00C90796" w:rsidRDefault="00C90796" w:rsidP="00C90796">
            <w:pPr>
              <w:spacing w:line="259" w:lineRule="auto"/>
              <w:ind w:right="4"/>
              <w:jc w:val="center"/>
              <w:cnfStyle w:val="000000000000" w:firstRow="0" w:lastRow="0" w:firstColumn="0" w:lastColumn="0" w:oddVBand="0" w:evenVBand="0" w:oddHBand="0" w:evenHBand="0" w:firstRowFirstColumn="0" w:firstRowLastColumn="0" w:lastRowFirstColumn="0" w:lastRowLastColumn="0"/>
              <w:rPr>
                <w:rFonts w:cs="Arial"/>
                <w:sz w:val="18"/>
                <w:szCs w:val="18"/>
              </w:rPr>
            </w:pPr>
            <w:r w:rsidRPr="00C90796">
              <w:rPr>
                <w:rFonts w:cs="Arial"/>
                <w:sz w:val="18"/>
                <w:szCs w:val="18"/>
              </w:rPr>
              <w:t>SHA3-512</w:t>
            </w:r>
          </w:p>
        </w:tc>
      </w:tr>
    </w:tbl>
    <w:p w14:paraId="405FCE42" w14:textId="0D84ED20" w:rsidR="00A86E9F" w:rsidRPr="00730130" w:rsidDel="00CA0A42" w:rsidRDefault="00A86E9F" w:rsidP="00A86E9F">
      <w:pPr>
        <w:spacing w:after="136" w:line="265" w:lineRule="auto"/>
        <w:jc w:val="center"/>
        <w:rPr>
          <w:del w:id="1265" w:author="Xhelo Aros" w:date="2018-09-10T04:46:00Z"/>
          <w:rFonts w:cs="Arial"/>
          <w:szCs w:val="24"/>
        </w:rPr>
      </w:pPr>
      <w:del w:id="1266" w:author="Xhelo Aros" w:date="2018-09-10T04:46:00Z">
        <w:r w:rsidRPr="00730130" w:rsidDel="00CA0A42">
          <w:rPr>
            <w:rFonts w:cs="Arial"/>
            <w:szCs w:val="24"/>
          </w:rPr>
          <w:delText>Table 8: Recomendaciones Criptográficas NIST, año 2016.</w:delText>
        </w:r>
      </w:del>
    </w:p>
    <w:p w14:paraId="36789EAE" w14:textId="2F64E6BB" w:rsidR="00A86E9F" w:rsidRDefault="00A86E9F" w:rsidP="00A86E9F">
      <w:pPr>
        <w:ind w:left="-15" w:firstLine="239"/>
        <w:rPr>
          <w:rFonts w:cs="Arial"/>
          <w:szCs w:val="24"/>
        </w:rPr>
      </w:pPr>
      <w:r w:rsidRPr="00730130">
        <w:rPr>
          <w:rFonts w:cs="Arial"/>
          <w:szCs w:val="24"/>
        </w:rPr>
        <w:t xml:space="preserve">Luego del análisis de los algoritmos y sus respectivas claves, considerando a un oponente con alto poder de cómputo, establecimos como protocolo criptográfico TLS Curva elíptica </w:t>
      </w:r>
      <w:proofErr w:type="spellStart"/>
      <w:r w:rsidRPr="00730130">
        <w:rPr>
          <w:rFonts w:cs="Arial"/>
          <w:szCs w:val="24"/>
        </w:rPr>
        <w:t>Diffie</w:t>
      </w:r>
      <w:proofErr w:type="spellEnd"/>
      <w:r w:rsidRPr="00730130">
        <w:rPr>
          <w:rFonts w:cs="Arial"/>
          <w:szCs w:val="24"/>
        </w:rPr>
        <w:t xml:space="preserve">-Hellman RSA con AES256 SHA128-256 y como método de </w:t>
      </w:r>
      <w:proofErr w:type="spellStart"/>
      <w:r w:rsidRPr="00730130">
        <w:rPr>
          <w:rFonts w:cs="Arial"/>
          <w:szCs w:val="24"/>
        </w:rPr>
        <w:t>hashing</w:t>
      </w:r>
      <w:proofErr w:type="spellEnd"/>
      <w:r w:rsidRPr="00730130">
        <w:rPr>
          <w:rFonts w:cs="Arial"/>
          <w:szCs w:val="24"/>
        </w:rPr>
        <w:t xml:space="preserve"> HMAC SHA256 en la firma, en el mecanismo OAuth 1.0 modificado. En el primer caso en conjunto tiene un Security </w:t>
      </w:r>
      <w:proofErr w:type="spellStart"/>
      <w:r w:rsidRPr="00730130">
        <w:rPr>
          <w:rFonts w:cs="Arial"/>
          <w:szCs w:val="24"/>
        </w:rPr>
        <w:t>Strength</w:t>
      </w:r>
      <w:proofErr w:type="spellEnd"/>
      <w:r w:rsidRPr="00730130">
        <w:rPr>
          <w:rFonts w:cs="Arial"/>
          <w:szCs w:val="24"/>
        </w:rPr>
        <w:t xml:space="preserve"> de 256, al igual que OAuth, superando lo recomendado para la actualidad según el NIST [4] de EE. UU. y ECRYPT CSA de la Unión Europea [6] siendo ambas organizaciones posibles rivales, para tenerlos en consideración en caso de tener información sensible, según el criterio de ellos. En resumen, la plataforma XMPP-IoT está protegida por medio de los métodos criptográficos que podemos ver en la</w:t>
      </w:r>
      <w:ins w:id="1267" w:author="Xhelo Aros" w:date="2018-09-10T04:49:00Z">
        <w:r w:rsidR="00CA0A42">
          <w:rPr>
            <w:rFonts w:cs="Arial"/>
            <w:szCs w:val="24"/>
          </w:rPr>
          <w:t xml:space="preserve"> </w:t>
        </w:r>
        <w:r w:rsidR="00CA0A42">
          <w:rPr>
            <w:rFonts w:cs="Arial"/>
            <w:szCs w:val="24"/>
          </w:rPr>
          <w:fldChar w:fldCharType="begin"/>
        </w:r>
        <w:r w:rsidR="00CA0A42">
          <w:rPr>
            <w:rFonts w:cs="Arial"/>
            <w:szCs w:val="24"/>
          </w:rPr>
          <w:instrText xml:space="preserve"> REF _Ref524318318 \h </w:instrText>
        </w:r>
      </w:ins>
      <w:r w:rsidR="00CA0A42">
        <w:rPr>
          <w:rFonts w:cs="Arial"/>
          <w:szCs w:val="24"/>
        </w:rPr>
      </w:r>
      <w:r w:rsidR="00CA0A42">
        <w:rPr>
          <w:rFonts w:cs="Arial"/>
          <w:szCs w:val="24"/>
        </w:rPr>
        <w:fldChar w:fldCharType="separate"/>
      </w:r>
      <w:ins w:id="1268" w:author="Xhelo Aros" w:date="2018-09-10T04:49:00Z">
        <w:r w:rsidR="00CA0A42">
          <w:t xml:space="preserve">Tabla </w:t>
        </w:r>
        <w:r w:rsidR="00CA0A42">
          <w:rPr>
            <w:noProof/>
          </w:rPr>
          <w:t>27</w:t>
        </w:r>
        <w:r w:rsidR="00CA0A42">
          <w:rPr>
            <w:rFonts w:cs="Arial"/>
            <w:szCs w:val="24"/>
          </w:rPr>
          <w:fldChar w:fldCharType="end"/>
        </w:r>
      </w:ins>
      <w:del w:id="1269" w:author="Xhelo Aros" w:date="2018-09-10T04:49:00Z">
        <w:r w:rsidRPr="00730130" w:rsidDel="00CA0A42">
          <w:rPr>
            <w:rFonts w:cs="Arial"/>
            <w:szCs w:val="24"/>
          </w:rPr>
          <w:delText>s Tablas 9</w:delText>
        </w:r>
      </w:del>
      <w:r w:rsidRPr="00730130">
        <w:rPr>
          <w:rFonts w:cs="Arial"/>
          <w:szCs w:val="24"/>
        </w:rPr>
        <w:t xml:space="preserve"> y </w:t>
      </w:r>
      <w:ins w:id="1270" w:author="Xhelo Aros" w:date="2018-09-10T04:50:00Z">
        <w:r w:rsidR="00CA0A42">
          <w:rPr>
            <w:rFonts w:cs="Arial"/>
            <w:szCs w:val="24"/>
          </w:rPr>
          <w:fldChar w:fldCharType="begin"/>
        </w:r>
        <w:r w:rsidR="00CA0A42">
          <w:rPr>
            <w:rFonts w:cs="Arial"/>
            <w:szCs w:val="24"/>
          </w:rPr>
          <w:instrText xml:space="preserve"> REF _Ref524318359 \h </w:instrText>
        </w:r>
      </w:ins>
      <w:r w:rsidR="00CA0A42">
        <w:rPr>
          <w:rFonts w:cs="Arial"/>
          <w:szCs w:val="24"/>
        </w:rPr>
      </w:r>
      <w:r w:rsidR="00CA0A42">
        <w:rPr>
          <w:rFonts w:cs="Arial"/>
          <w:szCs w:val="24"/>
        </w:rPr>
        <w:fldChar w:fldCharType="separate"/>
      </w:r>
      <w:ins w:id="1271" w:author="Xhelo Aros" w:date="2018-09-10T04:50:00Z">
        <w:r w:rsidR="00CA0A42">
          <w:t xml:space="preserve">Tabla </w:t>
        </w:r>
        <w:r w:rsidR="00CA0A42">
          <w:rPr>
            <w:noProof/>
          </w:rPr>
          <w:t>28</w:t>
        </w:r>
        <w:r w:rsidR="00CA0A42">
          <w:rPr>
            <w:rFonts w:cs="Arial"/>
            <w:szCs w:val="24"/>
          </w:rPr>
          <w:fldChar w:fldCharType="end"/>
        </w:r>
      </w:ins>
      <w:del w:id="1272" w:author="Xhelo Aros" w:date="2018-09-10T04:50:00Z">
        <w:r w:rsidRPr="00730130" w:rsidDel="00CA0A42">
          <w:rPr>
            <w:rFonts w:cs="Arial"/>
            <w:szCs w:val="24"/>
          </w:rPr>
          <w:delText>10</w:delText>
        </w:r>
      </w:del>
      <w:r w:rsidRPr="00730130">
        <w:rPr>
          <w:rFonts w:cs="Arial"/>
          <w:szCs w:val="24"/>
        </w:rPr>
        <w:t>.</w:t>
      </w:r>
    </w:p>
    <w:p w14:paraId="4C6C57D8" w14:textId="77777777" w:rsidR="00A86E9F" w:rsidRPr="00730130" w:rsidRDefault="00A86E9F" w:rsidP="00A86E9F">
      <w:pPr>
        <w:ind w:left="-15" w:firstLine="239"/>
        <w:rPr>
          <w:rFonts w:cs="Arial"/>
          <w:szCs w:val="24"/>
        </w:rPr>
      </w:pPr>
    </w:p>
    <w:p w14:paraId="73CA2CF5" w14:textId="34204772" w:rsidR="00CA0A42" w:rsidRDefault="00CA0A42">
      <w:pPr>
        <w:pStyle w:val="Descripcin"/>
        <w:keepNext/>
        <w:rPr>
          <w:ins w:id="1273" w:author="Xhelo Aros" w:date="2018-09-10T04:49:00Z"/>
        </w:rPr>
        <w:pPrChange w:id="1274" w:author="Xhelo Aros" w:date="2018-09-10T04:49:00Z">
          <w:pPr/>
        </w:pPrChange>
      </w:pPr>
      <w:bookmarkStart w:id="1275" w:name="_Ref524318318"/>
      <w:bookmarkStart w:id="1276" w:name="_Toc524387428"/>
      <w:ins w:id="1277" w:author="Xhelo Aros" w:date="2018-09-10T04:49:00Z">
        <w:r>
          <w:t xml:space="preserve">Tabla </w:t>
        </w:r>
        <w:r>
          <w:fldChar w:fldCharType="begin"/>
        </w:r>
        <w:r>
          <w:instrText xml:space="preserve"> SEQ Tabla \* ARABIC </w:instrText>
        </w:r>
      </w:ins>
      <w:r>
        <w:fldChar w:fldCharType="separate"/>
      </w:r>
      <w:ins w:id="1278" w:author="Xhelo Aros" w:date="2018-09-10T04:49:00Z">
        <w:r>
          <w:rPr>
            <w:noProof/>
          </w:rPr>
          <w:t>27</w:t>
        </w:r>
        <w:r>
          <w:fldChar w:fldCharType="end"/>
        </w:r>
        <w:bookmarkEnd w:id="1275"/>
        <w:r>
          <w:t>: Protocolos criptográficos utilizados.</w:t>
        </w:r>
        <w:bookmarkEnd w:id="1276"/>
      </w:ins>
    </w:p>
    <w:tbl>
      <w:tblPr>
        <w:tblStyle w:val="Tablaconcuadrcula4-nfasis1"/>
        <w:tblW w:w="2165" w:type="dxa"/>
        <w:jc w:val="center"/>
        <w:tblLook w:val="04A0" w:firstRow="1" w:lastRow="0" w:firstColumn="1" w:lastColumn="0" w:noHBand="0" w:noVBand="1"/>
      </w:tblPr>
      <w:tblGrid>
        <w:gridCol w:w="1134"/>
        <w:gridCol w:w="1031"/>
      </w:tblGrid>
      <w:tr w:rsidR="00A86E9F" w:rsidRPr="00730130" w14:paraId="197FD416" w14:textId="77777777" w:rsidTr="00C90796">
        <w:trPr>
          <w:cnfStyle w:val="100000000000" w:firstRow="1" w:lastRow="0" w:firstColumn="0" w:lastColumn="0" w:oddVBand="0" w:evenVBand="0" w:oddHBand="0"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2165" w:type="dxa"/>
            <w:gridSpan w:val="2"/>
          </w:tcPr>
          <w:p w14:paraId="7372E31D" w14:textId="77777777" w:rsidR="00A86E9F" w:rsidRPr="00730130" w:rsidRDefault="00A86E9F" w:rsidP="00A86E9F">
            <w:pPr>
              <w:tabs>
                <w:tab w:val="left" w:pos="372"/>
              </w:tabs>
              <w:spacing w:line="259" w:lineRule="auto"/>
              <w:ind w:left="-110"/>
              <w:jc w:val="center"/>
              <w:rPr>
                <w:rFonts w:cs="Arial"/>
                <w:szCs w:val="24"/>
              </w:rPr>
            </w:pPr>
            <w:r w:rsidRPr="00730130">
              <w:rPr>
                <w:rFonts w:cs="Arial"/>
                <w:szCs w:val="24"/>
              </w:rPr>
              <w:t>Protocolos</w:t>
            </w:r>
          </w:p>
        </w:tc>
      </w:tr>
      <w:tr w:rsidR="00A86E9F" w:rsidRPr="00730130" w14:paraId="724F87F1"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7F80FE8"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SSLv2</w:t>
            </w:r>
          </w:p>
        </w:tc>
        <w:tc>
          <w:tcPr>
            <w:tcW w:w="1031" w:type="dxa"/>
          </w:tcPr>
          <w:p w14:paraId="62870ECC"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36686D62"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701F0E9A"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SSLv3</w:t>
            </w:r>
          </w:p>
        </w:tc>
        <w:tc>
          <w:tcPr>
            <w:tcW w:w="1031" w:type="dxa"/>
          </w:tcPr>
          <w:p w14:paraId="72801311" w14:textId="77777777" w:rsidR="00A86E9F" w:rsidRPr="00730130" w:rsidRDefault="00A86E9F" w:rsidP="00A86E9F">
            <w:pPr>
              <w:tabs>
                <w:tab w:val="left" w:pos="372"/>
              </w:tabs>
              <w:spacing w:line="259" w:lineRule="auto"/>
              <w:ind w:left="-110"/>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No</w:t>
            </w:r>
          </w:p>
        </w:tc>
      </w:tr>
      <w:tr w:rsidR="00A86E9F" w:rsidRPr="00730130" w14:paraId="0BBB9E2B"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5F392C54"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w:t>
            </w:r>
          </w:p>
        </w:tc>
        <w:tc>
          <w:tcPr>
            <w:tcW w:w="1031" w:type="dxa"/>
          </w:tcPr>
          <w:p w14:paraId="2F6689A7" w14:textId="77777777" w:rsidR="00A86E9F" w:rsidRPr="00730130" w:rsidRDefault="00A86E9F" w:rsidP="00A86E9F">
            <w:pPr>
              <w:tabs>
                <w:tab w:val="left" w:pos="372"/>
              </w:tabs>
              <w:spacing w:line="259" w:lineRule="auto"/>
              <w:ind w:left="-110"/>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No</w:t>
            </w:r>
          </w:p>
        </w:tc>
      </w:tr>
      <w:tr w:rsidR="00A86E9F" w:rsidRPr="00730130" w14:paraId="69145344" w14:textId="77777777" w:rsidTr="00C90796">
        <w:trPr>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37AF8A93"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TLSv1.1</w:t>
            </w:r>
          </w:p>
        </w:tc>
        <w:tc>
          <w:tcPr>
            <w:tcW w:w="1031" w:type="dxa"/>
          </w:tcPr>
          <w:p w14:paraId="6463F0A8" w14:textId="77777777" w:rsidR="00A86E9F" w:rsidRPr="00730130" w:rsidRDefault="00A86E9F" w:rsidP="00A86E9F">
            <w:pPr>
              <w:tabs>
                <w:tab w:val="left" w:pos="372"/>
              </w:tabs>
              <w:spacing w:line="259" w:lineRule="auto"/>
              <w:ind w:left="-110"/>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r>
      <w:tr w:rsidR="00A86E9F" w:rsidRPr="00730130" w14:paraId="3E3842CE" w14:textId="77777777" w:rsidTr="00C90796">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134" w:type="dxa"/>
          </w:tcPr>
          <w:p w14:paraId="4BCB49AB" w14:textId="77777777" w:rsidR="00A86E9F" w:rsidRPr="00730130" w:rsidRDefault="00A86E9F" w:rsidP="00A86E9F">
            <w:pPr>
              <w:tabs>
                <w:tab w:val="left" w:pos="372"/>
              </w:tabs>
              <w:spacing w:line="259" w:lineRule="auto"/>
              <w:ind w:left="-110"/>
              <w:jc w:val="left"/>
              <w:rPr>
                <w:rFonts w:cs="Arial"/>
                <w:szCs w:val="24"/>
              </w:rPr>
            </w:pPr>
            <w:r w:rsidRPr="00730130">
              <w:rPr>
                <w:rFonts w:cs="Arial"/>
                <w:szCs w:val="24"/>
              </w:rPr>
              <w:t>TLSv1.2</w:t>
            </w:r>
          </w:p>
        </w:tc>
        <w:tc>
          <w:tcPr>
            <w:tcW w:w="1031" w:type="dxa"/>
          </w:tcPr>
          <w:p w14:paraId="50D60986" w14:textId="77777777" w:rsidR="00A86E9F" w:rsidRPr="00730130" w:rsidRDefault="00A86E9F" w:rsidP="00A86E9F">
            <w:pPr>
              <w:tabs>
                <w:tab w:val="left" w:pos="372"/>
              </w:tabs>
              <w:spacing w:line="259" w:lineRule="auto"/>
              <w:ind w:left="-110"/>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r>
    </w:tbl>
    <w:p w14:paraId="0F67AC9C" w14:textId="122BCBD7" w:rsidR="00A86E9F" w:rsidDel="00CA0A42" w:rsidRDefault="00A86E9F" w:rsidP="00A86E9F">
      <w:pPr>
        <w:spacing w:after="144"/>
        <w:ind w:left="-5" w:right="1246"/>
        <w:jc w:val="left"/>
        <w:rPr>
          <w:del w:id="1279" w:author="Xhelo Aros" w:date="2018-09-10T04:49:00Z"/>
          <w:rFonts w:cs="Arial"/>
          <w:szCs w:val="24"/>
        </w:rPr>
      </w:pPr>
      <w:del w:id="1280" w:author="Xhelo Aros" w:date="2018-09-10T04:49:00Z">
        <w:r w:rsidDel="00CA0A42">
          <w:rPr>
            <w:rFonts w:cs="Arial"/>
            <w:szCs w:val="24"/>
          </w:rPr>
          <w:delText xml:space="preserve">                                                 </w:delText>
        </w:r>
        <w:r w:rsidRPr="00730130" w:rsidDel="00CA0A42">
          <w:rPr>
            <w:rFonts w:cs="Arial"/>
            <w:szCs w:val="24"/>
          </w:rPr>
          <w:delText>Table 9:</w:delText>
        </w:r>
        <w:r w:rsidDel="00CA0A42">
          <w:rPr>
            <w:rFonts w:cs="Arial"/>
            <w:szCs w:val="24"/>
          </w:rPr>
          <w:delText xml:space="preserve"> </w:delText>
        </w:r>
        <w:r w:rsidRPr="00730130" w:rsidDel="00CA0A42">
          <w:rPr>
            <w:rFonts w:cs="Arial"/>
            <w:szCs w:val="24"/>
          </w:rPr>
          <w:delText>Protocolos</w:delText>
        </w:r>
        <w:r w:rsidDel="00CA0A42">
          <w:rPr>
            <w:rFonts w:cs="Arial"/>
            <w:szCs w:val="24"/>
          </w:rPr>
          <w:delText xml:space="preserve"> </w:delText>
        </w:r>
        <w:r w:rsidRPr="00730130" w:rsidDel="00CA0A42">
          <w:rPr>
            <w:rFonts w:cs="Arial"/>
            <w:szCs w:val="24"/>
          </w:rPr>
          <w:delText>utilizados.</w:delText>
        </w:r>
      </w:del>
    </w:p>
    <w:p w14:paraId="175592FF" w14:textId="77777777" w:rsidR="00A86E9F" w:rsidRDefault="00A86E9F" w:rsidP="00A86E9F">
      <w:pPr>
        <w:spacing w:after="144"/>
        <w:ind w:left="-5" w:right="1246"/>
        <w:rPr>
          <w:rFonts w:cs="Arial"/>
          <w:szCs w:val="24"/>
        </w:rPr>
      </w:pPr>
    </w:p>
    <w:p w14:paraId="6AFA026D" w14:textId="719D3AB4" w:rsidR="00CA0A42" w:rsidRDefault="00CA0A42">
      <w:pPr>
        <w:pStyle w:val="Descripcin"/>
        <w:keepNext/>
        <w:rPr>
          <w:ins w:id="1281" w:author="Xhelo Aros" w:date="2018-09-10T04:50:00Z"/>
        </w:rPr>
        <w:pPrChange w:id="1282" w:author="Xhelo Aros" w:date="2018-09-10T04:50:00Z">
          <w:pPr/>
        </w:pPrChange>
      </w:pPr>
      <w:bookmarkStart w:id="1283" w:name="_Ref524318359"/>
      <w:bookmarkStart w:id="1284" w:name="_Toc524387429"/>
      <w:ins w:id="1285" w:author="Xhelo Aros" w:date="2018-09-10T04:50:00Z">
        <w:r>
          <w:t xml:space="preserve">Tabla </w:t>
        </w:r>
        <w:r>
          <w:fldChar w:fldCharType="begin"/>
        </w:r>
        <w:r>
          <w:instrText xml:space="preserve"> SEQ Tabla \* ARABIC </w:instrText>
        </w:r>
      </w:ins>
      <w:r>
        <w:fldChar w:fldCharType="separate"/>
      </w:r>
      <w:ins w:id="1286" w:author="Xhelo Aros" w:date="2018-09-10T04:50:00Z">
        <w:r>
          <w:rPr>
            <w:noProof/>
          </w:rPr>
          <w:t>28</w:t>
        </w:r>
        <w:r>
          <w:fldChar w:fldCharType="end"/>
        </w:r>
        <w:bookmarkEnd w:id="1283"/>
        <w:r>
          <w:t>: Métodos de cifrado utilizados.</w:t>
        </w:r>
        <w:bookmarkEnd w:id="1284"/>
      </w:ins>
    </w:p>
    <w:tbl>
      <w:tblPr>
        <w:tblStyle w:val="Tablaconcuadrcula4-nfasis1"/>
        <w:tblW w:w="7747" w:type="dxa"/>
        <w:jc w:val="center"/>
        <w:tblLook w:val="04A0" w:firstRow="1" w:lastRow="0" w:firstColumn="1" w:lastColumn="0" w:noHBand="0" w:noVBand="1"/>
        <w:tblPrChange w:id="1287" w:author="Xhelo Aros" w:date="2018-09-10T04:50:00Z">
          <w:tblPr>
            <w:tblStyle w:val="Tablaconcuadrcula4-nfasis1"/>
            <w:tblW w:w="7747" w:type="dxa"/>
            <w:jc w:val="center"/>
            <w:tblLook w:val="04A0" w:firstRow="1" w:lastRow="0" w:firstColumn="1" w:lastColumn="0" w:noHBand="0" w:noVBand="1"/>
          </w:tblPr>
        </w:tblPrChange>
      </w:tblPr>
      <w:tblGrid>
        <w:gridCol w:w="2936"/>
        <w:gridCol w:w="990"/>
        <w:gridCol w:w="2150"/>
        <w:gridCol w:w="1671"/>
        <w:tblGridChange w:id="1288">
          <w:tblGrid>
            <w:gridCol w:w="2936"/>
            <w:gridCol w:w="990"/>
            <w:gridCol w:w="2150"/>
            <w:gridCol w:w="1671"/>
          </w:tblGrid>
        </w:tblGridChange>
      </w:tblGrid>
      <w:tr w:rsidR="00A86E9F" w:rsidRPr="00730130" w14:paraId="2C75FE5F" w14:textId="77777777" w:rsidTr="00CA0A42">
        <w:trPr>
          <w:cnfStyle w:val="100000000000" w:firstRow="1" w:lastRow="0" w:firstColumn="0" w:lastColumn="0" w:oddVBand="0" w:evenVBand="0" w:oddHBand="0" w:evenHBand="0" w:firstRowFirstColumn="0" w:firstRowLastColumn="0" w:lastRowFirstColumn="0" w:lastRowLastColumn="0"/>
          <w:trHeight w:val="486"/>
          <w:jc w:val="center"/>
          <w:trPrChange w:id="1289" w:author="Xhelo Aros" w:date="2018-09-10T04:50:00Z">
            <w:trPr>
              <w:trHeight w:val="486"/>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90" w:author="Xhelo Aros" w:date="2018-09-10T04:50:00Z">
              <w:tcPr>
                <w:tcW w:w="3106" w:type="dxa"/>
              </w:tcPr>
            </w:tcPrChange>
          </w:tcPr>
          <w:p w14:paraId="48F50E90" w14:textId="77777777" w:rsidR="00A86E9F" w:rsidRPr="00730130" w:rsidRDefault="00A86E9F" w:rsidP="00A86E9F">
            <w:pPr>
              <w:spacing w:line="259" w:lineRule="auto"/>
              <w:ind w:left="7" w:hanging="7"/>
              <w:jc w:val="left"/>
              <w:cnfStyle w:val="101000000000" w:firstRow="1" w:lastRow="0" w:firstColumn="1" w:lastColumn="0" w:oddVBand="0" w:evenVBand="0" w:oddHBand="0" w:evenHBand="0" w:firstRowFirstColumn="0" w:firstRowLastColumn="0" w:lastRowFirstColumn="0" w:lastRowLastColumn="0"/>
              <w:rPr>
                <w:rFonts w:cs="Arial"/>
                <w:szCs w:val="24"/>
              </w:rPr>
            </w:pPr>
            <w:r w:rsidRPr="00730130">
              <w:rPr>
                <w:rFonts w:cs="Arial"/>
                <w:szCs w:val="24"/>
              </w:rPr>
              <w:t>Conjunto de cifrado</w:t>
            </w:r>
          </w:p>
        </w:tc>
        <w:tc>
          <w:tcPr>
            <w:tcW w:w="990" w:type="dxa"/>
            <w:tcPrChange w:id="1291" w:author="Xhelo Aros" w:date="2018-09-10T04:50:00Z">
              <w:tcPr>
                <w:tcW w:w="947" w:type="dxa"/>
              </w:tcPr>
            </w:tcPrChange>
          </w:tcPr>
          <w:p w14:paraId="7C3C808D" w14:textId="77777777" w:rsidR="00A86E9F" w:rsidRPr="00730130" w:rsidRDefault="00A86E9F" w:rsidP="00A86E9F">
            <w:pPr>
              <w:spacing w:line="259" w:lineRule="auto"/>
              <w:jc w:val="left"/>
              <w:cnfStyle w:val="100000000000" w:firstRow="1" w:lastRow="0" w:firstColumn="0" w:lastColumn="0" w:oddVBand="0" w:evenVBand="0" w:oddHBand="0" w:evenHBand="0" w:firstRowFirstColumn="0" w:firstRowLastColumn="0" w:lastRowFirstColumn="0" w:lastRowLastColumn="0"/>
              <w:rPr>
                <w:rFonts w:cs="Arial"/>
                <w:szCs w:val="24"/>
              </w:rPr>
            </w:pPr>
            <w:proofErr w:type="spellStart"/>
            <w:r w:rsidRPr="00730130">
              <w:rPr>
                <w:rFonts w:cs="Arial"/>
                <w:szCs w:val="24"/>
              </w:rPr>
              <w:t>Bitsize</w:t>
            </w:r>
            <w:proofErr w:type="spellEnd"/>
          </w:p>
        </w:tc>
        <w:tc>
          <w:tcPr>
            <w:tcW w:w="2150" w:type="dxa"/>
            <w:tcPrChange w:id="1292" w:author="Xhelo Aros" w:date="2018-09-10T04:50:00Z">
              <w:tcPr>
                <w:tcW w:w="2015" w:type="dxa"/>
              </w:tcPr>
            </w:tcPrChange>
          </w:tcPr>
          <w:p w14:paraId="381CA40C"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Confidencialidad directa</w:t>
            </w:r>
          </w:p>
        </w:tc>
        <w:tc>
          <w:tcPr>
            <w:tcW w:w="1671" w:type="dxa"/>
            <w:tcPrChange w:id="1293" w:author="Xhelo Aros" w:date="2018-09-10T04:50:00Z">
              <w:tcPr>
                <w:tcW w:w="1679" w:type="dxa"/>
              </w:tcPr>
            </w:tcPrChange>
          </w:tcPr>
          <w:p w14:paraId="3DCE3FE5" w14:textId="77777777" w:rsidR="00A86E9F" w:rsidRPr="00730130" w:rsidRDefault="00A86E9F" w:rsidP="00A86E9F">
            <w:pPr>
              <w:spacing w:line="259"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730130">
              <w:rPr>
                <w:rFonts w:cs="Arial"/>
                <w:szCs w:val="24"/>
              </w:rPr>
              <w:t>Información</w:t>
            </w:r>
          </w:p>
        </w:tc>
      </w:tr>
      <w:tr w:rsidR="00A86E9F" w:rsidRPr="00730130" w14:paraId="2EEB12D6"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294"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295" w:author="Xhelo Aros" w:date="2018-09-10T04:50:00Z">
              <w:tcPr>
                <w:tcW w:w="3106" w:type="dxa"/>
              </w:tcPr>
            </w:tcPrChange>
          </w:tcPr>
          <w:p w14:paraId="45AC559B" w14:textId="77777777" w:rsidR="00A86E9F" w:rsidRPr="00730130" w:rsidRDefault="00A86E9F" w:rsidP="00A86E9F">
            <w:pPr>
              <w:spacing w:line="259" w:lineRule="auto"/>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t>ECDHE-RSA-AES256-GCM-SHA384</w:t>
            </w:r>
          </w:p>
        </w:tc>
        <w:tc>
          <w:tcPr>
            <w:tcW w:w="990" w:type="dxa"/>
            <w:tcPrChange w:id="1296" w:author="Xhelo Aros" w:date="2018-09-10T04:50:00Z">
              <w:tcPr>
                <w:tcW w:w="947" w:type="dxa"/>
              </w:tcPr>
            </w:tcPrChange>
          </w:tcPr>
          <w:p w14:paraId="7F5D060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297" w:author="Xhelo Aros" w:date="2018-09-10T04:50:00Z">
              <w:tcPr>
                <w:tcW w:w="2015" w:type="dxa"/>
              </w:tcPr>
            </w:tcPrChange>
          </w:tcPr>
          <w:p w14:paraId="2EBC4761"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298" w:author="Xhelo Aros" w:date="2018-09-10T04:50:00Z">
              <w:tcPr>
                <w:tcW w:w="1679" w:type="dxa"/>
              </w:tcPr>
            </w:tcPrChange>
          </w:tcPr>
          <w:p w14:paraId="080B273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2F4C99F0" w14:textId="77777777" w:rsidTr="00CA0A42">
        <w:trPr>
          <w:trHeight w:val="247"/>
          <w:jc w:val="center"/>
          <w:trPrChange w:id="1299"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300" w:author="Xhelo Aros" w:date="2018-09-10T04:50:00Z">
              <w:tcPr>
                <w:tcW w:w="3106" w:type="dxa"/>
              </w:tcPr>
            </w:tcPrChange>
          </w:tcPr>
          <w:p w14:paraId="0B3E70A4" w14:textId="77777777" w:rsidR="00A86E9F" w:rsidRPr="00730130" w:rsidRDefault="00A86E9F" w:rsidP="00A86E9F">
            <w:pPr>
              <w:spacing w:line="259" w:lineRule="auto"/>
              <w:jc w:val="left"/>
              <w:rPr>
                <w:rFonts w:cs="Arial"/>
                <w:szCs w:val="24"/>
              </w:rPr>
            </w:pPr>
            <w:r w:rsidRPr="00730130">
              <w:rPr>
                <w:rFonts w:cs="Arial"/>
                <w:szCs w:val="24"/>
              </w:rPr>
              <w:t>ECDHE-RSA-AES256-SHA384</w:t>
            </w:r>
          </w:p>
        </w:tc>
        <w:tc>
          <w:tcPr>
            <w:tcW w:w="990" w:type="dxa"/>
            <w:tcPrChange w:id="1301" w:author="Xhelo Aros" w:date="2018-09-10T04:50:00Z">
              <w:tcPr>
                <w:tcW w:w="947" w:type="dxa"/>
              </w:tcPr>
            </w:tcPrChange>
          </w:tcPr>
          <w:p w14:paraId="7573EF55"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256</w:t>
            </w:r>
          </w:p>
        </w:tc>
        <w:tc>
          <w:tcPr>
            <w:tcW w:w="2150" w:type="dxa"/>
            <w:tcPrChange w:id="1302" w:author="Xhelo Aros" w:date="2018-09-10T04:50:00Z">
              <w:tcPr>
                <w:tcW w:w="2015" w:type="dxa"/>
              </w:tcPr>
            </w:tcPrChange>
          </w:tcPr>
          <w:p w14:paraId="7BB19313" w14:textId="77777777" w:rsidR="00A86E9F" w:rsidRPr="00730130" w:rsidRDefault="00A86E9F" w:rsidP="00A86E9F">
            <w:pPr>
              <w:spacing w:line="259"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Sí</w:t>
            </w:r>
          </w:p>
        </w:tc>
        <w:tc>
          <w:tcPr>
            <w:tcW w:w="1671" w:type="dxa"/>
            <w:tcPrChange w:id="1303" w:author="Xhelo Aros" w:date="2018-09-10T04:50:00Z">
              <w:tcPr>
                <w:tcW w:w="1679" w:type="dxa"/>
              </w:tcPr>
            </w:tcPrChange>
          </w:tcPr>
          <w:p w14:paraId="66644233" w14:textId="77777777" w:rsidR="00A86E9F" w:rsidRPr="00730130" w:rsidRDefault="00A86E9F" w:rsidP="00A86E9F">
            <w:pPr>
              <w:spacing w:line="259" w:lineRule="auto"/>
              <w:jc w:val="left"/>
              <w:cnfStyle w:val="000000000000" w:firstRow="0" w:lastRow="0" w:firstColumn="0" w:lastColumn="0" w:oddVBand="0" w:evenVBand="0" w:oddHBand="0" w:evenHBand="0" w:firstRowFirstColumn="0" w:firstRowLastColumn="0" w:lastRowFirstColumn="0" w:lastRowLastColumn="0"/>
              <w:rPr>
                <w:rFonts w:cs="Arial"/>
                <w:szCs w:val="24"/>
              </w:rPr>
            </w:pPr>
            <w:r w:rsidRPr="00730130">
              <w:rPr>
                <w:rFonts w:cs="Arial"/>
                <w:szCs w:val="24"/>
              </w:rPr>
              <w:t>Curva: sect571r1</w:t>
            </w:r>
          </w:p>
        </w:tc>
      </w:tr>
      <w:tr w:rsidR="00A86E9F" w:rsidRPr="00730130" w14:paraId="3065821D" w14:textId="77777777" w:rsidTr="00CA0A42">
        <w:trPr>
          <w:cnfStyle w:val="000000100000" w:firstRow="0" w:lastRow="0" w:firstColumn="0" w:lastColumn="0" w:oddVBand="0" w:evenVBand="0" w:oddHBand="1" w:evenHBand="0" w:firstRowFirstColumn="0" w:firstRowLastColumn="0" w:lastRowFirstColumn="0" w:lastRowLastColumn="0"/>
          <w:trHeight w:val="247"/>
          <w:jc w:val="center"/>
          <w:trPrChange w:id="1304" w:author="Xhelo Aros" w:date="2018-09-10T04:50:00Z">
            <w:trPr>
              <w:trHeight w:val="247"/>
              <w:jc w:val="center"/>
            </w:trPr>
          </w:trPrChange>
        </w:trPr>
        <w:tc>
          <w:tcPr>
            <w:cnfStyle w:val="001000000000" w:firstRow="0" w:lastRow="0" w:firstColumn="1" w:lastColumn="0" w:oddVBand="0" w:evenVBand="0" w:oddHBand="0" w:evenHBand="0" w:firstRowFirstColumn="0" w:firstRowLastColumn="0" w:lastRowFirstColumn="0" w:lastRowLastColumn="0"/>
            <w:tcW w:w="2936" w:type="dxa"/>
            <w:tcPrChange w:id="1305" w:author="Xhelo Aros" w:date="2018-09-10T04:50:00Z">
              <w:tcPr>
                <w:tcW w:w="3106" w:type="dxa"/>
              </w:tcPr>
            </w:tcPrChange>
          </w:tcPr>
          <w:p w14:paraId="28BA45E2" w14:textId="77777777" w:rsidR="00A86E9F" w:rsidRPr="00730130" w:rsidRDefault="00A86E9F" w:rsidP="00A86E9F">
            <w:pPr>
              <w:spacing w:line="259" w:lineRule="auto"/>
              <w:jc w:val="left"/>
              <w:cnfStyle w:val="001000100000" w:firstRow="0" w:lastRow="0" w:firstColumn="1" w:lastColumn="0" w:oddVBand="0" w:evenVBand="0" w:oddHBand="1" w:evenHBand="0" w:firstRowFirstColumn="0" w:firstRowLastColumn="0" w:lastRowFirstColumn="0" w:lastRowLastColumn="0"/>
              <w:rPr>
                <w:rFonts w:cs="Arial"/>
                <w:szCs w:val="24"/>
              </w:rPr>
            </w:pPr>
            <w:r w:rsidRPr="00730130">
              <w:rPr>
                <w:rFonts w:cs="Arial"/>
                <w:szCs w:val="24"/>
              </w:rPr>
              <w:lastRenderedPageBreak/>
              <w:t>ECDHE-RSA-AES256-SHA</w:t>
            </w:r>
          </w:p>
        </w:tc>
        <w:tc>
          <w:tcPr>
            <w:tcW w:w="990" w:type="dxa"/>
            <w:tcPrChange w:id="1306" w:author="Xhelo Aros" w:date="2018-09-10T04:50:00Z">
              <w:tcPr>
                <w:tcW w:w="947" w:type="dxa"/>
              </w:tcPr>
            </w:tcPrChange>
          </w:tcPr>
          <w:p w14:paraId="0D17C3B3"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256</w:t>
            </w:r>
          </w:p>
        </w:tc>
        <w:tc>
          <w:tcPr>
            <w:tcW w:w="2150" w:type="dxa"/>
            <w:tcPrChange w:id="1307" w:author="Xhelo Aros" w:date="2018-09-10T04:50:00Z">
              <w:tcPr>
                <w:tcW w:w="2015" w:type="dxa"/>
              </w:tcPr>
            </w:tcPrChange>
          </w:tcPr>
          <w:p w14:paraId="63BB6046" w14:textId="77777777" w:rsidR="00A86E9F" w:rsidRPr="00730130" w:rsidRDefault="00A86E9F" w:rsidP="00A86E9F">
            <w:pPr>
              <w:spacing w:line="259"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Sí</w:t>
            </w:r>
          </w:p>
        </w:tc>
        <w:tc>
          <w:tcPr>
            <w:tcW w:w="1671" w:type="dxa"/>
            <w:tcPrChange w:id="1308" w:author="Xhelo Aros" w:date="2018-09-10T04:50:00Z">
              <w:tcPr>
                <w:tcW w:w="1679" w:type="dxa"/>
              </w:tcPr>
            </w:tcPrChange>
          </w:tcPr>
          <w:p w14:paraId="26694AC0" w14:textId="77777777" w:rsidR="00A86E9F" w:rsidRPr="00730130" w:rsidRDefault="00A86E9F" w:rsidP="00A86E9F">
            <w:pPr>
              <w:spacing w:line="259" w:lineRule="auto"/>
              <w:jc w:val="left"/>
              <w:cnfStyle w:val="000000100000" w:firstRow="0" w:lastRow="0" w:firstColumn="0" w:lastColumn="0" w:oddVBand="0" w:evenVBand="0" w:oddHBand="1" w:evenHBand="0" w:firstRowFirstColumn="0" w:firstRowLastColumn="0" w:lastRowFirstColumn="0" w:lastRowLastColumn="0"/>
              <w:rPr>
                <w:rFonts w:cs="Arial"/>
                <w:szCs w:val="24"/>
              </w:rPr>
            </w:pPr>
            <w:r w:rsidRPr="00730130">
              <w:rPr>
                <w:rFonts w:cs="Arial"/>
                <w:szCs w:val="24"/>
              </w:rPr>
              <w:t>Curva: sect571r1</w:t>
            </w:r>
          </w:p>
        </w:tc>
      </w:tr>
    </w:tbl>
    <w:p w14:paraId="413D6E9F" w14:textId="3558418A" w:rsidR="00A86E9F" w:rsidRPr="00730130" w:rsidDel="00CA0A42" w:rsidRDefault="00A86E9F" w:rsidP="00A86E9F">
      <w:pPr>
        <w:spacing w:after="144"/>
        <w:ind w:left="-5" w:right="1246" w:hanging="10"/>
        <w:jc w:val="center"/>
        <w:rPr>
          <w:del w:id="1309" w:author="Xhelo Aros" w:date="2018-09-10T04:50:00Z"/>
          <w:rFonts w:cs="Arial"/>
          <w:szCs w:val="24"/>
        </w:rPr>
      </w:pPr>
      <w:del w:id="1310" w:author="Xhelo Aros" w:date="2018-09-10T04:50:00Z">
        <w:r w:rsidRPr="00730130" w:rsidDel="00CA0A42">
          <w:rPr>
            <w:rFonts w:cs="Arial"/>
            <w:szCs w:val="24"/>
          </w:rPr>
          <w:delText>Table 10: Métodos de cifrado utilizados</w:delText>
        </w:r>
        <w:r w:rsidDel="00CA0A42">
          <w:rPr>
            <w:rFonts w:cs="Arial"/>
            <w:szCs w:val="24"/>
          </w:rPr>
          <w:delText>.</w:delText>
        </w:r>
      </w:del>
    </w:p>
    <w:p w14:paraId="6CC9ACAA" w14:textId="77777777" w:rsidR="00A86E9F" w:rsidRPr="00730130" w:rsidRDefault="00A86E9F" w:rsidP="00A86E9F">
      <w:pPr>
        <w:spacing w:after="179"/>
        <w:ind w:left="-15" w:firstLine="239"/>
        <w:rPr>
          <w:rFonts w:cs="Arial"/>
          <w:szCs w:val="24"/>
        </w:rPr>
      </w:pPr>
      <w:r w:rsidRPr="00730130">
        <w:rPr>
          <w:rFonts w:cs="Arial"/>
          <w:szCs w:val="24"/>
        </w:rPr>
        <w:t>De igual manera, se configuró las entradas DNS SRV[2], para que la comunicación entre servidores y clientes fuese fiable, mediante las siguientes entradas DNS:</w:t>
      </w:r>
    </w:p>
    <w:p w14:paraId="0FF1ECF9" w14:textId="77777777" w:rsidR="00A86E9F" w:rsidRPr="00730130" w:rsidRDefault="00A86E9F" w:rsidP="00A86E9F">
      <w:pPr>
        <w:numPr>
          <w:ilvl w:val="0"/>
          <w:numId w:val="50"/>
        </w:numPr>
        <w:spacing w:before="0" w:after="189" w:line="255" w:lineRule="auto"/>
        <w:ind w:hanging="271"/>
        <w:rPr>
          <w:rFonts w:cs="Arial"/>
          <w:szCs w:val="24"/>
        </w:rPr>
      </w:pPr>
      <w:r w:rsidRPr="00730130">
        <w:rPr>
          <w:rFonts w:cs="Arial"/>
          <w:szCs w:val="24"/>
        </w:rPr>
        <w:t>xmpp-</w:t>
      </w:r>
      <w:proofErr w:type="spellStart"/>
      <w:r w:rsidRPr="00730130">
        <w:rPr>
          <w:rFonts w:cs="Arial"/>
          <w:szCs w:val="24"/>
        </w:rPr>
        <w:t>client</w:t>
      </w:r>
      <w:proofErr w:type="spellEnd"/>
      <w:r w:rsidRPr="00730130">
        <w:rPr>
          <w:rFonts w:cs="Arial"/>
          <w:szCs w:val="24"/>
        </w:rPr>
        <w:t xml:space="preserve">. </w:t>
      </w:r>
      <w:r w:rsidRPr="00730130">
        <w:rPr>
          <w:rFonts w:eastAsia="Calibri" w:cs="Arial"/>
          <w:noProof/>
          <w:szCs w:val="24"/>
        </w:rPr>
        <mc:AlternateContent>
          <mc:Choice Requires="wpg">
            <w:drawing>
              <wp:inline distT="0" distB="0" distL="0" distR="0" wp14:anchorId="60F6DA0D" wp14:editId="79180FDE">
                <wp:extent cx="37960" cy="5055"/>
                <wp:effectExtent l="0" t="0" r="0" b="0"/>
                <wp:docPr id="24553" name="Group 24553"/>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1588" name="Shape 1588"/>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313FF7" id="Group 24553" o:spid="_x0000_s1026" style="width:3pt;height:.4pt;mso-position-horizontal-relative:char;mso-position-vertical-relative:line" coordsize="37960,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">
                <v:shape id="Shape 1588" o:spid="_x0000_s1027" style="position:absolute;width:37960;height:0;visibility:visible;mso-wrap-style:square;v-text-anchor:top" coordsize="3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" path="m,l37960,e" filled="f" strokeweight=".14042mm">
                  <v:stroke miterlimit="83231f" joinstyle="miter"/>
                  <v:path arrowok="t" textboxrect="0,0,37960,0"/>
                </v:shape>
                <w10:anchorlock/>
              </v:group>
            </w:pict>
          </mc:Fallback>
        </mc:AlternateConten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4F1CBFA2" w14:textId="77777777" w:rsidR="00A86E9F" w:rsidRPr="00730130" w:rsidRDefault="00A86E9F" w:rsidP="00A86E9F">
      <w:pPr>
        <w:numPr>
          <w:ilvl w:val="0"/>
          <w:numId w:val="50"/>
        </w:numPr>
        <w:spacing w:before="0" w:after="163" w:line="255" w:lineRule="auto"/>
        <w:ind w:hanging="271"/>
        <w:rPr>
          <w:rFonts w:cs="Arial"/>
          <w:szCs w:val="24"/>
        </w:rPr>
      </w:pPr>
      <w:r w:rsidRPr="00730130">
        <w:rPr>
          <w:rFonts w:cs="Arial"/>
          <w:szCs w:val="24"/>
        </w:rPr>
        <w:t xml:space="preserve">xmpp-server. </w:t>
      </w:r>
      <w:proofErr w:type="spellStart"/>
      <w:r w:rsidRPr="00730130">
        <w:rPr>
          <w:rFonts w:cs="Arial"/>
          <w:szCs w:val="24"/>
        </w:rPr>
        <w:t>tcp.domain.tld</w:t>
      </w:r>
      <w:proofErr w:type="spellEnd"/>
      <w:r w:rsidRPr="00730130">
        <w:rPr>
          <w:rFonts w:cs="Arial"/>
          <w:szCs w:val="24"/>
        </w:rPr>
        <w:t xml:space="preserve">. TTL IN SRV </w:t>
      </w:r>
      <w:proofErr w:type="spellStart"/>
      <w:r w:rsidRPr="00730130">
        <w:rPr>
          <w:rFonts w:cs="Arial"/>
          <w:szCs w:val="24"/>
        </w:rPr>
        <w:t>priority</w:t>
      </w:r>
      <w:proofErr w:type="spellEnd"/>
      <w:r w:rsidRPr="00730130">
        <w:rPr>
          <w:rFonts w:cs="Arial"/>
          <w:szCs w:val="24"/>
        </w:rPr>
        <w:t xml:space="preserve"> </w:t>
      </w:r>
      <w:proofErr w:type="spellStart"/>
      <w:r w:rsidRPr="00730130">
        <w:rPr>
          <w:rFonts w:cs="Arial"/>
          <w:szCs w:val="24"/>
        </w:rPr>
        <w:t>weight</w:t>
      </w:r>
      <w:proofErr w:type="spellEnd"/>
      <w:r w:rsidRPr="00730130">
        <w:rPr>
          <w:rFonts w:cs="Arial"/>
          <w:szCs w:val="24"/>
        </w:rPr>
        <w:t xml:space="preserve"> </w:t>
      </w:r>
      <w:proofErr w:type="spellStart"/>
      <w:r w:rsidRPr="00730130">
        <w:rPr>
          <w:rFonts w:cs="Arial"/>
          <w:szCs w:val="24"/>
        </w:rPr>
        <w:t>port</w:t>
      </w:r>
      <w:proofErr w:type="spellEnd"/>
      <w:r w:rsidRPr="00730130">
        <w:rPr>
          <w:rFonts w:cs="Arial"/>
          <w:szCs w:val="24"/>
        </w:rPr>
        <w:t xml:space="preserve"> </w:t>
      </w:r>
      <w:proofErr w:type="gramStart"/>
      <w:r w:rsidRPr="00730130">
        <w:rPr>
          <w:rFonts w:cs="Arial"/>
          <w:szCs w:val="24"/>
        </w:rPr>
        <w:t>target</w:t>
      </w:r>
      <w:proofErr w:type="gramEnd"/>
    </w:p>
    <w:p w14:paraId="1CF08604" w14:textId="77777777" w:rsidR="00A86E9F" w:rsidRPr="00730130" w:rsidDel="00CA0A42" w:rsidRDefault="00A86E9F" w:rsidP="00A86E9F">
      <w:pPr>
        <w:spacing w:after="288"/>
        <w:ind w:left="-15" w:firstLine="239"/>
        <w:rPr>
          <w:del w:id="1311" w:author="Xhelo Aros" w:date="2018-09-10T04:58:00Z"/>
          <w:rFonts w:cs="Arial"/>
          <w:szCs w:val="24"/>
        </w:rPr>
      </w:pPr>
      <w:r w:rsidRPr="00730130">
        <w:rPr>
          <w:rFonts w:cs="Arial"/>
          <w:szCs w:val="24"/>
        </w:rPr>
        <w:t>Realizadas todas estas acotaciones en cuanto a seguridad, podemos decir que, en cuanto al estado del arte en el contexto criptográfico, el sistema se encuentra a la vanguardia.</w:t>
      </w:r>
    </w:p>
    <w:p w14:paraId="52520AF6" w14:textId="0D3B25C2" w:rsidR="00A86E9F" w:rsidRPr="00CA0A42" w:rsidDel="00CA0A42" w:rsidRDefault="00A86E9F">
      <w:pPr>
        <w:spacing w:after="288"/>
        <w:ind w:left="-15" w:firstLine="239"/>
        <w:rPr>
          <w:del w:id="1312" w:author="Xhelo Aros" w:date="2018-09-10T04:58:00Z"/>
          <w:rPrChange w:id="1313" w:author="Xhelo Aros" w:date="2018-09-10T04:50:00Z">
            <w:rPr>
              <w:del w:id="1314" w:author="Xhelo Aros" w:date="2018-09-10T04:58:00Z"/>
              <w:rFonts w:cs="Arial"/>
              <w:sz w:val="24"/>
              <w:szCs w:val="24"/>
            </w:rPr>
          </w:rPrChange>
        </w:rPr>
        <w:pPrChange w:id="1315" w:author="Xhelo Aros" w:date="2018-09-10T04:58:00Z">
          <w:pPr>
            <w:pStyle w:val="Ttulo1"/>
            <w:keepNext/>
            <w:keepLines/>
            <w:numPr>
              <w:numId w:val="54"/>
            </w:numPr>
            <w:pBdr>
              <w:top w:val="none" w:sz="0" w:space="0" w:color="auto"/>
              <w:left w:val="none" w:sz="0" w:space="0" w:color="auto"/>
              <w:bottom w:val="none" w:sz="0" w:space="0" w:color="auto"/>
              <w:right w:val="none" w:sz="0" w:space="0" w:color="auto"/>
            </w:pBdr>
            <w:shd w:val="clear" w:color="auto" w:fill="auto"/>
            <w:spacing w:before="0" w:after="75" w:line="259" w:lineRule="auto"/>
            <w:ind w:left="388" w:hanging="403"/>
            <w:jc w:val="left"/>
          </w:pPr>
        </w:pPrChange>
      </w:pPr>
      <w:del w:id="1316" w:author="Xhelo Aros" w:date="2018-09-10T04:58:00Z">
        <w:r w:rsidRPr="00CA0A42" w:rsidDel="00CA0A42">
          <w:rPr>
            <w:rPrChange w:id="1317" w:author="Xhelo Aros" w:date="2018-09-10T04:50:00Z">
              <w:rPr>
                <w:rFonts w:cs="Arial"/>
                <w:szCs w:val="24"/>
              </w:rPr>
            </w:rPrChange>
          </w:rPr>
          <w:delText>Validación</w:delText>
        </w:r>
      </w:del>
    </w:p>
    <w:p w14:paraId="5687F2DD" w14:textId="77777777" w:rsidR="00CA0A42" w:rsidRDefault="00CA0A42" w:rsidP="00CA0A42">
      <w:pPr>
        <w:spacing w:after="288"/>
        <w:ind w:left="-15" w:firstLine="239"/>
        <w:rPr>
          <w:ins w:id="1318" w:author="Xhelo Aros" w:date="2018-09-10T04:58:00Z"/>
          <w:rFonts w:cs="Arial"/>
          <w:szCs w:val="24"/>
        </w:rPr>
      </w:pPr>
    </w:p>
    <w:p w14:paraId="28ED8375" w14:textId="077A1463" w:rsidR="00CA0A42" w:rsidRPr="00CA0A42" w:rsidRDefault="00CA0A42">
      <w:pPr>
        <w:pStyle w:val="Ttulo3"/>
        <w:rPr>
          <w:ins w:id="1319" w:author="Xhelo Aros" w:date="2018-09-10T04:58:00Z"/>
          <w:rFonts w:cs="Arial"/>
          <w:rPrChange w:id="1320" w:author="Xhelo Aros" w:date="2018-09-10T04:58:00Z">
            <w:rPr>
              <w:ins w:id="1321" w:author="Xhelo Aros" w:date="2018-09-10T04:58:00Z"/>
              <w:rFonts w:cs="Arial"/>
              <w:szCs w:val="24"/>
            </w:rPr>
          </w:rPrChange>
        </w:rPr>
        <w:pPrChange w:id="1322" w:author="Xhelo Aros" w:date="2018-09-10T04:58:00Z">
          <w:pPr>
            <w:spacing w:after="288"/>
            <w:ind w:left="-15" w:firstLine="239"/>
          </w:pPr>
        </w:pPrChange>
      </w:pPr>
      <w:bookmarkStart w:id="1323" w:name="_Toc524387366"/>
      <w:ins w:id="1324" w:author="Xhelo Aros" w:date="2018-09-10T04:58:00Z">
        <w:r>
          <w:rPr>
            <w:rFonts w:cs="Arial"/>
          </w:rPr>
          <w:t>4</w:t>
        </w:r>
        <w:r w:rsidRPr="001E3E04">
          <w:rPr>
            <w:rFonts w:cs="Arial"/>
          </w:rPr>
          <w:t>.</w:t>
        </w:r>
        <w:r>
          <w:rPr>
            <w:rFonts w:cs="Arial"/>
          </w:rPr>
          <w:t>2</w:t>
        </w:r>
        <w:r w:rsidRPr="001E3E04">
          <w:rPr>
            <w:rFonts w:cs="Arial"/>
          </w:rPr>
          <w:t>.</w:t>
        </w:r>
        <w:r>
          <w:rPr>
            <w:rFonts w:cs="Arial"/>
          </w:rPr>
          <w:t>2</w:t>
        </w:r>
        <w:r w:rsidRPr="001E3E04">
          <w:rPr>
            <w:rFonts w:cs="Arial"/>
          </w:rPr>
          <w:t xml:space="preserve">. </w:t>
        </w:r>
        <w:r>
          <w:rPr>
            <w:rFonts w:cs="Arial"/>
          </w:rPr>
          <w:t>Validación</w:t>
        </w:r>
        <w:bookmarkEnd w:id="1323"/>
      </w:ins>
    </w:p>
    <w:p w14:paraId="6F845A02" w14:textId="4DC71728" w:rsidR="009237E5" w:rsidRDefault="007F2CBB" w:rsidP="001B1D40">
      <w:pPr>
        <w:spacing w:after="100" w:afterAutospacing="1"/>
        <w:ind w:left="-15" w:firstLine="239"/>
        <w:rPr>
          <w:ins w:id="1325" w:author="Xhelo Aros" w:date="2018-09-10T05:17:00Z"/>
          <w:rFonts w:cs="Arial"/>
          <w:szCs w:val="24"/>
        </w:rPr>
      </w:pPr>
      <w:ins w:id="1326" w:author="Xhelo Aros" w:date="2018-09-10T05:06:00Z">
        <w:r>
          <w:rPr>
            <w:rFonts w:cs="Arial"/>
            <w:szCs w:val="24"/>
          </w:rPr>
          <w:t xml:space="preserve">Como se describió con anterioridad, se ha </w:t>
        </w:r>
      </w:ins>
      <w:ins w:id="1327" w:author="Xhelo Aros" w:date="2018-09-10T05:12:00Z">
        <w:r w:rsidR="001B1D40">
          <w:rPr>
            <w:rFonts w:cs="Arial"/>
            <w:szCs w:val="24"/>
          </w:rPr>
          <w:t>codificó</w:t>
        </w:r>
      </w:ins>
      <w:ins w:id="1328" w:author="Xhelo Aros" w:date="2018-09-10T05:06:00Z">
        <w:r>
          <w:rPr>
            <w:rFonts w:cs="Arial"/>
            <w:szCs w:val="24"/>
          </w:rPr>
          <w:t xml:space="preserve"> un </w:t>
        </w:r>
        <w:proofErr w:type="spellStart"/>
        <w:r>
          <w:rPr>
            <w:rFonts w:cs="Arial"/>
            <w:szCs w:val="24"/>
          </w:rPr>
          <w:t>bot</w:t>
        </w:r>
        <w:proofErr w:type="spellEnd"/>
        <w:r>
          <w:rPr>
            <w:rFonts w:cs="Arial"/>
            <w:szCs w:val="24"/>
          </w:rPr>
          <w:t xml:space="preserve">-malicioso, </w:t>
        </w:r>
      </w:ins>
      <w:ins w:id="1329" w:author="Xhelo Aros" w:date="2018-09-10T05:07:00Z">
        <w:r w:rsidR="009237E5">
          <w:rPr>
            <w:rFonts w:cs="Arial"/>
            <w:szCs w:val="24"/>
          </w:rPr>
          <w:t xml:space="preserve">el </w:t>
        </w:r>
      </w:ins>
      <w:ins w:id="1330" w:author="Xhelo Aros" w:date="2018-09-10T05:06:00Z">
        <w:r>
          <w:rPr>
            <w:rFonts w:cs="Arial"/>
            <w:szCs w:val="24"/>
          </w:rPr>
          <w:t>que</w:t>
        </w:r>
      </w:ins>
      <w:ins w:id="1331" w:author="Xhelo Aros" w:date="2018-09-10T05:09:00Z">
        <w:r w:rsidR="001B1D40">
          <w:rPr>
            <w:rFonts w:cs="Arial"/>
            <w:szCs w:val="24"/>
          </w:rPr>
          <w:t xml:space="preserve"> intent</w:t>
        </w:r>
      </w:ins>
      <w:ins w:id="1332" w:author="Xhelo Aros" w:date="2018-09-10T05:13:00Z">
        <w:r w:rsidR="001B1D40">
          <w:rPr>
            <w:rFonts w:cs="Arial"/>
            <w:szCs w:val="24"/>
          </w:rPr>
          <w:t>a</w:t>
        </w:r>
      </w:ins>
      <w:ins w:id="1333" w:author="Xhelo Aros" w:date="2018-09-10T05:06:00Z">
        <w:r>
          <w:rPr>
            <w:rFonts w:cs="Arial"/>
            <w:szCs w:val="24"/>
          </w:rPr>
          <w:t xml:space="preserve"> registrar </w:t>
        </w:r>
      </w:ins>
      <w:ins w:id="1334" w:author="Xhelo Aros" w:date="2018-09-10T05:08:00Z">
        <w:r w:rsidR="009237E5">
          <w:rPr>
            <w:rFonts w:cs="Arial"/>
            <w:szCs w:val="24"/>
          </w:rPr>
          <w:t xml:space="preserve">nuevas </w:t>
        </w:r>
      </w:ins>
      <w:ins w:id="1335" w:author="Xhelo Aros" w:date="2018-09-10T05:06:00Z">
        <w:r>
          <w:rPr>
            <w:rFonts w:cs="Arial"/>
            <w:szCs w:val="24"/>
          </w:rPr>
          <w:t xml:space="preserve">identidades utilizando la vulnerabilidad </w:t>
        </w:r>
      </w:ins>
      <w:ins w:id="1336" w:author="Xhelo Aros" w:date="2018-09-10T05:07:00Z">
        <w:r>
          <w:rPr>
            <w:rFonts w:cs="Arial"/>
            <w:szCs w:val="24"/>
          </w:rPr>
          <w:t>existente en la XEP-</w:t>
        </w:r>
        <w:r w:rsidR="009237E5">
          <w:rPr>
            <w:rFonts w:cs="Arial"/>
            <w:szCs w:val="24"/>
          </w:rPr>
          <w:t xml:space="preserve">0077: </w:t>
        </w:r>
        <w:proofErr w:type="spellStart"/>
        <w:r w:rsidR="009237E5">
          <w:rPr>
            <w:rFonts w:cs="Arial"/>
            <w:szCs w:val="24"/>
          </w:rPr>
          <w:t>Registrati</w:t>
        </w:r>
      </w:ins>
      <w:ins w:id="1337" w:author="Xhelo Aros" w:date="2018-09-10T05:09:00Z">
        <w:r w:rsidR="001B1D40">
          <w:rPr>
            <w:rFonts w:cs="Arial"/>
            <w:szCs w:val="24"/>
          </w:rPr>
          <w:t>o</w:t>
        </w:r>
      </w:ins>
      <w:ins w:id="1338" w:author="Xhelo Aros" w:date="2018-09-10T05:07:00Z">
        <w:r w:rsidR="009237E5">
          <w:rPr>
            <w:rFonts w:cs="Arial"/>
            <w:szCs w:val="24"/>
          </w:rPr>
          <w:t>n</w:t>
        </w:r>
        <w:proofErr w:type="spellEnd"/>
        <w:r w:rsidR="009237E5">
          <w:rPr>
            <w:rFonts w:cs="Arial"/>
            <w:szCs w:val="24"/>
          </w:rPr>
          <w:t xml:space="preserve"> In-Band</w:t>
        </w:r>
      </w:ins>
      <w:ins w:id="1339" w:author="Xhelo Aros" w:date="2018-09-10T05:13:00Z">
        <w:r w:rsidR="001B1D40">
          <w:rPr>
            <w:rFonts w:cs="Arial"/>
            <w:szCs w:val="24"/>
          </w:rPr>
          <w:t xml:space="preserve">. El </w:t>
        </w:r>
        <w:proofErr w:type="spellStart"/>
        <w:r w:rsidR="001B1D40">
          <w:rPr>
            <w:rFonts w:cs="Arial"/>
            <w:szCs w:val="24"/>
          </w:rPr>
          <w:t>bot</w:t>
        </w:r>
        <w:proofErr w:type="spellEnd"/>
        <w:r w:rsidR="001B1D40">
          <w:rPr>
            <w:rFonts w:cs="Arial"/>
            <w:szCs w:val="24"/>
          </w:rPr>
          <w:t xml:space="preserve"> se hizo funcionar</w:t>
        </w:r>
      </w:ins>
      <w:ins w:id="1340" w:author="Xhelo Aros" w:date="2018-09-10T05:14:00Z">
        <w:r w:rsidR="001B1D40">
          <w:rPr>
            <w:rFonts w:cs="Arial"/>
            <w:szCs w:val="24"/>
          </w:rPr>
          <w:t xml:space="preserve"> antes de las modificaciones al servidor y la librería, y después de estas. </w:t>
        </w:r>
      </w:ins>
      <w:ins w:id="1341" w:author="Xhelo Aros" w:date="2018-09-10T05:16:00Z">
        <w:r w:rsidR="001B1D40">
          <w:rPr>
            <w:rFonts w:cs="Arial"/>
            <w:szCs w:val="24"/>
          </w:rPr>
          <w:t xml:space="preserve">En la </w:t>
        </w:r>
      </w:ins>
      <w:r w:rsidR="00B05FD8">
        <w:rPr>
          <w:rFonts w:cs="Arial"/>
          <w:szCs w:val="24"/>
        </w:rPr>
        <w:fldChar w:fldCharType="begin"/>
      </w:r>
      <w:r w:rsidR="00B05FD8">
        <w:rPr>
          <w:rFonts w:cs="Arial"/>
          <w:szCs w:val="24"/>
        </w:rPr>
        <w:instrText xml:space="preserve"> REF _Ref524422202 \h </w:instrText>
      </w:r>
      <w:r w:rsidR="00B05FD8">
        <w:rPr>
          <w:rFonts w:cs="Arial"/>
          <w:szCs w:val="24"/>
        </w:rPr>
      </w:r>
      <w:r w:rsidR="00B05FD8">
        <w:rPr>
          <w:rFonts w:cs="Arial"/>
          <w:szCs w:val="24"/>
        </w:rPr>
        <w:fldChar w:fldCharType="separate"/>
      </w:r>
      <w:ins w:id="1342" w:author="Xhelo Aros" w:date="2018-09-10T05:19:00Z">
        <w:r w:rsidR="00B05FD8">
          <w:t xml:space="preserve">Tabla </w:t>
        </w:r>
        <w:r w:rsidR="00B05FD8">
          <w:rPr>
            <w:noProof/>
          </w:rPr>
          <w:t>29</w:t>
        </w:r>
      </w:ins>
      <w:r w:rsidR="00B05FD8">
        <w:rPr>
          <w:rFonts w:cs="Arial"/>
          <w:szCs w:val="24"/>
        </w:rPr>
        <w:fldChar w:fldCharType="end"/>
      </w:r>
      <w:r w:rsidR="00B05FD8">
        <w:rPr>
          <w:rFonts w:cs="Arial"/>
          <w:szCs w:val="24"/>
        </w:rPr>
        <w:t xml:space="preserve"> y </w:t>
      </w:r>
      <w:r w:rsidR="00B05FD8">
        <w:rPr>
          <w:rFonts w:cs="Arial"/>
          <w:szCs w:val="24"/>
        </w:rPr>
        <w:fldChar w:fldCharType="begin"/>
      </w:r>
      <w:r w:rsidR="00B05FD8">
        <w:rPr>
          <w:rFonts w:cs="Arial"/>
          <w:szCs w:val="24"/>
        </w:rPr>
        <w:instrText xml:space="preserve"> REF _Ref524422211 \h </w:instrText>
      </w:r>
      <w:r w:rsidR="00B05FD8">
        <w:rPr>
          <w:rFonts w:cs="Arial"/>
          <w:szCs w:val="24"/>
        </w:rPr>
      </w:r>
      <w:r w:rsidR="00B05FD8">
        <w:rPr>
          <w:rFonts w:cs="Arial"/>
          <w:szCs w:val="24"/>
        </w:rPr>
        <w:fldChar w:fldCharType="separate"/>
      </w:r>
      <w:ins w:id="1343" w:author="Xhelo Aros" w:date="2018-09-10T05:23:00Z">
        <w:r w:rsidR="00B05FD8">
          <w:t xml:space="preserve">Tabla </w:t>
        </w:r>
        <w:r w:rsidR="00B05FD8">
          <w:rPr>
            <w:noProof/>
          </w:rPr>
          <w:t>30</w:t>
        </w:r>
      </w:ins>
      <w:r w:rsidR="00B05FD8">
        <w:rPr>
          <w:rFonts w:cs="Arial"/>
          <w:szCs w:val="24"/>
        </w:rPr>
        <w:fldChar w:fldCharType="end"/>
      </w:r>
      <w:r w:rsidR="00B05FD8">
        <w:rPr>
          <w:rFonts w:cs="Arial"/>
          <w:szCs w:val="24"/>
        </w:rPr>
        <w:t xml:space="preserve"> se ve el resultado de estas pruebas.</w:t>
      </w:r>
    </w:p>
    <w:p w14:paraId="281E7136" w14:textId="541BFD41" w:rsidR="001B1D40" w:rsidRDefault="001B1D40">
      <w:pPr>
        <w:pStyle w:val="Descripcin"/>
        <w:keepNext/>
        <w:rPr>
          <w:ins w:id="1344" w:author="Xhelo Aros" w:date="2018-09-10T05:19:00Z"/>
        </w:rPr>
        <w:pPrChange w:id="1345" w:author="Xhelo Aros" w:date="2018-09-10T05:19:00Z">
          <w:pPr/>
        </w:pPrChange>
      </w:pPr>
      <w:bookmarkStart w:id="1346" w:name="_Ref524422202"/>
      <w:bookmarkStart w:id="1347" w:name="_Toc524387430"/>
      <w:bookmarkStart w:id="1348" w:name="_Ref524422194"/>
      <w:ins w:id="1349" w:author="Xhelo Aros" w:date="2018-09-10T05:19:00Z">
        <w:r>
          <w:t xml:space="preserve">Tabla </w:t>
        </w:r>
        <w:r>
          <w:fldChar w:fldCharType="begin"/>
        </w:r>
        <w:r>
          <w:instrText xml:space="preserve"> SEQ Tabla \* ARABIC </w:instrText>
        </w:r>
      </w:ins>
      <w:r>
        <w:fldChar w:fldCharType="separate"/>
      </w:r>
      <w:ins w:id="1350" w:author="Xhelo Aros" w:date="2018-09-10T05:19:00Z">
        <w:r>
          <w:rPr>
            <w:noProof/>
          </w:rPr>
          <w:t>29</w:t>
        </w:r>
        <w:r>
          <w:fldChar w:fldCharType="end"/>
        </w:r>
        <w:bookmarkEnd w:id="1346"/>
        <w:r>
          <w:t xml:space="preserve">: Resultado </w:t>
        </w:r>
      </w:ins>
      <w:ins w:id="1351" w:author="Xhelo Aros" w:date="2018-09-10T05:20:00Z">
        <w:r w:rsidR="00E1793C">
          <w:t>de prueba</w:t>
        </w:r>
      </w:ins>
      <w:ins w:id="1352" w:author="Xhelo Aros" w:date="2018-09-10T05:19:00Z">
        <w:r>
          <w:t xml:space="preserve"> de penetración a servidor XMPP sin mejora de seguridad.</w:t>
        </w:r>
        <w:bookmarkEnd w:id="1347"/>
        <w:bookmarkEnd w:id="1348"/>
      </w:ins>
    </w:p>
    <w:tbl>
      <w:tblPr>
        <w:tblStyle w:val="Tablaconcuadrcula4-nfasis1"/>
        <w:tblW w:w="4722" w:type="dxa"/>
        <w:jc w:val="center"/>
        <w:tblLook w:val="04A0" w:firstRow="1" w:lastRow="0" w:firstColumn="1" w:lastColumn="0" w:noHBand="0" w:noVBand="1"/>
        <w:tblPrChange w:id="1353" w:author="Xhelo Aros" w:date="2018-09-10T05:17: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354">
          <w:tblGrid>
            <w:gridCol w:w="1317"/>
            <w:gridCol w:w="1259"/>
            <w:gridCol w:w="1543"/>
          </w:tblGrid>
        </w:tblGridChange>
      </w:tblGrid>
      <w:tr w:rsidR="001B1D40" w:rsidRPr="00730130" w14:paraId="37AF45C1" w14:textId="77777777" w:rsidTr="001B1D40">
        <w:trPr>
          <w:cnfStyle w:val="100000000000" w:firstRow="1" w:lastRow="0" w:firstColumn="0" w:lastColumn="0" w:oddVBand="0" w:evenVBand="0" w:oddHBand="0" w:evenHBand="0" w:firstRowFirstColumn="0" w:firstRowLastColumn="0" w:lastRowFirstColumn="0" w:lastRowLastColumn="0"/>
          <w:trHeight w:val="725"/>
          <w:jc w:val="center"/>
          <w:trPrChange w:id="1355" w:author="Xhelo Aros" w:date="2018-09-10T05:17: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356" w:author="Xhelo Aros" w:date="2018-09-10T05:17:00Z">
              <w:tcPr>
                <w:tcW w:w="1492" w:type="dxa"/>
                <w:tcBorders>
                  <w:top w:val="single" w:sz="3" w:space="0" w:color="000000"/>
                  <w:left w:val="nil"/>
                  <w:bottom w:val="single" w:sz="3" w:space="0" w:color="000000"/>
                </w:tcBorders>
              </w:tcPr>
            </w:tcPrChange>
          </w:tcPr>
          <w:p w14:paraId="3D3CAE81" w14:textId="77777777" w:rsidR="001B1D40" w:rsidRPr="00730130" w:rsidRDefault="001B1D40">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357" w:author="Xhelo Aros" w:date="2018-09-10T05:17:00Z"/>
                <w:rFonts w:cs="Arial"/>
                <w:szCs w:val="24"/>
              </w:rPr>
            </w:pPr>
            <w:ins w:id="1358" w:author="Xhelo Aros" w:date="2018-09-10T05:17:00Z">
              <w:r w:rsidRPr="00730130">
                <w:rPr>
                  <w:rFonts w:cs="Arial"/>
                  <w:szCs w:val="24"/>
                </w:rPr>
                <w:t>Tiempo (sec.)</w:t>
              </w:r>
            </w:ins>
          </w:p>
        </w:tc>
        <w:tc>
          <w:tcPr>
            <w:tcW w:w="1782" w:type="dxa"/>
            <w:tcPrChange w:id="1359" w:author="Xhelo Aros" w:date="2018-09-10T05:17:00Z">
              <w:tcPr>
                <w:tcW w:w="1373" w:type="dxa"/>
                <w:tcBorders>
                  <w:top w:val="single" w:sz="3" w:space="0" w:color="000000"/>
                  <w:bottom w:val="single" w:sz="3" w:space="0" w:color="000000"/>
                </w:tcBorders>
              </w:tcPr>
            </w:tcPrChange>
          </w:tcPr>
          <w:p w14:paraId="5BFF51D2" w14:textId="4F76580D"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360" w:author="Xhelo Aros" w:date="2018-09-10T05:17:00Z"/>
                <w:rFonts w:cs="Arial"/>
                <w:szCs w:val="24"/>
              </w:rPr>
            </w:pPr>
            <w:ins w:id="1361" w:author="Xhelo Aros" w:date="2018-09-10T05:17:00Z">
              <w:r w:rsidRPr="00730130">
                <w:rPr>
                  <w:rFonts w:cs="Arial"/>
                  <w:szCs w:val="24"/>
                </w:rPr>
                <w:t>Intentos</w:t>
              </w:r>
              <w:r>
                <w:rPr>
                  <w:rFonts w:cs="Arial"/>
                  <w:szCs w:val="24"/>
                </w:rPr>
                <w:t xml:space="preserve"> </w:t>
              </w:r>
              <w:del w:id="1362" w:author="Xhelo Aros" w:date="2018-09-10T05:17:00Z">
                <w:r w:rsidRPr="00730130" w:rsidDel="001B1D40">
                  <w:rPr>
                    <w:rFonts w:cs="Arial"/>
                    <w:szCs w:val="24"/>
                  </w:rPr>
                  <w:tab/>
                </w:r>
              </w:del>
              <w:r w:rsidRPr="00730130">
                <w:rPr>
                  <w:rFonts w:cs="Arial"/>
                  <w:szCs w:val="24"/>
                </w:rPr>
                <w:t xml:space="preserve">de </w:t>
              </w:r>
            </w:ins>
            <w:ins w:id="1363" w:author="Xhelo Aros" w:date="2018-09-10T05:21:00Z">
              <w:r w:rsidR="00E1793C">
                <w:rPr>
                  <w:rFonts w:cs="Arial"/>
                  <w:szCs w:val="24"/>
                </w:rPr>
                <w:t>registro</w:t>
              </w:r>
            </w:ins>
            <w:ins w:id="1364" w:author="Xhelo Aros" w:date="2018-09-10T05:17:00Z">
              <w:del w:id="1365" w:author="Xhelo Aros" w:date="2018-09-10T05:21:00Z">
                <w:r w:rsidRPr="00730130" w:rsidDel="00E1793C">
                  <w:rPr>
                    <w:rFonts w:cs="Arial"/>
                    <w:szCs w:val="24"/>
                  </w:rPr>
                  <w:delText>Creación</w:delText>
                </w:r>
              </w:del>
              <w:r w:rsidRPr="00730130">
                <w:rPr>
                  <w:rFonts w:cs="Arial"/>
                  <w:szCs w:val="24"/>
                </w:rPr>
                <w:t xml:space="preserve"> por segundo</w:t>
              </w:r>
            </w:ins>
          </w:p>
        </w:tc>
        <w:tc>
          <w:tcPr>
            <w:tcW w:w="1750" w:type="dxa"/>
            <w:tcPrChange w:id="1366" w:author="Xhelo Aros" w:date="2018-09-10T05:17:00Z">
              <w:tcPr>
                <w:tcW w:w="1253" w:type="dxa"/>
                <w:tcBorders>
                  <w:top w:val="single" w:sz="3" w:space="0" w:color="000000"/>
                  <w:bottom w:val="single" w:sz="3" w:space="0" w:color="000000"/>
                  <w:right w:val="nil"/>
                </w:tcBorders>
              </w:tcPr>
            </w:tcPrChange>
          </w:tcPr>
          <w:p w14:paraId="6CF2BFA6" w14:textId="0B92EBAA" w:rsidR="001B1D40" w:rsidRPr="00730130" w:rsidRDefault="001B1D40">
            <w:pPr>
              <w:spacing w:line="259" w:lineRule="auto"/>
              <w:jc w:val="left"/>
              <w:cnfStyle w:val="100000000000" w:firstRow="1" w:lastRow="0" w:firstColumn="0" w:lastColumn="0" w:oddVBand="0" w:evenVBand="0" w:oddHBand="0" w:evenHBand="0" w:firstRowFirstColumn="0" w:firstRowLastColumn="0" w:lastRowFirstColumn="0" w:lastRowLastColumn="0"/>
              <w:rPr>
                <w:ins w:id="1367" w:author="Xhelo Aros" w:date="2018-09-10T05:17:00Z"/>
                <w:rFonts w:cs="Arial"/>
                <w:szCs w:val="24"/>
              </w:rPr>
            </w:pPr>
            <w:ins w:id="1368" w:author="Xhelo Aros" w:date="2018-09-10T05:17:00Z">
              <w:r w:rsidRPr="00730130">
                <w:rPr>
                  <w:rFonts w:cs="Arial"/>
                  <w:szCs w:val="24"/>
                </w:rPr>
                <w:t xml:space="preserve">Identidades </w:t>
              </w:r>
              <w:del w:id="1369" w:author="Xhelo Aros" w:date="2018-09-10T05:22:00Z">
                <w:r w:rsidRPr="00730130" w:rsidDel="00E1793C">
                  <w:rPr>
                    <w:rFonts w:cs="Arial"/>
                    <w:szCs w:val="24"/>
                  </w:rPr>
                  <w:delText>creadas</w:delText>
                </w:r>
              </w:del>
            </w:ins>
            <w:ins w:id="1370" w:author="Xhelo Aros" w:date="2018-09-10T05:22:00Z">
              <w:r w:rsidR="00E1793C">
                <w:rPr>
                  <w:rFonts w:cs="Arial"/>
                  <w:szCs w:val="24"/>
                </w:rPr>
                <w:t>registradas</w:t>
              </w:r>
            </w:ins>
            <w:ins w:id="1371" w:author="Xhelo Aros" w:date="2018-09-10T05:17:00Z">
              <w:r w:rsidRPr="00730130">
                <w:rPr>
                  <w:rFonts w:cs="Arial"/>
                  <w:szCs w:val="24"/>
                </w:rPr>
                <w:t xml:space="preserve"> exitosamente</w:t>
              </w:r>
            </w:ins>
          </w:p>
        </w:tc>
      </w:tr>
      <w:tr w:rsidR="001B1D40" w:rsidRPr="00730130" w14:paraId="45F9471A" w14:textId="77777777" w:rsidTr="001B1D40">
        <w:trPr>
          <w:cnfStyle w:val="000000100000" w:firstRow="0" w:lastRow="0" w:firstColumn="0" w:lastColumn="0" w:oddVBand="0" w:evenVBand="0" w:oddHBand="1" w:evenHBand="0" w:firstRowFirstColumn="0" w:firstRowLastColumn="0" w:lastRowFirstColumn="0" w:lastRowLastColumn="0"/>
          <w:trHeight w:val="241"/>
          <w:jc w:val="center"/>
          <w:trPrChange w:id="1372" w:author="Xhelo Aros" w:date="2018-09-10T05:17: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373" w:author="Xhelo Aros" w:date="2018-09-10T05:17:00Z">
              <w:tcPr>
                <w:tcW w:w="1492" w:type="dxa"/>
                <w:tcBorders>
                  <w:top w:val="single" w:sz="3" w:space="0" w:color="000000"/>
                  <w:left w:val="nil"/>
                  <w:bottom w:val="nil"/>
                  <w:right w:val="nil"/>
                </w:tcBorders>
              </w:tcPr>
            </w:tcPrChange>
          </w:tcPr>
          <w:p w14:paraId="5A13E018"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374" w:author="Xhelo Aros" w:date="2018-09-10T05:17:00Z"/>
                <w:rFonts w:cs="Arial"/>
                <w:szCs w:val="24"/>
              </w:rPr>
              <w:pPrChange w:id="1375"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376" w:author="Xhelo Aros" w:date="2018-09-10T05:17:00Z">
              <w:r w:rsidRPr="00730130">
                <w:rPr>
                  <w:rFonts w:cs="Arial"/>
                  <w:szCs w:val="24"/>
                </w:rPr>
                <w:t>50</w:t>
              </w:r>
            </w:ins>
          </w:p>
        </w:tc>
        <w:tc>
          <w:tcPr>
            <w:tcW w:w="1782" w:type="dxa"/>
            <w:tcPrChange w:id="1377" w:author="Xhelo Aros" w:date="2018-09-10T05:17:00Z">
              <w:tcPr>
                <w:tcW w:w="1373" w:type="dxa"/>
                <w:tcBorders>
                  <w:top w:val="single" w:sz="3" w:space="0" w:color="000000"/>
                  <w:left w:val="nil"/>
                  <w:bottom w:val="nil"/>
                  <w:right w:val="nil"/>
                </w:tcBorders>
              </w:tcPr>
            </w:tcPrChange>
          </w:tcPr>
          <w:p w14:paraId="4788D089"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78" w:author="Xhelo Aros" w:date="2018-09-10T05:17:00Z"/>
                <w:rFonts w:cs="Arial"/>
                <w:szCs w:val="24"/>
              </w:rPr>
              <w:pPrChange w:id="1379"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80" w:author="Xhelo Aros" w:date="2018-09-10T05:17:00Z">
              <w:r w:rsidRPr="00730130">
                <w:rPr>
                  <w:rFonts w:cs="Arial"/>
                  <w:szCs w:val="24"/>
                </w:rPr>
                <w:t>2</w:t>
              </w:r>
            </w:ins>
          </w:p>
        </w:tc>
        <w:tc>
          <w:tcPr>
            <w:tcW w:w="1750" w:type="dxa"/>
            <w:tcPrChange w:id="1381" w:author="Xhelo Aros" w:date="2018-09-10T05:17:00Z">
              <w:tcPr>
                <w:tcW w:w="1253" w:type="dxa"/>
                <w:tcBorders>
                  <w:top w:val="single" w:sz="3" w:space="0" w:color="000000"/>
                  <w:left w:val="nil"/>
                  <w:bottom w:val="nil"/>
                  <w:right w:val="nil"/>
                </w:tcBorders>
              </w:tcPr>
            </w:tcPrChange>
          </w:tcPr>
          <w:p w14:paraId="66B4ED1C"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382" w:author="Xhelo Aros" w:date="2018-09-10T05:17:00Z"/>
                <w:rFonts w:cs="Arial"/>
                <w:szCs w:val="24"/>
              </w:rPr>
              <w:pPrChange w:id="1383"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384" w:author="Xhelo Aros" w:date="2018-09-10T05:17:00Z">
              <w:r w:rsidRPr="00730130">
                <w:rPr>
                  <w:rFonts w:cs="Arial"/>
                  <w:szCs w:val="24"/>
                </w:rPr>
                <w:t>100</w:t>
              </w:r>
            </w:ins>
          </w:p>
        </w:tc>
      </w:tr>
      <w:tr w:rsidR="001B1D40" w:rsidRPr="00730130" w14:paraId="305E840B" w14:textId="77777777" w:rsidTr="001B1D40">
        <w:trPr>
          <w:trHeight w:val="239"/>
          <w:jc w:val="center"/>
          <w:trPrChange w:id="1385" w:author="Xhelo Aros" w:date="2018-09-10T05:17: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386" w:author="Xhelo Aros" w:date="2018-09-10T05:17:00Z">
              <w:tcPr>
                <w:tcW w:w="1492" w:type="dxa"/>
                <w:tcBorders>
                  <w:top w:val="nil"/>
                  <w:left w:val="nil"/>
                  <w:bottom w:val="nil"/>
                  <w:right w:val="nil"/>
                </w:tcBorders>
              </w:tcPr>
            </w:tcPrChange>
          </w:tcPr>
          <w:p w14:paraId="07299AEC" w14:textId="77777777" w:rsidR="001B1D40" w:rsidRPr="00730130" w:rsidRDefault="001B1D40">
            <w:pPr>
              <w:spacing w:line="259" w:lineRule="auto"/>
              <w:ind w:left="120"/>
              <w:jc w:val="center"/>
              <w:rPr>
                <w:ins w:id="1387" w:author="Xhelo Aros" w:date="2018-09-10T05:17:00Z"/>
                <w:rFonts w:cs="Arial"/>
                <w:szCs w:val="24"/>
              </w:rPr>
              <w:pPrChange w:id="1388" w:author="Xhelo Aros" w:date="2018-09-10T05:17:00Z">
                <w:pPr>
                  <w:spacing w:line="259" w:lineRule="auto"/>
                  <w:ind w:left="120"/>
                  <w:jc w:val="left"/>
                </w:pPr>
              </w:pPrChange>
            </w:pPr>
            <w:ins w:id="1389" w:author="Xhelo Aros" w:date="2018-09-10T05:17:00Z">
              <w:r w:rsidRPr="00730130">
                <w:rPr>
                  <w:rFonts w:cs="Arial"/>
                  <w:szCs w:val="24"/>
                </w:rPr>
                <w:t>100</w:t>
              </w:r>
            </w:ins>
          </w:p>
        </w:tc>
        <w:tc>
          <w:tcPr>
            <w:tcW w:w="1782" w:type="dxa"/>
            <w:tcPrChange w:id="1390" w:author="Xhelo Aros" w:date="2018-09-10T05:17:00Z">
              <w:tcPr>
                <w:tcW w:w="1373" w:type="dxa"/>
                <w:tcBorders>
                  <w:top w:val="nil"/>
                  <w:left w:val="nil"/>
                  <w:bottom w:val="nil"/>
                  <w:right w:val="nil"/>
                </w:tcBorders>
              </w:tcPr>
            </w:tcPrChange>
          </w:tcPr>
          <w:p w14:paraId="6229077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91" w:author="Xhelo Aros" w:date="2018-09-10T05:17:00Z"/>
                <w:rFonts w:cs="Arial"/>
                <w:szCs w:val="24"/>
              </w:rPr>
              <w:pPrChange w:id="1392"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93" w:author="Xhelo Aros" w:date="2018-09-10T05:17:00Z">
              <w:r w:rsidRPr="00730130">
                <w:rPr>
                  <w:rFonts w:cs="Arial"/>
                  <w:szCs w:val="24"/>
                </w:rPr>
                <w:t>2</w:t>
              </w:r>
            </w:ins>
          </w:p>
        </w:tc>
        <w:tc>
          <w:tcPr>
            <w:tcW w:w="1750" w:type="dxa"/>
            <w:tcPrChange w:id="1394" w:author="Xhelo Aros" w:date="2018-09-10T05:17:00Z">
              <w:tcPr>
                <w:tcW w:w="1253" w:type="dxa"/>
                <w:tcBorders>
                  <w:top w:val="nil"/>
                  <w:left w:val="nil"/>
                  <w:bottom w:val="nil"/>
                  <w:right w:val="nil"/>
                </w:tcBorders>
              </w:tcPr>
            </w:tcPrChange>
          </w:tcPr>
          <w:p w14:paraId="5B10D8EB" w14:textId="77777777" w:rsidR="001B1D40" w:rsidRPr="00730130" w:rsidRDefault="001B1D40">
            <w:pPr>
              <w:spacing w:line="259" w:lineRule="auto"/>
              <w:jc w:val="center"/>
              <w:cnfStyle w:val="000000000000" w:firstRow="0" w:lastRow="0" w:firstColumn="0" w:lastColumn="0" w:oddVBand="0" w:evenVBand="0" w:oddHBand="0" w:evenHBand="0" w:firstRowFirstColumn="0" w:firstRowLastColumn="0" w:lastRowFirstColumn="0" w:lastRowLastColumn="0"/>
              <w:rPr>
                <w:ins w:id="1395" w:author="Xhelo Aros" w:date="2018-09-10T05:17:00Z"/>
                <w:rFonts w:cs="Arial"/>
                <w:szCs w:val="24"/>
              </w:rPr>
              <w:pPrChange w:id="1396" w:author="Xhelo Aros" w:date="2018-09-10T05:17: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397" w:author="Xhelo Aros" w:date="2018-09-10T05:17:00Z">
              <w:r w:rsidRPr="00730130">
                <w:rPr>
                  <w:rFonts w:cs="Arial"/>
                  <w:szCs w:val="24"/>
                </w:rPr>
                <w:t>200</w:t>
              </w:r>
            </w:ins>
          </w:p>
        </w:tc>
      </w:tr>
      <w:tr w:rsidR="001B1D40" w:rsidRPr="00730130" w14:paraId="2F1D0153" w14:textId="77777777" w:rsidTr="001B1D40">
        <w:trPr>
          <w:cnfStyle w:val="000000100000" w:firstRow="0" w:lastRow="0" w:firstColumn="0" w:lastColumn="0" w:oddVBand="0" w:evenVBand="0" w:oddHBand="1" w:evenHBand="0" w:firstRowFirstColumn="0" w:firstRowLastColumn="0" w:lastRowFirstColumn="0" w:lastRowLastColumn="0"/>
          <w:trHeight w:val="245"/>
          <w:jc w:val="center"/>
          <w:trPrChange w:id="1398" w:author="Xhelo Aros" w:date="2018-09-10T05:17: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399" w:author="Xhelo Aros" w:date="2018-09-10T05:17:00Z">
              <w:tcPr>
                <w:tcW w:w="1492" w:type="dxa"/>
                <w:tcBorders>
                  <w:top w:val="nil"/>
                  <w:left w:val="nil"/>
                  <w:bottom w:val="single" w:sz="3" w:space="0" w:color="000000"/>
                  <w:right w:val="nil"/>
                </w:tcBorders>
              </w:tcPr>
            </w:tcPrChange>
          </w:tcPr>
          <w:p w14:paraId="34FC5737" w14:textId="77777777" w:rsidR="001B1D40" w:rsidRPr="00730130" w:rsidRDefault="001B1D40">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00" w:author="Xhelo Aros" w:date="2018-09-10T05:17:00Z"/>
                <w:rFonts w:cs="Arial"/>
                <w:szCs w:val="24"/>
              </w:rPr>
              <w:pPrChange w:id="1401" w:author="Xhelo Aros" w:date="2018-09-10T05:17: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02" w:author="Xhelo Aros" w:date="2018-09-10T05:17:00Z">
              <w:r w:rsidRPr="00730130">
                <w:rPr>
                  <w:rFonts w:cs="Arial"/>
                  <w:szCs w:val="24"/>
                </w:rPr>
                <w:t>300</w:t>
              </w:r>
            </w:ins>
          </w:p>
        </w:tc>
        <w:tc>
          <w:tcPr>
            <w:tcW w:w="1782" w:type="dxa"/>
            <w:tcPrChange w:id="1403" w:author="Xhelo Aros" w:date="2018-09-10T05:17:00Z">
              <w:tcPr>
                <w:tcW w:w="1373" w:type="dxa"/>
                <w:tcBorders>
                  <w:top w:val="nil"/>
                  <w:left w:val="nil"/>
                  <w:bottom w:val="single" w:sz="3" w:space="0" w:color="000000"/>
                  <w:right w:val="nil"/>
                </w:tcBorders>
              </w:tcPr>
            </w:tcPrChange>
          </w:tcPr>
          <w:p w14:paraId="4FAA9BD1"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404" w:author="Xhelo Aros" w:date="2018-09-10T05:17:00Z"/>
                <w:rFonts w:cs="Arial"/>
                <w:szCs w:val="24"/>
              </w:rPr>
              <w:pPrChange w:id="1405"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06" w:author="Xhelo Aros" w:date="2018-09-10T05:17:00Z">
              <w:r w:rsidRPr="00730130">
                <w:rPr>
                  <w:rFonts w:cs="Arial"/>
                  <w:szCs w:val="24"/>
                </w:rPr>
                <w:t>3</w:t>
              </w:r>
            </w:ins>
          </w:p>
        </w:tc>
        <w:tc>
          <w:tcPr>
            <w:tcW w:w="1750" w:type="dxa"/>
            <w:tcPrChange w:id="1407" w:author="Xhelo Aros" w:date="2018-09-10T05:17:00Z">
              <w:tcPr>
                <w:tcW w:w="1253" w:type="dxa"/>
                <w:tcBorders>
                  <w:top w:val="nil"/>
                  <w:left w:val="nil"/>
                  <w:bottom w:val="single" w:sz="3" w:space="0" w:color="000000"/>
                  <w:right w:val="nil"/>
                </w:tcBorders>
              </w:tcPr>
            </w:tcPrChange>
          </w:tcPr>
          <w:p w14:paraId="5F287BAA" w14:textId="77777777" w:rsidR="001B1D40" w:rsidRPr="00730130" w:rsidRDefault="001B1D40">
            <w:pPr>
              <w:spacing w:line="259" w:lineRule="auto"/>
              <w:jc w:val="center"/>
              <w:cnfStyle w:val="000000100000" w:firstRow="0" w:lastRow="0" w:firstColumn="0" w:lastColumn="0" w:oddVBand="0" w:evenVBand="0" w:oddHBand="1" w:evenHBand="0" w:firstRowFirstColumn="0" w:firstRowLastColumn="0" w:lastRowFirstColumn="0" w:lastRowLastColumn="0"/>
              <w:rPr>
                <w:ins w:id="1408" w:author="Xhelo Aros" w:date="2018-09-10T05:17:00Z"/>
                <w:rFonts w:cs="Arial"/>
                <w:szCs w:val="24"/>
              </w:rPr>
              <w:pPrChange w:id="1409" w:author="Xhelo Aros" w:date="2018-09-10T05:17: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10" w:author="Xhelo Aros" w:date="2018-09-10T05:17:00Z">
              <w:r w:rsidRPr="00730130">
                <w:rPr>
                  <w:rFonts w:cs="Arial"/>
                  <w:szCs w:val="24"/>
                </w:rPr>
                <w:t>900</w:t>
              </w:r>
            </w:ins>
          </w:p>
        </w:tc>
      </w:tr>
    </w:tbl>
    <w:p w14:paraId="6559B334" w14:textId="7A3BF344" w:rsidR="001B1D40" w:rsidRDefault="001B1D40">
      <w:pPr>
        <w:spacing w:after="100" w:afterAutospacing="1"/>
        <w:rPr>
          <w:ins w:id="1411" w:author="Xhelo Aros" w:date="2018-09-10T05:20:00Z"/>
          <w:rFonts w:cs="Arial"/>
          <w:szCs w:val="24"/>
        </w:rPr>
        <w:pPrChange w:id="1412" w:author="Xhelo Aros" w:date="2018-09-10T05:23:00Z">
          <w:pPr>
            <w:spacing w:after="100" w:afterAutospacing="1"/>
            <w:ind w:left="-15" w:firstLine="239"/>
          </w:pPr>
        </w:pPrChange>
      </w:pPr>
    </w:p>
    <w:p w14:paraId="4D1368F5" w14:textId="2ABBD7DD" w:rsidR="00E1793C" w:rsidRDefault="00E1793C">
      <w:pPr>
        <w:pStyle w:val="Descripcin"/>
        <w:keepNext/>
        <w:rPr>
          <w:ins w:id="1413" w:author="Xhelo Aros" w:date="2018-09-10T05:23:00Z"/>
        </w:rPr>
        <w:pPrChange w:id="1414" w:author="Xhelo Aros" w:date="2018-09-10T05:23:00Z">
          <w:pPr/>
        </w:pPrChange>
      </w:pPr>
      <w:bookmarkStart w:id="1415" w:name="_Ref524422211"/>
      <w:bookmarkStart w:id="1416" w:name="_Toc524387431"/>
      <w:ins w:id="1417" w:author="Xhelo Aros" w:date="2018-09-10T05:23:00Z">
        <w:r>
          <w:t xml:space="preserve">Tabla </w:t>
        </w:r>
        <w:r>
          <w:fldChar w:fldCharType="begin"/>
        </w:r>
        <w:r>
          <w:instrText xml:space="preserve"> SEQ Tabla \* ARABIC </w:instrText>
        </w:r>
      </w:ins>
      <w:r>
        <w:fldChar w:fldCharType="separate"/>
      </w:r>
      <w:ins w:id="1418" w:author="Xhelo Aros" w:date="2018-09-10T05:23:00Z">
        <w:r>
          <w:rPr>
            <w:noProof/>
          </w:rPr>
          <w:t>30</w:t>
        </w:r>
        <w:r>
          <w:fldChar w:fldCharType="end"/>
        </w:r>
        <w:bookmarkEnd w:id="1415"/>
        <w:r>
          <w:t xml:space="preserve">: </w:t>
        </w:r>
        <w:r w:rsidRPr="00A17F7A">
          <w:t xml:space="preserve">Resultado de prueba de penetración a servidor XMPP </w:t>
        </w:r>
        <w:r>
          <w:t>con</w:t>
        </w:r>
        <w:r w:rsidRPr="00A17F7A">
          <w:t xml:space="preserve"> mejora de seguridad.</w:t>
        </w:r>
        <w:bookmarkEnd w:id="1416"/>
      </w:ins>
    </w:p>
    <w:tbl>
      <w:tblPr>
        <w:tblStyle w:val="Tablaconcuadrcula4-nfasis1"/>
        <w:tblW w:w="5745" w:type="dxa"/>
        <w:jc w:val="center"/>
        <w:tblLook w:val="04A0" w:firstRow="1" w:lastRow="0" w:firstColumn="1" w:lastColumn="0" w:noHBand="0" w:noVBand="1"/>
        <w:tblPrChange w:id="1419" w:author="Xhelo Aros" w:date="2018-09-10T05:23:00Z">
          <w:tblPr>
            <w:tblStyle w:val="TableGrid"/>
            <w:tblW w:w="4119" w:type="dxa"/>
            <w:tblInd w:w="2801" w:type="dxa"/>
            <w:tblCellMar>
              <w:top w:w="31" w:type="dxa"/>
              <w:right w:w="115" w:type="dxa"/>
            </w:tblCellMar>
            <w:tblLook w:val="04A0" w:firstRow="1" w:lastRow="0" w:firstColumn="1" w:lastColumn="0" w:noHBand="0" w:noVBand="1"/>
          </w:tblPr>
        </w:tblPrChange>
      </w:tblPr>
      <w:tblGrid>
        <w:gridCol w:w="1190"/>
        <w:gridCol w:w="2137"/>
        <w:gridCol w:w="2418"/>
        <w:tblGridChange w:id="1420">
          <w:tblGrid>
            <w:gridCol w:w="1317"/>
            <w:gridCol w:w="1259"/>
            <w:gridCol w:w="1543"/>
          </w:tblGrid>
        </w:tblGridChange>
      </w:tblGrid>
      <w:tr w:rsidR="00E1793C" w:rsidRPr="00730130" w14:paraId="2BEE13F8" w14:textId="77777777" w:rsidTr="00E1793C">
        <w:trPr>
          <w:cnfStyle w:val="100000000000" w:firstRow="1" w:lastRow="0" w:firstColumn="0" w:lastColumn="0" w:oddVBand="0" w:evenVBand="0" w:oddHBand="0" w:evenHBand="0" w:firstRowFirstColumn="0" w:firstRowLastColumn="0" w:lastRowFirstColumn="0" w:lastRowLastColumn="0"/>
          <w:trHeight w:val="725"/>
          <w:jc w:val="center"/>
          <w:trPrChange w:id="1421" w:author="Xhelo Aros" w:date="2018-09-10T05:23:00Z">
            <w:trPr>
              <w:trHeight w:val="725"/>
            </w:trPr>
          </w:trPrChange>
        </w:trPr>
        <w:tc>
          <w:tcPr>
            <w:cnfStyle w:val="001000000000" w:firstRow="0" w:lastRow="0" w:firstColumn="1" w:lastColumn="0" w:oddVBand="0" w:evenVBand="0" w:oddHBand="0" w:evenHBand="0" w:firstRowFirstColumn="0" w:firstRowLastColumn="0" w:lastRowFirstColumn="0" w:lastRowLastColumn="0"/>
            <w:tcW w:w="1190" w:type="dxa"/>
            <w:tcPrChange w:id="1422" w:author="Xhelo Aros" w:date="2018-09-10T05:23:00Z">
              <w:tcPr>
                <w:tcW w:w="1492" w:type="dxa"/>
                <w:tcBorders>
                  <w:top w:val="single" w:sz="3" w:space="0" w:color="000000"/>
                  <w:left w:val="nil"/>
                  <w:bottom w:val="single" w:sz="3" w:space="0" w:color="000000"/>
                </w:tcBorders>
              </w:tcPr>
            </w:tcPrChange>
          </w:tcPr>
          <w:p w14:paraId="687D5BC2" w14:textId="77777777" w:rsidR="00E1793C" w:rsidRPr="00730130" w:rsidRDefault="00E1793C">
            <w:pPr>
              <w:spacing w:line="259" w:lineRule="auto"/>
              <w:ind w:left="120"/>
              <w:jc w:val="left"/>
              <w:cnfStyle w:val="101000000000" w:firstRow="1" w:lastRow="0" w:firstColumn="1" w:lastColumn="0" w:oddVBand="0" w:evenVBand="0" w:oddHBand="0" w:evenHBand="0" w:firstRowFirstColumn="0" w:firstRowLastColumn="0" w:lastRowFirstColumn="0" w:lastRowLastColumn="0"/>
              <w:rPr>
                <w:ins w:id="1423" w:author="Xhelo Aros" w:date="2018-09-10T05:20:00Z"/>
                <w:rFonts w:cs="Arial"/>
                <w:szCs w:val="24"/>
              </w:rPr>
            </w:pPr>
            <w:ins w:id="1424" w:author="Xhelo Aros" w:date="2018-09-10T05:20:00Z">
              <w:r w:rsidRPr="00730130">
                <w:rPr>
                  <w:rFonts w:cs="Arial"/>
                  <w:szCs w:val="24"/>
                </w:rPr>
                <w:t>Tiempo (sec.)</w:t>
              </w:r>
            </w:ins>
          </w:p>
        </w:tc>
        <w:tc>
          <w:tcPr>
            <w:tcW w:w="2137" w:type="dxa"/>
            <w:tcPrChange w:id="1425" w:author="Xhelo Aros" w:date="2018-09-10T05:23:00Z">
              <w:tcPr>
                <w:tcW w:w="1373" w:type="dxa"/>
                <w:tcBorders>
                  <w:top w:val="single" w:sz="3" w:space="0" w:color="000000"/>
                  <w:bottom w:val="single" w:sz="3" w:space="0" w:color="000000"/>
                </w:tcBorders>
              </w:tcPr>
            </w:tcPrChange>
          </w:tcPr>
          <w:p w14:paraId="2C361039" w14:textId="4ED4C6E9"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426" w:author="Xhelo Aros" w:date="2018-09-10T05:20:00Z"/>
                <w:rFonts w:cs="Arial"/>
                <w:szCs w:val="24"/>
              </w:rPr>
            </w:pPr>
            <w:ins w:id="1427" w:author="Xhelo Aros" w:date="2018-09-10T05:20:00Z">
              <w:r w:rsidRPr="00730130">
                <w:rPr>
                  <w:rFonts w:cs="Arial"/>
                  <w:szCs w:val="24"/>
                </w:rPr>
                <w:t>Intentos</w:t>
              </w:r>
            </w:ins>
            <w:ins w:id="1428" w:author="Xhelo Aros" w:date="2018-09-10T05:21:00Z">
              <w:r>
                <w:rPr>
                  <w:rFonts w:cs="Arial"/>
                  <w:szCs w:val="24"/>
                </w:rPr>
                <w:t xml:space="preserve"> </w:t>
              </w:r>
            </w:ins>
            <w:ins w:id="1429" w:author="Xhelo Aros" w:date="2018-09-10T05:20:00Z">
              <w:del w:id="1430" w:author="Xhelo Aros" w:date="2018-09-10T05:21:00Z">
                <w:r w:rsidRPr="00730130" w:rsidDel="00E1793C">
                  <w:rPr>
                    <w:rFonts w:cs="Arial"/>
                    <w:szCs w:val="24"/>
                  </w:rPr>
                  <w:tab/>
                </w:r>
              </w:del>
              <w:r w:rsidRPr="00730130">
                <w:rPr>
                  <w:rFonts w:cs="Arial"/>
                  <w:szCs w:val="24"/>
                </w:rPr>
                <w:t xml:space="preserve">de </w:t>
              </w:r>
            </w:ins>
            <w:ins w:id="1431" w:author="Xhelo Aros" w:date="2018-09-10T05:22:00Z">
              <w:r>
                <w:rPr>
                  <w:rFonts w:cs="Arial"/>
                  <w:szCs w:val="24"/>
                </w:rPr>
                <w:t>registro</w:t>
              </w:r>
            </w:ins>
            <w:ins w:id="1432" w:author="Xhelo Aros" w:date="2018-09-10T05:20:00Z">
              <w:del w:id="1433" w:author="Xhelo Aros" w:date="2018-09-10T05:21:00Z">
                <w:r w:rsidRPr="00730130" w:rsidDel="00E1793C">
                  <w:rPr>
                    <w:rFonts w:cs="Arial"/>
                    <w:szCs w:val="24"/>
                  </w:rPr>
                  <w:delText>C</w:delText>
                </w:r>
              </w:del>
              <w:del w:id="1434" w:author="Xhelo Aros" w:date="2018-09-10T05:22:00Z">
                <w:r w:rsidRPr="00730130" w:rsidDel="00E1793C">
                  <w:rPr>
                    <w:rFonts w:cs="Arial"/>
                    <w:szCs w:val="24"/>
                  </w:rPr>
                  <w:delText>reación</w:delText>
                </w:r>
              </w:del>
              <w:del w:id="1435" w:author="Xhelo Aros" w:date="2018-09-10T05:21:00Z">
                <w:r w:rsidRPr="00730130" w:rsidDel="00E1793C">
                  <w:rPr>
                    <w:rFonts w:cs="Arial"/>
                    <w:szCs w:val="24"/>
                  </w:rPr>
                  <w:delText xml:space="preserve"> </w:delText>
                </w:r>
              </w:del>
            </w:ins>
            <w:ins w:id="1436" w:author="Xhelo Aros" w:date="2018-09-10T05:21:00Z">
              <w:r>
                <w:rPr>
                  <w:rFonts w:cs="Arial"/>
                  <w:szCs w:val="24"/>
                </w:rPr>
                <w:t xml:space="preserve"> </w:t>
              </w:r>
            </w:ins>
            <w:ins w:id="1437" w:author="Xhelo Aros" w:date="2018-09-10T05:20:00Z">
              <w:r w:rsidRPr="00730130">
                <w:rPr>
                  <w:rFonts w:cs="Arial"/>
                  <w:szCs w:val="24"/>
                </w:rPr>
                <w:t>por</w:t>
              </w:r>
              <w:del w:id="1438" w:author="Xhelo Aros" w:date="2018-09-10T05:21:00Z">
                <w:r w:rsidRPr="00730130" w:rsidDel="00E1793C">
                  <w:rPr>
                    <w:rFonts w:cs="Arial"/>
                    <w:szCs w:val="24"/>
                  </w:rPr>
                  <w:delText xml:space="preserve"> s</w:delText>
                </w:r>
              </w:del>
            </w:ins>
            <w:ins w:id="1439" w:author="Xhelo Aros" w:date="2018-09-10T05:21:00Z">
              <w:r>
                <w:rPr>
                  <w:rFonts w:cs="Arial"/>
                  <w:szCs w:val="24"/>
                </w:rPr>
                <w:t xml:space="preserve"> s</w:t>
              </w:r>
            </w:ins>
            <w:ins w:id="1440" w:author="Xhelo Aros" w:date="2018-09-10T05:20:00Z">
              <w:r w:rsidRPr="00730130">
                <w:rPr>
                  <w:rFonts w:cs="Arial"/>
                  <w:szCs w:val="24"/>
                </w:rPr>
                <w:t>egundo</w:t>
              </w:r>
            </w:ins>
          </w:p>
        </w:tc>
        <w:tc>
          <w:tcPr>
            <w:tcW w:w="2418" w:type="dxa"/>
            <w:tcPrChange w:id="1441" w:author="Xhelo Aros" w:date="2018-09-10T05:23:00Z">
              <w:tcPr>
                <w:tcW w:w="1253" w:type="dxa"/>
                <w:tcBorders>
                  <w:top w:val="single" w:sz="3" w:space="0" w:color="000000"/>
                  <w:bottom w:val="single" w:sz="3" w:space="0" w:color="000000"/>
                  <w:right w:val="nil"/>
                </w:tcBorders>
              </w:tcPr>
            </w:tcPrChange>
          </w:tcPr>
          <w:p w14:paraId="31192004" w14:textId="0B29E125" w:rsidR="00E1793C" w:rsidRPr="00730130" w:rsidRDefault="00E1793C">
            <w:pPr>
              <w:spacing w:line="259" w:lineRule="auto"/>
              <w:jc w:val="left"/>
              <w:cnfStyle w:val="100000000000" w:firstRow="1" w:lastRow="0" w:firstColumn="0" w:lastColumn="0" w:oddVBand="0" w:evenVBand="0" w:oddHBand="0" w:evenHBand="0" w:firstRowFirstColumn="0" w:firstRowLastColumn="0" w:lastRowFirstColumn="0" w:lastRowLastColumn="0"/>
              <w:rPr>
                <w:ins w:id="1442" w:author="Xhelo Aros" w:date="2018-09-10T05:20:00Z"/>
                <w:rFonts w:cs="Arial"/>
                <w:szCs w:val="24"/>
              </w:rPr>
            </w:pPr>
            <w:ins w:id="1443" w:author="Xhelo Aros" w:date="2018-09-10T05:20:00Z">
              <w:r w:rsidRPr="00730130">
                <w:rPr>
                  <w:rFonts w:cs="Arial"/>
                  <w:szCs w:val="24"/>
                </w:rPr>
                <w:t xml:space="preserve">Identidades </w:t>
              </w:r>
              <w:del w:id="1444" w:author="Xhelo Aros" w:date="2018-09-10T05:22:00Z">
                <w:r w:rsidRPr="00730130" w:rsidDel="00E1793C">
                  <w:rPr>
                    <w:rFonts w:cs="Arial"/>
                    <w:szCs w:val="24"/>
                  </w:rPr>
                  <w:delText>creadas</w:delText>
                </w:r>
              </w:del>
            </w:ins>
            <w:ins w:id="1445" w:author="Xhelo Aros" w:date="2018-09-10T05:22:00Z">
              <w:r>
                <w:rPr>
                  <w:rFonts w:cs="Arial"/>
                  <w:szCs w:val="24"/>
                </w:rPr>
                <w:t>registradas</w:t>
              </w:r>
            </w:ins>
            <w:ins w:id="1446" w:author="Xhelo Aros" w:date="2018-09-10T05:20:00Z">
              <w:r w:rsidRPr="00730130">
                <w:rPr>
                  <w:rFonts w:cs="Arial"/>
                  <w:szCs w:val="24"/>
                </w:rPr>
                <w:t xml:space="preserve"> exitosamente</w:t>
              </w:r>
            </w:ins>
          </w:p>
        </w:tc>
      </w:tr>
      <w:tr w:rsidR="00E1793C" w:rsidRPr="00730130" w14:paraId="19FCCE40" w14:textId="77777777" w:rsidTr="00E1793C">
        <w:trPr>
          <w:cnfStyle w:val="000000100000" w:firstRow="0" w:lastRow="0" w:firstColumn="0" w:lastColumn="0" w:oddVBand="0" w:evenVBand="0" w:oddHBand="1" w:evenHBand="0" w:firstRowFirstColumn="0" w:firstRowLastColumn="0" w:lastRowFirstColumn="0" w:lastRowLastColumn="0"/>
          <w:trHeight w:val="241"/>
          <w:jc w:val="center"/>
          <w:trPrChange w:id="1447" w:author="Xhelo Aros" w:date="2018-09-10T05:23:00Z">
            <w:trPr>
              <w:trHeight w:val="241"/>
            </w:trPr>
          </w:trPrChange>
        </w:trPr>
        <w:tc>
          <w:tcPr>
            <w:cnfStyle w:val="001000000000" w:firstRow="0" w:lastRow="0" w:firstColumn="1" w:lastColumn="0" w:oddVBand="0" w:evenVBand="0" w:oddHBand="0" w:evenHBand="0" w:firstRowFirstColumn="0" w:firstRowLastColumn="0" w:lastRowFirstColumn="0" w:lastRowLastColumn="0"/>
            <w:tcW w:w="1190" w:type="dxa"/>
            <w:tcPrChange w:id="1448" w:author="Xhelo Aros" w:date="2018-09-10T05:23:00Z">
              <w:tcPr>
                <w:tcW w:w="1492" w:type="dxa"/>
                <w:tcBorders>
                  <w:top w:val="single" w:sz="3" w:space="0" w:color="000000"/>
                  <w:left w:val="nil"/>
                  <w:bottom w:val="nil"/>
                  <w:right w:val="nil"/>
                </w:tcBorders>
              </w:tcPr>
            </w:tcPrChange>
          </w:tcPr>
          <w:p w14:paraId="6780D4C0"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49" w:author="Xhelo Aros" w:date="2018-09-10T05:20:00Z"/>
                <w:rFonts w:cs="Arial"/>
                <w:szCs w:val="24"/>
              </w:rPr>
              <w:pPrChange w:id="1450"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51" w:author="Xhelo Aros" w:date="2018-09-10T05:20:00Z">
              <w:r w:rsidRPr="00730130">
                <w:rPr>
                  <w:rFonts w:cs="Arial"/>
                  <w:szCs w:val="24"/>
                </w:rPr>
                <w:t>50</w:t>
              </w:r>
            </w:ins>
          </w:p>
        </w:tc>
        <w:tc>
          <w:tcPr>
            <w:tcW w:w="2137" w:type="dxa"/>
            <w:tcPrChange w:id="1452" w:author="Xhelo Aros" w:date="2018-09-10T05:23:00Z">
              <w:tcPr>
                <w:tcW w:w="1373" w:type="dxa"/>
                <w:tcBorders>
                  <w:top w:val="single" w:sz="3" w:space="0" w:color="000000"/>
                  <w:left w:val="nil"/>
                  <w:bottom w:val="nil"/>
                  <w:right w:val="nil"/>
                </w:tcBorders>
              </w:tcPr>
            </w:tcPrChange>
          </w:tcPr>
          <w:p w14:paraId="546ECAC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53" w:author="Xhelo Aros" w:date="2018-09-10T05:20:00Z"/>
                <w:rFonts w:cs="Arial"/>
                <w:szCs w:val="24"/>
              </w:rPr>
              <w:pPrChange w:id="1454"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55" w:author="Xhelo Aros" w:date="2018-09-10T05:20:00Z">
              <w:r w:rsidRPr="00730130">
                <w:rPr>
                  <w:rFonts w:cs="Arial"/>
                  <w:szCs w:val="24"/>
                </w:rPr>
                <w:t>2</w:t>
              </w:r>
            </w:ins>
          </w:p>
        </w:tc>
        <w:tc>
          <w:tcPr>
            <w:tcW w:w="2418" w:type="dxa"/>
            <w:tcPrChange w:id="1456" w:author="Xhelo Aros" w:date="2018-09-10T05:23:00Z">
              <w:tcPr>
                <w:tcW w:w="1253" w:type="dxa"/>
                <w:tcBorders>
                  <w:top w:val="single" w:sz="3" w:space="0" w:color="000000"/>
                  <w:left w:val="nil"/>
                  <w:bottom w:val="nil"/>
                  <w:right w:val="nil"/>
                </w:tcBorders>
              </w:tcPr>
            </w:tcPrChange>
          </w:tcPr>
          <w:p w14:paraId="396605E4"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57" w:author="Xhelo Aros" w:date="2018-09-10T05:20:00Z"/>
                <w:rFonts w:cs="Arial"/>
                <w:szCs w:val="24"/>
              </w:rPr>
              <w:pPrChange w:id="1458"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59" w:author="Xhelo Aros" w:date="2018-09-10T05:20:00Z">
              <w:r w:rsidRPr="00730130">
                <w:rPr>
                  <w:rFonts w:cs="Arial"/>
                  <w:szCs w:val="24"/>
                </w:rPr>
                <w:t>0</w:t>
              </w:r>
            </w:ins>
          </w:p>
        </w:tc>
      </w:tr>
      <w:tr w:rsidR="00E1793C" w:rsidRPr="00730130" w14:paraId="146342C7" w14:textId="77777777" w:rsidTr="00E1793C">
        <w:trPr>
          <w:trHeight w:val="239"/>
          <w:jc w:val="center"/>
          <w:trPrChange w:id="1460" w:author="Xhelo Aros" w:date="2018-09-10T05:23:00Z">
            <w:trPr>
              <w:trHeight w:val="239"/>
            </w:trPr>
          </w:trPrChange>
        </w:trPr>
        <w:tc>
          <w:tcPr>
            <w:cnfStyle w:val="001000000000" w:firstRow="0" w:lastRow="0" w:firstColumn="1" w:lastColumn="0" w:oddVBand="0" w:evenVBand="0" w:oddHBand="0" w:evenHBand="0" w:firstRowFirstColumn="0" w:firstRowLastColumn="0" w:lastRowFirstColumn="0" w:lastRowLastColumn="0"/>
            <w:tcW w:w="1190" w:type="dxa"/>
            <w:tcPrChange w:id="1461" w:author="Xhelo Aros" w:date="2018-09-10T05:23:00Z">
              <w:tcPr>
                <w:tcW w:w="1492" w:type="dxa"/>
                <w:tcBorders>
                  <w:top w:val="nil"/>
                  <w:left w:val="nil"/>
                  <w:bottom w:val="nil"/>
                  <w:right w:val="nil"/>
                </w:tcBorders>
              </w:tcPr>
            </w:tcPrChange>
          </w:tcPr>
          <w:p w14:paraId="12813F99" w14:textId="77777777" w:rsidR="00E1793C" w:rsidRPr="00730130" w:rsidRDefault="00E1793C">
            <w:pPr>
              <w:spacing w:line="259" w:lineRule="auto"/>
              <w:ind w:left="120"/>
              <w:jc w:val="center"/>
              <w:rPr>
                <w:ins w:id="1462" w:author="Xhelo Aros" w:date="2018-09-10T05:20:00Z"/>
                <w:rFonts w:cs="Arial"/>
                <w:szCs w:val="24"/>
              </w:rPr>
              <w:pPrChange w:id="1463" w:author="Xhelo Aros" w:date="2018-09-10T05:22:00Z">
                <w:pPr>
                  <w:spacing w:line="259" w:lineRule="auto"/>
                  <w:ind w:left="120"/>
                  <w:jc w:val="left"/>
                </w:pPr>
              </w:pPrChange>
            </w:pPr>
            <w:ins w:id="1464" w:author="Xhelo Aros" w:date="2018-09-10T05:20:00Z">
              <w:r w:rsidRPr="00730130">
                <w:rPr>
                  <w:rFonts w:cs="Arial"/>
                  <w:szCs w:val="24"/>
                </w:rPr>
                <w:t>100</w:t>
              </w:r>
            </w:ins>
          </w:p>
        </w:tc>
        <w:tc>
          <w:tcPr>
            <w:tcW w:w="2137" w:type="dxa"/>
            <w:tcPrChange w:id="1465" w:author="Xhelo Aros" w:date="2018-09-10T05:23:00Z">
              <w:tcPr>
                <w:tcW w:w="1373" w:type="dxa"/>
                <w:tcBorders>
                  <w:top w:val="nil"/>
                  <w:left w:val="nil"/>
                  <w:bottom w:val="nil"/>
                  <w:right w:val="nil"/>
                </w:tcBorders>
              </w:tcPr>
            </w:tcPrChange>
          </w:tcPr>
          <w:p w14:paraId="03719BF7"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466" w:author="Xhelo Aros" w:date="2018-09-10T05:20:00Z"/>
                <w:rFonts w:cs="Arial"/>
                <w:szCs w:val="24"/>
              </w:rPr>
              <w:pPrChange w:id="1467"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468" w:author="Xhelo Aros" w:date="2018-09-10T05:20:00Z">
              <w:r w:rsidRPr="00730130">
                <w:rPr>
                  <w:rFonts w:cs="Arial"/>
                  <w:szCs w:val="24"/>
                </w:rPr>
                <w:t>2</w:t>
              </w:r>
            </w:ins>
          </w:p>
        </w:tc>
        <w:tc>
          <w:tcPr>
            <w:tcW w:w="2418" w:type="dxa"/>
            <w:tcPrChange w:id="1469" w:author="Xhelo Aros" w:date="2018-09-10T05:23:00Z">
              <w:tcPr>
                <w:tcW w:w="1253" w:type="dxa"/>
                <w:tcBorders>
                  <w:top w:val="nil"/>
                  <w:left w:val="nil"/>
                  <w:bottom w:val="nil"/>
                  <w:right w:val="nil"/>
                </w:tcBorders>
              </w:tcPr>
            </w:tcPrChange>
          </w:tcPr>
          <w:p w14:paraId="3878FBDE" w14:textId="77777777" w:rsidR="00E1793C" w:rsidRPr="00730130" w:rsidRDefault="00E1793C">
            <w:pPr>
              <w:spacing w:line="259" w:lineRule="auto"/>
              <w:jc w:val="center"/>
              <w:cnfStyle w:val="000000000000" w:firstRow="0" w:lastRow="0" w:firstColumn="0" w:lastColumn="0" w:oddVBand="0" w:evenVBand="0" w:oddHBand="0" w:evenHBand="0" w:firstRowFirstColumn="0" w:firstRowLastColumn="0" w:lastRowFirstColumn="0" w:lastRowLastColumn="0"/>
              <w:rPr>
                <w:ins w:id="1470" w:author="Xhelo Aros" w:date="2018-09-10T05:20:00Z"/>
                <w:rFonts w:cs="Arial"/>
                <w:szCs w:val="24"/>
              </w:rPr>
              <w:pPrChange w:id="1471" w:author="Xhelo Aros" w:date="2018-09-10T05:22:00Z">
                <w:pPr>
                  <w:spacing w:line="259" w:lineRule="auto"/>
                  <w:jc w:val="left"/>
                  <w:cnfStyle w:val="000000000000" w:firstRow="0" w:lastRow="0" w:firstColumn="0" w:lastColumn="0" w:oddVBand="0" w:evenVBand="0" w:oddHBand="0" w:evenHBand="0" w:firstRowFirstColumn="0" w:firstRowLastColumn="0" w:lastRowFirstColumn="0" w:lastRowLastColumn="0"/>
                </w:pPr>
              </w:pPrChange>
            </w:pPr>
            <w:ins w:id="1472" w:author="Xhelo Aros" w:date="2018-09-10T05:20:00Z">
              <w:r w:rsidRPr="00730130">
                <w:rPr>
                  <w:rFonts w:cs="Arial"/>
                  <w:szCs w:val="24"/>
                </w:rPr>
                <w:t>0</w:t>
              </w:r>
            </w:ins>
          </w:p>
        </w:tc>
      </w:tr>
      <w:tr w:rsidR="00E1793C" w:rsidRPr="00730130" w14:paraId="2BDB8EFC" w14:textId="77777777" w:rsidTr="00E1793C">
        <w:trPr>
          <w:cnfStyle w:val="000000100000" w:firstRow="0" w:lastRow="0" w:firstColumn="0" w:lastColumn="0" w:oddVBand="0" w:evenVBand="0" w:oddHBand="1" w:evenHBand="0" w:firstRowFirstColumn="0" w:firstRowLastColumn="0" w:lastRowFirstColumn="0" w:lastRowLastColumn="0"/>
          <w:trHeight w:val="245"/>
          <w:jc w:val="center"/>
          <w:trPrChange w:id="1473" w:author="Xhelo Aros" w:date="2018-09-10T05:23:00Z">
            <w:trPr>
              <w:trHeight w:val="245"/>
            </w:trPr>
          </w:trPrChange>
        </w:trPr>
        <w:tc>
          <w:tcPr>
            <w:cnfStyle w:val="001000000000" w:firstRow="0" w:lastRow="0" w:firstColumn="1" w:lastColumn="0" w:oddVBand="0" w:evenVBand="0" w:oddHBand="0" w:evenHBand="0" w:firstRowFirstColumn="0" w:firstRowLastColumn="0" w:lastRowFirstColumn="0" w:lastRowLastColumn="0"/>
            <w:tcW w:w="1190" w:type="dxa"/>
            <w:tcPrChange w:id="1474" w:author="Xhelo Aros" w:date="2018-09-10T05:23:00Z">
              <w:tcPr>
                <w:tcW w:w="1492" w:type="dxa"/>
                <w:tcBorders>
                  <w:top w:val="nil"/>
                  <w:left w:val="nil"/>
                  <w:bottom w:val="single" w:sz="3" w:space="0" w:color="000000"/>
                  <w:right w:val="nil"/>
                </w:tcBorders>
              </w:tcPr>
            </w:tcPrChange>
          </w:tcPr>
          <w:p w14:paraId="3F057893" w14:textId="77777777" w:rsidR="00E1793C" w:rsidRPr="00730130" w:rsidRDefault="00E1793C">
            <w:pPr>
              <w:spacing w:line="259" w:lineRule="auto"/>
              <w:ind w:left="120"/>
              <w:jc w:val="center"/>
              <w:cnfStyle w:val="001000100000" w:firstRow="0" w:lastRow="0" w:firstColumn="1" w:lastColumn="0" w:oddVBand="0" w:evenVBand="0" w:oddHBand="1" w:evenHBand="0" w:firstRowFirstColumn="0" w:firstRowLastColumn="0" w:lastRowFirstColumn="0" w:lastRowLastColumn="0"/>
              <w:rPr>
                <w:ins w:id="1475" w:author="Xhelo Aros" w:date="2018-09-10T05:20:00Z"/>
                <w:rFonts w:cs="Arial"/>
                <w:szCs w:val="24"/>
              </w:rPr>
              <w:pPrChange w:id="1476" w:author="Xhelo Aros" w:date="2018-09-10T05:22:00Z">
                <w:pPr>
                  <w:spacing w:line="259" w:lineRule="auto"/>
                  <w:ind w:left="120"/>
                  <w:jc w:val="left"/>
                  <w:cnfStyle w:val="001000100000" w:firstRow="0" w:lastRow="0" w:firstColumn="1" w:lastColumn="0" w:oddVBand="0" w:evenVBand="0" w:oddHBand="1" w:evenHBand="0" w:firstRowFirstColumn="0" w:firstRowLastColumn="0" w:lastRowFirstColumn="0" w:lastRowLastColumn="0"/>
                </w:pPr>
              </w:pPrChange>
            </w:pPr>
            <w:ins w:id="1477" w:author="Xhelo Aros" w:date="2018-09-10T05:20:00Z">
              <w:r w:rsidRPr="00730130">
                <w:rPr>
                  <w:rFonts w:cs="Arial"/>
                  <w:szCs w:val="24"/>
                </w:rPr>
                <w:t>300</w:t>
              </w:r>
            </w:ins>
          </w:p>
        </w:tc>
        <w:tc>
          <w:tcPr>
            <w:tcW w:w="2137" w:type="dxa"/>
            <w:tcPrChange w:id="1478" w:author="Xhelo Aros" w:date="2018-09-10T05:23:00Z">
              <w:tcPr>
                <w:tcW w:w="1373" w:type="dxa"/>
                <w:tcBorders>
                  <w:top w:val="nil"/>
                  <w:left w:val="nil"/>
                  <w:bottom w:val="single" w:sz="3" w:space="0" w:color="000000"/>
                  <w:right w:val="nil"/>
                </w:tcBorders>
              </w:tcPr>
            </w:tcPrChange>
          </w:tcPr>
          <w:p w14:paraId="4FEF86A7"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79" w:author="Xhelo Aros" w:date="2018-09-10T05:20:00Z"/>
                <w:rFonts w:cs="Arial"/>
                <w:szCs w:val="24"/>
              </w:rPr>
              <w:pPrChange w:id="1480"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81" w:author="Xhelo Aros" w:date="2018-09-10T05:20:00Z">
              <w:r w:rsidRPr="00730130">
                <w:rPr>
                  <w:rFonts w:cs="Arial"/>
                  <w:szCs w:val="24"/>
                </w:rPr>
                <w:t>3</w:t>
              </w:r>
            </w:ins>
          </w:p>
        </w:tc>
        <w:tc>
          <w:tcPr>
            <w:tcW w:w="2418" w:type="dxa"/>
            <w:tcPrChange w:id="1482" w:author="Xhelo Aros" w:date="2018-09-10T05:23:00Z">
              <w:tcPr>
                <w:tcW w:w="1253" w:type="dxa"/>
                <w:tcBorders>
                  <w:top w:val="nil"/>
                  <w:left w:val="nil"/>
                  <w:bottom w:val="single" w:sz="3" w:space="0" w:color="000000"/>
                  <w:right w:val="nil"/>
                </w:tcBorders>
              </w:tcPr>
            </w:tcPrChange>
          </w:tcPr>
          <w:p w14:paraId="330D9A0C" w14:textId="77777777" w:rsidR="00E1793C" w:rsidRPr="00730130" w:rsidRDefault="00E1793C">
            <w:pPr>
              <w:spacing w:line="259" w:lineRule="auto"/>
              <w:jc w:val="center"/>
              <w:cnfStyle w:val="000000100000" w:firstRow="0" w:lastRow="0" w:firstColumn="0" w:lastColumn="0" w:oddVBand="0" w:evenVBand="0" w:oddHBand="1" w:evenHBand="0" w:firstRowFirstColumn="0" w:firstRowLastColumn="0" w:lastRowFirstColumn="0" w:lastRowLastColumn="0"/>
              <w:rPr>
                <w:ins w:id="1483" w:author="Xhelo Aros" w:date="2018-09-10T05:20:00Z"/>
                <w:rFonts w:cs="Arial"/>
                <w:szCs w:val="24"/>
              </w:rPr>
              <w:pPrChange w:id="1484" w:author="Xhelo Aros" w:date="2018-09-10T05:22:00Z">
                <w:pPr>
                  <w:spacing w:line="259" w:lineRule="auto"/>
                  <w:jc w:val="left"/>
                  <w:cnfStyle w:val="000000100000" w:firstRow="0" w:lastRow="0" w:firstColumn="0" w:lastColumn="0" w:oddVBand="0" w:evenVBand="0" w:oddHBand="1" w:evenHBand="0" w:firstRowFirstColumn="0" w:firstRowLastColumn="0" w:lastRowFirstColumn="0" w:lastRowLastColumn="0"/>
                </w:pPr>
              </w:pPrChange>
            </w:pPr>
            <w:ins w:id="1485" w:author="Xhelo Aros" w:date="2018-09-10T05:20:00Z">
              <w:r w:rsidRPr="00730130">
                <w:rPr>
                  <w:rFonts w:cs="Arial"/>
                  <w:szCs w:val="24"/>
                </w:rPr>
                <w:t>0</w:t>
              </w:r>
            </w:ins>
          </w:p>
        </w:tc>
      </w:tr>
    </w:tbl>
    <w:p w14:paraId="68F05F1A" w14:textId="18D70E34" w:rsidR="00E1793C" w:rsidRDefault="00E1793C" w:rsidP="001B1D40">
      <w:pPr>
        <w:spacing w:after="100" w:afterAutospacing="1"/>
        <w:ind w:left="-15" w:firstLine="239"/>
        <w:rPr>
          <w:rFonts w:cs="Arial"/>
          <w:szCs w:val="24"/>
        </w:rPr>
      </w:pPr>
    </w:p>
    <w:p w14:paraId="3B5515A1" w14:textId="3072DC78" w:rsidR="000E1FB9" w:rsidRDefault="00E1793C" w:rsidP="001B1D40">
      <w:pPr>
        <w:spacing w:after="100" w:afterAutospacing="1"/>
        <w:ind w:left="-15" w:firstLine="239"/>
        <w:rPr>
          <w:rFonts w:cs="Arial"/>
          <w:szCs w:val="24"/>
        </w:rPr>
      </w:pPr>
      <w:r>
        <w:rPr>
          <w:rFonts w:cs="Arial"/>
          <w:szCs w:val="24"/>
        </w:rPr>
        <w:lastRenderedPageBreak/>
        <w:t xml:space="preserve">La mejora es evidente, se logró frenar los ataques que utilizan la vulnerabilidad existente en la XEP-0077. Esto se realizó </w:t>
      </w:r>
      <w:r w:rsidR="00BF4341">
        <w:rPr>
          <w:rFonts w:cs="Arial"/>
          <w:szCs w:val="24"/>
        </w:rPr>
        <w:t>mediante el mecanismo de</w:t>
      </w:r>
      <w:r>
        <w:rPr>
          <w:rFonts w:cs="Arial"/>
          <w:szCs w:val="24"/>
        </w:rPr>
        <w:t xml:space="preserve"> firmado de formularios de registro. Si bien, en el contexto del Internet de las Cosas, es importante la seguridad, también es importante la posibilidad de realizar un registro seguro de nuevas identidades en la red. Para</w:t>
      </w:r>
      <w:r w:rsidR="000E1FB9">
        <w:rPr>
          <w:rFonts w:cs="Arial"/>
          <w:szCs w:val="24"/>
        </w:rPr>
        <w:t xml:space="preserve"> realizar esto, se debe acceder a la consola de administración web de Openfire, a la sección </w:t>
      </w:r>
      <w:r w:rsidR="00BF4341">
        <w:rPr>
          <w:rFonts w:cs="Arial"/>
          <w:szCs w:val="24"/>
        </w:rPr>
        <w:t>«Configuración del servidor», luego a «Registro y Conexiones», y finalmente descender a la subsección «</w:t>
      </w:r>
      <w:proofErr w:type="spellStart"/>
      <w:r w:rsidR="00BF4341" w:rsidRPr="00BF4341">
        <w:rPr>
          <w:rFonts w:cs="Arial"/>
          <w:szCs w:val="24"/>
        </w:rPr>
        <w:t>Registration</w:t>
      </w:r>
      <w:proofErr w:type="spellEnd"/>
      <w:r w:rsidR="00BF4341" w:rsidRPr="00BF4341">
        <w:rPr>
          <w:rFonts w:cs="Arial"/>
          <w:szCs w:val="24"/>
        </w:rPr>
        <w:t xml:space="preserve"> </w:t>
      </w:r>
      <w:proofErr w:type="spellStart"/>
      <w:r w:rsidR="00BF4341" w:rsidRPr="00BF4341">
        <w:rPr>
          <w:rFonts w:cs="Arial"/>
          <w:szCs w:val="24"/>
        </w:rPr>
        <w:t>Signing</w:t>
      </w:r>
      <w:proofErr w:type="spellEnd"/>
      <w:r w:rsidR="00BF4341" w:rsidRPr="00BF4341">
        <w:rPr>
          <w:rFonts w:cs="Arial"/>
          <w:szCs w:val="24"/>
        </w:rPr>
        <w:t xml:space="preserve"> </w:t>
      </w:r>
      <w:proofErr w:type="spellStart"/>
      <w:r w:rsidR="00BF4341" w:rsidRPr="00BF4341">
        <w:rPr>
          <w:rFonts w:cs="Arial"/>
          <w:szCs w:val="24"/>
        </w:rPr>
        <w:t>Forms</w:t>
      </w:r>
      <w:proofErr w:type="spellEnd"/>
      <w:r w:rsidR="00BF4341">
        <w:rPr>
          <w:rFonts w:cs="Arial"/>
          <w:szCs w:val="24"/>
        </w:rPr>
        <w:t xml:space="preserve">», en donde generaremos nuevas credenciales, asignaremos una cantidad de registros permitidos a las credenciales generadas, en este caso el valor será de 100. En la </w:t>
      </w:r>
      <w:r w:rsidR="00BF4341">
        <w:rPr>
          <w:rFonts w:cs="Arial"/>
          <w:szCs w:val="24"/>
        </w:rPr>
        <w:fldChar w:fldCharType="begin"/>
      </w:r>
      <w:r w:rsidR="00BF4341">
        <w:rPr>
          <w:rFonts w:cs="Arial"/>
          <w:szCs w:val="24"/>
        </w:rPr>
        <w:instrText xml:space="preserve"> REF _Ref524325269 \h </w:instrText>
      </w:r>
      <w:r w:rsidR="00BF4341">
        <w:rPr>
          <w:rFonts w:cs="Arial"/>
          <w:szCs w:val="24"/>
        </w:rPr>
      </w:r>
      <w:r w:rsidR="00BF4341">
        <w:rPr>
          <w:rFonts w:cs="Arial"/>
          <w:szCs w:val="24"/>
        </w:rPr>
        <w:fldChar w:fldCharType="separate"/>
      </w:r>
      <w:r w:rsidR="00BF4341">
        <w:t xml:space="preserve">Figura </w:t>
      </w:r>
      <w:r w:rsidR="00BF4341">
        <w:rPr>
          <w:noProof/>
        </w:rPr>
        <w:t>22</w:t>
      </w:r>
      <w:r w:rsidR="00BF4341">
        <w:rPr>
          <w:rFonts w:cs="Arial"/>
          <w:szCs w:val="24"/>
        </w:rPr>
        <w:fldChar w:fldCharType="end"/>
      </w:r>
      <w:r w:rsidR="00BF4341">
        <w:rPr>
          <w:rFonts w:cs="Arial"/>
          <w:szCs w:val="24"/>
        </w:rPr>
        <w:t xml:space="preserve"> se encuentra destacada la credencial. </w:t>
      </w:r>
    </w:p>
    <w:p w14:paraId="5E857CB0" w14:textId="72D5E761" w:rsidR="00BF4341" w:rsidRDefault="00BF4341">
      <w:pPr>
        <w:pStyle w:val="Descripcin"/>
        <w:keepNext/>
        <w:pPrChange w:id="1486" w:author="Xhelo Aros" w:date="2018-09-10T06:45:00Z">
          <w:pPr>
            <w:pStyle w:val="Descripcin"/>
          </w:pPr>
        </w:pPrChange>
      </w:pPr>
      <w:bookmarkStart w:id="1487" w:name="_Ref524325269"/>
      <w:bookmarkStart w:id="1488" w:name="_Toc524387565"/>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22</w:t>
      </w:r>
      <w:r w:rsidR="00B05FD8">
        <w:rPr>
          <w:noProof/>
        </w:rPr>
        <w:fldChar w:fldCharType="end"/>
      </w:r>
      <w:bookmarkEnd w:id="1487"/>
      <w:r>
        <w:t>: Creación de credenciales en la consola de administración Openfire.</w:t>
      </w:r>
      <w:bookmarkEnd w:id="1488"/>
    </w:p>
    <w:p w14:paraId="7ACB9F9D" w14:textId="28C51269" w:rsidR="00BF4341" w:rsidRDefault="00BF4341">
      <w:pPr>
        <w:spacing w:after="100" w:afterAutospacing="1"/>
        <w:ind w:left="-15" w:firstLine="239"/>
        <w:rPr>
          <w:rFonts w:cs="Arial"/>
          <w:szCs w:val="24"/>
        </w:rPr>
      </w:pPr>
      <w:r w:rsidRPr="00BF4341">
        <w:rPr>
          <w:rFonts w:cs="Arial"/>
          <w:noProof/>
          <w:szCs w:val="24"/>
        </w:rPr>
        <w:drawing>
          <wp:inline distT="0" distB="0" distL="0" distR="0" wp14:anchorId="2B600516" wp14:editId="089EC9F8">
            <wp:extent cx="5431790" cy="366839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3668395"/>
                    </a:xfrm>
                    <a:prstGeom prst="rect">
                      <a:avLst/>
                    </a:prstGeom>
                  </pic:spPr>
                </pic:pic>
              </a:graphicData>
            </a:graphic>
          </wp:inline>
        </w:drawing>
      </w:r>
    </w:p>
    <w:p w14:paraId="6C19173A" w14:textId="77777777" w:rsidR="00D46A6F" w:rsidRDefault="00BF4341" w:rsidP="001B1D40">
      <w:pPr>
        <w:spacing w:after="100" w:afterAutospacing="1"/>
        <w:ind w:left="-15" w:firstLine="239"/>
        <w:rPr>
          <w:rFonts w:cs="Arial"/>
          <w:szCs w:val="24"/>
        </w:rPr>
      </w:pPr>
      <w:r>
        <w:rPr>
          <w:rFonts w:cs="Arial"/>
          <w:szCs w:val="24"/>
        </w:rPr>
        <w:t xml:space="preserve">Ya creada la credencial, esta se incorpora en la codificación de los dispositivos IoT. En nuestro caso, </w:t>
      </w:r>
      <w:r w:rsidR="001325F7">
        <w:rPr>
          <w:rFonts w:cs="Arial"/>
          <w:szCs w:val="24"/>
        </w:rPr>
        <w:t>se ha</w:t>
      </w:r>
      <w:r>
        <w:rPr>
          <w:rFonts w:cs="Arial"/>
          <w:szCs w:val="24"/>
        </w:rPr>
        <w:t xml:space="preserve"> creado una </w:t>
      </w:r>
      <w:r w:rsidR="00D46A6F">
        <w:rPr>
          <w:rFonts w:cs="Arial"/>
          <w:szCs w:val="24"/>
        </w:rPr>
        <w:t xml:space="preserve">Thing, la que hemos llamado </w:t>
      </w:r>
      <w:proofErr w:type="spellStart"/>
      <w:r w:rsidR="00D46A6F">
        <w:rPr>
          <w:rFonts w:cs="Arial"/>
          <w:szCs w:val="24"/>
        </w:rPr>
        <w:t>RedBox</w:t>
      </w:r>
      <w:proofErr w:type="spellEnd"/>
      <w:r w:rsidR="00D46A6F">
        <w:rPr>
          <w:rFonts w:cs="Arial"/>
          <w:szCs w:val="24"/>
        </w:rPr>
        <w:t>, para simplificar su identificación.</w:t>
      </w:r>
    </w:p>
    <w:p w14:paraId="0D489DA9" w14:textId="269F1B2C" w:rsidR="00E1793C" w:rsidRDefault="00D46A6F" w:rsidP="001B1D40">
      <w:pPr>
        <w:spacing w:after="100" w:afterAutospacing="1"/>
        <w:ind w:left="-15" w:firstLine="239"/>
        <w:rPr>
          <w:rFonts w:cs="Arial"/>
          <w:szCs w:val="24"/>
        </w:rPr>
      </w:pPr>
      <w:r>
        <w:rPr>
          <w:rFonts w:cs="Arial"/>
          <w:szCs w:val="24"/>
        </w:rPr>
        <w:t xml:space="preserve">A </w:t>
      </w:r>
      <w:proofErr w:type="spellStart"/>
      <w:r>
        <w:rPr>
          <w:rFonts w:cs="Arial"/>
          <w:szCs w:val="24"/>
        </w:rPr>
        <w:t>RedBox</w:t>
      </w:r>
      <w:proofErr w:type="spellEnd"/>
      <w:r>
        <w:rPr>
          <w:rFonts w:cs="Arial"/>
          <w:szCs w:val="24"/>
        </w:rPr>
        <w:t xml:space="preserve"> se le incorporó</w:t>
      </w:r>
      <w:r w:rsidR="00BF4341">
        <w:rPr>
          <w:rFonts w:cs="Arial"/>
          <w:szCs w:val="24"/>
        </w:rPr>
        <w:t xml:space="preserve"> el mecanismo de registro en-Banda con firmado de formularios,</w:t>
      </w:r>
      <w:r>
        <w:rPr>
          <w:rFonts w:cs="Arial"/>
          <w:szCs w:val="24"/>
        </w:rPr>
        <w:t xml:space="preserve"> como también, sensores y actuadores. El diagrama de conexiones electrónicas de la </w:t>
      </w:r>
      <w:proofErr w:type="spellStart"/>
      <w:r>
        <w:rPr>
          <w:rFonts w:cs="Arial"/>
          <w:szCs w:val="24"/>
        </w:rPr>
        <w:t>RedBox</w:t>
      </w:r>
      <w:proofErr w:type="spellEnd"/>
      <w:r>
        <w:rPr>
          <w:rFonts w:cs="Arial"/>
          <w:szCs w:val="24"/>
        </w:rPr>
        <w:t xml:space="preserve"> </w:t>
      </w:r>
      <w:r w:rsidR="00326177">
        <w:rPr>
          <w:rFonts w:cs="Arial"/>
          <w:szCs w:val="24"/>
        </w:rPr>
        <w:t xml:space="preserve">obedece </w:t>
      </w:r>
      <w:r w:rsidR="001325F7">
        <w:rPr>
          <w:rFonts w:cs="Arial"/>
          <w:szCs w:val="24"/>
        </w:rPr>
        <w:t>al</w:t>
      </w:r>
      <w:r w:rsidR="00326177">
        <w:rPr>
          <w:rFonts w:cs="Arial"/>
          <w:szCs w:val="24"/>
        </w:rPr>
        <w:t xml:space="preserve"> esquema de la </w:t>
      </w:r>
      <w:r w:rsidR="00326177">
        <w:rPr>
          <w:rFonts w:cs="Arial"/>
          <w:szCs w:val="24"/>
        </w:rPr>
        <w:fldChar w:fldCharType="begin"/>
      </w:r>
      <w:r w:rsidR="00326177">
        <w:rPr>
          <w:rFonts w:cs="Arial"/>
          <w:szCs w:val="24"/>
        </w:rPr>
        <w:instrText xml:space="preserve"> REF _Ref524321112 \h </w:instrText>
      </w:r>
      <w:r w:rsidR="00326177">
        <w:rPr>
          <w:rFonts w:cs="Arial"/>
          <w:szCs w:val="24"/>
        </w:rPr>
      </w:r>
      <w:r w:rsidR="00326177">
        <w:rPr>
          <w:rFonts w:cs="Arial"/>
          <w:szCs w:val="24"/>
        </w:rPr>
        <w:fldChar w:fldCharType="separate"/>
      </w:r>
      <w:r w:rsidR="00326177">
        <w:t xml:space="preserve">Figura </w:t>
      </w:r>
      <w:r w:rsidR="00326177">
        <w:rPr>
          <w:noProof/>
        </w:rPr>
        <w:t>22</w:t>
      </w:r>
      <w:r w:rsidR="00326177">
        <w:rPr>
          <w:rFonts w:cs="Arial"/>
          <w:szCs w:val="24"/>
        </w:rPr>
        <w:fldChar w:fldCharType="end"/>
      </w:r>
      <w:r w:rsidR="00326177">
        <w:rPr>
          <w:rFonts w:cs="Arial"/>
          <w:szCs w:val="24"/>
        </w:rPr>
        <w:t>.</w:t>
      </w:r>
    </w:p>
    <w:p w14:paraId="56470326" w14:textId="1FD46176" w:rsidR="00613992" w:rsidRDefault="00326177" w:rsidP="008C76F3">
      <w:pPr>
        <w:pStyle w:val="Descripcin"/>
      </w:pPr>
      <w:bookmarkStart w:id="1489" w:name="_Ref524321112"/>
      <w:bookmarkStart w:id="1490" w:name="_Toc524387566"/>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23</w:t>
      </w:r>
      <w:r w:rsidR="00B05FD8">
        <w:rPr>
          <w:noProof/>
        </w:rPr>
        <w:fldChar w:fldCharType="end"/>
      </w:r>
      <w:bookmarkEnd w:id="1489"/>
      <w:r>
        <w:t>: Esquema de concentrador.</w:t>
      </w:r>
      <w:bookmarkEnd w:id="1490"/>
    </w:p>
    <w:p w14:paraId="52AB91DB" w14:textId="1B3B8AC2" w:rsidR="00613992" w:rsidRPr="00613992" w:rsidRDefault="00613992">
      <w:pPr>
        <w:jc w:val="center"/>
        <w:rPr>
          <w:ins w:id="1491" w:author="Xhelo Aros" w:date="2018-09-10T05:34:00Z"/>
          <w:rPrChange w:id="1492" w:author="Xhelo Aros" w:date="2018-09-10T06:26:00Z">
            <w:rPr>
              <w:ins w:id="1493" w:author="Xhelo Aros" w:date="2018-09-10T05:34:00Z"/>
            </w:rPr>
          </w:rPrChange>
        </w:rPr>
        <w:pPrChange w:id="1494" w:author="Xhelo Aros" w:date="2018-09-10T06:27:00Z">
          <w:pPr>
            <w:pStyle w:val="Descripcin"/>
          </w:pPr>
        </w:pPrChange>
      </w:pPr>
      <w:ins w:id="1495" w:author="Xhelo Aros" w:date="2018-09-10T06:26:00Z">
        <w:r>
          <w:rPr>
            <w:noProof/>
          </w:rPr>
          <w:lastRenderedPageBreak/>
          <w:drawing>
            <wp:inline distT="0" distB="0" distL="0" distR="0" wp14:anchorId="1F2DF2A1" wp14:editId="3279CC43">
              <wp:extent cx="5278581" cy="2487413"/>
              <wp:effectExtent l="19050" t="19050" r="17780" b="273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93"/>
                      <a:stretch/>
                    </pic:blipFill>
                    <pic:spPr bwMode="auto">
                      <a:xfrm>
                        <a:off x="0" y="0"/>
                        <a:ext cx="5328387" cy="251088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ins>
    </w:p>
    <w:p w14:paraId="63DA2BBF" w14:textId="796CAD72" w:rsidR="0048289C" w:rsidRDefault="00D46A6F" w:rsidP="00326177">
      <w:pPr>
        <w:rPr>
          <w:ins w:id="1496" w:author="Xhelo Aros" w:date="2018-09-10T09:23:00Z"/>
        </w:rPr>
      </w:pPr>
      <w:r>
        <w:t>Este dispositivo</w:t>
      </w:r>
      <w:ins w:id="1497" w:author="Xhelo Aros" w:date="2018-09-10T05:36:00Z">
        <w:r w:rsidR="00326177">
          <w:t xml:space="preserve">, </w:t>
        </w:r>
      </w:ins>
      <w:ins w:id="1498" w:author="Xhelo Aros" w:date="2018-09-10T06:27:00Z">
        <w:r w:rsidR="000E1FB9">
          <w:t>es</w:t>
        </w:r>
      </w:ins>
      <w:ins w:id="1499" w:author="Xhelo Aros" w:date="2018-09-10T05:36:00Z">
        <w:r w:rsidR="00326177">
          <w:t xml:space="preserve"> en estricto rigor un concentrador</w:t>
        </w:r>
      </w:ins>
      <w:ins w:id="1500" w:author="Xhelo Aros" w:date="2018-09-10T05:37:00Z">
        <w:r w:rsidR="00326177">
          <w:t>,</w:t>
        </w:r>
      </w:ins>
      <w:ins w:id="1501" w:author="Xhelo Aros" w:date="2018-09-10T06:28:00Z">
        <w:r w:rsidR="000E1FB9">
          <w:t xml:space="preserve"> ya que</w:t>
        </w:r>
      </w:ins>
      <w:ins w:id="1502" w:author="Xhelo Aros" w:date="2018-09-10T05:37:00Z">
        <w:r w:rsidR="00326177">
          <w:t xml:space="preserve"> </w:t>
        </w:r>
      </w:ins>
      <w:ins w:id="1503" w:author="Xhelo Aros" w:date="2018-09-10T05:39:00Z">
        <w:r w:rsidR="00326177">
          <w:t>posee</w:t>
        </w:r>
      </w:ins>
      <w:ins w:id="1504" w:author="Xhelo Aros" w:date="2018-09-10T05:37:00Z">
        <w:r w:rsidR="00326177">
          <w:t xml:space="preserve"> </w:t>
        </w:r>
      </w:ins>
      <w:ins w:id="1505" w:author="Xhelo Aros" w:date="2018-09-10T06:32:00Z">
        <w:r w:rsidR="000E1FB9">
          <w:t xml:space="preserve">múltiples </w:t>
        </w:r>
      </w:ins>
      <w:ins w:id="1506" w:author="Xhelo Aros" w:date="2018-09-10T05:37:00Z">
        <w:r w:rsidR="00326177">
          <w:t>sensores</w:t>
        </w:r>
      </w:ins>
      <w:ins w:id="1507" w:author="Xhelo Aros" w:date="2018-09-10T06:32:00Z">
        <w:r w:rsidR="000E1FB9">
          <w:t>, entre ellos</w:t>
        </w:r>
      </w:ins>
      <w:ins w:id="1508" w:author="Xhelo Aros" w:date="2018-09-10T05:37:00Z">
        <w:r w:rsidR="00326177">
          <w:t xml:space="preserve"> temperatura, humedad, luz ambiente, gas y movimiento, y dos actuadores</w:t>
        </w:r>
      </w:ins>
      <w:ins w:id="1509" w:author="Xhelo Aros" w:date="2018-09-10T06:55:00Z">
        <w:r w:rsidR="001325F7">
          <w:t>,</w:t>
        </w:r>
      </w:ins>
      <w:ins w:id="1510" w:author="Xhelo Aros" w:date="2018-09-10T05:37:00Z">
        <w:r w:rsidR="00326177">
          <w:t xml:space="preserve"> </w:t>
        </w:r>
      </w:ins>
      <w:ins w:id="1511" w:author="Xhelo Aros" w:date="2018-09-10T06:32:00Z">
        <w:r w:rsidR="000E1FB9">
          <w:t xml:space="preserve">los </w:t>
        </w:r>
      </w:ins>
      <w:ins w:id="1512" w:author="Xhelo Aros" w:date="2018-09-10T05:37:00Z">
        <w:r w:rsidR="00326177">
          <w:t>que</w:t>
        </w:r>
      </w:ins>
      <w:ins w:id="1513" w:author="Xhelo Aros" w:date="2018-09-10T05:38:00Z">
        <w:r w:rsidR="00326177">
          <w:t xml:space="preserve"> </w:t>
        </w:r>
      </w:ins>
      <w:ins w:id="1514" w:author="Xhelo Aros" w:date="2018-09-10T06:32:00Z">
        <w:r w:rsidR="000E1FB9">
          <w:t>consisten en</w:t>
        </w:r>
      </w:ins>
      <w:ins w:id="1515" w:author="Xhelo Aros" w:date="2018-09-10T05:38:00Z">
        <w:r w:rsidR="00326177">
          <w:t xml:space="preserve"> un display led de 16 columnas por 2 filas, y un led azul, </w:t>
        </w:r>
        <w:r w:rsidR="00326177" w:rsidRPr="00D46A6F">
          <w:t xml:space="preserve">este </w:t>
        </w:r>
      </w:ins>
      <w:r w:rsidR="008C76F3" w:rsidRPr="00D46A6F">
        <w:t>último</w:t>
      </w:r>
      <w:ins w:id="1516" w:author="Xhelo Aros" w:date="2018-09-10T05:38:00Z">
        <w:r w:rsidR="00326177" w:rsidRPr="00D46A6F">
          <w:t xml:space="preserve"> utilizado para </w:t>
        </w:r>
      </w:ins>
      <w:ins w:id="1517" w:author="Xhelo Aros" w:date="2018-09-10T05:39:00Z">
        <w:r w:rsidR="00326177" w:rsidRPr="00D46A6F">
          <w:t>titila</w:t>
        </w:r>
      </w:ins>
      <w:ins w:id="1518" w:author="Xhelo Aros" w:date="2018-09-10T06:55:00Z">
        <w:r w:rsidR="001325F7" w:rsidRPr="00D46A6F">
          <w:t>r</w:t>
        </w:r>
      </w:ins>
      <w:ins w:id="1519" w:author="Xhelo Aros" w:date="2018-09-10T05:38:00Z">
        <w:r w:rsidR="00326177" w:rsidRPr="00D46A6F">
          <w:t xml:space="preserve"> </w:t>
        </w:r>
      </w:ins>
      <w:ins w:id="1520" w:author="Xhelo Aros" w:date="2018-09-10T06:55:00Z">
        <w:r w:rsidR="001325F7" w:rsidRPr="00D46A6F">
          <w:t>cuando</w:t>
        </w:r>
      </w:ins>
      <w:ins w:id="1521" w:author="Xhelo Aros" w:date="2018-09-10T05:38:00Z">
        <w:r w:rsidR="00326177" w:rsidRPr="00D46A6F">
          <w:t xml:space="preserve"> </w:t>
        </w:r>
      </w:ins>
      <w:r w:rsidR="00B05FD8" w:rsidRPr="00D46A6F">
        <w:t xml:space="preserve">la </w:t>
      </w:r>
      <w:proofErr w:type="spellStart"/>
      <w:r w:rsidR="00B05FD8" w:rsidRPr="00D46A6F">
        <w:t>Redbox</w:t>
      </w:r>
      <w:proofErr w:type="spellEnd"/>
      <w:r w:rsidR="00B05FD8" w:rsidRPr="00D46A6F">
        <w:t xml:space="preserve"> </w:t>
      </w:r>
      <w:ins w:id="1522" w:author="Xhelo Aros" w:date="2018-09-10T05:38:00Z">
        <w:r w:rsidR="00326177" w:rsidRPr="00D46A6F">
          <w:t xml:space="preserve">ha </w:t>
        </w:r>
      </w:ins>
      <w:r w:rsidRPr="00D46A6F">
        <w:t>respondido una consulta</w:t>
      </w:r>
      <w:ins w:id="1523" w:author="Xhelo Aros" w:date="2018-09-10T05:38:00Z">
        <w:r w:rsidR="00326177" w:rsidRPr="00D46A6F">
          <w:t>.</w:t>
        </w:r>
      </w:ins>
      <w:ins w:id="1524" w:author="Xhelo Aros" w:date="2018-09-10T06:53:00Z">
        <w:r w:rsidR="001325F7" w:rsidRPr="00D46A6F">
          <w:t xml:space="preserve"> </w:t>
        </w:r>
      </w:ins>
      <w:r w:rsidR="00B05FD8" w:rsidRPr="00D46A6F">
        <w:t>El resultado se puede</w:t>
      </w:r>
      <w:r w:rsidR="00B05FD8">
        <w:t xml:space="preserve"> apreciar en la </w:t>
      </w:r>
      <w:r w:rsidR="00B05FD8">
        <w:fldChar w:fldCharType="begin"/>
      </w:r>
      <w:r w:rsidR="00B05FD8">
        <w:instrText xml:space="preserve"> REF _Ref524422136 \h </w:instrText>
      </w:r>
      <w:r w:rsidR="00B05FD8">
        <w:fldChar w:fldCharType="separate"/>
      </w:r>
      <w:r w:rsidR="00B05FD8">
        <w:t xml:space="preserve">Figura </w:t>
      </w:r>
      <w:r w:rsidR="00B05FD8">
        <w:rPr>
          <w:noProof/>
        </w:rPr>
        <w:t>24</w:t>
      </w:r>
      <w:r w:rsidR="00B05FD8">
        <w:fldChar w:fldCharType="end"/>
      </w:r>
      <w:r w:rsidR="00B05FD8">
        <w:t>.</w:t>
      </w:r>
      <w:ins w:id="1525" w:author="Xhelo Aros" w:date="2018-09-10T06:54:00Z">
        <w:r w:rsidR="001325F7">
          <w:t xml:space="preserve"> </w:t>
        </w:r>
      </w:ins>
    </w:p>
    <w:p w14:paraId="6181D5D6" w14:textId="4D104691" w:rsidR="008C76F3" w:rsidRDefault="008C76F3" w:rsidP="008C76F3">
      <w:pPr>
        <w:pStyle w:val="Descripcin"/>
        <w:keepNext/>
        <w:jc w:val="center"/>
      </w:pPr>
      <w:bookmarkStart w:id="1526" w:name="_Ref524422136"/>
      <w:bookmarkStart w:id="1527" w:name="_Toc524387567"/>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24</w:t>
      </w:r>
      <w:r w:rsidR="00B05FD8">
        <w:rPr>
          <w:noProof/>
        </w:rPr>
        <w:fldChar w:fldCharType="end"/>
      </w:r>
      <w:bookmarkEnd w:id="1526"/>
      <w:r>
        <w:t xml:space="preserve">: </w:t>
      </w:r>
      <w:r w:rsidR="006C2636">
        <w:t>Fotografía</w:t>
      </w:r>
      <w:r>
        <w:t xml:space="preserve"> de </w:t>
      </w:r>
      <w:proofErr w:type="spellStart"/>
      <w:r>
        <w:t>Redbox</w:t>
      </w:r>
      <w:proofErr w:type="spellEnd"/>
      <w:r>
        <w:t>.</w:t>
      </w:r>
      <w:bookmarkEnd w:id="1527"/>
    </w:p>
    <w:p w14:paraId="441E96F7" w14:textId="77777777" w:rsidR="001325F7" w:rsidRDefault="0048289C">
      <w:pPr>
        <w:jc w:val="center"/>
        <w:rPr>
          <w:ins w:id="1528" w:author="Xhelo Aros" w:date="2018-09-10T06:31:00Z"/>
        </w:rPr>
        <w:pPrChange w:id="1529" w:author="Xhelo Aros" w:date="2018-09-10T09:23:00Z">
          <w:pPr/>
        </w:pPrChange>
      </w:pPr>
      <w:ins w:id="1530" w:author="Xhelo Aros" w:date="2018-09-10T09:23:00Z">
        <w:r>
          <w:rPr>
            <w:noProof/>
          </w:rPr>
          <w:drawing>
            <wp:inline distT="0" distB="0" distL="0" distR="0" wp14:anchorId="66F4AB81" wp14:editId="508DE536">
              <wp:extent cx="5324475" cy="2456731"/>
              <wp:effectExtent l="19050" t="19050" r="9525" b="203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6951" cy="2476329"/>
                      </a:xfrm>
                      <a:prstGeom prst="rect">
                        <a:avLst/>
                      </a:prstGeom>
                      <a:noFill/>
                      <a:ln>
                        <a:solidFill>
                          <a:schemeClr val="bg1">
                            <a:lumMod val="50000"/>
                          </a:schemeClr>
                        </a:solidFill>
                      </a:ln>
                    </pic:spPr>
                  </pic:pic>
                </a:graphicData>
              </a:graphic>
            </wp:inline>
          </w:drawing>
        </w:r>
      </w:ins>
    </w:p>
    <w:p w14:paraId="6102A3D7" w14:textId="1F002C4F" w:rsidR="00326177" w:rsidRDefault="000E1FB9">
      <w:ins w:id="1531" w:author="Xhelo Aros" w:date="2018-09-10T06:34:00Z">
        <w:r>
          <w:t>En el</w:t>
        </w:r>
      </w:ins>
      <w:ins w:id="1532" w:author="Xhelo Aros" w:date="2018-09-10T06:33:00Z">
        <w:r>
          <w:t xml:space="preserve"> momento </w:t>
        </w:r>
      </w:ins>
      <w:ins w:id="1533" w:author="Xhelo Aros" w:date="2018-09-10T06:34:00Z">
        <w:r>
          <w:t>que se</w:t>
        </w:r>
      </w:ins>
      <w:ins w:id="1534" w:author="Xhelo Aros" w:date="2018-09-10T06:33:00Z">
        <w:r>
          <w:t xml:space="preserve"> conect</w:t>
        </w:r>
      </w:ins>
      <w:ins w:id="1535" w:author="Xhelo Aros" w:date="2018-09-10T06:34:00Z">
        <w:r>
          <w:t>a</w:t>
        </w:r>
      </w:ins>
      <w:ins w:id="1536" w:author="Xhelo Aros" w:date="2018-09-10T06:33:00Z">
        <w:r>
          <w:t xml:space="preserve"> </w:t>
        </w:r>
      </w:ins>
      <w:r w:rsidR="008C76F3">
        <w:t xml:space="preserve">la </w:t>
      </w:r>
      <w:proofErr w:type="spellStart"/>
      <w:r w:rsidR="008C76F3">
        <w:t>RedBox</w:t>
      </w:r>
      <w:proofErr w:type="spellEnd"/>
      <w:r w:rsidR="008C76F3">
        <w:t xml:space="preserve"> </w:t>
      </w:r>
      <w:ins w:id="1537" w:author="Xhelo Aros" w:date="2018-09-10T06:33:00Z">
        <w:r>
          <w:t>a la alimentación eléctrica</w:t>
        </w:r>
      </w:ins>
      <w:r w:rsidR="008C76F3">
        <w:t xml:space="preserve">, entra en un </w:t>
      </w:r>
      <w:proofErr w:type="spellStart"/>
      <w:r w:rsidR="008C76F3">
        <w:t>loop</w:t>
      </w:r>
      <w:proofErr w:type="spellEnd"/>
      <w:r w:rsidR="008C76F3">
        <w:t xml:space="preserve">, en el cual, comprueba si es que hay una conexión activa a internet, si la hay, muestra </w:t>
      </w:r>
      <w:r w:rsidR="00E45A39">
        <w:t xml:space="preserve">por medio del display led </w:t>
      </w:r>
      <w:r w:rsidR="008C76F3">
        <w:t>la IP asignada</w:t>
      </w:r>
      <w:r w:rsidR="006C2636">
        <w:t xml:space="preserve">, como se puede ver en la </w:t>
      </w:r>
      <w:r w:rsidR="006C2636">
        <w:fldChar w:fldCharType="begin"/>
      </w:r>
      <w:r w:rsidR="006C2636">
        <w:instrText xml:space="preserve"> REF _Ref524338061 \h </w:instrText>
      </w:r>
      <w:r w:rsidR="006C2636">
        <w:fldChar w:fldCharType="separate"/>
      </w:r>
      <w:r w:rsidR="006C2636">
        <w:t xml:space="preserve">Figura </w:t>
      </w:r>
      <w:r w:rsidR="006C2636">
        <w:rPr>
          <w:noProof/>
        </w:rPr>
        <w:t>25</w:t>
      </w:r>
      <w:r w:rsidR="006C2636">
        <w:fldChar w:fldCharType="end"/>
      </w:r>
      <w:r w:rsidR="006C2636">
        <w:t>.</w:t>
      </w:r>
      <w:r w:rsidR="008C76F3">
        <w:t xml:space="preserve"> </w:t>
      </w:r>
      <w:r w:rsidR="006C2636">
        <w:t>Luego</w:t>
      </w:r>
      <w:r w:rsidR="008C76F3">
        <w:t xml:space="preserve"> </w:t>
      </w:r>
      <w:r w:rsidR="00E45A39">
        <w:t>procede a</w:t>
      </w:r>
      <w:r w:rsidR="008C76F3">
        <w:t xml:space="preserve"> conecta</w:t>
      </w:r>
      <w:r w:rsidR="00E45A39">
        <w:t>rse</w:t>
      </w:r>
      <w:r w:rsidR="008C76F3">
        <w:t xml:space="preserve"> al servidor XMPP</w:t>
      </w:r>
      <w:r w:rsidR="00E45A39">
        <w:t xml:space="preserve">-IoT Openfire. Asumiendo que es la primera vez que se conecta el dispositivo a internet, comenzará la negociación con el servidor, para realizar el registro seguro de la nueva identidad que usará el concentrador en la red. De esta forma, sin </w:t>
      </w:r>
      <w:r w:rsidR="00E45A39">
        <w:lastRenderedPageBreak/>
        <w:t xml:space="preserve">intervención del usuario es realizado el registro seguro, como evidencia de ello, el display led, mostrará por un minuto, en nuevo identificador del dispositivo al interior de la red, el resultado de este proceso se puede apreciar en la </w:t>
      </w:r>
      <w:r w:rsidR="006C2636">
        <w:fldChar w:fldCharType="begin"/>
      </w:r>
      <w:r w:rsidR="006C2636">
        <w:instrText xml:space="preserve"> REF _Ref524338017 \h </w:instrText>
      </w:r>
      <w:r w:rsidR="006C2636">
        <w:fldChar w:fldCharType="separate"/>
      </w:r>
      <w:r w:rsidR="006C2636">
        <w:t xml:space="preserve">Figura </w:t>
      </w:r>
      <w:r w:rsidR="006C2636">
        <w:rPr>
          <w:noProof/>
        </w:rPr>
        <w:t>26</w:t>
      </w:r>
      <w:r w:rsidR="006C2636">
        <w:fldChar w:fldCharType="end"/>
      </w:r>
      <w:r w:rsidR="006C2636">
        <w:t>.</w:t>
      </w:r>
    </w:p>
    <w:p w14:paraId="7BB15EC3" w14:textId="2AFCC705" w:rsidR="00E45A39" w:rsidRDefault="00E45A39" w:rsidP="00E45A39">
      <w:pPr>
        <w:pStyle w:val="Descripcin"/>
        <w:keepNext/>
      </w:pPr>
      <w:bookmarkStart w:id="1538" w:name="_Ref524338061"/>
      <w:bookmarkStart w:id="1539" w:name="_Toc524387568"/>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25</w:t>
      </w:r>
      <w:r w:rsidR="00B05FD8">
        <w:rPr>
          <w:noProof/>
        </w:rPr>
        <w:fldChar w:fldCharType="end"/>
      </w:r>
      <w:bookmarkEnd w:id="1538"/>
      <w:r>
        <w:t xml:space="preserve">: </w:t>
      </w:r>
      <w:proofErr w:type="spellStart"/>
      <w:r>
        <w:t>RedBox</w:t>
      </w:r>
      <w:proofErr w:type="spellEnd"/>
      <w:r>
        <w:t xml:space="preserve"> conectada a la red XMPP-IoT.</w:t>
      </w:r>
      <w:bookmarkEnd w:id="1539"/>
    </w:p>
    <w:p w14:paraId="4A59D6F0" w14:textId="02544D08" w:rsidR="00E45A39" w:rsidRDefault="00E45A39" w:rsidP="00E45A39">
      <w:r>
        <w:rPr>
          <w:noProof/>
        </w:rPr>
        <w:drawing>
          <wp:inline distT="0" distB="0" distL="0" distR="0" wp14:anchorId="69618176" wp14:editId="55C7B21F">
            <wp:extent cx="5422900" cy="28384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2838450"/>
                    </a:xfrm>
                    <a:prstGeom prst="rect">
                      <a:avLst/>
                    </a:prstGeom>
                    <a:noFill/>
                    <a:ln>
                      <a:noFill/>
                    </a:ln>
                  </pic:spPr>
                </pic:pic>
              </a:graphicData>
            </a:graphic>
          </wp:inline>
        </w:drawing>
      </w:r>
    </w:p>
    <w:p w14:paraId="039DAF59" w14:textId="6C5877AC" w:rsidR="00E45A39" w:rsidRDefault="00E45A39" w:rsidP="00E45A39">
      <w:pPr>
        <w:pStyle w:val="Descripcin"/>
        <w:keepNext/>
      </w:pPr>
      <w:bookmarkStart w:id="1540" w:name="_Ref524338017"/>
      <w:bookmarkStart w:id="1541" w:name="_Ref524338013"/>
      <w:bookmarkStart w:id="1542" w:name="_Toc524387569"/>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26</w:t>
      </w:r>
      <w:r w:rsidR="00B05FD8">
        <w:rPr>
          <w:noProof/>
        </w:rPr>
        <w:fldChar w:fldCharType="end"/>
      </w:r>
      <w:bookmarkEnd w:id="1540"/>
      <w:r>
        <w:t xml:space="preserve">: </w:t>
      </w:r>
      <w:proofErr w:type="spellStart"/>
      <w:r>
        <w:t>RedBox</w:t>
      </w:r>
      <w:proofErr w:type="spellEnd"/>
      <w:r>
        <w:t xml:space="preserve"> registro de nueva identidad </w:t>
      </w:r>
      <w:r w:rsidR="006C2636">
        <w:t>exitoso</w:t>
      </w:r>
      <w:r>
        <w:t>.</w:t>
      </w:r>
      <w:bookmarkEnd w:id="1541"/>
      <w:bookmarkEnd w:id="1542"/>
    </w:p>
    <w:p w14:paraId="771BE4B3" w14:textId="56AF5B5F" w:rsidR="00E45A39" w:rsidRDefault="00E45A39" w:rsidP="00E45A39">
      <w:r>
        <w:rPr>
          <w:noProof/>
        </w:rPr>
        <w:drawing>
          <wp:inline distT="0" distB="0" distL="0" distR="0" wp14:anchorId="4023F043" wp14:editId="2742DF6B">
            <wp:extent cx="5422900" cy="2520315"/>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2900" cy="2520315"/>
                    </a:xfrm>
                    <a:prstGeom prst="rect">
                      <a:avLst/>
                    </a:prstGeom>
                    <a:noFill/>
                    <a:ln>
                      <a:noFill/>
                    </a:ln>
                  </pic:spPr>
                </pic:pic>
              </a:graphicData>
            </a:graphic>
          </wp:inline>
        </w:drawing>
      </w:r>
    </w:p>
    <w:p w14:paraId="2051207C" w14:textId="79F5A78D" w:rsidR="006C2636" w:rsidRDefault="006C2636" w:rsidP="00E45A39">
      <w:r>
        <w:t>Para este caso de estudio, se utilizó el cliente de mensajería instantánea «</w:t>
      </w:r>
      <w:proofErr w:type="spellStart"/>
      <w:r>
        <w:t>Xabber</w:t>
      </w:r>
      <w:proofErr w:type="spellEnd"/>
      <w:r>
        <w:t xml:space="preserve"> Beta» para interactuar con la </w:t>
      </w:r>
      <w:proofErr w:type="spellStart"/>
      <w:r>
        <w:t>thing</w:t>
      </w:r>
      <w:proofErr w:type="spellEnd"/>
      <w:r>
        <w:t xml:space="preserve"> </w:t>
      </w:r>
      <w:proofErr w:type="spellStart"/>
      <w:r>
        <w:t>RedBox</w:t>
      </w:r>
      <w:proofErr w:type="spellEnd"/>
      <w:r>
        <w:t xml:space="preserve">. </w:t>
      </w:r>
      <w:r w:rsidR="0010275C">
        <w:t>En</w:t>
      </w:r>
      <w:r w:rsidR="0026191B">
        <w:t xml:space="preserve"> la aplicación se</w:t>
      </w:r>
      <w:r w:rsidR="0010275C">
        <w:t xml:space="preserve"> </w:t>
      </w:r>
      <w:r w:rsidR="0026191B">
        <w:t>agregó</w:t>
      </w:r>
      <w:r w:rsidR="0010275C">
        <w:t xml:space="preserve"> el «JID», como se ve en la </w:t>
      </w:r>
      <w:r w:rsidR="0026191B">
        <w:fldChar w:fldCharType="begin"/>
      </w:r>
      <w:r w:rsidR="0026191B">
        <w:instrText xml:space="preserve"> REF _Ref524342120 \h </w:instrText>
      </w:r>
      <w:r w:rsidR="0026191B">
        <w:fldChar w:fldCharType="separate"/>
      </w:r>
      <w:r w:rsidR="0026191B">
        <w:t xml:space="preserve">Figura </w:t>
      </w:r>
      <w:r w:rsidR="0026191B">
        <w:rPr>
          <w:noProof/>
        </w:rPr>
        <w:t>27</w:t>
      </w:r>
      <w:r w:rsidR="0026191B">
        <w:fldChar w:fldCharType="end"/>
      </w:r>
      <w:r w:rsidR="0026191B">
        <w:t>.</w:t>
      </w:r>
    </w:p>
    <w:p w14:paraId="69EC750A" w14:textId="50BEF388" w:rsidR="0026191B" w:rsidRDefault="0026191B" w:rsidP="0026191B">
      <w:pPr>
        <w:pStyle w:val="Descripcin"/>
        <w:keepNext/>
        <w:jc w:val="center"/>
      </w:pPr>
      <w:bookmarkStart w:id="1543" w:name="_Ref524342120"/>
      <w:bookmarkStart w:id="1544" w:name="_Toc524387570"/>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27</w:t>
      </w:r>
      <w:r w:rsidR="00B05FD8">
        <w:rPr>
          <w:noProof/>
        </w:rPr>
        <w:fldChar w:fldCharType="end"/>
      </w:r>
      <w:bookmarkEnd w:id="1543"/>
      <w:r>
        <w:t xml:space="preserve">: Vinculación de JID de </w:t>
      </w:r>
      <w:proofErr w:type="spellStart"/>
      <w:r>
        <w:t>RedBox</w:t>
      </w:r>
      <w:proofErr w:type="spellEnd"/>
      <w:r>
        <w:t xml:space="preserve"> en Cliente </w:t>
      </w:r>
      <w:proofErr w:type="spellStart"/>
      <w:r>
        <w:t>Xabber</w:t>
      </w:r>
      <w:proofErr w:type="spellEnd"/>
      <w:r>
        <w:t>.</w:t>
      </w:r>
      <w:bookmarkEnd w:id="1544"/>
    </w:p>
    <w:p w14:paraId="5BE9BAEA" w14:textId="7EDF03DF" w:rsidR="0026191B" w:rsidRPr="00326177" w:rsidRDefault="0026191B" w:rsidP="0026191B">
      <w:pPr>
        <w:jc w:val="center"/>
        <w:rPr>
          <w:ins w:id="1545" w:author="Xhelo Aros" w:date="2018-09-10T05:08:00Z"/>
          <w:rPrChange w:id="1546" w:author="Xhelo Aros" w:date="2018-09-10T05:34:00Z">
            <w:rPr>
              <w:ins w:id="1547" w:author="Xhelo Aros" w:date="2018-09-10T05:08:00Z"/>
              <w:rFonts w:cs="Arial"/>
              <w:szCs w:val="24"/>
            </w:rPr>
          </w:rPrChange>
        </w:rPr>
      </w:pPr>
      <w:r>
        <w:rPr>
          <w:noProof/>
        </w:rPr>
        <w:drawing>
          <wp:inline distT="0" distB="0" distL="0" distR="0" wp14:anchorId="0E253E67" wp14:editId="21CADF23">
            <wp:extent cx="3808730" cy="783209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8730" cy="7832090"/>
                    </a:xfrm>
                    <a:prstGeom prst="rect">
                      <a:avLst/>
                    </a:prstGeom>
                    <a:noFill/>
                    <a:ln>
                      <a:noFill/>
                    </a:ln>
                  </pic:spPr>
                </pic:pic>
              </a:graphicData>
            </a:graphic>
          </wp:inline>
        </w:drawing>
      </w:r>
    </w:p>
    <w:p w14:paraId="188CEBB4" w14:textId="1D80752D" w:rsidR="0026306A" w:rsidRDefault="0026306A" w:rsidP="0026306A">
      <w:pPr>
        <w:spacing w:after="100" w:afterAutospacing="1"/>
        <w:ind w:left="-15" w:firstLine="239"/>
        <w:jc w:val="left"/>
      </w:pPr>
      <w:r>
        <w:rPr>
          <w:rFonts w:cs="Arial"/>
          <w:szCs w:val="24"/>
        </w:rPr>
        <w:lastRenderedPageBreak/>
        <w:t xml:space="preserve">Después de agregar el JID de </w:t>
      </w:r>
      <w:proofErr w:type="spellStart"/>
      <w:r>
        <w:rPr>
          <w:rFonts w:cs="Arial"/>
          <w:szCs w:val="24"/>
        </w:rPr>
        <w:t>RedBox</w:t>
      </w:r>
      <w:proofErr w:type="spellEnd"/>
      <w:r>
        <w:rPr>
          <w:rFonts w:cs="Arial"/>
          <w:szCs w:val="24"/>
        </w:rPr>
        <w:t xml:space="preserve">, se le envió un mensaje con el texto «ayuda», en donde </w:t>
      </w:r>
      <w:proofErr w:type="spellStart"/>
      <w:r>
        <w:rPr>
          <w:rFonts w:cs="Arial"/>
          <w:szCs w:val="24"/>
        </w:rPr>
        <w:t>RedBox</w:t>
      </w:r>
      <w:proofErr w:type="spellEnd"/>
      <w:r>
        <w:rPr>
          <w:rFonts w:cs="Arial"/>
          <w:szCs w:val="24"/>
        </w:rPr>
        <w:t xml:space="preserve"> respondió los comandos que, de momento, puede responder. Lo descrito se aprecia en la </w:t>
      </w:r>
      <w:r w:rsidR="00ED2F1C">
        <w:rPr>
          <w:rFonts w:cs="Arial"/>
          <w:szCs w:val="24"/>
        </w:rPr>
        <w:fldChar w:fldCharType="begin"/>
      </w:r>
      <w:r w:rsidR="00ED2F1C">
        <w:rPr>
          <w:rFonts w:cs="Arial"/>
          <w:szCs w:val="24"/>
        </w:rPr>
        <w:instrText xml:space="preserve"> REF _Ref524345626 \h </w:instrText>
      </w:r>
      <w:r w:rsidR="00ED2F1C">
        <w:rPr>
          <w:rFonts w:cs="Arial"/>
          <w:szCs w:val="24"/>
        </w:rPr>
      </w:r>
      <w:r w:rsidR="00ED2F1C">
        <w:rPr>
          <w:rFonts w:cs="Arial"/>
          <w:szCs w:val="24"/>
        </w:rPr>
        <w:fldChar w:fldCharType="separate"/>
      </w:r>
      <w:r w:rsidR="00ED2F1C">
        <w:t xml:space="preserve">Figura </w:t>
      </w:r>
      <w:r w:rsidR="00ED2F1C">
        <w:rPr>
          <w:noProof/>
        </w:rPr>
        <w:t>28</w:t>
      </w:r>
      <w:r w:rsidR="00ED2F1C">
        <w:rPr>
          <w:rFonts w:cs="Arial"/>
          <w:szCs w:val="24"/>
        </w:rPr>
        <w:fldChar w:fldCharType="end"/>
      </w:r>
      <w:r w:rsidR="00ED2F1C">
        <w:rPr>
          <w:rFonts w:cs="Arial"/>
          <w:szCs w:val="24"/>
        </w:rPr>
        <w:t xml:space="preserve"> y </w:t>
      </w:r>
      <w:r w:rsidR="00ED2F1C">
        <w:rPr>
          <w:rFonts w:cs="Arial"/>
          <w:szCs w:val="24"/>
        </w:rPr>
        <w:fldChar w:fldCharType="begin"/>
      </w:r>
      <w:r w:rsidR="00ED2F1C">
        <w:rPr>
          <w:rFonts w:cs="Arial"/>
          <w:szCs w:val="24"/>
        </w:rPr>
        <w:instrText xml:space="preserve"> REF _Ref524345635 \h </w:instrText>
      </w:r>
      <w:r w:rsidR="00ED2F1C">
        <w:rPr>
          <w:rFonts w:cs="Arial"/>
          <w:szCs w:val="24"/>
        </w:rPr>
      </w:r>
      <w:r w:rsidR="00ED2F1C">
        <w:rPr>
          <w:rFonts w:cs="Arial"/>
          <w:szCs w:val="24"/>
        </w:rPr>
        <w:fldChar w:fldCharType="separate"/>
      </w:r>
      <w:r w:rsidR="00ED2F1C">
        <w:t xml:space="preserve">Figura </w:t>
      </w:r>
      <w:r w:rsidR="00ED2F1C">
        <w:rPr>
          <w:noProof/>
        </w:rPr>
        <w:t>29</w:t>
      </w:r>
      <w:r w:rsidR="00ED2F1C">
        <w:rPr>
          <w:rFonts w:cs="Arial"/>
          <w:szCs w:val="24"/>
        </w:rPr>
        <w:fldChar w:fldCharType="end"/>
      </w:r>
      <w:r w:rsidR="00ED2F1C">
        <w:rPr>
          <w:rFonts w:cs="Arial"/>
          <w:szCs w:val="24"/>
        </w:rPr>
        <w:t>.</w:t>
      </w:r>
    </w:p>
    <w:p w14:paraId="5091B105" w14:textId="43EBD725" w:rsidR="00ED2F1C" w:rsidRPr="00ED2F1C" w:rsidRDefault="0026306A" w:rsidP="00ED2F1C">
      <w:pPr>
        <w:pStyle w:val="Descripcin"/>
        <w:keepNext/>
        <w:jc w:val="left"/>
      </w:pPr>
      <w:bookmarkStart w:id="1548" w:name="_Ref524345626"/>
      <w:bookmarkStart w:id="1549" w:name="_Toc524387571"/>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28</w:t>
      </w:r>
      <w:r w:rsidR="00B05FD8">
        <w:rPr>
          <w:noProof/>
        </w:rPr>
        <w:fldChar w:fldCharType="end"/>
      </w:r>
      <w:bookmarkEnd w:id="1548"/>
      <w:r>
        <w:t xml:space="preserve">: Solicitud y respuesta de ayuda a </w:t>
      </w:r>
      <w:proofErr w:type="spellStart"/>
      <w:r>
        <w:t>RedBox</w:t>
      </w:r>
      <w:proofErr w:type="spellEnd"/>
      <w:r>
        <w:t>.</w:t>
      </w:r>
      <w:bookmarkEnd w:id="1549"/>
    </w:p>
    <w:p w14:paraId="27F143DE" w14:textId="78CFA249" w:rsidR="0026306A" w:rsidRDefault="0026306A" w:rsidP="00ED2F1C">
      <w:pPr>
        <w:spacing w:after="100" w:afterAutospacing="1"/>
        <w:ind w:left="-15" w:firstLine="239"/>
        <w:jc w:val="center"/>
      </w:pPr>
      <w:r>
        <w:rPr>
          <w:rFonts w:cs="Arial"/>
          <w:noProof/>
          <w:szCs w:val="24"/>
        </w:rPr>
        <w:drawing>
          <wp:inline distT="0" distB="0" distL="0" distR="0" wp14:anchorId="0360B312" wp14:editId="3E59C963">
            <wp:extent cx="2263677" cy="2615979"/>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3890"/>
                    <a:stretch/>
                  </pic:blipFill>
                  <pic:spPr bwMode="auto">
                    <a:xfrm>
                      <a:off x="0" y="0"/>
                      <a:ext cx="2337793" cy="2701629"/>
                    </a:xfrm>
                    <a:prstGeom prst="rect">
                      <a:avLst/>
                    </a:prstGeom>
                    <a:noFill/>
                    <a:ln>
                      <a:noFill/>
                    </a:ln>
                    <a:extLst>
                      <a:ext uri="{53640926-AAD7-44D8-BBD7-CCE9431645EC}">
                        <a14:shadowObscured xmlns:a14="http://schemas.microsoft.com/office/drawing/2010/main"/>
                      </a:ext>
                    </a:extLst>
                  </pic:spPr>
                </pic:pic>
              </a:graphicData>
            </a:graphic>
          </wp:inline>
        </w:drawing>
      </w:r>
    </w:p>
    <w:p w14:paraId="4916C089" w14:textId="7113FF6B" w:rsidR="00ED2F1C" w:rsidRPr="00ED2F1C" w:rsidRDefault="0026306A" w:rsidP="00ED2F1C">
      <w:pPr>
        <w:pStyle w:val="Descripcin"/>
        <w:keepNext/>
        <w:jc w:val="left"/>
      </w:pPr>
      <w:bookmarkStart w:id="1550" w:name="_Ref524345635"/>
      <w:bookmarkStart w:id="1551" w:name="_Toc524387572"/>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29</w:t>
      </w:r>
      <w:r w:rsidR="00B05FD8">
        <w:rPr>
          <w:noProof/>
        </w:rPr>
        <w:fldChar w:fldCharType="end"/>
      </w:r>
      <w:bookmarkEnd w:id="1550"/>
      <w:r>
        <w:t xml:space="preserve">: Display led cunado </w:t>
      </w:r>
      <w:proofErr w:type="spellStart"/>
      <w:r>
        <w:t>RedBox</w:t>
      </w:r>
      <w:proofErr w:type="spellEnd"/>
      <w:r>
        <w:t xml:space="preserve"> recibe solicitud de ayuda.</w:t>
      </w:r>
      <w:bookmarkEnd w:id="1551"/>
    </w:p>
    <w:p w14:paraId="50D1BC1B" w14:textId="3A0ABD8E" w:rsidR="0026306A" w:rsidRDefault="0026306A" w:rsidP="00ED2F1C">
      <w:pPr>
        <w:spacing w:after="100" w:afterAutospacing="1"/>
        <w:ind w:left="-15" w:firstLine="239"/>
        <w:jc w:val="center"/>
        <w:rPr>
          <w:rFonts w:cs="Arial"/>
          <w:szCs w:val="24"/>
        </w:rPr>
      </w:pPr>
      <w:r>
        <w:rPr>
          <w:rFonts w:cs="Arial"/>
          <w:noProof/>
          <w:szCs w:val="24"/>
        </w:rPr>
        <w:drawing>
          <wp:inline distT="0" distB="0" distL="0" distR="0" wp14:anchorId="7B347CD8" wp14:editId="6F501E06">
            <wp:extent cx="3168233" cy="20832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484" r="3787" b="35922"/>
                    <a:stretch/>
                  </pic:blipFill>
                  <pic:spPr bwMode="auto">
                    <a:xfrm>
                      <a:off x="0" y="0"/>
                      <a:ext cx="3205264" cy="2107591"/>
                    </a:xfrm>
                    <a:prstGeom prst="rect">
                      <a:avLst/>
                    </a:prstGeom>
                    <a:noFill/>
                    <a:ln>
                      <a:noFill/>
                    </a:ln>
                    <a:extLst>
                      <a:ext uri="{53640926-AAD7-44D8-BBD7-CCE9431645EC}">
                        <a14:shadowObscured xmlns:a14="http://schemas.microsoft.com/office/drawing/2010/main"/>
                      </a:ext>
                    </a:extLst>
                  </pic:spPr>
                </pic:pic>
              </a:graphicData>
            </a:graphic>
          </wp:inline>
        </w:drawing>
      </w:r>
    </w:p>
    <w:p w14:paraId="4C62A4F0" w14:textId="29F27C04" w:rsidR="00367EF8" w:rsidRDefault="0026306A" w:rsidP="00367EF8">
      <w:pPr>
        <w:spacing w:after="100" w:afterAutospacing="1"/>
        <w:ind w:left="-15" w:firstLine="239"/>
        <w:rPr>
          <w:rFonts w:cs="Arial"/>
          <w:szCs w:val="24"/>
        </w:rPr>
      </w:pPr>
      <w:r>
        <w:rPr>
          <w:rFonts w:cs="Arial"/>
          <w:szCs w:val="24"/>
        </w:rPr>
        <w:t xml:space="preserve"> </w:t>
      </w:r>
      <w:r w:rsidR="00ED2F1C">
        <w:rPr>
          <w:rFonts w:cs="Arial"/>
          <w:szCs w:val="24"/>
        </w:rPr>
        <w:t xml:space="preserve">Ya que se cuenta con la información para solicitar o escribir datos en la </w:t>
      </w:r>
      <w:proofErr w:type="spellStart"/>
      <w:r w:rsidR="00ED2F1C">
        <w:rPr>
          <w:rFonts w:cs="Arial"/>
          <w:szCs w:val="24"/>
        </w:rPr>
        <w:t>RedBox</w:t>
      </w:r>
      <w:proofErr w:type="spellEnd"/>
      <w:r w:rsidR="00ED2F1C">
        <w:rPr>
          <w:rFonts w:cs="Arial"/>
          <w:szCs w:val="24"/>
        </w:rPr>
        <w:t xml:space="preserve">, en la </w:t>
      </w:r>
      <w:r w:rsidR="00ED2F1C">
        <w:rPr>
          <w:rFonts w:cs="Arial"/>
          <w:szCs w:val="24"/>
        </w:rPr>
        <w:fldChar w:fldCharType="begin"/>
      </w:r>
      <w:r w:rsidR="00ED2F1C">
        <w:rPr>
          <w:rFonts w:cs="Arial"/>
          <w:szCs w:val="24"/>
        </w:rPr>
        <w:instrText xml:space="preserve"> REF _Ref524346057 \h </w:instrText>
      </w:r>
      <w:r w:rsidR="00ED2F1C">
        <w:rPr>
          <w:rFonts w:cs="Arial"/>
          <w:szCs w:val="24"/>
        </w:rPr>
      </w:r>
      <w:r w:rsidR="00ED2F1C">
        <w:rPr>
          <w:rFonts w:cs="Arial"/>
          <w:szCs w:val="24"/>
        </w:rPr>
        <w:fldChar w:fldCharType="separate"/>
      </w:r>
      <w:r w:rsidR="00ED2F1C">
        <w:t xml:space="preserve">Figura </w:t>
      </w:r>
      <w:r w:rsidR="00ED2F1C">
        <w:rPr>
          <w:noProof/>
        </w:rPr>
        <w:t>30</w:t>
      </w:r>
      <w:r w:rsidR="00ED2F1C">
        <w:rPr>
          <w:rFonts w:cs="Arial"/>
          <w:szCs w:val="24"/>
        </w:rPr>
        <w:fldChar w:fldCharType="end"/>
      </w:r>
      <w:r w:rsidR="00ED2F1C">
        <w:rPr>
          <w:rFonts w:cs="Arial"/>
          <w:szCs w:val="24"/>
        </w:rPr>
        <w:t xml:space="preserve"> y</w:t>
      </w:r>
      <w:r w:rsidR="001E5F64">
        <w:rPr>
          <w:rFonts w:cs="Arial"/>
          <w:szCs w:val="24"/>
        </w:rPr>
        <w:t xml:space="preserve"> </w:t>
      </w:r>
      <w:r w:rsidR="001E5F64">
        <w:rPr>
          <w:rFonts w:cs="Arial"/>
          <w:szCs w:val="24"/>
        </w:rPr>
        <w:fldChar w:fldCharType="begin"/>
      </w:r>
      <w:r w:rsidR="001E5F64">
        <w:rPr>
          <w:rFonts w:cs="Arial"/>
          <w:szCs w:val="24"/>
        </w:rPr>
        <w:instrText xml:space="preserve"> REF _Ref524346229 \h </w:instrText>
      </w:r>
      <w:r w:rsidR="001E5F64">
        <w:rPr>
          <w:rFonts w:cs="Arial"/>
          <w:szCs w:val="24"/>
        </w:rPr>
      </w:r>
      <w:r w:rsidR="001E5F64">
        <w:rPr>
          <w:rFonts w:cs="Arial"/>
          <w:szCs w:val="24"/>
        </w:rPr>
        <w:fldChar w:fldCharType="separate"/>
      </w:r>
      <w:r w:rsidR="001E5F64">
        <w:t xml:space="preserve">Figura </w:t>
      </w:r>
      <w:r w:rsidR="001E5F64">
        <w:rPr>
          <w:noProof/>
        </w:rPr>
        <w:t>31</w:t>
      </w:r>
      <w:r w:rsidR="001E5F64">
        <w:rPr>
          <w:rFonts w:cs="Arial"/>
          <w:szCs w:val="24"/>
        </w:rPr>
        <w:fldChar w:fldCharType="end"/>
      </w:r>
      <w:r w:rsidR="00ED2F1C">
        <w:rPr>
          <w:rFonts w:cs="Arial"/>
          <w:szCs w:val="24"/>
        </w:rPr>
        <w:t xml:space="preserve"> se muestra cómo se solicitó los valores de todos los sensores y se escribió datos en el display led, tal como nos indica el mensaje de ayuda entregado por la </w:t>
      </w:r>
      <w:proofErr w:type="spellStart"/>
      <w:r w:rsidR="00ED2F1C">
        <w:rPr>
          <w:rFonts w:cs="Arial"/>
          <w:szCs w:val="24"/>
        </w:rPr>
        <w:t>RedBox</w:t>
      </w:r>
      <w:proofErr w:type="spellEnd"/>
      <w:r w:rsidR="00ED2F1C">
        <w:rPr>
          <w:rFonts w:cs="Arial"/>
          <w:szCs w:val="24"/>
        </w:rPr>
        <w:t>.</w:t>
      </w:r>
    </w:p>
    <w:p w14:paraId="37451750" w14:textId="3A53A977" w:rsidR="00ED2F1C" w:rsidRDefault="00ED2F1C" w:rsidP="00ED2F1C">
      <w:pPr>
        <w:pStyle w:val="Descripcin"/>
        <w:keepNext/>
      </w:pPr>
      <w:bookmarkStart w:id="1552" w:name="_Ref524346057"/>
      <w:bookmarkStart w:id="1553" w:name="_Toc524387573"/>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30</w:t>
      </w:r>
      <w:r w:rsidR="00B05FD8">
        <w:rPr>
          <w:noProof/>
        </w:rPr>
        <w:fldChar w:fldCharType="end"/>
      </w:r>
      <w:bookmarkEnd w:id="1552"/>
      <w:r>
        <w:t xml:space="preserve">: Interacción con los sensores y actuadores de la </w:t>
      </w:r>
      <w:proofErr w:type="spellStart"/>
      <w:r>
        <w:t>RedBox</w:t>
      </w:r>
      <w:proofErr w:type="spellEnd"/>
      <w:r>
        <w:t>.</w:t>
      </w:r>
      <w:bookmarkEnd w:id="1553"/>
    </w:p>
    <w:p w14:paraId="5AB69E10" w14:textId="46503EC3" w:rsidR="00ED2F1C" w:rsidRDefault="00ED2F1C" w:rsidP="001E5F64">
      <w:pPr>
        <w:spacing w:after="100" w:afterAutospacing="1"/>
        <w:ind w:left="-15" w:firstLine="239"/>
        <w:jc w:val="center"/>
        <w:rPr>
          <w:rFonts w:cs="Arial"/>
          <w:szCs w:val="24"/>
        </w:rPr>
      </w:pPr>
      <w:r>
        <w:rPr>
          <w:rFonts w:cs="Arial"/>
          <w:noProof/>
          <w:szCs w:val="24"/>
        </w:rPr>
        <w:drawing>
          <wp:inline distT="0" distB="0" distL="0" distR="0" wp14:anchorId="7910D3A7" wp14:editId="270B2EEF">
            <wp:extent cx="2456953" cy="5060286"/>
            <wp:effectExtent l="0" t="0" r="63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68267" cy="5083589"/>
                    </a:xfrm>
                    <a:prstGeom prst="rect">
                      <a:avLst/>
                    </a:prstGeom>
                    <a:noFill/>
                    <a:ln>
                      <a:noFill/>
                    </a:ln>
                  </pic:spPr>
                </pic:pic>
              </a:graphicData>
            </a:graphic>
          </wp:inline>
        </w:drawing>
      </w:r>
    </w:p>
    <w:p w14:paraId="2C04BE03" w14:textId="358E2D80" w:rsidR="00ED2F1C" w:rsidRDefault="00ED2F1C" w:rsidP="001E5F64">
      <w:pPr>
        <w:pStyle w:val="Descripcin"/>
        <w:keepNext/>
        <w:jc w:val="left"/>
      </w:pPr>
      <w:bookmarkStart w:id="1554" w:name="_Ref524346229"/>
      <w:bookmarkStart w:id="1555" w:name="_Toc524387574"/>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31</w:t>
      </w:r>
      <w:r w:rsidR="00B05FD8">
        <w:rPr>
          <w:noProof/>
        </w:rPr>
        <w:fldChar w:fldCharType="end"/>
      </w:r>
      <w:bookmarkEnd w:id="1554"/>
      <w:r>
        <w:t xml:space="preserve">: Escritura </w:t>
      </w:r>
      <w:r w:rsidR="001E5F64">
        <w:t>en</w:t>
      </w:r>
      <w:r>
        <w:t xml:space="preserve"> display LED de </w:t>
      </w:r>
      <w:proofErr w:type="spellStart"/>
      <w:r>
        <w:t>RedBox</w:t>
      </w:r>
      <w:proofErr w:type="spellEnd"/>
      <w:r>
        <w:t>.</w:t>
      </w:r>
      <w:bookmarkEnd w:id="1555"/>
    </w:p>
    <w:p w14:paraId="772F39C4" w14:textId="3DE1BA4A" w:rsidR="00A86E9F" w:rsidRPr="00730130" w:rsidDel="00CA0A42" w:rsidRDefault="00ED2F1C" w:rsidP="001E5F64">
      <w:pPr>
        <w:spacing w:after="100" w:afterAutospacing="1" w:line="262" w:lineRule="auto"/>
        <w:ind w:left="-15" w:firstLine="239"/>
        <w:jc w:val="center"/>
        <w:rPr>
          <w:del w:id="1556" w:author="Xhelo Aros" w:date="2018-09-10T04:51:00Z"/>
          <w:rFonts w:cs="Arial"/>
          <w:szCs w:val="24"/>
        </w:rPr>
      </w:pPr>
      <w:r>
        <w:rPr>
          <w:rFonts w:cs="Arial"/>
          <w:noProof/>
          <w:szCs w:val="24"/>
        </w:rPr>
        <w:drawing>
          <wp:inline distT="0" distB="0" distL="0" distR="0" wp14:anchorId="779EBF8F" wp14:editId="6BA541FF">
            <wp:extent cx="3101008" cy="2074403"/>
            <wp:effectExtent l="0" t="0" r="444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3769" t="40365" r="4080" b="24953"/>
                    <a:stretch/>
                  </pic:blipFill>
                  <pic:spPr bwMode="auto">
                    <a:xfrm>
                      <a:off x="0" y="0"/>
                      <a:ext cx="3119862" cy="2087015"/>
                    </a:xfrm>
                    <a:prstGeom prst="rect">
                      <a:avLst/>
                    </a:prstGeom>
                    <a:noFill/>
                    <a:ln>
                      <a:noFill/>
                    </a:ln>
                    <a:extLst>
                      <a:ext uri="{53640926-AAD7-44D8-BBD7-CCE9431645EC}">
                        <a14:shadowObscured xmlns:a14="http://schemas.microsoft.com/office/drawing/2010/main"/>
                      </a:ext>
                    </a:extLst>
                  </pic:spPr>
                </pic:pic>
              </a:graphicData>
            </a:graphic>
          </wp:inline>
        </w:drawing>
      </w:r>
    </w:p>
    <w:p w14:paraId="600C84B7" w14:textId="220488D2" w:rsidR="00A86E9F" w:rsidDel="00CA0A42" w:rsidRDefault="00A86E9F" w:rsidP="001E5F64">
      <w:pPr>
        <w:jc w:val="center"/>
        <w:rPr>
          <w:del w:id="1557" w:author="Xhelo Aros" w:date="2018-09-10T04:51:00Z"/>
          <w:caps/>
        </w:rPr>
      </w:pPr>
    </w:p>
    <w:p w14:paraId="2301B004" w14:textId="77777777" w:rsidR="00A86E9F" w:rsidDel="00CA0A42" w:rsidRDefault="00A86E9F" w:rsidP="001E5F64">
      <w:pPr>
        <w:jc w:val="center"/>
        <w:rPr>
          <w:del w:id="1558" w:author="Xhelo Aros" w:date="2018-09-10T04:51:00Z"/>
          <w:caps/>
        </w:rPr>
      </w:pPr>
    </w:p>
    <w:p w14:paraId="3C45543D" w14:textId="77777777" w:rsidR="00A86E9F" w:rsidDel="00CA0A42" w:rsidRDefault="00A86E9F" w:rsidP="001E5F64">
      <w:pPr>
        <w:jc w:val="center"/>
        <w:rPr>
          <w:del w:id="1559" w:author="Xhelo Aros" w:date="2018-09-10T04:51:00Z"/>
          <w:caps/>
        </w:rPr>
      </w:pPr>
    </w:p>
    <w:p w14:paraId="355FC9C0" w14:textId="7947DAE9" w:rsidR="00A86E9F" w:rsidDel="00CA0A42" w:rsidRDefault="00A86E9F" w:rsidP="001E5F64">
      <w:pPr>
        <w:jc w:val="center"/>
        <w:rPr>
          <w:del w:id="1560" w:author="Xhelo Aros" w:date="2018-09-10T04:51:00Z"/>
          <w:caps/>
        </w:rPr>
      </w:pPr>
      <w:del w:id="1561" w:author="Xhelo Aros" w:date="2018-09-10T04:51:00Z">
        <w:r w:rsidRPr="00A86E9F" w:rsidDel="00CA0A42">
          <w:rPr>
            <w:caps/>
            <w:highlight w:val="yellow"/>
          </w:rPr>
          <w:delText>------------------------------------------------------------------------------------------------</w:delText>
        </w:r>
      </w:del>
    </w:p>
    <w:p w14:paraId="615372E2" w14:textId="77777777" w:rsidR="00A86E9F" w:rsidRDefault="00A86E9F" w:rsidP="001E5F64">
      <w:pPr>
        <w:jc w:val="center"/>
      </w:pPr>
    </w:p>
    <w:p w14:paraId="6640B566" w14:textId="77777777" w:rsidR="00414CC5" w:rsidRPr="00414CC5" w:rsidRDefault="00414CC5" w:rsidP="00CF099B">
      <w:pPr>
        <w:rPr>
          <w:rFonts w:cs="Arial"/>
          <w:szCs w:val="24"/>
        </w:rPr>
      </w:pPr>
    </w:p>
    <w:p w14:paraId="48DF8AE5" w14:textId="77777777" w:rsidR="00597D6F" w:rsidRPr="001E3E04" w:rsidRDefault="00597D6F" w:rsidP="00597D6F">
      <w:pPr>
        <w:pStyle w:val="Ttulo1"/>
        <w:rPr>
          <w:rFonts w:cs="Arial"/>
          <w:sz w:val="24"/>
        </w:rPr>
      </w:pPr>
      <w:bookmarkStart w:id="1562" w:name="_Toc464484109"/>
      <w:bookmarkStart w:id="1563" w:name="_Toc465070169"/>
      <w:bookmarkStart w:id="1564" w:name="_Toc465070712"/>
      <w:bookmarkStart w:id="1565" w:name="_Toc524387367"/>
      <w:r w:rsidRPr="001E3E04">
        <w:rPr>
          <w:rFonts w:cs="Arial"/>
          <w:sz w:val="24"/>
        </w:rPr>
        <w:lastRenderedPageBreak/>
        <w:t>5. CONCLUSIONES</w:t>
      </w:r>
      <w:bookmarkEnd w:id="1562"/>
      <w:bookmarkEnd w:id="1563"/>
      <w:bookmarkEnd w:id="1564"/>
      <w:bookmarkEnd w:id="1565"/>
    </w:p>
    <w:p w14:paraId="42E03E45" w14:textId="4EBBD523" w:rsidR="004957CB" w:rsidRDefault="004957CB" w:rsidP="004957CB">
      <w:pPr>
        <w:pStyle w:val="Ttulo2"/>
        <w:rPr>
          <w:rFonts w:cs="Arial"/>
        </w:rPr>
      </w:pPr>
      <w:bookmarkStart w:id="1566" w:name="_Toc464484110"/>
      <w:bookmarkStart w:id="1567" w:name="_Toc465070170"/>
      <w:bookmarkStart w:id="1568" w:name="_Toc465070713"/>
      <w:bookmarkStart w:id="1569" w:name="_Toc524387368"/>
      <w:r w:rsidRPr="001E3E04">
        <w:rPr>
          <w:rFonts w:cs="Arial"/>
        </w:rPr>
        <w:t>5.1. Post-Mortem</w:t>
      </w:r>
      <w:bookmarkEnd w:id="1566"/>
      <w:bookmarkEnd w:id="1567"/>
      <w:bookmarkEnd w:id="1568"/>
      <w:bookmarkEnd w:id="1569"/>
    </w:p>
    <w:p w14:paraId="0BFC45FF" w14:textId="4E1D261E" w:rsidR="00B6715E" w:rsidRDefault="007E68A4" w:rsidP="007045FD">
      <w:r>
        <w:t>Con lo evidenciado en el presente documento</w:t>
      </w:r>
      <w:r w:rsidR="007045FD">
        <w:t xml:space="preserve">, </w:t>
      </w:r>
      <w:r>
        <w:t xml:space="preserve">se puede </w:t>
      </w:r>
      <w:r w:rsidR="007045FD">
        <w:t xml:space="preserve">dar crédito de que se </w:t>
      </w:r>
      <w:r w:rsidR="007045FD" w:rsidRPr="007045FD">
        <w:t xml:space="preserve">logró llevar a cabo el desarrollo de un proyecto de larga duración, aplicando los conocimientos adquiridos a lo largo de toda la carrera de Ingeniería en Computación e Informática, </w:t>
      </w:r>
      <w:r w:rsidR="007045FD" w:rsidRPr="00DB5981">
        <w:rPr>
          <w:highlight w:val="green"/>
        </w:rPr>
        <w:t>a la par aprendiendo</w:t>
      </w:r>
      <w:r w:rsidR="007045FD" w:rsidRPr="007045FD">
        <w:t xml:space="preserve"> sobre la marcha acerca de cómo se deben llevar a cabo las metodologías en la realidad de un proyecto</w:t>
      </w:r>
      <w:r w:rsidR="007045FD">
        <w:t>, con especial énfasis en los tiempos de estimación de tareas</w:t>
      </w:r>
      <w:r w:rsidR="007045FD" w:rsidRPr="007045FD">
        <w:t>.</w:t>
      </w:r>
      <w:r w:rsidR="007045FD">
        <w:t xml:space="preserve"> </w:t>
      </w:r>
      <w:r>
        <w:t>Además,</w:t>
      </w:r>
      <w:r w:rsidR="007045FD">
        <w:t xml:space="preserve"> s</w:t>
      </w:r>
      <w:r w:rsidR="007045FD" w:rsidRPr="007045FD">
        <w:t>e pudo comprender la importancia de las buenas prácticas tanto en el desarrollo</w:t>
      </w:r>
      <w:r>
        <w:t xml:space="preserve"> en el</w:t>
      </w:r>
      <w:r w:rsidR="007045FD" w:rsidRPr="007045FD">
        <w:t xml:space="preserve"> proyecto como del producto</w:t>
      </w:r>
      <w:r w:rsidR="007045FD">
        <w:t xml:space="preserve"> software</w:t>
      </w:r>
      <w:r w:rsidR="007045FD" w:rsidRPr="007045FD">
        <w:t>, ya que, si no se lleva</w:t>
      </w:r>
      <w:r w:rsidR="00DB5981">
        <w:t>n</w:t>
      </w:r>
      <w:r w:rsidR="007045FD" w:rsidRPr="007045FD">
        <w:t xml:space="preserve"> bien alguna de las </w:t>
      </w:r>
      <w:r>
        <w:t>tres</w:t>
      </w:r>
      <w:r w:rsidR="007045FD" w:rsidRPr="007045FD">
        <w:t>, es muy fácil que se generen atrasos a las fechas propuestas en un inicio</w:t>
      </w:r>
      <w:r w:rsidR="007045FD">
        <w:t>, como se apreció en más de un sprint del proyecto.</w:t>
      </w:r>
      <w:r w:rsidR="007045FD" w:rsidRPr="007045FD">
        <w:t xml:space="preserve"> </w:t>
      </w:r>
    </w:p>
    <w:p w14:paraId="2C27720A" w14:textId="10BC0089" w:rsidR="00B6715E" w:rsidRDefault="00B6715E" w:rsidP="007045FD">
      <w:r w:rsidRPr="00B6715E">
        <w:t>Se comprendió además la importancia del diseño y realización de una suite de pruebas, ya que debido a la falta de éstas durante el proyecto se generaron grandes retrasos al encontrar defectos. Además, se debe siempre tener en consideración la mantenibilidad del código, ya que siempre está la posibilidad de que una persona o equipo trabaje sobre el código de uno, y es importante que sea entendible y fácil de modificar para así generar un mejor ambiente en el ámbito del desarrollo de software.</w:t>
      </w:r>
      <w:r>
        <w:t xml:space="preserve"> De igual manera es realmente importante, tener un sistema de control de la configuración, estable y seguro, para tener un respaldo del código fuente y las liberaciones correspondientes.</w:t>
      </w:r>
    </w:p>
    <w:p w14:paraId="5275F7D4" w14:textId="1ED4FF1D" w:rsidR="007045FD" w:rsidRPr="00FF3DF4" w:rsidRDefault="00B6715E" w:rsidP="00FF3DF4">
      <w:r>
        <w:t>La mejora de seguridad a servidor XMPP Openfire</w:t>
      </w:r>
      <w:r w:rsidR="00B96135">
        <w:t xml:space="preserve"> y a la librería XMPP SMACK</w:t>
      </w:r>
      <w:r>
        <w:t xml:space="preserve"> aporta al estado del arte, ya que se </w:t>
      </w:r>
      <w:r w:rsidR="00ED2F1C">
        <w:t>creó</w:t>
      </w:r>
      <w:r w:rsidR="000B62CD">
        <w:t xml:space="preserve"> un</w:t>
      </w:r>
      <w:r w:rsidR="003D1022">
        <w:t>a</w:t>
      </w:r>
      <w:r w:rsidR="000B62CD">
        <w:t xml:space="preserve"> solución que permite tanto </w:t>
      </w:r>
      <w:r w:rsidR="003D1022">
        <w:t>a los usuarios intermediarios</w:t>
      </w:r>
      <w:r w:rsidR="000B62CD">
        <w:t xml:space="preserve"> de la red XMPP-IoT como a los usuarios finales, registrar identidades en la red de forma segura</w:t>
      </w:r>
      <w:r w:rsidR="003D1022">
        <w:t xml:space="preserve"> y controlada. De esta forma se elimina la posibilidad que hackers puedan sobrecargar el servidor o la base de datos de este. De este modo, </w:t>
      </w:r>
      <w:r w:rsidR="00B96135">
        <w:t xml:space="preserve">con la mejora de seguridad tanto, en el servidor Openfire y la librería SMACK estamos, </w:t>
      </w:r>
      <w:r w:rsidR="003D1022">
        <w:t>brindando un punto de partida para crear sistemas de</w:t>
      </w:r>
      <w:r w:rsidR="00B96135">
        <w:t xml:space="preserve"> Internet de las Cosas de vanguardia.</w:t>
      </w:r>
    </w:p>
    <w:p w14:paraId="359873B2" w14:textId="77777777" w:rsidR="004957CB" w:rsidRPr="001E3E04" w:rsidRDefault="004957CB" w:rsidP="004957CB">
      <w:pPr>
        <w:pStyle w:val="Ttulo2"/>
        <w:rPr>
          <w:rFonts w:cs="Arial"/>
        </w:rPr>
      </w:pPr>
      <w:bookmarkStart w:id="1570" w:name="_Toc464484111"/>
      <w:bookmarkStart w:id="1571" w:name="_Toc465070171"/>
      <w:bookmarkStart w:id="1572" w:name="_Toc465070714"/>
      <w:bookmarkStart w:id="1573" w:name="_Toc524387369"/>
      <w:r w:rsidRPr="001E3E04">
        <w:rPr>
          <w:rFonts w:cs="Arial"/>
        </w:rPr>
        <w:t>5.2. Trabajos Futuros</w:t>
      </w:r>
      <w:bookmarkEnd w:id="1570"/>
      <w:bookmarkEnd w:id="1571"/>
      <w:bookmarkEnd w:id="1572"/>
      <w:bookmarkEnd w:id="1573"/>
    </w:p>
    <w:p w14:paraId="54731562" w14:textId="2E4F3A38" w:rsidR="008F3BA1" w:rsidRDefault="00DB5816" w:rsidP="003E01EA">
      <w:pPr>
        <w:rPr>
          <w:rFonts w:cs="Arial"/>
          <w:szCs w:val="24"/>
        </w:rPr>
      </w:pPr>
      <w:r w:rsidRPr="00F44A28">
        <w:rPr>
          <w:rFonts w:cs="Arial"/>
          <w:szCs w:val="24"/>
        </w:rPr>
        <w:t xml:space="preserve">Si bien, este proyecto ha sido un avance importante </w:t>
      </w:r>
      <w:r w:rsidR="00947796">
        <w:rPr>
          <w:rFonts w:cs="Arial"/>
          <w:szCs w:val="24"/>
        </w:rPr>
        <w:t xml:space="preserve">en cuanto al </w:t>
      </w:r>
      <w:r w:rsidRPr="00F44A28">
        <w:rPr>
          <w:rFonts w:cs="Arial"/>
          <w:szCs w:val="24"/>
        </w:rPr>
        <w:t>protocolo de comunicaciones XMPP</w:t>
      </w:r>
      <w:r w:rsidR="00947796">
        <w:rPr>
          <w:rFonts w:cs="Arial"/>
          <w:szCs w:val="24"/>
        </w:rPr>
        <w:t xml:space="preserve"> en el contexto </w:t>
      </w:r>
      <w:r w:rsidRPr="00F44A28">
        <w:rPr>
          <w:rFonts w:cs="Arial"/>
          <w:szCs w:val="24"/>
        </w:rPr>
        <w:t>I</w:t>
      </w:r>
      <w:r w:rsidR="00947796">
        <w:rPr>
          <w:rFonts w:cs="Arial"/>
          <w:szCs w:val="24"/>
        </w:rPr>
        <w:t>nternet de las Cosas</w:t>
      </w:r>
      <w:r w:rsidRPr="00F44A28">
        <w:rPr>
          <w:rFonts w:cs="Arial"/>
          <w:szCs w:val="24"/>
        </w:rPr>
        <w:t xml:space="preserve">, es sólo la punta iceberg en cuanto al potencial que posee el protocolo. </w:t>
      </w:r>
      <w:r w:rsidR="007A1A06" w:rsidRPr="00F44A28">
        <w:rPr>
          <w:rFonts w:cs="Arial"/>
          <w:szCs w:val="24"/>
        </w:rPr>
        <w:t>Ya que,</w:t>
      </w:r>
      <w:r w:rsidR="00947796">
        <w:rPr>
          <w:rFonts w:cs="Arial"/>
          <w:szCs w:val="24"/>
        </w:rPr>
        <w:t xml:space="preserve"> existen varias especificaciones que tributan en esta área. E</w:t>
      </w:r>
      <w:r w:rsidR="00F40B82">
        <w:rPr>
          <w:rFonts w:cs="Arial"/>
          <w:szCs w:val="24"/>
        </w:rPr>
        <w:t xml:space="preserve">n la </w:t>
      </w:r>
      <w:r w:rsidR="006F544A">
        <w:rPr>
          <w:rFonts w:cs="Arial"/>
          <w:szCs w:val="24"/>
        </w:rPr>
        <w:fldChar w:fldCharType="begin"/>
      </w:r>
      <w:r w:rsidR="006F544A">
        <w:rPr>
          <w:rFonts w:cs="Arial"/>
          <w:szCs w:val="24"/>
        </w:rPr>
        <w:instrText xml:space="preserve"> REF _Ref522588140 \h </w:instrText>
      </w:r>
      <w:r w:rsidR="006F544A">
        <w:rPr>
          <w:rFonts w:cs="Arial"/>
          <w:szCs w:val="24"/>
        </w:rPr>
      </w:r>
      <w:r w:rsidR="006F544A">
        <w:rPr>
          <w:rFonts w:cs="Arial"/>
          <w:szCs w:val="24"/>
        </w:rPr>
        <w:fldChar w:fldCharType="separate"/>
      </w:r>
      <w:r w:rsidR="006F544A">
        <w:t xml:space="preserve">Tabla </w:t>
      </w:r>
      <w:r w:rsidR="006F544A">
        <w:rPr>
          <w:noProof/>
        </w:rPr>
        <w:t>17</w:t>
      </w:r>
      <w:r w:rsidR="006F544A">
        <w:rPr>
          <w:rFonts w:cs="Arial"/>
          <w:szCs w:val="24"/>
        </w:rPr>
        <w:fldChar w:fldCharType="end"/>
      </w:r>
      <w:r w:rsidR="00947796">
        <w:rPr>
          <w:rFonts w:cs="Arial"/>
          <w:szCs w:val="24"/>
        </w:rPr>
        <w:t xml:space="preserve"> se aprecia </w:t>
      </w:r>
      <w:r w:rsidR="00ED2F1C">
        <w:rPr>
          <w:rFonts w:cs="Arial"/>
          <w:szCs w:val="24"/>
        </w:rPr>
        <w:t>los</w:t>
      </w:r>
      <w:r w:rsidR="00947796">
        <w:rPr>
          <w:rFonts w:cs="Arial"/>
          <w:szCs w:val="24"/>
        </w:rPr>
        <w:t xml:space="preserve"> XEPs</w:t>
      </w:r>
      <w:r w:rsidR="00F40B82">
        <w:rPr>
          <w:rFonts w:cs="Arial"/>
          <w:szCs w:val="24"/>
        </w:rPr>
        <w:t xml:space="preserve">, </w:t>
      </w:r>
      <w:r w:rsidR="00947796">
        <w:rPr>
          <w:rFonts w:cs="Arial"/>
          <w:szCs w:val="24"/>
        </w:rPr>
        <w:t>que</w:t>
      </w:r>
      <w:r w:rsidR="00F40B82">
        <w:rPr>
          <w:rFonts w:cs="Arial"/>
          <w:szCs w:val="24"/>
        </w:rPr>
        <w:t xml:space="preserve"> han sido desarrollad</w:t>
      </w:r>
      <w:r w:rsidR="00947796">
        <w:rPr>
          <w:rFonts w:cs="Arial"/>
          <w:szCs w:val="24"/>
        </w:rPr>
        <w:t>o</w:t>
      </w:r>
      <w:r w:rsidR="00F40B82">
        <w:rPr>
          <w:rFonts w:cs="Arial"/>
          <w:szCs w:val="24"/>
        </w:rPr>
        <w:t xml:space="preserve">s específicamente para los desafíos que plantea el Internet de las cosas. </w:t>
      </w:r>
    </w:p>
    <w:p w14:paraId="7418F4E3" w14:textId="77777777" w:rsidR="006F544A" w:rsidRDefault="006F544A" w:rsidP="003E01EA">
      <w:pPr>
        <w:rPr>
          <w:rFonts w:cs="Arial"/>
          <w:szCs w:val="24"/>
        </w:rPr>
      </w:pPr>
    </w:p>
    <w:p w14:paraId="7CB5F9C1" w14:textId="7BD5BF65" w:rsidR="006F544A" w:rsidRDefault="006F544A" w:rsidP="006F544A">
      <w:pPr>
        <w:pStyle w:val="Descripcin"/>
        <w:keepNext/>
      </w:pPr>
      <w:bookmarkStart w:id="1574" w:name="_Ref522588140"/>
      <w:bookmarkStart w:id="1575" w:name="_Toc524387432"/>
      <w:r>
        <w:t xml:space="preserve">Tabla </w:t>
      </w:r>
      <w:r w:rsidR="00A4020E">
        <w:rPr>
          <w:noProof/>
        </w:rPr>
        <w:fldChar w:fldCharType="begin"/>
      </w:r>
      <w:r w:rsidR="00A4020E">
        <w:rPr>
          <w:noProof/>
        </w:rPr>
        <w:instrText xml:space="preserve"> SEQ Tabla \* ARABIC </w:instrText>
      </w:r>
      <w:r w:rsidR="00A4020E">
        <w:rPr>
          <w:noProof/>
        </w:rPr>
        <w:fldChar w:fldCharType="separate"/>
      </w:r>
      <w:r w:rsidR="00162541">
        <w:rPr>
          <w:noProof/>
        </w:rPr>
        <w:t>23</w:t>
      </w:r>
      <w:r w:rsidR="00A4020E">
        <w:rPr>
          <w:noProof/>
        </w:rPr>
        <w:fldChar w:fldCharType="end"/>
      </w:r>
      <w:bookmarkEnd w:id="1574"/>
      <w:r>
        <w:t xml:space="preserve"> XEPs IoT</w:t>
      </w:r>
      <w:bookmarkEnd w:id="1575"/>
    </w:p>
    <w:tbl>
      <w:tblPr>
        <w:tblStyle w:val="Tablaconcuadrcula4-nfasis1"/>
        <w:tblW w:w="8062" w:type="dxa"/>
        <w:jc w:val="center"/>
        <w:tblLook w:val="04A0" w:firstRow="1" w:lastRow="0" w:firstColumn="1" w:lastColumn="0" w:noHBand="0" w:noVBand="1"/>
      </w:tblPr>
      <w:tblGrid>
        <w:gridCol w:w="1838"/>
        <w:gridCol w:w="2268"/>
        <w:gridCol w:w="3956"/>
      </w:tblGrid>
      <w:tr w:rsidR="00D255C0" w14:paraId="703F7DBE" w14:textId="77777777" w:rsidTr="00D255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F25CBC1" w14:textId="0E320ACD" w:rsidR="00D255C0" w:rsidRPr="00D255C0" w:rsidRDefault="00D255C0" w:rsidP="00D255C0">
            <w:pPr>
              <w:jc w:val="center"/>
              <w:rPr>
                <w:rFonts w:cs="Arial"/>
                <w:szCs w:val="24"/>
              </w:rPr>
            </w:pPr>
            <w:r w:rsidRPr="00D255C0">
              <w:rPr>
                <w:rFonts w:cs="Arial"/>
                <w:szCs w:val="24"/>
              </w:rPr>
              <w:t>Numero</w:t>
            </w:r>
          </w:p>
        </w:tc>
        <w:tc>
          <w:tcPr>
            <w:tcW w:w="2268" w:type="dxa"/>
            <w:vAlign w:val="center"/>
          </w:tcPr>
          <w:p w14:paraId="38065F44" w14:textId="3FCE3B19"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Nombre</w:t>
            </w:r>
          </w:p>
        </w:tc>
        <w:tc>
          <w:tcPr>
            <w:tcW w:w="3956" w:type="dxa"/>
            <w:vAlign w:val="center"/>
          </w:tcPr>
          <w:p w14:paraId="67818E5D" w14:textId="7DEF51AC" w:rsidR="00D255C0" w:rsidRPr="00D255C0" w:rsidRDefault="00D255C0" w:rsidP="00D255C0">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D255C0">
              <w:rPr>
                <w:rFonts w:cs="Arial"/>
                <w:szCs w:val="24"/>
              </w:rPr>
              <w:t>Descripción</w:t>
            </w:r>
          </w:p>
        </w:tc>
      </w:tr>
      <w:tr w:rsidR="00D255C0" w14:paraId="701CF2A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EC7DACF" w14:textId="2B090F21" w:rsidR="00D255C0" w:rsidRPr="00D255C0" w:rsidRDefault="00D255C0" w:rsidP="00D255C0">
            <w:pPr>
              <w:jc w:val="left"/>
              <w:rPr>
                <w:rFonts w:cs="Arial"/>
                <w:szCs w:val="24"/>
              </w:rPr>
            </w:pPr>
            <w:r w:rsidRPr="00D255C0">
              <w:rPr>
                <w:rFonts w:cs="Arial"/>
                <w:szCs w:val="24"/>
              </w:rPr>
              <w:t>XEP-0323</w:t>
            </w:r>
          </w:p>
        </w:tc>
        <w:tc>
          <w:tcPr>
            <w:tcW w:w="2268" w:type="dxa"/>
          </w:tcPr>
          <w:p w14:paraId="6422098B" w14:textId="745BD523"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Sensor Data</w:t>
            </w:r>
          </w:p>
        </w:tc>
        <w:tc>
          <w:tcPr>
            <w:tcW w:w="3956" w:type="dxa"/>
          </w:tcPr>
          <w:p w14:paraId="08D50B3E" w14:textId="2AD0D2C6"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Proporciona la arquitectura subyacente, las operaciones básicas y las estructuras de datos para la comunicación de datos del sensor a través de redes XMPP. Incluye un modelo de abstracción de hardware, eliminando cualquier detalle técnico implementado en tecnologías subyacentes. Este XEP es utilizado por todos los demás XEPs de redes de sensores.</w:t>
            </w:r>
          </w:p>
        </w:tc>
      </w:tr>
      <w:tr w:rsidR="00D255C0" w14:paraId="5F15C2C6"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1960C85" w14:textId="53C86E83" w:rsidR="00D255C0" w:rsidRPr="00D255C0" w:rsidRDefault="00D255C0" w:rsidP="00D255C0">
            <w:pPr>
              <w:jc w:val="left"/>
              <w:rPr>
                <w:rFonts w:cs="Arial"/>
                <w:szCs w:val="24"/>
              </w:rPr>
            </w:pPr>
            <w:r w:rsidRPr="00D255C0">
              <w:rPr>
                <w:rFonts w:cs="Arial"/>
                <w:szCs w:val="24"/>
              </w:rPr>
              <w:t>XEP-0324</w:t>
            </w:r>
          </w:p>
        </w:tc>
        <w:tc>
          <w:tcPr>
            <w:tcW w:w="2268" w:type="dxa"/>
          </w:tcPr>
          <w:p w14:paraId="146B1CF7" w14:textId="7C49F6A7"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Provisioning</w:t>
            </w:r>
            <w:proofErr w:type="spellEnd"/>
            <w:r w:rsidRPr="00D255C0">
              <w:rPr>
                <w:rFonts w:cs="Arial"/>
                <w:szCs w:val="24"/>
              </w:rPr>
              <w:t xml:space="preserve"> &amp; Security</w:t>
            </w:r>
          </w:p>
        </w:tc>
        <w:tc>
          <w:tcPr>
            <w:tcW w:w="3956" w:type="dxa"/>
          </w:tcPr>
          <w:p w14:paraId="6C42F09E" w14:textId="7D6F95EF" w:rsidR="00D255C0" w:rsidRP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lang w:val="es-ES"/>
              </w:rPr>
              <w:t>Esta especificación Define cómo el aprovisionamiento, la administración de privilegios de acceso, etc., pueden implementarse de manera fácil y eficiente.</w:t>
            </w:r>
          </w:p>
        </w:tc>
      </w:tr>
      <w:tr w:rsidR="00D255C0" w14:paraId="3BF65187"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0DE1CFD" w14:textId="3347485C" w:rsidR="00D255C0" w:rsidRPr="00D255C0" w:rsidRDefault="00D255C0" w:rsidP="00D255C0">
            <w:pPr>
              <w:jc w:val="left"/>
              <w:rPr>
                <w:rFonts w:cs="Arial"/>
                <w:szCs w:val="24"/>
              </w:rPr>
            </w:pPr>
            <w:r w:rsidRPr="00D255C0">
              <w:rPr>
                <w:rFonts w:cs="Arial"/>
                <w:szCs w:val="24"/>
              </w:rPr>
              <w:t>XEP-0325</w:t>
            </w:r>
          </w:p>
        </w:tc>
        <w:tc>
          <w:tcPr>
            <w:tcW w:w="2268" w:type="dxa"/>
          </w:tcPr>
          <w:p w14:paraId="440B07CD" w14:textId="36F8A7CB"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r w:rsidRPr="00D255C0">
              <w:rPr>
                <w:rFonts w:cs="Arial"/>
                <w:szCs w:val="24"/>
              </w:rPr>
              <w:t>Control</w:t>
            </w:r>
          </w:p>
        </w:tc>
        <w:tc>
          <w:tcPr>
            <w:tcW w:w="3956" w:type="dxa"/>
          </w:tcPr>
          <w:p w14:paraId="763720E8" w14:textId="18E3DFB7" w:rsidR="00D255C0" w:rsidRP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lang w:val="es-ES"/>
              </w:rPr>
              <w:t>Define cómo controlar actuadores y otros dispositivos en redes de sensores.</w:t>
            </w:r>
          </w:p>
        </w:tc>
      </w:tr>
      <w:tr w:rsidR="00D255C0" w14:paraId="436B9B7E"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1595F171" w14:textId="5D5283B1" w:rsidR="00D255C0" w:rsidRPr="00D255C0" w:rsidRDefault="00D255C0" w:rsidP="00D255C0">
            <w:pPr>
              <w:jc w:val="left"/>
              <w:rPr>
                <w:rFonts w:cs="Arial"/>
                <w:szCs w:val="24"/>
              </w:rPr>
            </w:pPr>
            <w:r w:rsidRPr="00D255C0">
              <w:rPr>
                <w:rFonts w:cs="Arial"/>
                <w:szCs w:val="24"/>
              </w:rPr>
              <w:t>XEP-0326</w:t>
            </w:r>
          </w:p>
        </w:tc>
        <w:tc>
          <w:tcPr>
            <w:tcW w:w="2268" w:type="dxa"/>
          </w:tcPr>
          <w:p w14:paraId="345C2DBB" w14:textId="1F450541"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Concentrators</w:t>
            </w:r>
            <w:proofErr w:type="spellEnd"/>
          </w:p>
        </w:tc>
        <w:tc>
          <w:tcPr>
            <w:tcW w:w="3956" w:type="dxa"/>
          </w:tcPr>
          <w:p w14:paraId="4F5322D1" w14:textId="12A60EE8" w:rsidR="00D255C0" w:rsidRDefault="00D255C0"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Define cómo manejar arquitecturas que contienen concentradores o servidores que manejan múltiples sensores.</w:t>
            </w:r>
          </w:p>
        </w:tc>
      </w:tr>
      <w:tr w:rsidR="00D255C0" w14:paraId="5DCB8642"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6AA258B8" w14:textId="5AFDAC5E" w:rsidR="00D255C0" w:rsidRPr="00D255C0" w:rsidRDefault="00D255C0" w:rsidP="00D255C0">
            <w:pPr>
              <w:jc w:val="left"/>
              <w:rPr>
                <w:rFonts w:cs="Arial"/>
                <w:szCs w:val="24"/>
              </w:rPr>
            </w:pPr>
            <w:r>
              <w:t>XEP-0331</w:t>
            </w:r>
          </w:p>
        </w:tc>
        <w:tc>
          <w:tcPr>
            <w:tcW w:w="2268" w:type="dxa"/>
          </w:tcPr>
          <w:p w14:paraId="71328653" w14:textId="1388FC71"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Color Field </w:t>
            </w:r>
            <w:proofErr w:type="spellStart"/>
            <w:r w:rsidRPr="00CF091B">
              <w:rPr>
                <w:rFonts w:cs="Arial"/>
                <w:szCs w:val="24"/>
              </w:rPr>
              <w:t>Types</w:t>
            </w:r>
            <w:proofErr w:type="spellEnd"/>
          </w:p>
        </w:tc>
        <w:tc>
          <w:tcPr>
            <w:tcW w:w="3956" w:type="dxa"/>
          </w:tcPr>
          <w:p w14:paraId="3A58052E" w14:textId="47778493"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Define extensiones de cómo se pueden manejar los parámetros de color, en función de los Data </w:t>
            </w:r>
            <w:proofErr w:type="spellStart"/>
            <w:r>
              <w:rPr>
                <w:lang w:val="es-ES"/>
              </w:rPr>
              <w:t>Forms</w:t>
            </w:r>
            <w:proofErr w:type="spellEnd"/>
            <w:r>
              <w:rPr>
                <w:lang w:val="es-ES"/>
              </w:rPr>
              <w:t>.</w:t>
            </w:r>
          </w:p>
        </w:tc>
      </w:tr>
      <w:tr w:rsidR="00D255C0" w14:paraId="5CD7B495"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47DEA0E" w14:textId="54F68BDF" w:rsidR="00D255C0" w:rsidRPr="00D255C0" w:rsidRDefault="00D255C0" w:rsidP="00D255C0">
            <w:pPr>
              <w:jc w:val="left"/>
              <w:rPr>
                <w:rFonts w:cs="Arial"/>
                <w:szCs w:val="24"/>
              </w:rPr>
            </w:pPr>
            <w:r>
              <w:t>XEP-0336</w:t>
            </w:r>
          </w:p>
        </w:tc>
        <w:tc>
          <w:tcPr>
            <w:tcW w:w="2268" w:type="dxa"/>
          </w:tcPr>
          <w:p w14:paraId="7D88FE23" w14:textId="01F000FE"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 xml:space="preserve">Data </w:t>
            </w:r>
            <w:proofErr w:type="spellStart"/>
            <w:r w:rsidRPr="00CF091B">
              <w:rPr>
                <w:rFonts w:cs="Arial"/>
                <w:szCs w:val="24"/>
              </w:rPr>
              <w:t>Forms</w:t>
            </w:r>
            <w:proofErr w:type="spellEnd"/>
            <w:r w:rsidRPr="00CF091B">
              <w:rPr>
                <w:rFonts w:cs="Arial"/>
                <w:szCs w:val="24"/>
              </w:rPr>
              <w:t xml:space="preserve"> - Dynamic </w:t>
            </w:r>
            <w:proofErr w:type="spellStart"/>
            <w:r w:rsidRPr="00CF091B">
              <w:rPr>
                <w:rFonts w:cs="Arial"/>
                <w:szCs w:val="24"/>
              </w:rPr>
              <w:t>Form</w:t>
            </w:r>
            <w:r>
              <w:rPr>
                <w:rFonts w:cs="Arial"/>
                <w:szCs w:val="24"/>
              </w:rPr>
              <w:t>s</w:t>
            </w:r>
            <w:proofErr w:type="spellEnd"/>
          </w:p>
        </w:tc>
        <w:tc>
          <w:tcPr>
            <w:tcW w:w="3956" w:type="dxa"/>
          </w:tcPr>
          <w:p w14:paraId="0B8A89DE" w14:textId="54AF17B2"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Define extensiones de cómo se pueden crear formularios dinámicos, en función de los </w:t>
            </w:r>
            <w:r w:rsidRPr="00CF091B">
              <w:rPr>
                <w:lang w:val="es-ES"/>
              </w:rPr>
              <w:t xml:space="preserve">Data </w:t>
            </w:r>
            <w:proofErr w:type="spellStart"/>
            <w:r w:rsidRPr="00CF091B">
              <w:rPr>
                <w:lang w:val="es-ES"/>
              </w:rPr>
              <w:t>Forms</w:t>
            </w:r>
            <w:proofErr w:type="spellEnd"/>
            <w:r w:rsidRPr="00CF091B">
              <w:rPr>
                <w:lang w:val="es-ES"/>
              </w:rPr>
              <w:t xml:space="preserve"> </w:t>
            </w:r>
            <w:proofErr w:type="spellStart"/>
            <w:r w:rsidRPr="00CF091B">
              <w:rPr>
                <w:lang w:val="es-ES"/>
              </w:rPr>
              <w:t>Validation</w:t>
            </w:r>
            <w:proofErr w:type="spellEnd"/>
            <w:r w:rsidRPr="00CF091B">
              <w:rPr>
                <w:lang w:val="es-ES"/>
              </w:rPr>
              <w:t xml:space="preserve">, Publishing </w:t>
            </w:r>
            <w:proofErr w:type="spellStart"/>
            <w:r w:rsidRPr="00CF091B">
              <w:rPr>
                <w:lang w:val="es-ES"/>
              </w:rPr>
              <w:t>Stream</w:t>
            </w:r>
            <w:proofErr w:type="spellEnd"/>
            <w:r w:rsidRPr="00CF091B">
              <w:rPr>
                <w:lang w:val="es-ES"/>
              </w:rPr>
              <w:t xml:space="preserve"> </w:t>
            </w:r>
            <w:proofErr w:type="spellStart"/>
            <w:r w:rsidRPr="00CF091B">
              <w:rPr>
                <w:lang w:val="es-ES"/>
              </w:rPr>
              <w:t>Initiation</w:t>
            </w:r>
            <w:proofErr w:type="spellEnd"/>
            <w:r w:rsidRPr="00CF091B">
              <w:rPr>
                <w:lang w:val="es-ES"/>
              </w:rPr>
              <w:t xml:space="preserve"> </w:t>
            </w:r>
            <w:proofErr w:type="spellStart"/>
            <w:r w:rsidRPr="00CF091B">
              <w:rPr>
                <w:lang w:val="es-ES"/>
              </w:rPr>
              <w:t>Requests</w:t>
            </w:r>
            <w:proofErr w:type="spellEnd"/>
            <w:r w:rsidRPr="00CF091B">
              <w:rPr>
                <w:lang w:val="es-ES"/>
              </w:rPr>
              <w:t xml:space="preserve"> y Data </w:t>
            </w:r>
            <w:proofErr w:type="spellStart"/>
            <w:r w:rsidRPr="00CF091B">
              <w:rPr>
                <w:lang w:val="es-ES"/>
              </w:rPr>
              <w:t>Forms</w:t>
            </w:r>
            <w:proofErr w:type="spellEnd"/>
            <w:r w:rsidRPr="00CF091B">
              <w:rPr>
                <w:lang w:val="es-ES"/>
              </w:rPr>
              <w:t xml:space="preserve"> </w:t>
            </w:r>
            <w:proofErr w:type="spellStart"/>
            <w:r w:rsidRPr="00CF091B">
              <w:rPr>
                <w:lang w:val="es-ES"/>
              </w:rPr>
              <w:t>Layout</w:t>
            </w:r>
            <w:proofErr w:type="spellEnd"/>
            <w:r w:rsidRPr="00CF091B">
              <w:rPr>
                <w:lang w:val="es-ES"/>
              </w:rPr>
              <w:t>.</w:t>
            </w:r>
          </w:p>
        </w:tc>
      </w:tr>
      <w:tr w:rsidR="00D255C0" w14:paraId="492D01F8"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CEFE623" w14:textId="74304805" w:rsidR="00D255C0" w:rsidRDefault="00D255C0" w:rsidP="00D255C0">
            <w:pPr>
              <w:jc w:val="left"/>
            </w:pPr>
            <w:r>
              <w:t>XEP-0347</w:t>
            </w:r>
          </w:p>
        </w:tc>
        <w:tc>
          <w:tcPr>
            <w:tcW w:w="2268" w:type="dxa"/>
          </w:tcPr>
          <w:p w14:paraId="7A5CBCCE" w14:textId="300D6549"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IoT</w:t>
            </w:r>
            <w:r w:rsidRPr="00CF091B">
              <w:rPr>
                <w:rFonts w:cs="Arial"/>
                <w:szCs w:val="24"/>
              </w:rPr>
              <w:t xml:space="preserve"> Discovery</w:t>
            </w:r>
          </w:p>
        </w:tc>
        <w:tc>
          <w:tcPr>
            <w:tcW w:w="3956" w:type="dxa"/>
          </w:tcPr>
          <w:p w14:paraId="52C420D9" w14:textId="55D91D8C" w:rsidR="00D255C0"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 xml:space="preserve">Define los aspectos peculiares del descubrimiento del sensor en redes de sensores. Además de descubrir sensores por JID, </w:t>
            </w:r>
            <w:r w:rsidRPr="00CF091B">
              <w:rPr>
                <w:lang w:val="es-ES"/>
              </w:rPr>
              <w:lastRenderedPageBreak/>
              <w:t>también define cómo descubrir sensores en función de la ubicación, etc.</w:t>
            </w:r>
          </w:p>
        </w:tc>
      </w:tr>
      <w:tr w:rsidR="00D255C0" w14:paraId="4E048FCC"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79EDADC1" w14:textId="3DCD750F" w:rsidR="00D255C0" w:rsidRPr="00D255C0" w:rsidRDefault="00CF091B" w:rsidP="00D255C0">
            <w:pPr>
              <w:jc w:val="left"/>
              <w:rPr>
                <w:rFonts w:cs="Arial"/>
                <w:szCs w:val="24"/>
              </w:rPr>
            </w:pPr>
            <w:r>
              <w:rPr>
                <w:rFonts w:cs="Arial"/>
                <w:szCs w:val="24"/>
              </w:rPr>
              <w:lastRenderedPageBreak/>
              <w:t>XEP-0000</w:t>
            </w:r>
          </w:p>
        </w:tc>
        <w:tc>
          <w:tcPr>
            <w:tcW w:w="2268" w:type="dxa"/>
          </w:tcPr>
          <w:p w14:paraId="2E2FC04C" w14:textId="6BCA733B"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t xml:space="preserve">IoT </w:t>
            </w:r>
            <w:proofErr w:type="spellStart"/>
            <w:r>
              <w:t>Events</w:t>
            </w:r>
            <w:proofErr w:type="spellEnd"/>
          </w:p>
        </w:tc>
        <w:tc>
          <w:tcPr>
            <w:tcW w:w="3956" w:type="dxa"/>
          </w:tcPr>
          <w:p w14:paraId="78F0EEC2" w14:textId="744D6BA5" w:rsidR="00D255C0"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los sensores envían eventos, cómo se configuran la suscripción al evento, los niveles de histéresis, etc.</w:t>
            </w:r>
          </w:p>
        </w:tc>
      </w:tr>
      <w:tr w:rsidR="00D255C0" w14:paraId="2C77C1D6"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5E0E7336" w14:textId="768D51A7" w:rsidR="00D255C0" w:rsidRPr="00D255C0" w:rsidRDefault="00D255C0" w:rsidP="00D255C0">
            <w:pPr>
              <w:jc w:val="left"/>
              <w:rPr>
                <w:rFonts w:cs="Arial"/>
                <w:szCs w:val="24"/>
              </w:rPr>
            </w:pPr>
            <w:r>
              <w:rPr>
                <w:rFonts w:cs="Arial"/>
                <w:szCs w:val="24"/>
              </w:rPr>
              <w:t>XEP-0000</w:t>
            </w:r>
          </w:p>
        </w:tc>
        <w:tc>
          <w:tcPr>
            <w:tcW w:w="2268" w:type="dxa"/>
          </w:tcPr>
          <w:p w14:paraId="6B66C8F0" w14:textId="26827D50"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IoT </w:t>
            </w:r>
            <w:proofErr w:type="spellStart"/>
            <w:r w:rsidRPr="00D255C0">
              <w:rPr>
                <w:rFonts w:cs="Arial"/>
                <w:szCs w:val="24"/>
              </w:rPr>
              <w:t>Interoperability</w:t>
            </w:r>
            <w:proofErr w:type="spellEnd"/>
          </w:p>
        </w:tc>
        <w:tc>
          <w:tcPr>
            <w:tcW w:w="3956" w:type="dxa"/>
          </w:tcPr>
          <w:p w14:paraId="613795B9" w14:textId="770E3376" w:rsidR="00D255C0" w:rsidRDefault="00D255C0" w:rsidP="00D255C0">
            <w:pPr>
              <w:jc w:val="left"/>
              <w:cnfStyle w:val="000000100000" w:firstRow="0" w:lastRow="0" w:firstColumn="0" w:lastColumn="0" w:oddVBand="0" w:evenVBand="0" w:oddHBand="1" w:evenHBand="0" w:firstRowFirstColumn="0" w:firstRowLastColumn="0" w:lastRowFirstColumn="0" w:lastRowLastColumn="0"/>
              <w:rPr>
                <w:lang w:val="es-ES"/>
              </w:rPr>
            </w:pPr>
            <w:r>
              <w:rPr>
                <w:lang w:val="es-ES"/>
              </w:rPr>
              <w:t>Define directrices sobre cómo lograr la interoperabilidad en redes de sensores, publicando interfaces de interoperabilidad para diferentes tipos de dispositivos.</w:t>
            </w:r>
          </w:p>
        </w:tc>
      </w:tr>
      <w:tr w:rsidR="00CF091B" w14:paraId="336A9C82"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5FB43167" w14:textId="0E108A08" w:rsidR="00CF091B" w:rsidRDefault="00CF091B" w:rsidP="00D255C0">
            <w:pPr>
              <w:jc w:val="left"/>
              <w:rPr>
                <w:rFonts w:cs="Arial"/>
                <w:szCs w:val="24"/>
              </w:rPr>
            </w:pPr>
            <w:r>
              <w:rPr>
                <w:rFonts w:cs="Arial"/>
                <w:szCs w:val="24"/>
              </w:rPr>
              <w:t>XEP-0000</w:t>
            </w:r>
          </w:p>
        </w:tc>
        <w:tc>
          <w:tcPr>
            <w:tcW w:w="2268" w:type="dxa"/>
          </w:tcPr>
          <w:p w14:paraId="1ED838A7" w14:textId="73741350"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rFonts w:cs="Arial"/>
                <w:szCs w:val="24"/>
              </w:rPr>
            </w:pPr>
            <w:r w:rsidRPr="00CF091B">
              <w:rPr>
                <w:rFonts w:cs="Arial"/>
                <w:szCs w:val="24"/>
              </w:rPr>
              <w:t>IoT</w:t>
            </w:r>
            <w:r>
              <w:rPr>
                <w:rFonts w:cs="Arial"/>
                <w:szCs w:val="24"/>
              </w:rPr>
              <w:t xml:space="preserve"> </w:t>
            </w:r>
            <w:proofErr w:type="spellStart"/>
            <w:r w:rsidRPr="00CF091B">
              <w:rPr>
                <w:rFonts w:cs="Arial"/>
                <w:szCs w:val="24"/>
              </w:rPr>
              <w:t>Battery</w:t>
            </w:r>
            <w:proofErr w:type="spellEnd"/>
            <w:r>
              <w:rPr>
                <w:rFonts w:cs="Arial"/>
                <w:szCs w:val="24"/>
              </w:rPr>
              <w:t xml:space="preserve"> </w:t>
            </w:r>
            <w:proofErr w:type="spellStart"/>
            <w:r w:rsidRPr="00CF091B">
              <w:rPr>
                <w:rFonts w:cs="Arial"/>
                <w:szCs w:val="24"/>
              </w:rPr>
              <w:t>Powered</w:t>
            </w:r>
            <w:proofErr w:type="spellEnd"/>
            <w:r>
              <w:rPr>
                <w:rFonts w:cs="Arial"/>
                <w:szCs w:val="24"/>
              </w:rPr>
              <w:t xml:space="preserve"> </w:t>
            </w:r>
            <w:proofErr w:type="spellStart"/>
            <w:r w:rsidRPr="00CF091B">
              <w:rPr>
                <w:rFonts w:cs="Arial"/>
                <w:szCs w:val="24"/>
              </w:rPr>
              <w:t>Sensors</w:t>
            </w:r>
            <w:proofErr w:type="spellEnd"/>
          </w:p>
        </w:tc>
        <w:tc>
          <w:tcPr>
            <w:tcW w:w="3956" w:type="dxa"/>
          </w:tcPr>
          <w:p w14:paraId="68021849" w14:textId="18258F1E" w:rsid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Define cómo manejar los peculiares relacionados con los dispositivos alimentados por batería y otros dispositivos disponibles intermitentemente en la red.</w:t>
            </w:r>
          </w:p>
        </w:tc>
      </w:tr>
      <w:tr w:rsidR="00CF091B" w14:paraId="3AB6F40D"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03007CA8" w14:textId="2B8C169F" w:rsidR="00CF091B" w:rsidRDefault="00CF091B" w:rsidP="00D255C0">
            <w:pPr>
              <w:jc w:val="left"/>
              <w:rPr>
                <w:rFonts w:cs="Arial"/>
                <w:szCs w:val="24"/>
              </w:rPr>
            </w:pPr>
            <w:r>
              <w:rPr>
                <w:rFonts w:cs="Arial"/>
                <w:szCs w:val="24"/>
              </w:rPr>
              <w:t>XEP-0000</w:t>
            </w:r>
          </w:p>
        </w:tc>
        <w:tc>
          <w:tcPr>
            <w:tcW w:w="2268" w:type="dxa"/>
          </w:tcPr>
          <w:p w14:paraId="44BAE2D7" w14:textId="5352CC4F"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rFonts w:cs="Arial"/>
                <w:szCs w:val="24"/>
              </w:rPr>
            </w:pPr>
            <w:r>
              <w:t xml:space="preserve">IoT </w:t>
            </w:r>
            <w:proofErr w:type="spellStart"/>
            <w:r>
              <w:t>Multicast</w:t>
            </w:r>
            <w:proofErr w:type="spellEnd"/>
          </w:p>
        </w:tc>
        <w:tc>
          <w:tcPr>
            <w:tcW w:w="3956" w:type="dxa"/>
          </w:tcPr>
          <w:p w14:paraId="509D3995" w14:textId="68FFEA7B"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los datos del sensor pueden ser multidifusión de maneras eficientes.</w:t>
            </w:r>
          </w:p>
        </w:tc>
      </w:tr>
      <w:tr w:rsidR="00CF091B" w14:paraId="5FA72A5F" w14:textId="77777777" w:rsidTr="00D255C0">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0B095A7" w14:textId="384C90B4" w:rsidR="00CF091B" w:rsidRDefault="00CF091B" w:rsidP="00D255C0">
            <w:pPr>
              <w:jc w:val="left"/>
              <w:rPr>
                <w:rFonts w:cs="Arial"/>
                <w:szCs w:val="24"/>
              </w:rPr>
            </w:pPr>
            <w:r>
              <w:rPr>
                <w:rFonts w:cs="Arial"/>
                <w:szCs w:val="24"/>
              </w:rPr>
              <w:t>XEP-0000</w:t>
            </w:r>
          </w:p>
        </w:tc>
        <w:tc>
          <w:tcPr>
            <w:tcW w:w="2268" w:type="dxa"/>
          </w:tcPr>
          <w:p w14:paraId="0169EE08" w14:textId="45CF4395" w:rsidR="00CF091B" w:rsidRDefault="00CF091B" w:rsidP="00D255C0">
            <w:pPr>
              <w:jc w:val="left"/>
              <w:cnfStyle w:val="000000000000" w:firstRow="0" w:lastRow="0" w:firstColumn="0" w:lastColumn="0" w:oddVBand="0" w:evenVBand="0" w:oddHBand="0" w:evenHBand="0" w:firstRowFirstColumn="0" w:firstRowLastColumn="0" w:lastRowFirstColumn="0" w:lastRowLastColumn="0"/>
            </w:pPr>
            <w:r>
              <w:t xml:space="preserve">IoT </w:t>
            </w:r>
            <w:proofErr w:type="spellStart"/>
            <w:r>
              <w:t>PubSub</w:t>
            </w:r>
            <w:proofErr w:type="spellEnd"/>
          </w:p>
        </w:tc>
        <w:tc>
          <w:tcPr>
            <w:tcW w:w="3956" w:type="dxa"/>
          </w:tcPr>
          <w:p w14:paraId="57DD4B86" w14:textId="55AFC127" w:rsidR="00CF091B" w:rsidRPr="00CF091B" w:rsidRDefault="00CF091B" w:rsidP="00D255C0">
            <w:pPr>
              <w:jc w:val="left"/>
              <w:cnfStyle w:val="000000000000" w:firstRow="0" w:lastRow="0" w:firstColumn="0" w:lastColumn="0" w:oddVBand="0" w:evenVBand="0" w:oddHBand="0" w:evenHBand="0" w:firstRowFirstColumn="0" w:firstRowLastColumn="0" w:lastRowFirstColumn="0" w:lastRowLastColumn="0"/>
              <w:rPr>
                <w:lang w:val="es-ES"/>
              </w:rPr>
            </w:pPr>
            <w:r w:rsidRPr="00CF091B">
              <w:rPr>
                <w:lang w:val="es-ES"/>
              </w:rPr>
              <w:t xml:space="preserve">Define qué tan eficiente puede hacerse la publicación de datos de sensores en Internet </w:t>
            </w:r>
            <w:proofErr w:type="spellStart"/>
            <w:r w:rsidRPr="00CF091B">
              <w:rPr>
                <w:lang w:val="es-ES"/>
              </w:rPr>
              <w:t>of</w:t>
            </w:r>
            <w:proofErr w:type="spellEnd"/>
            <w:r w:rsidRPr="00CF091B">
              <w:rPr>
                <w:lang w:val="es-ES"/>
              </w:rPr>
              <w:t xml:space="preserve"> Things.</w:t>
            </w:r>
          </w:p>
        </w:tc>
      </w:tr>
      <w:tr w:rsidR="00CF091B" w14:paraId="7494411B" w14:textId="77777777" w:rsidTr="00D255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487994CE" w14:textId="6C58130B" w:rsidR="00CF091B" w:rsidRDefault="00CF091B" w:rsidP="00D255C0">
            <w:pPr>
              <w:jc w:val="left"/>
              <w:rPr>
                <w:rFonts w:cs="Arial"/>
                <w:szCs w:val="24"/>
              </w:rPr>
            </w:pPr>
            <w:r>
              <w:rPr>
                <w:rFonts w:cs="Arial"/>
                <w:szCs w:val="24"/>
              </w:rPr>
              <w:t>XEP-0000</w:t>
            </w:r>
          </w:p>
        </w:tc>
        <w:tc>
          <w:tcPr>
            <w:tcW w:w="2268" w:type="dxa"/>
          </w:tcPr>
          <w:p w14:paraId="7B4E82AA" w14:textId="0606DD0C" w:rsidR="00CF091B" w:rsidRDefault="00CF091B" w:rsidP="00D255C0">
            <w:pPr>
              <w:jc w:val="left"/>
              <w:cnfStyle w:val="000000100000" w:firstRow="0" w:lastRow="0" w:firstColumn="0" w:lastColumn="0" w:oddVBand="0" w:evenVBand="0" w:oddHBand="1" w:evenHBand="0" w:firstRowFirstColumn="0" w:firstRowLastColumn="0" w:lastRowFirstColumn="0" w:lastRowLastColumn="0"/>
            </w:pPr>
            <w:r>
              <w:t>IoT Chat</w:t>
            </w:r>
          </w:p>
        </w:tc>
        <w:tc>
          <w:tcPr>
            <w:tcW w:w="3956" w:type="dxa"/>
          </w:tcPr>
          <w:p w14:paraId="0DF7C02D" w14:textId="4E4480F8" w:rsidR="00CF091B" w:rsidRPr="00CF091B" w:rsidRDefault="00CF091B" w:rsidP="00D255C0">
            <w:pPr>
              <w:jc w:val="left"/>
              <w:cnfStyle w:val="000000100000" w:firstRow="0" w:lastRow="0" w:firstColumn="0" w:lastColumn="0" w:oddVBand="0" w:evenVBand="0" w:oddHBand="1" w:evenHBand="0" w:firstRowFirstColumn="0" w:firstRowLastColumn="0" w:lastRowFirstColumn="0" w:lastRowLastColumn="0"/>
              <w:rPr>
                <w:lang w:val="es-ES"/>
              </w:rPr>
            </w:pPr>
            <w:r w:rsidRPr="00CF091B">
              <w:rPr>
                <w:lang w:val="es-ES"/>
              </w:rPr>
              <w:t>Define cómo las interfaces de persona a máquina deben construirse usando mensajes de chat para que sean fáciles de usar, automatizables y consistentes con otras extensiones de IoT y arquitectura subyacente posible.</w:t>
            </w:r>
          </w:p>
        </w:tc>
      </w:tr>
    </w:tbl>
    <w:p w14:paraId="1639527A" w14:textId="17BED308" w:rsidR="00F40B82" w:rsidRDefault="00CF091B" w:rsidP="003E01EA">
      <w:pPr>
        <w:rPr>
          <w:rFonts w:cs="Arial"/>
          <w:szCs w:val="24"/>
        </w:rPr>
      </w:pPr>
      <w:r w:rsidRPr="00CF091B">
        <w:rPr>
          <w:rFonts w:cs="Arial"/>
          <w:szCs w:val="24"/>
        </w:rPr>
        <w:t>Por</w:t>
      </w:r>
      <w:r>
        <w:rPr>
          <w:rFonts w:cs="Arial"/>
          <w:szCs w:val="24"/>
        </w:rPr>
        <w:t xml:space="preserve"> lo tanto, queda bastante </w:t>
      </w:r>
      <w:r w:rsidR="00947796">
        <w:rPr>
          <w:rFonts w:cs="Arial"/>
          <w:szCs w:val="24"/>
        </w:rPr>
        <w:t xml:space="preserve">por desarrollar </w:t>
      </w:r>
      <w:r>
        <w:rPr>
          <w:rFonts w:cs="Arial"/>
          <w:szCs w:val="24"/>
        </w:rPr>
        <w:t>para crear un servidor XMPP-IoT</w:t>
      </w:r>
      <w:r w:rsidR="00947796">
        <w:rPr>
          <w:rFonts w:cs="Arial"/>
          <w:szCs w:val="24"/>
        </w:rPr>
        <w:t xml:space="preserve"> robusto</w:t>
      </w:r>
      <w:r>
        <w:rPr>
          <w:rFonts w:cs="Arial"/>
          <w:szCs w:val="24"/>
        </w:rPr>
        <w:t>.</w:t>
      </w:r>
      <w:r w:rsidR="006F544A">
        <w:rPr>
          <w:rFonts w:cs="Arial"/>
          <w:szCs w:val="24"/>
        </w:rPr>
        <w:t xml:space="preserve"> </w:t>
      </w:r>
      <w:r w:rsidR="00947796">
        <w:rPr>
          <w:rFonts w:cs="Arial"/>
          <w:szCs w:val="24"/>
        </w:rPr>
        <w:t xml:space="preserve">Si bien, en la actualidad este servidor </w:t>
      </w:r>
      <w:r w:rsidR="006F1214">
        <w:rPr>
          <w:rFonts w:cs="Arial"/>
          <w:szCs w:val="24"/>
        </w:rPr>
        <w:t xml:space="preserve">posee </w:t>
      </w:r>
      <w:r w:rsidR="00947796">
        <w:rPr>
          <w:rFonts w:cs="Arial"/>
          <w:szCs w:val="24"/>
        </w:rPr>
        <w:t>el</w:t>
      </w:r>
      <w:r w:rsidR="006F544A">
        <w:rPr>
          <w:rFonts w:cs="Arial"/>
          <w:szCs w:val="24"/>
        </w:rPr>
        <w:t xml:space="preserve"> mecanismo de registro en banda, para así tener la posibilidad de </w:t>
      </w:r>
      <w:r w:rsidR="00947796">
        <w:rPr>
          <w:rFonts w:cs="Arial"/>
          <w:szCs w:val="24"/>
        </w:rPr>
        <w:t>incorporar</w:t>
      </w:r>
      <w:r w:rsidR="006F544A">
        <w:rPr>
          <w:rFonts w:cs="Arial"/>
          <w:szCs w:val="24"/>
        </w:rPr>
        <w:t xml:space="preserve"> dispositivos «</w:t>
      </w:r>
      <w:proofErr w:type="spellStart"/>
      <w:r w:rsidR="006F544A">
        <w:rPr>
          <w:rFonts w:cs="Arial"/>
          <w:szCs w:val="24"/>
        </w:rPr>
        <w:t>plug</w:t>
      </w:r>
      <w:proofErr w:type="spellEnd"/>
      <w:r w:rsidR="006F544A">
        <w:rPr>
          <w:rFonts w:cs="Arial"/>
          <w:szCs w:val="24"/>
        </w:rPr>
        <w:t xml:space="preserve"> and </w:t>
      </w:r>
      <w:proofErr w:type="spellStart"/>
      <w:r w:rsidR="006F544A">
        <w:rPr>
          <w:rFonts w:cs="Arial"/>
          <w:szCs w:val="24"/>
        </w:rPr>
        <w:t>play</w:t>
      </w:r>
      <w:proofErr w:type="spellEnd"/>
      <w:r w:rsidR="006F544A">
        <w:rPr>
          <w:rFonts w:cs="Arial"/>
          <w:szCs w:val="24"/>
        </w:rPr>
        <w:t>», también</w:t>
      </w:r>
      <w:r w:rsidR="006F1214">
        <w:rPr>
          <w:rFonts w:cs="Arial"/>
          <w:szCs w:val="24"/>
        </w:rPr>
        <w:t xml:space="preserve"> queda la labor de desarrollar un mecanismo de</w:t>
      </w:r>
      <w:r w:rsidR="006F544A">
        <w:rPr>
          <w:rFonts w:cs="Arial"/>
          <w:szCs w:val="24"/>
        </w:rPr>
        <w:t xml:space="preserve"> delegación de responsabilidades, registro de </w:t>
      </w:r>
      <w:r w:rsidR="006F1214">
        <w:rPr>
          <w:rFonts w:cs="Arial"/>
          <w:szCs w:val="24"/>
        </w:rPr>
        <w:t>cosas</w:t>
      </w:r>
      <w:r w:rsidR="006F544A">
        <w:rPr>
          <w:rFonts w:cs="Arial"/>
          <w:szCs w:val="24"/>
        </w:rPr>
        <w:t xml:space="preserve">, </w:t>
      </w:r>
      <w:r w:rsidR="006F1214">
        <w:rPr>
          <w:rFonts w:cs="Arial"/>
          <w:szCs w:val="24"/>
        </w:rPr>
        <w:t xml:space="preserve">un </w:t>
      </w:r>
      <w:r w:rsidR="006F544A">
        <w:rPr>
          <w:rFonts w:cs="Arial"/>
          <w:szCs w:val="24"/>
        </w:rPr>
        <w:t>sistema de aprovisionamiento</w:t>
      </w:r>
      <w:r w:rsidR="00947796">
        <w:rPr>
          <w:rFonts w:cs="Arial"/>
          <w:szCs w:val="24"/>
        </w:rPr>
        <w:t xml:space="preserve">, </w:t>
      </w:r>
      <w:r w:rsidR="00ED2F1C">
        <w:rPr>
          <w:rFonts w:cs="Arial"/>
          <w:szCs w:val="24"/>
        </w:rPr>
        <w:t>etcétera</w:t>
      </w:r>
      <w:r w:rsidR="006F544A">
        <w:rPr>
          <w:rFonts w:cs="Arial"/>
          <w:szCs w:val="24"/>
        </w:rPr>
        <w:t>.</w:t>
      </w:r>
    </w:p>
    <w:p w14:paraId="543ADAFD" w14:textId="3EC36121" w:rsidR="006F544A" w:rsidRDefault="006F544A" w:rsidP="003E01EA">
      <w:pPr>
        <w:rPr>
          <w:rFonts w:cs="Arial"/>
          <w:szCs w:val="24"/>
        </w:rPr>
      </w:pPr>
      <w:r>
        <w:rPr>
          <w:rFonts w:cs="Arial"/>
          <w:szCs w:val="24"/>
        </w:rPr>
        <w:t>Hoy se están creando la</w:t>
      </w:r>
      <w:r w:rsidR="006F1214">
        <w:rPr>
          <w:rFonts w:cs="Arial"/>
          <w:szCs w:val="24"/>
        </w:rPr>
        <w:t xml:space="preserve"> gran </w:t>
      </w:r>
      <w:r>
        <w:rPr>
          <w:rFonts w:cs="Arial"/>
          <w:szCs w:val="24"/>
        </w:rPr>
        <w:t>especificaci</w:t>
      </w:r>
      <w:r w:rsidR="006F1214">
        <w:rPr>
          <w:rFonts w:cs="Arial"/>
          <w:szCs w:val="24"/>
        </w:rPr>
        <w:t>ó</w:t>
      </w:r>
      <w:r>
        <w:rPr>
          <w:rFonts w:cs="Arial"/>
          <w:szCs w:val="24"/>
        </w:rPr>
        <w:t xml:space="preserve">n </w:t>
      </w:r>
      <w:r w:rsidR="006F1214">
        <w:rPr>
          <w:rFonts w:cs="Arial"/>
          <w:szCs w:val="24"/>
        </w:rPr>
        <w:t>titulada por</w:t>
      </w:r>
      <w:r>
        <w:rPr>
          <w:rFonts w:cs="Arial"/>
          <w:szCs w:val="24"/>
        </w:rPr>
        <w:t xml:space="preserve"> «</w:t>
      </w:r>
      <w:r w:rsidRPr="006F544A">
        <w:rPr>
          <w:rFonts w:cs="Arial"/>
          <w:szCs w:val="24"/>
        </w:rPr>
        <w:t xml:space="preserve">IEEE 1451-99 - Standard </w:t>
      </w:r>
      <w:proofErr w:type="spellStart"/>
      <w:r w:rsidRPr="006F544A">
        <w:rPr>
          <w:rFonts w:cs="Arial"/>
          <w:szCs w:val="24"/>
        </w:rPr>
        <w:t>for</w:t>
      </w:r>
      <w:proofErr w:type="spellEnd"/>
      <w:r w:rsidRPr="006F544A">
        <w:rPr>
          <w:rFonts w:cs="Arial"/>
          <w:szCs w:val="24"/>
        </w:rPr>
        <w:t xml:space="preserve">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of</w:t>
      </w:r>
      <w:proofErr w:type="spellEnd"/>
      <w:r w:rsidRPr="006F544A">
        <w:rPr>
          <w:rFonts w:cs="Arial"/>
          <w:szCs w:val="24"/>
        </w:rPr>
        <w:t xml:space="preserve"> Internet </w:t>
      </w:r>
      <w:proofErr w:type="spellStart"/>
      <w:r w:rsidRPr="006F544A">
        <w:rPr>
          <w:rFonts w:cs="Arial"/>
          <w:szCs w:val="24"/>
        </w:rPr>
        <w:t>of</w:t>
      </w:r>
      <w:proofErr w:type="spellEnd"/>
      <w:r w:rsidRPr="006F544A">
        <w:rPr>
          <w:rFonts w:cs="Arial"/>
          <w:szCs w:val="24"/>
        </w:rPr>
        <w:t xml:space="preserve"> Things (IoT) </w:t>
      </w:r>
      <w:proofErr w:type="spellStart"/>
      <w:r w:rsidRPr="006F544A">
        <w:rPr>
          <w:rFonts w:cs="Arial"/>
          <w:szCs w:val="24"/>
        </w:rPr>
        <w:t>Devices</w:t>
      </w:r>
      <w:proofErr w:type="spellEnd"/>
      <w:r w:rsidRPr="006F544A">
        <w:rPr>
          <w:rFonts w:cs="Arial"/>
          <w:szCs w:val="24"/>
        </w:rPr>
        <w:t xml:space="preserve"> and Systems</w:t>
      </w:r>
      <w:r>
        <w:rPr>
          <w:rFonts w:cs="Arial"/>
          <w:szCs w:val="24"/>
        </w:rPr>
        <w:t>» por el equipo de «</w:t>
      </w:r>
      <w:proofErr w:type="spellStart"/>
      <w:r w:rsidRPr="006F544A">
        <w:rPr>
          <w:rFonts w:cs="Arial"/>
          <w:szCs w:val="24"/>
        </w:rPr>
        <w:t>Devices</w:t>
      </w:r>
      <w:proofErr w:type="spellEnd"/>
      <w:r w:rsidRPr="006F544A">
        <w:rPr>
          <w:rFonts w:cs="Arial"/>
          <w:szCs w:val="24"/>
        </w:rPr>
        <w:t xml:space="preserve"> and Systems </w:t>
      </w:r>
      <w:proofErr w:type="spellStart"/>
      <w:r w:rsidRPr="006F544A">
        <w:rPr>
          <w:rFonts w:cs="Arial"/>
          <w:szCs w:val="24"/>
        </w:rPr>
        <w:t>Harmonization</w:t>
      </w:r>
      <w:proofErr w:type="spellEnd"/>
      <w:r w:rsidRPr="006F544A">
        <w:rPr>
          <w:rFonts w:cs="Arial"/>
          <w:szCs w:val="24"/>
        </w:rPr>
        <w:t xml:space="preserve"> </w:t>
      </w:r>
      <w:proofErr w:type="spellStart"/>
      <w:r w:rsidRPr="006F544A">
        <w:rPr>
          <w:rFonts w:cs="Arial"/>
          <w:szCs w:val="24"/>
        </w:rPr>
        <w:t>Working</w:t>
      </w:r>
      <w:proofErr w:type="spellEnd"/>
      <w:r w:rsidRPr="006F544A">
        <w:rPr>
          <w:rFonts w:cs="Arial"/>
          <w:szCs w:val="24"/>
        </w:rPr>
        <w:t xml:space="preserve"> </w:t>
      </w:r>
      <w:proofErr w:type="spellStart"/>
      <w:r w:rsidRPr="006F544A">
        <w:rPr>
          <w:rFonts w:cs="Arial"/>
          <w:szCs w:val="24"/>
        </w:rPr>
        <w:t>Group</w:t>
      </w:r>
      <w:proofErr w:type="spellEnd"/>
      <w:r>
        <w:rPr>
          <w:rFonts w:cs="Arial"/>
          <w:szCs w:val="24"/>
        </w:rPr>
        <w:t xml:space="preserve">» </w:t>
      </w:r>
      <w:r w:rsidR="002277F3">
        <w:rPr>
          <w:rFonts w:cs="Arial"/>
          <w:szCs w:val="24"/>
        </w:rPr>
        <w:t>que consiste</w:t>
      </w:r>
      <w:r w:rsidR="00F947A2">
        <w:rPr>
          <w:rFonts w:cs="Arial"/>
          <w:szCs w:val="24"/>
        </w:rPr>
        <w:t xml:space="preserve"> la creación </w:t>
      </w:r>
      <w:r w:rsidR="00E07802">
        <w:rPr>
          <w:rFonts w:cs="Arial"/>
          <w:szCs w:val="24"/>
        </w:rPr>
        <w:t xml:space="preserve">descriptiva </w:t>
      </w:r>
      <w:r w:rsidR="00F947A2">
        <w:rPr>
          <w:rFonts w:cs="Arial"/>
          <w:szCs w:val="24"/>
        </w:rPr>
        <w:t xml:space="preserve">de un ecosistema </w:t>
      </w:r>
      <w:r w:rsidR="00E07802">
        <w:rPr>
          <w:rFonts w:cs="Arial"/>
          <w:szCs w:val="24"/>
        </w:rPr>
        <w:t xml:space="preserve">IoT </w:t>
      </w:r>
      <w:r w:rsidR="006F1214">
        <w:rPr>
          <w:rFonts w:cs="Arial"/>
          <w:szCs w:val="24"/>
        </w:rPr>
        <w:t xml:space="preserve">seguro, interoperable, con identidades globales, </w:t>
      </w:r>
      <w:r w:rsidR="00E07802">
        <w:rPr>
          <w:rFonts w:cs="Arial"/>
          <w:szCs w:val="24"/>
        </w:rPr>
        <w:t xml:space="preserve">registro seguro, </w:t>
      </w:r>
      <w:r w:rsidR="006F1214">
        <w:rPr>
          <w:rFonts w:cs="Arial"/>
          <w:szCs w:val="24"/>
        </w:rPr>
        <w:t>rentable – para todos – y un más características que se pueden observar en</w:t>
      </w:r>
      <w:r w:rsidR="002277F3">
        <w:rPr>
          <w:rFonts w:cs="Arial"/>
          <w:szCs w:val="24"/>
        </w:rPr>
        <w:t xml:space="preserve"> la </w:t>
      </w:r>
      <w:r w:rsidR="002277F3">
        <w:rPr>
          <w:rFonts w:cs="Arial"/>
          <w:szCs w:val="24"/>
        </w:rPr>
        <w:fldChar w:fldCharType="begin"/>
      </w:r>
      <w:r w:rsidR="002277F3">
        <w:rPr>
          <w:rFonts w:cs="Arial"/>
          <w:szCs w:val="24"/>
        </w:rPr>
        <w:instrText xml:space="preserve"> REF _Ref522588971 \h </w:instrText>
      </w:r>
      <w:r w:rsidR="002277F3">
        <w:rPr>
          <w:rFonts w:cs="Arial"/>
          <w:szCs w:val="24"/>
        </w:rPr>
      </w:r>
      <w:r w:rsidR="002277F3">
        <w:rPr>
          <w:rFonts w:cs="Arial"/>
          <w:szCs w:val="24"/>
        </w:rPr>
        <w:fldChar w:fldCharType="separate"/>
      </w:r>
      <w:r w:rsidR="002277F3">
        <w:t xml:space="preserve">Ilustración </w:t>
      </w:r>
      <w:r w:rsidR="002277F3">
        <w:rPr>
          <w:noProof/>
        </w:rPr>
        <w:t>9</w:t>
      </w:r>
      <w:r w:rsidR="002277F3">
        <w:rPr>
          <w:rFonts w:cs="Arial"/>
          <w:szCs w:val="24"/>
        </w:rPr>
        <w:fldChar w:fldCharType="end"/>
      </w:r>
      <w:r w:rsidR="00E07802">
        <w:rPr>
          <w:rFonts w:cs="Arial"/>
          <w:szCs w:val="24"/>
        </w:rPr>
        <w:t>.</w:t>
      </w:r>
      <w:r w:rsidR="006F1214">
        <w:rPr>
          <w:rFonts w:cs="Arial"/>
          <w:szCs w:val="24"/>
        </w:rPr>
        <w:t xml:space="preserve"> Cabe destacar el ítem </w:t>
      </w:r>
      <w:r w:rsidR="006F1214">
        <w:rPr>
          <w:rFonts w:cs="Arial"/>
          <w:szCs w:val="24"/>
        </w:rPr>
        <w:lastRenderedPageBreak/>
        <w:t xml:space="preserve">en la ilustración </w:t>
      </w:r>
      <w:r w:rsidR="00E07802">
        <w:rPr>
          <w:rFonts w:cs="Arial"/>
          <w:szCs w:val="24"/>
        </w:rPr>
        <w:t>que lleva</w:t>
      </w:r>
      <w:r w:rsidR="006F1214">
        <w:rPr>
          <w:rFonts w:cs="Arial"/>
          <w:szCs w:val="24"/>
        </w:rPr>
        <w:t xml:space="preserve"> el título «</w:t>
      </w:r>
      <w:proofErr w:type="spellStart"/>
      <w:r w:rsidR="006F1214">
        <w:rPr>
          <w:rFonts w:cs="Arial"/>
          <w:szCs w:val="24"/>
        </w:rPr>
        <w:t>Secure</w:t>
      </w:r>
      <w:proofErr w:type="spellEnd"/>
      <w:r w:rsidR="006F1214">
        <w:rPr>
          <w:rFonts w:cs="Arial"/>
          <w:szCs w:val="24"/>
        </w:rPr>
        <w:t xml:space="preserve"> </w:t>
      </w:r>
      <w:proofErr w:type="spellStart"/>
      <w:r w:rsidR="006F1214">
        <w:rPr>
          <w:rFonts w:cs="Arial"/>
          <w:szCs w:val="24"/>
        </w:rPr>
        <w:t>Registration</w:t>
      </w:r>
      <w:proofErr w:type="spellEnd"/>
      <w:r w:rsidR="006F1214">
        <w:rPr>
          <w:rFonts w:cs="Arial"/>
          <w:szCs w:val="24"/>
        </w:rPr>
        <w:t xml:space="preserve">», que describe exactamente lo que hemos realizado en el presente trabajo. </w:t>
      </w:r>
    </w:p>
    <w:p w14:paraId="441FBB45" w14:textId="4E1DE8E1" w:rsidR="003439C0" w:rsidRDefault="003439C0" w:rsidP="003439C0">
      <w:pPr>
        <w:pStyle w:val="Descripcin"/>
        <w:keepNext/>
        <w:jc w:val="center"/>
      </w:pPr>
      <w:bookmarkStart w:id="1576" w:name="_Toc524387575"/>
      <w:r>
        <w:t xml:space="preserve">Figura </w:t>
      </w:r>
      <w:r w:rsidR="00B05FD8">
        <w:rPr>
          <w:noProof/>
        </w:rPr>
        <w:fldChar w:fldCharType="begin"/>
      </w:r>
      <w:r w:rsidR="00B05FD8">
        <w:rPr>
          <w:noProof/>
        </w:rPr>
        <w:instrText xml:space="preserve"> SEQ Figura \* ARABIC </w:instrText>
      </w:r>
      <w:r w:rsidR="00B05FD8">
        <w:rPr>
          <w:noProof/>
        </w:rPr>
        <w:fldChar w:fldCharType="separate"/>
      </w:r>
      <w:r>
        <w:rPr>
          <w:noProof/>
        </w:rPr>
        <w:t>32</w:t>
      </w:r>
      <w:r w:rsidR="00B05FD8">
        <w:rPr>
          <w:noProof/>
        </w:rPr>
        <w:fldChar w:fldCharType="end"/>
      </w:r>
      <w:r>
        <w:t xml:space="preserve">: </w:t>
      </w:r>
      <w:r w:rsidRPr="00A057CC">
        <w:t xml:space="preserve">IoT </w:t>
      </w:r>
      <w:proofErr w:type="spellStart"/>
      <w:r w:rsidRPr="00A057CC">
        <w:t>Harmonization</w:t>
      </w:r>
      <w:proofErr w:type="spellEnd"/>
      <w:r w:rsidRPr="00A057CC">
        <w:t xml:space="preserve"> </w:t>
      </w:r>
      <w:proofErr w:type="spellStart"/>
      <w:r w:rsidRPr="00A057CC">
        <w:t>of</w:t>
      </w:r>
      <w:proofErr w:type="spellEnd"/>
      <w:r w:rsidRPr="00A057CC">
        <w:t xml:space="preserve"> Internet </w:t>
      </w:r>
      <w:proofErr w:type="spellStart"/>
      <w:r w:rsidRPr="00A057CC">
        <w:t>of</w:t>
      </w:r>
      <w:proofErr w:type="spellEnd"/>
      <w:r w:rsidRPr="00A057CC">
        <w:t xml:space="preserve"> Things</w:t>
      </w:r>
      <w:r>
        <w:t>.</w:t>
      </w:r>
      <w:bookmarkEnd w:id="1576"/>
    </w:p>
    <w:p w14:paraId="2CAC4DFC" w14:textId="77777777" w:rsidR="002277F3" w:rsidRDefault="002277F3" w:rsidP="002277F3">
      <w:pPr>
        <w:jc w:val="center"/>
        <w:rPr>
          <w:rFonts w:cs="Arial"/>
          <w:szCs w:val="24"/>
        </w:rPr>
      </w:pPr>
      <w:r>
        <w:rPr>
          <w:noProof/>
        </w:rPr>
        <w:drawing>
          <wp:inline distT="0" distB="0" distL="0" distR="0" wp14:anchorId="4DE9EC36" wp14:editId="6EACA68E">
            <wp:extent cx="5315061" cy="5204460"/>
            <wp:effectExtent l="19050" t="19050" r="19050" b="152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58"/>
                    <a:stretch/>
                  </pic:blipFill>
                  <pic:spPr bwMode="auto">
                    <a:xfrm>
                      <a:off x="0" y="0"/>
                      <a:ext cx="5323943" cy="521315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D3F908C" w14:textId="0E256F34" w:rsidR="006F544A" w:rsidRPr="00CF091B" w:rsidRDefault="006F544A" w:rsidP="003E01EA">
      <w:pPr>
        <w:rPr>
          <w:rFonts w:cs="Arial"/>
          <w:szCs w:val="24"/>
        </w:rPr>
      </w:pPr>
    </w:p>
    <w:bookmarkStart w:id="1577" w:name="_Toc524387370" w:displacedByCustomXml="next"/>
    <w:bookmarkStart w:id="1578" w:name="_Toc465070715" w:displacedByCustomXml="next"/>
    <w:bookmarkStart w:id="1579" w:name="_Toc465070172" w:displacedByCustomXml="next"/>
    <w:sdt>
      <w:sdtPr>
        <w:rPr>
          <w:rFonts w:cs="Arial"/>
          <w:caps w:val="0"/>
          <w:color w:val="auto"/>
          <w:spacing w:val="0"/>
          <w:sz w:val="20"/>
          <w:szCs w:val="20"/>
          <w:lang w:val="es-ES"/>
        </w:rPr>
        <w:id w:val="1127973535"/>
        <w:docPartObj>
          <w:docPartGallery w:val="Bibliographies"/>
          <w:docPartUnique/>
        </w:docPartObj>
      </w:sdtPr>
      <w:sdtEndPr>
        <w:rPr>
          <w:sz w:val="24"/>
          <w:lang w:val="es-CL"/>
        </w:rPr>
      </w:sdtEndPr>
      <w:sdtContent>
        <w:p w14:paraId="66414E64" w14:textId="2156FFBE" w:rsidR="00CA5089" w:rsidRPr="001E3E04" w:rsidRDefault="00CA5089">
          <w:pPr>
            <w:pStyle w:val="Ttulo1"/>
            <w:rPr>
              <w:rFonts w:cs="Arial"/>
            </w:rPr>
          </w:pPr>
          <w:r w:rsidRPr="001E3E04">
            <w:rPr>
              <w:rFonts w:cs="Arial"/>
              <w:lang w:val="es-ES"/>
            </w:rPr>
            <w:t>Referencias</w:t>
          </w:r>
          <w:bookmarkEnd w:id="1579"/>
          <w:bookmarkEnd w:id="1578"/>
          <w:bookmarkEnd w:id="1577"/>
        </w:p>
        <w:sdt>
          <w:sdtPr>
            <w:rPr>
              <w:rFonts w:cs="Arial"/>
            </w:rPr>
            <w:id w:val="-573587230"/>
            <w:bibliography/>
          </w:sdtPr>
          <w:sdtContent>
            <w:p w14:paraId="7067F696" w14:textId="77777777" w:rsidR="00C873C8" w:rsidRPr="001E3E04" w:rsidRDefault="00CA5089" w:rsidP="00C873C8">
              <w:pPr>
                <w:pStyle w:val="Bibliografa"/>
                <w:ind w:left="720" w:hanging="720"/>
                <w:rPr>
                  <w:rFonts w:cs="Arial"/>
                  <w:noProof/>
                  <w:szCs w:val="24"/>
                  <w:lang w:val="es-ES"/>
                </w:rPr>
              </w:pPr>
              <w:r w:rsidRPr="001E3E04">
                <w:rPr>
                  <w:rFonts w:cs="Arial"/>
                </w:rPr>
                <w:fldChar w:fldCharType="begin"/>
              </w:r>
              <w:r w:rsidRPr="001E3E04">
                <w:rPr>
                  <w:rFonts w:cs="Arial"/>
                </w:rPr>
                <w:instrText>BIBLIOGRAPHY</w:instrText>
              </w:r>
              <w:r w:rsidRPr="001E3E04">
                <w:rPr>
                  <w:rFonts w:cs="Arial"/>
                </w:rPr>
                <w:fldChar w:fldCharType="separate"/>
              </w:r>
              <w:r w:rsidR="00C873C8" w:rsidRPr="001E3E04">
                <w:rPr>
                  <w:rFonts w:cs="Arial"/>
                  <w:noProof/>
                  <w:lang w:val="es-ES"/>
                </w:rPr>
                <w:t xml:space="preserve">IETF. (27 de Septiembre de 2016). </w:t>
              </w:r>
              <w:r w:rsidR="00C873C8" w:rsidRPr="001E3E04">
                <w:rPr>
                  <w:rFonts w:cs="Arial"/>
                  <w:i/>
                  <w:iCs/>
                  <w:noProof/>
                  <w:lang w:val="en-US"/>
                </w:rPr>
                <w:t>RFC 3268 - The Transport Layer Security (TLS) Protocol</w:t>
              </w:r>
              <w:r w:rsidR="00C873C8" w:rsidRPr="001E3E04">
                <w:rPr>
                  <w:rFonts w:cs="Arial"/>
                  <w:noProof/>
                  <w:lang w:val="en-US"/>
                </w:rPr>
                <w:t xml:space="preserve">. </w:t>
              </w:r>
              <w:r w:rsidR="00C873C8" w:rsidRPr="001E3E04">
                <w:rPr>
                  <w:rFonts w:cs="Arial"/>
                  <w:noProof/>
                  <w:lang w:val="es-ES"/>
                </w:rPr>
                <w:t>Obtenido de https://tools.ietf.org/html/rfc5246</w:t>
              </w:r>
            </w:p>
            <w:p w14:paraId="5F6BC091"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n-US"/>
                </w:rPr>
                <w:t>RFC 3920 - Extensible Messaging and Presence Protocol (XMPP): Core</w:t>
              </w:r>
              <w:r w:rsidRPr="001E3E04">
                <w:rPr>
                  <w:rFonts w:cs="Arial"/>
                  <w:noProof/>
                  <w:lang w:val="en-US"/>
                </w:rPr>
                <w:t xml:space="preserve">. </w:t>
              </w:r>
              <w:r w:rsidRPr="001E3E04">
                <w:rPr>
                  <w:rFonts w:cs="Arial"/>
                  <w:noProof/>
                  <w:lang w:val="es-ES"/>
                </w:rPr>
                <w:t>Obtenido de IETF: https://www.ietf.org/rfc/rfc3920.txt</w:t>
              </w:r>
            </w:p>
            <w:p w14:paraId="43C7600E"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IETF. </w:t>
              </w:r>
              <w:r w:rsidRPr="001E3E04">
                <w:rPr>
                  <w:rFonts w:cs="Arial"/>
                  <w:noProof/>
                  <w:lang w:val="en-US"/>
                </w:rPr>
                <w:t xml:space="preserve">(28 de Septiembre de 2016). </w:t>
              </w:r>
              <w:r w:rsidRPr="001E3E04">
                <w:rPr>
                  <w:rFonts w:cs="Arial"/>
                  <w:i/>
                  <w:iCs/>
                  <w:noProof/>
                  <w:lang w:val="en-US"/>
                </w:rPr>
                <w:t>RFC 3921 -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https://www.ietf.org/rfc/rfc3921.txt</w:t>
              </w:r>
            </w:p>
            <w:p w14:paraId="52BCC9B5"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(2016 de Septiembre de 2016). </w:t>
              </w:r>
              <w:r w:rsidRPr="001E3E04">
                <w:rPr>
                  <w:rFonts w:cs="Arial"/>
                  <w:i/>
                  <w:iCs/>
                  <w:noProof/>
                  <w:lang w:val="en-US"/>
                </w:rPr>
                <w:t>RFC 5790 - Use of Transport Layer Security (TLS) in the Extensible Messaging and Presence Protocol (XMPP)</w:t>
              </w:r>
              <w:r w:rsidRPr="001E3E04">
                <w:rPr>
                  <w:rFonts w:cs="Arial"/>
                  <w:noProof/>
                  <w:lang w:val="en-US"/>
                </w:rPr>
                <w:t xml:space="preserve">. </w:t>
              </w:r>
              <w:r w:rsidRPr="001E3E04">
                <w:rPr>
                  <w:rFonts w:cs="Arial"/>
                  <w:noProof/>
                  <w:lang w:val="es-ES"/>
                </w:rPr>
                <w:t>Obtenido de IETF: https://tools.ietf.org/html/rfc7590</w:t>
              </w:r>
            </w:p>
            <w:p w14:paraId="2F930FA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6120 - Extensible Messaging and Presence Protocol (XMPP): Core</w:t>
              </w:r>
              <w:r w:rsidRPr="001E3E04">
                <w:rPr>
                  <w:rFonts w:cs="Arial"/>
                  <w:noProof/>
                  <w:lang w:val="es-ES"/>
                </w:rPr>
                <w:t>. Obtenido de IETF: https://tools.ietf.org/html/rfc6120</w:t>
              </w:r>
            </w:p>
            <w:p w14:paraId="37CD4168" w14:textId="77777777" w:rsidR="00C873C8" w:rsidRPr="001E3E04" w:rsidRDefault="00C873C8" w:rsidP="00C873C8">
              <w:pPr>
                <w:pStyle w:val="Bibliografa"/>
                <w:ind w:left="720" w:hanging="720"/>
                <w:rPr>
                  <w:rFonts w:cs="Arial"/>
                  <w:noProof/>
                  <w:lang w:val="es-ES"/>
                </w:rPr>
              </w:pPr>
              <w:r w:rsidRPr="001E3E04">
                <w:rPr>
                  <w:rFonts w:cs="Arial"/>
                  <w:noProof/>
                  <w:lang w:val="en-US"/>
                </w:rPr>
                <w:t xml:space="preserve">IETF. (28 de Septiembre de 2016). </w:t>
              </w:r>
              <w:r w:rsidRPr="001E3E04">
                <w:rPr>
                  <w:rFonts w:cs="Arial"/>
                  <w:i/>
                  <w:iCs/>
                  <w:noProof/>
                  <w:lang w:val="en-US"/>
                </w:rPr>
                <w:t>RFC 6121 - Extensible Messaging and Presence Protocol (XMPP): Instant Messaging and Presence</w:t>
              </w:r>
              <w:r w:rsidRPr="001E3E04">
                <w:rPr>
                  <w:rFonts w:cs="Arial"/>
                  <w:noProof/>
                  <w:lang w:val="en-US"/>
                </w:rPr>
                <w:t xml:space="preserve">. </w:t>
              </w:r>
              <w:r w:rsidRPr="001E3E04">
                <w:rPr>
                  <w:rFonts w:cs="Arial"/>
                  <w:noProof/>
                  <w:lang w:val="es-ES"/>
                </w:rPr>
                <w:t>Obtenido de IETF: https://tools.ietf.org/html/rfc6121</w:t>
              </w:r>
            </w:p>
            <w:p w14:paraId="5852F94A"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w:t>
              </w:r>
              <w:r w:rsidRPr="001E3E04">
                <w:rPr>
                  <w:rFonts w:cs="Arial"/>
                  <w:noProof/>
                  <w:lang w:val="en-US"/>
                </w:rPr>
                <w:t xml:space="preserve">(27 de Septiembre de 2016). </w:t>
              </w:r>
              <w:r w:rsidRPr="001E3E04">
                <w:rPr>
                  <w:rFonts w:cs="Arial"/>
                  <w:i/>
                  <w:iCs/>
                  <w:noProof/>
                  <w:lang w:val="en-US"/>
                </w:rPr>
                <w:t>RFC 7395 - An Extensible Messaging and Presence Protocol (XMPP) Subprotocol for WebSocket</w:t>
              </w:r>
              <w:r w:rsidRPr="001E3E04">
                <w:rPr>
                  <w:rFonts w:cs="Arial"/>
                  <w:noProof/>
                  <w:lang w:val="en-US"/>
                </w:rPr>
                <w:t xml:space="preserve">. </w:t>
              </w:r>
              <w:r w:rsidRPr="001E3E04">
                <w:rPr>
                  <w:rFonts w:cs="Arial"/>
                  <w:noProof/>
                  <w:lang w:val="es-ES"/>
                </w:rPr>
                <w:t>Obtenido de IETF: https://tools.ietf.org/html/rfc7395</w:t>
              </w:r>
            </w:p>
            <w:p w14:paraId="023262CE"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IETF. (28 de Septiembre de 2016). </w:t>
              </w:r>
              <w:r w:rsidRPr="001E3E04">
                <w:rPr>
                  <w:rFonts w:cs="Arial"/>
                  <w:i/>
                  <w:iCs/>
                  <w:noProof/>
                  <w:lang w:val="es-ES"/>
                </w:rPr>
                <w:t>RFC 7622 - Extensible Messaging and Presence Protocol (XMPP): Address Format</w:t>
              </w:r>
              <w:r w:rsidRPr="001E3E04">
                <w:rPr>
                  <w:rFonts w:cs="Arial"/>
                  <w:noProof/>
                  <w:lang w:val="es-ES"/>
                </w:rPr>
                <w:t>. Obtenido de IETF: https://tools.ietf.org/html/rfc7622</w:t>
              </w:r>
            </w:p>
            <w:p w14:paraId="620520EC" w14:textId="471FCECE" w:rsidR="00C873C8" w:rsidRPr="001E3E04" w:rsidRDefault="00C873C8" w:rsidP="00C873C8">
              <w:pPr>
                <w:pStyle w:val="Bibliografa"/>
                <w:ind w:left="720" w:hanging="720"/>
                <w:rPr>
                  <w:rFonts w:cs="Arial"/>
                  <w:noProof/>
                  <w:lang w:val="es-ES"/>
                </w:rPr>
              </w:pPr>
              <w:r w:rsidRPr="001E3E04">
                <w:rPr>
                  <w:rFonts w:cs="Arial"/>
                  <w:noProof/>
                  <w:lang w:val="es-ES"/>
                </w:rPr>
                <w:t xml:space="preserve">Pressman, R. S. (2010). </w:t>
              </w:r>
              <w:r w:rsidRPr="001E3E04">
                <w:rPr>
                  <w:rFonts w:cs="Arial"/>
                  <w:i/>
                  <w:iCs/>
                  <w:noProof/>
                  <w:lang w:val="es-ES"/>
                </w:rPr>
                <w:t>Ingen</w:t>
              </w:r>
              <w:r w:rsidR="006C16BD">
                <w:rPr>
                  <w:rFonts w:cs="Arial"/>
                  <w:i/>
                  <w:iCs/>
                  <w:noProof/>
                  <w:lang w:val="es-ES"/>
                </w:rPr>
                <w:t>er</w:t>
              </w:r>
              <w:r w:rsidRPr="001E3E04">
                <w:rPr>
                  <w:rFonts w:cs="Arial"/>
                  <w:i/>
                  <w:iCs/>
                  <w:noProof/>
                  <w:lang w:val="es-ES"/>
                </w:rPr>
                <w:t>ía del Software. Un efoque practico</w:t>
              </w:r>
              <w:r w:rsidRPr="001E3E04">
                <w:rPr>
                  <w:rFonts w:cs="Arial"/>
                  <w:noProof/>
                  <w:lang w:val="es-ES"/>
                </w:rPr>
                <w:t xml:space="preserve"> (Septima ed.). Mexico D.F.: The McGraw-Hill.</w:t>
              </w:r>
            </w:p>
            <w:p w14:paraId="79CCDE64" w14:textId="77777777" w:rsidR="00C873C8" w:rsidRPr="001E3E04" w:rsidRDefault="00C873C8" w:rsidP="00C873C8">
              <w:pPr>
                <w:pStyle w:val="Bibliografa"/>
                <w:ind w:left="720" w:hanging="720"/>
                <w:rPr>
                  <w:rFonts w:cs="Arial"/>
                  <w:noProof/>
                  <w:lang w:val="en-US"/>
                </w:rPr>
              </w:pPr>
              <w:r w:rsidRPr="001E3E04">
                <w:rPr>
                  <w:rFonts w:cs="Arial"/>
                  <w:noProof/>
                  <w:lang w:val="es-ES"/>
                </w:rPr>
                <w:t xml:space="preserve">Project Management Institute. (2009). </w:t>
              </w:r>
              <w:r w:rsidRPr="001E3E04">
                <w:rPr>
                  <w:rFonts w:cs="Arial"/>
                  <w:i/>
                  <w:iCs/>
                  <w:noProof/>
                  <w:lang w:val="es-ES"/>
                </w:rPr>
                <w:t>Guia de los Fundamentos Para la Direccion de Proyectos</w:t>
              </w:r>
              <w:r w:rsidRPr="001E3E04">
                <w:rPr>
                  <w:rFonts w:cs="Arial"/>
                  <w:noProof/>
                  <w:lang w:val="es-ES"/>
                </w:rPr>
                <w:t xml:space="preserve"> (Cuarta ed.). </w:t>
              </w:r>
              <w:r w:rsidRPr="001E3E04">
                <w:rPr>
                  <w:rFonts w:cs="Arial"/>
                  <w:noProof/>
                  <w:lang w:val="en-US"/>
                </w:rPr>
                <w:t>Project Management Institute.</w:t>
              </w:r>
            </w:p>
            <w:p w14:paraId="437C9F4F" w14:textId="77777777" w:rsidR="00C873C8" w:rsidRPr="001E3E04" w:rsidRDefault="00C873C8" w:rsidP="00C873C8">
              <w:pPr>
                <w:pStyle w:val="Bibliografa"/>
                <w:ind w:left="720" w:hanging="720"/>
                <w:rPr>
                  <w:rFonts w:cs="Arial"/>
                  <w:noProof/>
                  <w:lang w:val="en-US"/>
                </w:rPr>
              </w:pPr>
              <w:r w:rsidRPr="001E3E04">
                <w:rPr>
                  <w:rFonts w:cs="Arial"/>
                  <w:noProof/>
                  <w:lang w:val="en-US"/>
                </w:rPr>
                <w:t xml:space="preserve">Waher, P. (2016). </w:t>
              </w:r>
              <w:r w:rsidRPr="001E3E04">
                <w:rPr>
                  <w:rFonts w:cs="Arial"/>
                  <w:i/>
                  <w:iCs/>
                  <w:noProof/>
                  <w:lang w:val="en-US"/>
                </w:rPr>
                <w:t>Learning Internet of Things.</w:t>
              </w:r>
              <w:r w:rsidRPr="001E3E04">
                <w:rPr>
                  <w:rFonts w:cs="Arial"/>
                  <w:noProof/>
                  <w:lang w:val="en-US"/>
                </w:rPr>
                <w:t xml:space="preserve"> Birmingham: Packt Publishing.</w:t>
              </w:r>
            </w:p>
            <w:p w14:paraId="1EF872A4"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(26 de 09 de 2016). </w:t>
              </w:r>
              <w:r w:rsidRPr="001E3E04">
                <w:rPr>
                  <w:rFonts w:cs="Arial"/>
                  <w:i/>
                  <w:iCs/>
                  <w:noProof/>
                  <w:lang w:val="es-ES"/>
                </w:rPr>
                <w:t>XEP-0001: XMPP Extension Protocols</w:t>
              </w:r>
              <w:r w:rsidRPr="001E3E04">
                <w:rPr>
                  <w:rFonts w:cs="Arial"/>
                  <w:noProof/>
                  <w:lang w:val="es-ES"/>
                </w:rPr>
                <w:t>. Obtenido de XMPP : http://xmpp.org/extensions/xep-0001.html</w:t>
              </w:r>
            </w:p>
            <w:p w14:paraId="3C52C85B"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XEP-0004: Data Forms</w:t>
              </w:r>
              <w:r w:rsidRPr="001E3E04">
                <w:rPr>
                  <w:rFonts w:cs="Arial"/>
                  <w:noProof/>
                  <w:lang w:val="es-ES"/>
                </w:rPr>
                <w:t>. Obtenido de xmpp.org: http://xmpp.org/extensions/xep-0004.html</w:t>
              </w:r>
            </w:p>
            <w:p w14:paraId="4EDD2F89"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XEP-0045: Multi-User Chat</w:t>
              </w:r>
              <w:r w:rsidRPr="001E3E04">
                <w:rPr>
                  <w:rFonts w:cs="Arial"/>
                  <w:noProof/>
                  <w:lang w:val="es-ES"/>
                </w:rPr>
                <w:t>. Obtenido de xmmp.org: http://xmpp.org/extensions/xep-0045.html</w:t>
              </w:r>
            </w:p>
            <w:p w14:paraId="16758ADD"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XEP-0077: In-Band Registration</w:t>
              </w:r>
              <w:r w:rsidRPr="001E3E04">
                <w:rPr>
                  <w:rFonts w:cs="Arial"/>
                  <w:noProof/>
                  <w:lang w:val="es-ES"/>
                </w:rPr>
                <w:t>. Obtenido de xmpp.org: http://xmpp.org/extensions/xep-0077.html</w:t>
              </w:r>
            </w:p>
            <w:p w14:paraId="365D0FEF" w14:textId="77777777" w:rsidR="00C873C8" w:rsidRPr="001E3E04" w:rsidRDefault="00C873C8" w:rsidP="00C873C8">
              <w:pPr>
                <w:pStyle w:val="Bibliografa"/>
                <w:ind w:left="720" w:hanging="720"/>
                <w:rPr>
                  <w:rFonts w:cs="Arial"/>
                  <w:noProof/>
                  <w:lang w:val="es-ES"/>
                </w:rPr>
              </w:pPr>
              <w:r w:rsidRPr="001E3E04">
                <w:rPr>
                  <w:rFonts w:cs="Arial"/>
                  <w:noProof/>
                  <w:lang w:val="es-ES"/>
                </w:rPr>
                <w:lastRenderedPageBreak/>
                <w:t xml:space="preserve">XSF. (27 de Septiembre de 2016). </w:t>
              </w:r>
              <w:r w:rsidRPr="001E3E04">
                <w:rPr>
                  <w:rFonts w:cs="Arial"/>
                  <w:i/>
                  <w:iCs/>
                  <w:noProof/>
                  <w:lang w:val="es-ES"/>
                </w:rPr>
                <w:t>XEP-0143: Guidelines for Authors of XMPP Extension Protocols</w:t>
              </w:r>
              <w:r w:rsidRPr="001E3E04">
                <w:rPr>
                  <w:rFonts w:cs="Arial"/>
                  <w:noProof/>
                  <w:lang w:val="es-ES"/>
                </w:rPr>
                <w:t>. Obtenido de xmmp.org: http://xmpp.org/extensions/xep-0143.html</w:t>
              </w:r>
            </w:p>
            <w:p w14:paraId="2B3920E3" w14:textId="77777777" w:rsidR="00C873C8" w:rsidRPr="001E3E04" w:rsidRDefault="00C873C8" w:rsidP="00C873C8">
              <w:pPr>
                <w:pStyle w:val="Bibliografa"/>
                <w:ind w:left="720" w:hanging="720"/>
                <w:rPr>
                  <w:rFonts w:cs="Arial"/>
                  <w:noProof/>
                  <w:lang w:val="es-ES"/>
                </w:rPr>
              </w:pPr>
              <w:r w:rsidRPr="001E3E04">
                <w:rPr>
                  <w:rFonts w:cs="Arial"/>
                  <w:noProof/>
                  <w:lang w:val="es-ES"/>
                </w:rPr>
                <w:t xml:space="preserve">XSF. (28 de Septiembre de 2016). </w:t>
              </w:r>
              <w:r w:rsidRPr="001E3E04">
                <w:rPr>
                  <w:rFonts w:cs="Arial"/>
                  <w:i/>
                  <w:iCs/>
                  <w:noProof/>
                  <w:lang w:val="es-ES"/>
                </w:rPr>
                <w:t>XEP-0348: Signing Forms</w:t>
              </w:r>
              <w:r w:rsidRPr="001E3E04">
                <w:rPr>
                  <w:rFonts w:cs="Arial"/>
                  <w:noProof/>
                  <w:lang w:val="es-ES"/>
                </w:rPr>
                <w:t>. Obtenido de xmpp.org: http://xmpp.org/extensions/xep-0348.html</w:t>
              </w:r>
            </w:p>
            <w:p w14:paraId="726946FD" w14:textId="3464FD52" w:rsidR="00CA5089" w:rsidRPr="001E3E04" w:rsidRDefault="00CA5089" w:rsidP="00C873C8">
              <w:pPr>
                <w:rPr>
                  <w:rFonts w:cs="Arial"/>
                </w:rPr>
              </w:pPr>
              <w:r w:rsidRPr="001E3E04">
                <w:rPr>
                  <w:rFonts w:cs="Arial"/>
                  <w:b/>
                  <w:bCs/>
                </w:rPr>
                <w:fldChar w:fldCharType="end"/>
              </w:r>
            </w:p>
          </w:sdtContent>
        </w:sdt>
      </w:sdtContent>
    </w:sdt>
    <w:p w14:paraId="7261743E" w14:textId="77777777" w:rsidR="009C5727" w:rsidRDefault="009C5727" w:rsidP="00CA5089">
      <w:pPr>
        <w:rPr>
          <w:rFonts w:cs="Arial"/>
        </w:rPr>
        <w:sectPr w:rsidR="009C5727" w:rsidSect="00991BA6">
          <w:footnotePr>
            <w:numRestart w:val="eachSect"/>
          </w:footnotePr>
          <w:pgSz w:w="12240" w:h="15840"/>
          <w:pgMar w:top="1418" w:right="1418" w:bottom="1418" w:left="2268" w:header="708" w:footer="708" w:gutter="0"/>
          <w:cols w:space="708"/>
          <w:docGrid w:linePitch="360"/>
        </w:sectPr>
      </w:pPr>
    </w:p>
    <w:p w14:paraId="43587600" w14:textId="2A89BDBD" w:rsidR="00CA5089" w:rsidRDefault="00C37AF5" w:rsidP="00703B2E">
      <w:pPr>
        <w:pStyle w:val="Ttulo"/>
        <w:jc w:val="center"/>
      </w:pPr>
      <w:r>
        <w:lastRenderedPageBreak/>
        <w:t>Anexos</w:t>
      </w:r>
    </w:p>
    <w:p w14:paraId="2D6E646C" w14:textId="239BBB20" w:rsidR="00703B2E" w:rsidRDefault="00703B2E" w:rsidP="00703B2E">
      <w:pPr>
        <w:pStyle w:val="Ttulo1"/>
      </w:pPr>
      <w:bookmarkStart w:id="1580" w:name="_Hlk522535662"/>
      <w:bookmarkStart w:id="1581" w:name="_Toc524387371"/>
      <w:bookmarkEnd w:id="1580"/>
      <w:r>
        <w:t xml:space="preserve">A.1: </w:t>
      </w:r>
      <w:r w:rsidRPr="00703B2E">
        <w:t>DESARROLLO DE LOS SPRINTS</w:t>
      </w:r>
      <w:bookmarkEnd w:id="1581"/>
    </w:p>
    <w:p w14:paraId="7F0F549A" w14:textId="77777777" w:rsidR="00703B2E" w:rsidRPr="008B6C8C" w:rsidRDefault="00703B2E" w:rsidP="00703B2E">
      <w:pPr>
        <w:pStyle w:val="Ttulo2"/>
      </w:pPr>
      <w:bookmarkStart w:id="1582" w:name="_Toc524387372"/>
      <w:r w:rsidRPr="008B6C8C">
        <w:t>A.1.1 Sprint 1</w:t>
      </w:r>
      <w:bookmarkEnd w:id="1582"/>
    </w:p>
    <w:p w14:paraId="0A2DA231" w14:textId="77777777" w:rsidR="00703B2E" w:rsidRPr="00D02774" w:rsidRDefault="00703B2E" w:rsidP="00703B2E">
      <w:pPr>
        <w:rPr>
          <w:rFonts w:cs="Arial"/>
        </w:rPr>
      </w:pPr>
      <w:r w:rsidRPr="00857FB3">
        <w:rPr>
          <w:rFonts w:cs="Arial"/>
        </w:rPr>
        <w:t xml:space="preserve">Los </w:t>
      </w:r>
      <w:proofErr w:type="spellStart"/>
      <w:r w:rsidRPr="00857FB3">
        <w:rPr>
          <w:rFonts w:cs="Arial"/>
        </w:rPr>
        <w:t>Sprints</w:t>
      </w:r>
      <w:proofErr w:type="spellEnd"/>
      <w:r w:rsidRPr="00857FB3">
        <w:rPr>
          <w:rFonts w:cs="Arial"/>
        </w:rPr>
        <w:t xml:space="preserve"> anteriores, es decir, el 0a, 0b, y 0c consistieron en su mayoría en mitigaciones de riegos, de estás </w:t>
      </w:r>
      <w:r w:rsidRPr="00D02774">
        <w:rPr>
          <w:rFonts w:cs="Arial"/>
        </w:rPr>
        <w:t>mayormente técnicos, particularmente relacionados con conocimientos electrónicos, como también el conocimiento del protocolo de comunicaciones XMPP. Ya con mayor conocimiento electrónico, y sobre el protocolo XMPP podemos comenzar a desarrollar las modificaciones a «Openfire» y la codificación de la extensión para la librería «Smack».</w:t>
      </w:r>
    </w:p>
    <w:p w14:paraId="13B3EA3A" w14:textId="77777777" w:rsidR="00703B2E" w:rsidRPr="00857FB3" w:rsidRDefault="00703B2E" w:rsidP="00703B2E">
      <w:pPr>
        <w:rPr>
          <w:rFonts w:cs="Arial"/>
        </w:rPr>
      </w:pPr>
      <w:r w:rsidRPr="00D02774">
        <w:rPr>
          <w:rFonts w:cs="Arial"/>
        </w:rPr>
        <w:t>Durante este sprint, se comenzó la modificación del servidor XMPP Openfire.</w:t>
      </w:r>
      <w:r w:rsidRPr="00D02774">
        <w:rPr>
          <w:rFonts w:cs="Arial"/>
        </w:rPr>
        <w:br/>
        <w:t xml:space="preserve">Los plazos del sprint tuvieron un leve retraso debido a que se </w:t>
      </w:r>
      <w:r w:rsidRPr="00857FB3">
        <w:rPr>
          <w:rFonts w:cs="Arial"/>
        </w:rPr>
        <w:t>gatillaron los riegos OF0348-RISK-04 y el OF0348-RISK-05, los cuales tienen que ver con estimaciones de tiempo, y disponibilidad de equipo de trabajo, por ende, se aplicaron las medidas de contingencia, es decir, se inyectaron más horas hombre para este fin.</w:t>
      </w:r>
    </w:p>
    <w:p w14:paraId="782D5DED" w14:textId="77777777" w:rsidR="00703B2E" w:rsidRDefault="00703B2E" w:rsidP="00703B2E">
      <w:pPr>
        <w:rPr>
          <w:rFonts w:cs="Arial"/>
        </w:rPr>
      </w:pPr>
      <w:r w:rsidRPr="00857FB3">
        <w:rPr>
          <w:rFonts w:cs="Arial"/>
        </w:rPr>
        <w:t xml:space="preserve">La reunión «Sprint </w:t>
      </w:r>
      <w:proofErr w:type="spellStart"/>
      <w:r w:rsidRPr="00857FB3">
        <w:rPr>
          <w:rFonts w:cs="Arial"/>
        </w:rPr>
        <w:t>Review</w:t>
      </w:r>
      <w:proofErr w:type="spellEnd"/>
      <w:r w:rsidRPr="00857FB3">
        <w:rPr>
          <w:rFonts w:cs="Arial"/>
        </w:rPr>
        <w:t>» no se pudo realizar. Si bien se realizaron las pruebas de aceptación, pero no las realizó el «</w:t>
      </w:r>
      <w:proofErr w:type="spellStart"/>
      <w:r w:rsidRPr="00857FB3">
        <w:rPr>
          <w:rFonts w:cs="Arial"/>
        </w:rPr>
        <w:t>Product</w:t>
      </w:r>
      <w:proofErr w:type="spellEnd"/>
      <w:r w:rsidRPr="00857FB3">
        <w:rPr>
          <w:rFonts w:cs="Arial"/>
        </w:rPr>
        <w:t xml:space="preserve"> </w:t>
      </w:r>
      <w:proofErr w:type="spellStart"/>
      <w:r w:rsidRPr="00857FB3">
        <w:rPr>
          <w:rFonts w:cs="Arial"/>
        </w:rPr>
        <w:t>Owner</w:t>
      </w:r>
      <w:proofErr w:type="spellEnd"/>
      <w:r w:rsidRPr="00857FB3">
        <w:rPr>
          <w:rFonts w:cs="Arial"/>
        </w:rPr>
        <w:t xml:space="preserve">». Esto se realizó, debido al profundo conocimiento del problema de equipo de </w:t>
      </w:r>
      <w:proofErr w:type="spellStart"/>
      <w:r w:rsidRPr="00857FB3">
        <w:rPr>
          <w:rFonts w:cs="Arial"/>
        </w:rPr>
        <w:t>testing</w:t>
      </w:r>
      <w:proofErr w:type="spellEnd"/>
      <w:r w:rsidRPr="00857FB3">
        <w:rPr>
          <w:rFonts w:cs="Arial"/>
        </w:rPr>
        <w:t>.</w:t>
      </w:r>
    </w:p>
    <w:p w14:paraId="7F794966" w14:textId="77777777" w:rsidR="00703B2E" w:rsidRDefault="00703B2E" w:rsidP="00703B2E">
      <w:pPr>
        <w:pStyle w:val="Ttulo3"/>
      </w:pPr>
      <w:bookmarkStart w:id="1583" w:name="_Toc524387373"/>
      <w:r>
        <w:t>A.1.1.1 Planificación</w:t>
      </w:r>
      <w:bookmarkEnd w:id="1583"/>
    </w:p>
    <w:p w14:paraId="6B01DB71" w14:textId="77777777" w:rsidR="00703B2E" w:rsidRPr="00444C56" w:rsidRDefault="00703B2E" w:rsidP="00703B2E">
      <w:pPr>
        <w:rPr>
          <w:rFonts w:cs="Arial"/>
        </w:rPr>
      </w:pPr>
      <w:r w:rsidRPr="00444C56">
        <w:rPr>
          <w:rFonts w:cs="Arial"/>
        </w:rPr>
        <w:t>La planificación será mediante un</w:t>
      </w:r>
      <w:r>
        <w:rPr>
          <w:rFonts w:cs="Arial"/>
        </w:rPr>
        <w:t>a carta</w:t>
      </w:r>
      <w:r w:rsidRPr="00444C56">
        <w:rPr>
          <w:rFonts w:cs="Arial"/>
        </w:rPr>
        <w:t xml:space="preserve"> Gantt. Obedeciendo </w:t>
      </w:r>
      <w:r>
        <w:rPr>
          <w:rFonts w:cs="Arial"/>
        </w:rPr>
        <w:t xml:space="preserve">así </w:t>
      </w:r>
      <w:r w:rsidRPr="00444C56">
        <w:rPr>
          <w:rFonts w:cs="Arial"/>
        </w:rPr>
        <w:t>la metodología de gestión del proyecto</w:t>
      </w:r>
      <w:r>
        <w:rPr>
          <w:rFonts w:cs="Arial"/>
        </w:rPr>
        <w:t>.</w:t>
      </w:r>
      <w:r w:rsidRPr="00444C56">
        <w:rPr>
          <w:rFonts w:cs="Arial"/>
        </w:rPr>
        <w:t xml:space="preserve"> </w:t>
      </w:r>
      <w:r>
        <w:rPr>
          <w:rFonts w:cs="Arial"/>
        </w:rPr>
        <w:t>R</w:t>
      </w:r>
      <w:r w:rsidRPr="00444C56">
        <w:rPr>
          <w:rFonts w:cs="Arial"/>
        </w:rPr>
        <w:t>ealizaremos tres Sprint</w:t>
      </w:r>
      <w:r>
        <w:rPr>
          <w:rFonts w:cs="Arial"/>
        </w:rPr>
        <w:t xml:space="preserve"> </w:t>
      </w:r>
      <w:r w:rsidRPr="00444C56">
        <w:rPr>
          <w:rFonts w:cs="Arial"/>
        </w:rPr>
        <w:t>para llegar a la culminación del proyecto, generando el producto de software esperado.</w:t>
      </w:r>
      <w:r>
        <w:rPr>
          <w:rFonts w:cs="Arial"/>
        </w:rPr>
        <w:t xml:space="preserve"> Debemos mencionar que previo al desarrollo de los Sprint, se confeccionó un «</w:t>
      </w:r>
      <w:proofErr w:type="spellStart"/>
      <w:r>
        <w:rPr>
          <w:rFonts w:cs="Arial"/>
        </w:rPr>
        <w:t>Product</w:t>
      </w:r>
      <w:proofErr w:type="spellEnd"/>
      <w:r>
        <w:rPr>
          <w:rFonts w:cs="Arial"/>
        </w:rPr>
        <w:t xml:space="preserve"> Backlog» en donde se añaden todas las tareas a realizar en el presente proyecto, las cuales se agruparán en tres conjuntos, donde cada uno de estos se asigna a un sprint.</w:t>
      </w:r>
    </w:p>
    <w:p w14:paraId="414C74F6" w14:textId="21203343" w:rsidR="00703B2E" w:rsidRPr="00131368" w:rsidRDefault="00703B2E" w:rsidP="00703B2E">
      <w:r w:rsidRPr="00491517">
        <w:rPr>
          <w:rFonts w:cs="Arial"/>
        </w:rPr>
        <w:t xml:space="preserve">A continuación, en la </w:t>
      </w:r>
      <w:r w:rsidR="00E83EE6" w:rsidRPr="00E83EE6">
        <w:rPr>
          <w:rFonts w:cs="Arial"/>
        </w:rPr>
        <w:fldChar w:fldCharType="begin"/>
      </w:r>
      <w:r w:rsidR="00E83EE6" w:rsidRPr="00E83EE6">
        <w:rPr>
          <w:rFonts w:cs="Arial"/>
        </w:rPr>
        <w:instrText xml:space="preserve"> REF _Ref524362565 \h </w:instrText>
      </w:r>
      <w:r w:rsidR="00E83EE6">
        <w:rPr>
          <w:rFonts w:cs="Arial"/>
        </w:rPr>
        <w:instrText xml:space="preserve"> \* MERGEFORMAT </w:instrText>
      </w:r>
      <w:r w:rsidR="00E83EE6" w:rsidRPr="00E83EE6">
        <w:rPr>
          <w:rFonts w:cs="Arial"/>
        </w:rPr>
      </w:r>
      <w:r w:rsidR="00E83EE6" w:rsidRPr="00E83EE6">
        <w:rPr>
          <w:rFonts w:cs="Arial"/>
        </w:rPr>
        <w:fldChar w:fldCharType="separate"/>
      </w:r>
      <w:r w:rsidR="00E83EE6" w:rsidRPr="00E83EE6">
        <w:t xml:space="preserve">Figura </w:t>
      </w:r>
      <w:r w:rsidR="00E83EE6" w:rsidRPr="00E83EE6">
        <w:rPr>
          <w:noProof/>
        </w:rPr>
        <w:t>32</w:t>
      </w:r>
      <w:r w:rsidR="00E83EE6" w:rsidRPr="00E83EE6">
        <w:rPr>
          <w:rFonts w:cs="Arial"/>
        </w:rPr>
        <w:fldChar w:fldCharType="end"/>
      </w:r>
      <w:r w:rsidR="00E83EE6" w:rsidRPr="00E83EE6">
        <w:rPr>
          <w:rFonts w:cs="Arial"/>
        </w:rPr>
        <w:t xml:space="preserve"> </w:t>
      </w:r>
      <w:r w:rsidRPr="00E83EE6">
        <w:rPr>
          <w:rFonts w:cs="Arial"/>
        </w:rPr>
        <w:t>se pu</w:t>
      </w:r>
      <w:r w:rsidRPr="00491517">
        <w:rPr>
          <w:rFonts w:cs="Arial"/>
        </w:rPr>
        <w:t>ede ver el grafico de la carta Gantt de planificación:</w:t>
      </w:r>
    </w:p>
    <w:p w14:paraId="2D2FE566" w14:textId="77777777" w:rsidR="00703B2E" w:rsidRDefault="00703B2E" w:rsidP="00703B2E">
      <w:pPr>
        <w:jc w:val="center"/>
        <w:rPr>
          <w:noProof/>
        </w:rPr>
      </w:pPr>
    </w:p>
    <w:p w14:paraId="09BF9C4D" w14:textId="4C9B27F3" w:rsidR="00703B2E" w:rsidRDefault="00703B2E" w:rsidP="00703B2E">
      <w:pPr>
        <w:pStyle w:val="Descripcin"/>
        <w:keepNext/>
        <w:jc w:val="center"/>
      </w:pPr>
      <w:bookmarkStart w:id="1584" w:name="_Ref524362565"/>
      <w:bookmarkStart w:id="1585" w:name="_Toc524387576"/>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33</w:t>
      </w:r>
      <w:r w:rsidR="00B05FD8">
        <w:rPr>
          <w:noProof/>
        </w:rPr>
        <w:fldChar w:fldCharType="end"/>
      </w:r>
      <w:bookmarkEnd w:id="1584"/>
      <w:r>
        <w:t>: Carta Gantt OF0348</w:t>
      </w:r>
      <w:bookmarkEnd w:id="1585"/>
    </w:p>
    <w:p w14:paraId="21804057" w14:textId="77777777" w:rsidR="00703B2E" w:rsidRPr="00444C56" w:rsidRDefault="00703B2E" w:rsidP="00703B2E">
      <w:pPr>
        <w:jc w:val="center"/>
        <w:rPr>
          <w:rFonts w:cs="Arial"/>
        </w:rPr>
      </w:pPr>
      <w:r>
        <w:rPr>
          <w:noProof/>
        </w:rPr>
        <w:drawing>
          <wp:inline distT="0" distB="0" distL="0" distR="0" wp14:anchorId="7AB6A2EE" wp14:editId="4B958663">
            <wp:extent cx="5400000" cy="1051200"/>
            <wp:effectExtent l="19050" t="19050" r="10795" b="15875"/>
            <wp:docPr id="24652" name="Imagen 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3764" b="9325"/>
                    <a:stretch/>
                  </pic:blipFill>
                  <pic:spPr bwMode="auto">
                    <a:xfrm>
                      <a:off x="0" y="0"/>
                      <a:ext cx="5400000" cy="105120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310B9E" w14:textId="7DFDEAE9" w:rsidR="00703B2E" w:rsidRDefault="00703B2E" w:rsidP="00703B2E">
      <w:pPr>
        <w:rPr>
          <w:rFonts w:cs="Arial"/>
        </w:rPr>
      </w:pPr>
      <w:r>
        <w:rPr>
          <w:rFonts w:cs="Arial"/>
        </w:rPr>
        <w:t>Como se ha mencionado</w:t>
      </w:r>
      <w:r w:rsidRPr="00A20763">
        <w:rPr>
          <w:rFonts w:cs="Arial"/>
        </w:rPr>
        <w:t xml:space="preserve"> </w:t>
      </w:r>
      <w:r>
        <w:rPr>
          <w:rFonts w:cs="Arial"/>
        </w:rPr>
        <w:t>anteriormente, s</w:t>
      </w:r>
      <w:r w:rsidRPr="00444C56">
        <w:rPr>
          <w:rFonts w:cs="Arial"/>
        </w:rPr>
        <w:t>e ha generado un «</w:t>
      </w:r>
      <w:proofErr w:type="spellStart"/>
      <w:r w:rsidRPr="00444C56">
        <w:rPr>
          <w:rFonts w:cs="Arial"/>
        </w:rPr>
        <w:t>Product</w:t>
      </w:r>
      <w:proofErr w:type="spellEnd"/>
      <w:r w:rsidRPr="00444C56">
        <w:rPr>
          <w:rFonts w:cs="Arial"/>
        </w:rPr>
        <w:t xml:space="preserve"> Backlog», el cual</w:t>
      </w:r>
      <w:r>
        <w:rPr>
          <w:rFonts w:cs="Arial"/>
        </w:rPr>
        <w:t>,</w:t>
      </w:r>
      <w:r w:rsidRPr="00444C56">
        <w:rPr>
          <w:rFonts w:cs="Arial"/>
        </w:rPr>
        <w:t xml:space="preserve"> contiene la</w:t>
      </w:r>
      <w:r>
        <w:rPr>
          <w:rFonts w:cs="Arial"/>
        </w:rPr>
        <w:t xml:space="preserve">s Historias de Usuario a realizar durante el proyecto, este se </w:t>
      </w:r>
      <w:r w:rsidRPr="00557166">
        <w:rPr>
          <w:rFonts w:cs="Arial"/>
        </w:rPr>
        <w:t>puede ver en la</w:t>
      </w:r>
      <w:r w:rsidR="00557166" w:rsidRPr="00557166">
        <w:rPr>
          <w:rFonts w:cs="Arial"/>
        </w:rPr>
        <w:t xml:space="preserve"> </w:t>
      </w:r>
      <w:r w:rsidR="00557166" w:rsidRPr="00557166">
        <w:rPr>
          <w:rFonts w:cs="Arial"/>
        </w:rPr>
        <w:fldChar w:fldCharType="begin"/>
      </w:r>
      <w:r w:rsidR="00557166" w:rsidRPr="00557166">
        <w:rPr>
          <w:rFonts w:cs="Arial"/>
        </w:rPr>
        <w:instrText xml:space="preserve"> REF _Ref524365754 \h </w:instrText>
      </w:r>
      <w:r w:rsidR="00557166">
        <w:rPr>
          <w:rFonts w:cs="Arial"/>
        </w:rPr>
        <w:instrText xml:space="preserve"> \* MERGEFORMAT </w:instrText>
      </w:r>
      <w:r w:rsidR="00557166" w:rsidRPr="00557166">
        <w:rPr>
          <w:rFonts w:cs="Arial"/>
        </w:rPr>
      </w:r>
      <w:r w:rsidR="00557166" w:rsidRPr="00557166">
        <w:rPr>
          <w:rFonts w:cs="Arial"/>
        </w:rPr>
        <w:fldChar w:fldCharType="separate"/>
      </w:r>
      <w:r w:rsidR="00557166" w:rsidRPr="00557166">
        <w:t xml:space="preserve">Tabla </w:t>
      </w:r>
      <w:r w:rsidR="00557166" w:rsidRPr="00557166">
        <w:rPr>
          <w:noProof/>
        </w:rPr>
        <w:t>32</w:t>
      </w:r>
      <w:r w:rsidR="00557166" w:rsidRPr="00557166">
        <w:rPr>
          <w:rFonts w:cs="Arial"/>
        </w:rPr>
        <w:fldChar w:fldCharType="end"/>
      </w:r>
      <w:r w:rsidRPr="00557166">
        <w:rPr>
          <w:rFonts w:cs="Arial"/>
        </w:rPr>
        <w:t>. A continuación</w:t>
      </w:r>
      <w:r w:rsidRPr="00E06E20">
        <w:rPr>
          <w:rFonts w:cs="Arial"/>
        </w:rPr>
        <w:t xml:space="preserve">, veremos las Historias de Usuario seleccionadas para realizar durante el presente Sprint. </w:t>
      </w:r>
    </w:p>
    <w:p w14:paraId="7B7BF018" w14:textId="786B984B" w:rsidR="00E83EE6" w:rsidRDefault="00E83EE6" w:rsidP="00E83EE6">
      <w:pPr>
        <w:pStyle w:val="Descripcin"/>
        <w:keepNext/>
        <w:jc w:val="left"/>
      </w:pPr>
      <w:bookmarkStart w:id="1586" w:name="_Ref524365754"/>
      <w:bookmarkStart w:id="1587" w:name="_Ref524365749"/>
      <w:bookmarkStart w:id="1588" w:name="_Toc524387433"/>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32</w:t>
      </w:r>
      <w:r w:rsidR="00B05FD8">
        <w:rPr>
          <w:noProof/>
        </w:rPr>
        <w:fldChar w:fldCharType="end"/>
      </w:r>
      <w:bookmarkEnd w:id="1586"/>
      <w:r>
        <w:t xml:space="preserve">: Sprint 1 - </w:t>
      </w:r>
      <w:proofErr w:type="spellStart"/>
      <w:r>
        <w:t>Product</w:t>
      </w:r>
      <w:proofErr w:type="spellEnd"/>
      <w:r>
        <w:t xml:space="preserve"> Backlog</w:t>
      </w:r>
      <w:bookmarkEnd w:id="1587"/>
      <w:bookmarkEnd w:id="1588"/>
    </w:p>
    <w:p w14:paraId="04978737" w14:textId="77777777" w:rsidR="00703B2E" w:rsidRDefault="00703B2E" w:rsidP="00703B2E">
      <w:pPr>
        <w:jc w:val="center"/>
        <w:rPr>
          <w:rFonts w:cs="Arial"/>
        </w:rPr>
      </w:pPr>
      <w:r w:rsidRPr="00105355">
        <w:rPr>
          <w:noProof/>
        </w:rPr>
        <w:drawing>
          <wp:inline distT="0" distB="0" distL="0" distR="0" wp14:anchorId="42515C9B" wp14:editId="465A7B94">
            <wp:extent cx="5400000" cy="1580400"/>
            <wp:effectExtent l="19050" t="19050" r="10795" b="203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30E107B4" w14:textId="1FC91BAE" w:rsidR="00E83EE6" w:rsidRDefault="00E83EE6" w:rsidP="00E83EE6">
      <w:pPr>
        <w:pStyle w:val="Descripcin"/>
        <w:keepNext/>
        <w:jc w:val="left"/>
      </w:pPr>
      <w:bookmarkStart w:id="1589" w:name="_Toc524387434"/>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33</w:t>
      </w:r>
      <w:r w:rsidR="00B05FD8">
        <w:rPr>
          <w:noProof/>
        </w:rPr>
        <w:fldChar w:fldCharType="end"/>
      </w:r>
      <w:r>
        <w:t>: Sprint 1 - OF0348-HU</w:t>
      </w:r>
      <w:bookmarkEnd w:id="1589"/>
    </w:p>
    <w:p w14:paraId="442B0227" w14:textId="77777777" w:rsidR="00703B2E" w:rsidRPr="00E06E20" w:rsidRDefault="00703B2E" w:rsidP="00703B2E">
      <w:pPr>
        <w:jc w:val="center"/>
        <w:rPr>
          <w:rFonts w:cs="Arial"/>
        </w:rPr>
      </w:pPr>
      <w:r w:rsidRPr="00105355">
        <w:rPr>
          <w:noProof/>
        </w:rPr>
        <w:drawing>
          <wp:inline distT="0" distB="0" distL="0" distR="0" wp14:anchorId="1843AB5E" wp14:editId="7711FD60">
            <wp:extent cx="5400000" cy="28512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0FE5C59" w14:textId="77777777" w:rsidR="00703B2E" w:rsidRDefault="00703B2E" w:rsidP="00703B2E">
      <w:pPr>
        <w:jc w:val="center"/>
        <w:rPr>
          <w:rFonts w:cs="Arial"/>
          <w:highlight w:val="yellow"/>
        </w:rPr>
      </w:pPr>
    </w:p>
    <w:p w14:paraId="13448AC4" w14:textId="025E0FCB" w:rsidR="00E83EE6" w:rsidRDefault="00E83EE6" w:rsidP="00E83EE6">
      <w:pPr>
        <w:pStyle w:val="Descripcin"/>
        <w:keepNext/>
        <w:jc w:val="left"/>
      </w:pPr>
      <w:bookmarkStart w:id="1590" w:name="_Toc524387435"/>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34</w:t>
      </w:r>
      <w:r w:rsidR="00B05FD8">
        <w:rPr>
          <w:noProof/>
        </w:rPr>
        <w:fldChar w:fldCharType="end"/>
      </w:r>
      <w:r>
        <w:t>: Historia de Usuario OF0348-HU-01</w:t>
      </w:r>
      <w:bookmarkEnd w:id="1590"/>
    </w:p>
    <w:p w14:paraId="4B56614C" w14:textId="1A7F5037" w:rsidR="00703B2E" w:rsidRDefault="00703B2E" w:rsidP="00E83EE6">
      <w:pPr>
        <w:jc w:val="center"/>
        <w:rPr>
          <w:rFonts w:cs="Arial"/>
        </w:rPr>
      </w:pPr>
      <w:r>
        <w:rPr>
          <w:noProof/>
        </w:rPr>
        <w:drawing>
          <wp:inline distT="0" distB="0" distL="0" distR="0" wp14:anchorId="08324FFA" wp14:editId="0D32E64A">
            <wp:extent cx="4356100" cy="2174875"/>
            <wp:effectExtent l="0" t="0" r="6350" b="0"/>
            <wp:docPr id="24653" name="Imagen 2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19" t="2003" r="719"/>
                    <a:stretch/>
                  </pic:blipFill>
                  <pic:spPr bwMode="auto">
                    <a:xfrm>
                      <a:off x="0" y="0"/>
                      <a:ext cx="4356100" cy="2174875"/>
                    </a:xfrm>
                    <a:prstGeom prst="rect">
                      <a:avLst/>
                    </a:prstGeom>
                    <a:ln>
                      <a:noFill/>
                    </a:ln>
                    <a:extLst>
                      <a:ext uri="{53640926-AAD7-44D8-BBD7-CCE9431645EC}">
                        <a14:shadowObscured xmlns:a14="http://schemas.microsoft.com/office/drawing/2010/main"/>
                      </a:ext>
                    </a:extLst>
                  </pic:spPr>
                </pic:pic>
              </a:graphicData>
            </a:graphic>
          </wp:inline>
        </w:drawing>
      </w:r>
    </w:p>
    <w:p w14:paraId="71C715D9" w14:textId="6CB4C707" w:rsidR="00E83EE6" w:rsidRDefault="00E83EE6" w:rsidP="00E83EE6">
      <w:pPr>
        <w:pStyle w:val="Descripcin"/>
        <w:keepNext/>
        <w:jc w:val="left"/>
      </w:pPr>
      <w:bookmarkStart w:id="1591" w:name="_Toc524387436"/>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35</w:t>
      </w:r>
      <w:r w:rsidR="00B05FD8">
        <w:rPr>
          <w:noProof/>
        </w:rPr>
        <w:fldChar w:fldCharType="end"/>
      </w:r>
      <w:r>
        <w:t>: Criterios de aceptación OF0348-HU-01</w:t>
      </w:r>
      <w:bookmarkEnd w:id="1591"/>
    </w:p>
    <w:p w14:paraId="4BDF6D43" w14:textId="77777777" w:rsidR="00703B2E" w:rsidRPr="00F00190" w:rsidRDefault="00703B2E" w:rsidP="00703B2E">
      <w:pPr>
        <w:jc w:val="center"/>
      </w:pPr>
      <w:r>
        <w:rPr>
          <w:noProof/>
        </w:rPr>
        <w:drawing>
          <wp:inline distT="0" distB="0" distL="0" distR="0" wp14:anchorId="74B96EC2" wp14:editId="08DB0C6E">
            <wp:extent cx="5400000" cy="1418400"/>
            <wp:effectExtent l="0" t="0" r="0" b="0"/>
            <wp:docPr id="24654" name="Imagen 2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1418400"/>
                    </a:xfrm>
                    <a:prstGeom prst="rect">
                      <a:avLst/>
                    </a:prstGeom>
                  </pic:spPr>
                </pic:pic>
              </a:graphicData>
            </a:graphic>
          </wp:inline>
        </w:drawing>
      </w:r>
    </w:p>
    <w:p w14:paraId="75865428" w14:textId="47212371" w:rsidR="00703B2E" w:rsidRDefault="00703B2E" w:rsidP="00703B2E">
      <w:pPr>
        <w:rPr>
          <w:rFonts w:cs="Arial"/>
        </w:rPr>
      </w:pPr>
      <w:r>
        <w:rPr>
          <w:rFonts w:cs="Arial"/>
        </w:rPr>
        <w:t>Ya seleccionadas las Historias de Usuario a desarrollar, se desglosaron en las tareas en la</w:t>
      </w:r>
      <w:r w:rsidR="00E83EE6">
        <w:rPr>
          <w:rFonts w:cs="Arial"/>
        </w:rPr>
        <w:t xml:space="preserve"> </w:t>
      </w:r>
      <w:r w:rsidR="00E83EE6">
        <w:rPr>
          <w:rFonts w:cs="Arial"/>
        </w:rPr>
        <w:fldChar w:fldCharType="begin"/>
      </w:r>
      <w:r w:rsidR="00E83EE6">
        <w:rPr>
          <w:rFonts w:cs="Arial"/>
        </w:rPr>
        <w:instrText xml:space="preserve"> REF _Ref524362995 \h </w:instrText>
      </w:r>
      <w:r w:rsidR="00E83EE6">
        <w:rPr>
          <w:rFonts w:cs="Arial"/>
        </w:rPr>
      </w:r>
      <w:r w:rsidR="00E83EE6">
        <w:rPr>
          <w:rFonts w:cs="Arial"/>
        </w:rPr>
        <w:fldChar w:fldCharType="separate"/>
      </w:r>
      <w:r w:rsidR="00E83EE6">
        <w:t xml:space="preserve">Tabla </w:t>
      </w:r>
      <w:r w:rsidR="00E83EE6">
        <w:rPr>
          <w:noProof/>
        </w:rPr>
        <w:t>36</w:t>
      </w:r>
      <w:r w:rsidR="00E83EE6">
        <w:rPr>
          <w:rFonts w:cs="Arial"/>
        </w:rPr>
        <w:fldChar w:fldCharType="end"/>
      </w:r>
      <w:r>
        <w:rPr>
          <w:rFonts w:cs="Arial"/>
        </w:rPr>
        <w:t>, que se encuentra a continuación.</w:t>
      </w:r>
    </w:p>
    <w:p w14:paraId="577BEB18" w14:textId="00CC3503" w:rsidR="00E83EE6" w:rsidRDefault="00E83EE6" w:rsidP="00E83EE6">
      <w:pPr>
        <w:pStyle w:val="Descripcin"/>
        <w:keepNext/>
        <w:jc w:val="left"/>
      </w:pPr>
      <w:bookmarkStart w:id="1592" w:name="_Ref524362995"/>
      <w:bookmarkStart w:id="1593" w:name="_Toc524387437"/>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36</w:t>
      </w:r>
      <w:r w:rsidR="00B05FD8">
        <w:rPr>
          <w:noProof/>
        </w:rPr>
        <w:fldChar w:fldCharType="end"/>
      </w:r>
      <w:bookmarkEnd w:id="1592"/>
      <w:r>
        <w:t>: Sprint 1 - Sprint backlog</w:t>
      </w:r>
      <w:bookmarkEnd w:id="1593"/>
    </w:p>
    <w:p w14:paraId="3D577AA4" w14:textId="77777777" w:rsidR="00703B2E" w:rsidRDefault="00703B2E" w:rsidP="00703B2E">
      <w:pPr>
        <w:jc w:val="center"/>
        <w:rPr>
          <w:rFonts w:cs="Arial"/>
        </w:rPr>
      </w:pPr>
      <w:r>
        <w:rPr>
          <w:noProof/>
        </w:rPr>
        <w:drawing>
          <wp:inline distT="0" distB="0" distL="0" distR="0" wp14:anchorId="5678867E" wp14:editId="68CC61E5">
            <wp:extent cx="5400000" cy="1522800"/>
            <wp:effectExtent l="19050" t="19050" r="10795" b="20320"/>
            <wp:docPr id="24655" name="Imagen 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30" b="2401"/>
                    <a:stretch/>
                  </pic:blipFill>
                  <pic:spPr bwMode="auto">
                    <a:xfrm>
                      <a:off x="0" y="0"/>
                      <a:ext cx="5400000" cy="1522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008C602" w14:textId="77777777" w:rsidR="00703B2E" w:rsidRDefault="00703B2E" w:rsidP="00703B2E">
      <w:pPr>
        <w:rPr>
          <w:rFonts w:cs="Arial"/>
        </w:rPr>
      </w:pPr>
    </w:p>
    <w:p w14:paraId="4BA13229" w14:textId="77777777" w:rsidR="00703B2E" w:rsidRDefault="00703B2E" w:rsidP="00703B2E">
      <w:pPr>
        <w:rPr>
          <w:rFonts w:cs="Arial"/>
        </w:rPr>
      </w:pPr>
    </w:p>
    <w:p w14:paraId="020E3D45" w14:textId="77777777" w:rsidR="00703B2E" w:rsidRPr="008B6C8C" w:rsidRDefault="00703B2E" w:rsidP="00703B2E">
      <w:pPr>
        <w:pStyle w:val="Ttulo3"/>
        <w:rPr>
          <w:rFonts w:cs="Arial"/>
        </w:rPr>
      </w:pPr>
      <w:bookmarkStart w:id="1594" w:name="_Toc524387374"/>
      <w:r w:rsidRPr="008B6C8C">
        <w:rPr>
          <w:rFonts w:cs="Arial"/>
        </w:rPr>
        <w:t>A.1.1.2 Diseño</w:t>
      </w:r>
      <w:bookmarkEnd w:id="1594"/>
    </w:p>
    <w:p w14:paraId="52F2B1A6" w14:textId="1129F3F8" w:rsidR="00E83EE6" w:rsidRPr="00E83EE6" w:rsidRDefault="00703B2E" w:rsidP="00703B2E">
      <w:pPr>
        <w:rPr>
          <w:highlight w:val="yellow"/>
        </w:rPr>
      </w:pPr>
      <w:r>
        <w:lastRenderedPageBreak/>
        <w:t xml:space="preserve">A partir de la «XEP-0348: </w:t>
      </w:r>
      <w:proofErr w:type="spellStart"/>
      <w:r>
        <w:t>Signing</w:t>
      </w:r>
      <w:proofErr w:type="spellEnd"/>
      <w:r>
        <w:t xml:space="preserve"> </w:t>
      </w:r>
      <w:proofErr w:type="spellStart"/>
      <w:r>
        <w:t>Forms</w:t>
      </w:r>
      <w:proofErr w:type="spellEnd"/>
      <w:r>
        <w:t xml:space="preserve">» en conjunto con la «XEP-0077: </w:t>
      </w:r>
      <w:proofErr w:type="spellStart"/>
      <w:r>
        <w:t>Registration</w:t>
      </w:r>
      <w:proofErr w:type="spellEnd"/>
      <w:r>
        <w:t xml:space="preserve"> In-Band», se procedió a identificar las entidades que interactúan en el proceso de registro de nuevas cuentas en el servidor, las cuales se grafican mediante un diagrama de clases el cual está </w:t>
      </w:r>
      <w:r w:rsidRPr="00557166">
        <w:t>en la</w:t>
      </w:r>
      <w:r w:rsidR="00E83EE6" w:rsidRPr="00557166">
        <w:t xml:space="preserve"> </w:t>
      </w:r>
      <w:r w:rsidR="00E83EE6" w:rsidRPr="00557166">
        <w:fldChar w:fldCharType="begin"/>
      </w:r>
      <w:r w:rsidR="00E83EE6" w:rsidRPr="00557166">
        <w:instrText xml:space="preserve"> REF _Ref524363134 \h </w:instrText>
      </w:r>
      <w:r w:rsidR="00557166">
        <w:instrText xml:space="preserve"> \* MERGEFORMAT </w:instrText>
      </w:r>
      <w:r w:rsidR="00E83EE6" w:rsidRPr="00557166">
        <w:fldChar w:fldCharType="separate"/>
      </w:r>
      <w:r w:rsidR="00E83EE6" w:rsidRPr="00557166">
        <w:t xml:space="preserve">Figura </w:t>
      </w:r>
      <w:r w:rsidR="00E83EE6" w:rsidRPr="00557166">
        <w:rPr>
          <w:noProof/>
        </w:rPr>
        <w:t>33</w:t>
      </w:r>
      <w:r w:rsidR="00E83EE6" w:rsidRPr="00557166">
        <w:fldChar w:fldCharType="end"/>
      </w:r>
      <w:r w:rsidRPr="00E76083">
        <w:t>, remarcando las clases que serán intervenidas.</w:t>
      </w:r>
      <w:r>
        <w:rPr>
          <w:noProof/>
        </w:rPr>
        <mc:AlternateContent>
          <mc:Choice Requires="wps">
            <w:drawing>
              <wp:anchor distT="0" distB="0" distL="114300" distR="114300" simplePos="0" relativeHeight="251759616" behindDoc="0" locked="0" layoutInCell="1" allowOverlap="1" wp14:anchorId="03D46B08" wp14:editId="071AC769">
                <wp:simplePos x="0" y="0"/>
                <wp:positionH relativeFrom="column">
                  <wp:posOffset>3081718</wp:posOffset>
                </wp:positionH>
                <wp:positionV relativeFrom="paragraph">
                  <wp:posOffset>2700138</wp:posOffset>
                </wp:positionV>
                <wp:extent cx="523240" cy="170180"/>
                <wp:effectExtent l="0" t="0" r="10160" b="20320"/>
                <wp:wrapNone/>
                <wp:docPr id="24650" name="Rectángulo: esquinas redondeadas 24650"/>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261D90" id="Rectángulo: esquinas redondeadas 24650" o:spid="_x0000_s1026" style="position:absolute;margin-left:242.65pt;margin-top:212.6pt;width:41.2pt;height:13.4pt;z-index:251759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" filled="f" strokecolor="red" strokeweight="1pt">
                <v:stroke joinstyle="miter"/>
              </v:roundrect>
            </w:pict>
          </mc:Fallback>
        </mc:AlternateContent>
      </w:r>
      <w:r>
        <w:rPr>
          <w:noProof/>
        </w:rPr>
        <mc:AlternateContent>
          <mc:Choice Requires="wps">
            <w:drawing>
              <wp:anchor distT="0" distB="0" distL="114300" distR="114300" simplePos="0" relativeHeight="251758592" behindDoc="0" locked="0" layoutInCell="1" allowOverlap="1" wp14:anchorId="2960AEC9" wp14:editId="7D1E0BDD">
                <wp:simplePos x="0" y="0"/>
                <wp:positionH relativeFrom="column">
                  <wp:posOffset>1654138</wp:posOffset>
                </wp:positionH>
                <wp:positionV relativeFrom="paragraph">
                  <wp:posOffset>4828458</wp:posOffset>
                </wp:positionV>
                <wp:extent cx="523240" cy="170180"/>
                <wp:effectExtent l="0" t="0" r="10160" b="20320"/>
                <wp:wrapNone/>
                <wp:docPr id="24651" name="Rectángulo: esquinas redondeadas 24651"/>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383406" id="Rectángulo: esquinas redondeadas 24651" o:spid="_x0000_s1026" style="position:absolute;margin-left:130.25pt;margin-top:380.2pt;width:41.2pt;height:13.4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" filled="f" strokecolor="red" strokeweight="1pt">
                <v:stroke joinstyle="miter"/>
              </v:roundrect>
            </w:pict>
          </mc:Fallback>
        </mc:AlternateContent>
      </w:r>
    </w:p>
    <w:p w14:paraId="43960798" w14:textId="1646339D" w:rsidR="00E83EE6" w:rsidRDefault="00E83EE6" w:rsidP="00E83EE6">
      <w:pPr>
        <w:pStyle w:val="Descripcin"/>
        <w:keepNext/>
      </w:pPr>
      <w:bookmarkStart w:id="1595" w:name="_Ref524363134"/>
      <w:bookmarkStart w:id="1596" w:name="_Toc524387577"/>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34</w:t>
      </w:r>
      <w:r w:rsidR="00B05FD8">
        <w:rPr>
          <w:noProof/>
        </w:rPr>
        <w:fldChar w:fldCharType="end"/>
      </w:r>
      <w:bookmarkEnd w:id="1595"/>
      <w:r>
        <w:t>: Sprint 1 - Diagrama de clases.</w:t>
      </w:r>
      <w:bookmarkEnd w:id="1596"/>
    </w:p>
    <w:p w14:paraId="7EA6AA86" w14:textId="000B7777" w:rsidR="00703B2E" w:rsidRDefault="00703B2E" w:rsidP="00703B2E">
      <w:r w:rsidRPr="00E776A7">
        <w:rPr>
          <w:noProof/>
        </w:rPr>
        <w:drawing>
          <wp:inline distT="0" distB="0" distL="0" distR="0" wp14:anchorId="04BA1BFE" wp14:editId="72D098BE">
            <wp:extent cx="5400000" cy="4964400"/>
            <wp:effectExtent l="19050" t="19050" r="10795" b="27305"/>
            <wp:docPr id="24656" name="Imagen 2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4964400"/>
                    </a:xfrm>
                    <a:prstGeom prst="rect">
                      <a:avLst/>
                    </a:prstGeom>
                    <a:noFill/>
                    <a:ln>
                      <a:solidFill>
                        <a:schemeClr val="bg1">
                          <a:lumMod val="50000"/>
                        </a:schemeClr>
                      </a:solidFill>
                    </a:ln>
                  </pic:spPr>
                </pic:pic>
              </a:graphicData>
            </a:graphic>
          </wp:inline>
        </w:drawing>
      </w:r>
    </w:p>
    <w:p w14:paraId="5AE8D5D5" w14:textId="51B0BAAB" w:rsidR="00703B2E" w:rsidRPr="00857FB3" w:rsidRDefault="00703B2E" w:rsidP="00703B2E">
      <w:r w:rsidRPr="00857FB3">
        <w:t xml:space="preserve">Identificadas las clases en proceso de registro de identidades, se realizó el diagrama de </w:t>
      </w:r>
      <w:r w:rsidR="00E83EE6">
        <w:t>interacción</w:t>
      </w:r>
      <w:r w:rsidRPr="00857FB3">
        <w:t>, que se puede apreciar en el diagrama XXXX</w:t>
      </w:r>
    </w:p>
    <w:p w14:paraId="057EC644" w14:textId="2BBAD7F4" w:rsidR="00E83EE6" w:rsidRDefault="00E83EE6" w:rsidP="00E83EE6">
      <w:pPr>
        <w:pStyle w:val="Descripcin"/>
        <w:keepNext/>
      </w:pPr>
      <w:bookmarkStart w:id="1597" w:name="_Toc524387578"/>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35</w:t>
      </w:r>
      <w:r w:rsidR="00B05FD8">
        <w:rPr>
          <w:noProof/>
        </w:rPr>
        <w:fldChar w:fldCharType="end"/>
      </w:r>
      <w:r>
        <w:t>: Sprint 1 - Diagrama de interacción.</w:t>
      </w:r>
      <w:bookmarkEnd w:id="1597"/>
    </w:p>
    <w:p w14:paraId="31602FA9" w14:textId="77777777" w:rsidR="00703B2E" w:rsidRDefault="00703B2E" w:rsidP="00703B2E">
      <w:r>
        <w:rPr>
          <w:noProof/>
        </w:rPr>
        <w:drawing>
          <wp:inline distT="0" distB="0" distL="0" distR="0" wp14:anchorId="47809713" wp14:editId="2B309D07">
            <wp:extent cx="5400000" cy="4546800"/>
            <wp:effectExtent l="19050" t="19050" r="10795"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4546800"/>
                    </a:xfrm>
                    <a:prstGeom prst="rect">
                      <a:avLst/>
                    </a:prstGeom>
                    <a:noFill/>
                    <a:ln>
                      <a:solidFill>
                        <a:schemeClr val="bg1">
                          <a:lumMod val="50000"/>
                        </a:schemeClr>
                      </a:solidFill>
                    </a:ln>
                  </pic:spPr>
                </pic:pic>
              </a:graphicData>
            </a:graphic>
          </wp:inline>
        </w:drawing>
      </w:r>
    </w:p>
    <w:p w14:paraId="521133B8" w14:textId="52DB7DD6" w:rsidR="00703B2E" w:rsidRDefault="00703B2E" w:rsidP="00703B2E">
      <w:pPr>
        <w:rPr>
          <w:highlight w:val="yellow"/>
        </w:rPr>
      </w:pPr>
      <w:r>
        <w:t xml:space="preserve">En cuanto al diseño de la base de datos, se explica mediante el siguiente diagrama de Entidad-Relación mostrado a continuación, en </w:t>
      </w:r>
      <w:r w:rsidR="00E83EE6">
        <w:t xml:space="preserve">la </w:t>
      </w:r>
      <w:r w:rsidR="00E83EE6">
        <w:fldChar w:fldCharType="begin"/>
      </w:r>
      <w:r w:rsidR="00E83EE6">
        <w:instrText xml:space="preserve"> REF _Ref524363234 \h </w:instrText>
      </w:r>
      <w:r w:rsidR="00E83EE6">
        <w:fldChar w:fldCharType="separate"/>
      </w:r>
      <w:r w:rsidR="00E83EE6">
        <w:t xml:space="preserve">Figura </w:t>
      </w:r>
      <w:r w:rsidR="00E83EE6">
        <w:rPr>
          <w:noProof/>
        </w:rPr>
        <w:t>35</w:t>
      </w:r>
      <w:r w:rsidR="00E83EE6">
        <w:fldChar w:fldCharType="end"/>
      </w:r>
      <w:r w:rsidR="00E83EE6">
        <w:t>.</w:t>
      </w:r>
    </w:p>
    <w:p w14:paraId="07129247" w14:textId="1957654F" w:rsidR="00E83EE6" w:rsidRDefault="00E83EE6" w:rsidP="00E83EE6">
      <w:pPr>
        <w:pStyle w:val="Descripcin"/>
        <w:keepNext/>
      </w:pPr>
      <w:bookmarkStart w:id="1598" w:name="_Ref524363234"/>
      <w:bookmarkStart w:id="1599" w:name="_Toc524387579"/>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36</w:t>
      </w:r>
      <w:r w:rsidR="00B05FD8">
        <w:rPr>
          <w:noProof/>
        </w:rPr>
        <w:fldChar w:fldCharType="end"/>
      </w:r>
      <w:bookmarkEnd w:id="1598"/>
      <w:r>
        <w:t>: Diagrama de tablas de base de datos de Openfire.</w:t>
      </w:r>
      <w:bookmarkEnd w:id="1599"/>
    </w:p>
    <w:p w14:paraId="78FA0510" w14:textId="77777777" w:rsidR="00703B2E" w:rsidRDefault="00703B2E" w:rsidP="00703B2E">
      <w:r>
        <w:rPr>
          <w:noProof/>
        </w:rPr>
        <w:drawing>
          <wp:inline distT="0" distB="0" distL="0" distR="0" wp14:anchorId="0304E951" wp14:editId="6E777EBF">
            <wp:extent cx="5400000" cy="5857200"/>
            <wp:effectExtent l="19050" t="19050" r="10795"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5857200"/>
                    </a:xfrm>
                    <a:prstGeom prst="rect">
                      <a:avLst/>
                    </a:prstGeom>
                    <a:noFill/>
                    <a:ln>
                      <a:solidFill>
                        <a:schemeClr val="bg1">
                          <a:lumMod val="50000"/>
                        </a:schemeClr>
                      </a:solidFill>
                    </a:ln>
                  </pic:spPr>
                </pic:pic>
              </a:graphicData>
            </a:graphic>
          </wp:inline>
        </w:drawing>
      </w:r>
    </w:p>
    <w:p w14:paraId="2AA1343E" w14:textId="2FEAE05B" w:rsidR="00703B2E" w:rsidRDefault="00703B2E" w:rsidP="00703B2E">
      <w:pPr>
        <w:rPr>
          <w:highlight w:val="yellow"/>
        </w:rPr>
      </w:pPr>
      <w:r>
        <w:t xml:space="preserve">También se realizó un mockup de las modificaciones al </w:t>
      </w:r>
      <w:proofErr w:type="spellStart"/>
      <w:r>
        <w:t>front-end</w:t>
      </w:r>
      <w:proofErr w:type="spellEnd"/>
      <w:r>
        <w:t xml:space="preserve"> de «Openfire» para agregar la funcionalidad de agregar «Credenciales de Consumidor», a modo de prototipo no funcional, con el fin de que se puedan apreciar futuros cambios. El mockup se puede ver en </w:t>
      </w:r>
      <w:r w:rsidR="00E83EE6">
        <w:t xml:space="preserve">la </w:t>
      </w:r>
      <w:r w:rsidR="00E83EE6">
        <w:fldChar w:fldCharType="begin"/>
      </w:r>
      <w:r w:rsidR="00E83EE6">
        <w:instrText xml:space="preserve"> REF _Ref524363297 \h </w:instrText>
      </w:r>
      <w:r w:rsidR="00E83EE6">
        <w:fldChar w:fldCharType="separate"/>
      </w:r>
      <w:r w:rsidR="00E83EE6">
        <w:t xml:space="preserve">Figura </w:t>
      </w:r>
      <w:r w:rsidR="00E83EE6">
        <w:rPr>
          <w:noProof/>
        </w:rPr>
        <w:t>36</w:t>
      </w:r>
      <w:r w:rsidR="00E83EE6">
        <w:fldChar w:fldCharType="end"/>
      </w:r>
      <w:r w:rsidR="00E83EE6">
        <w:t>.</w:t>
      </w:r>
    </w:p>
    <w:p w14:paraId="28837E0E" w14:textId="4A46C6B5" w:rsidR="00E83EE6" w:rsidRDefault="00E83EE6" w:rsidP="00205055">
      <w:pPr>
        <w:pStyle w:val="Descripcin"/>
        <w:keepNext/>
        <w:jc w:val="left"/>
      </w:pPr>
      <w:bookmarkStart w:id="1600" w:name="_Ref524363297"/>
      <w:bookmarkStart w:id="1601" w:name="_Toc524387580"/>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37</w:t>
      </w:r>
      <w:r w:rsidR="00B05FD8">
        <w:rPr>
          <w:noProof/>
        </w:rPr>
        <w:fldChar w:fldCharType="end"/>
      </w:r>
      <w:bookmarkEnd w:id="1600"/>
      <w:r>
        <w:t>: Mockup de vista de Registro mediante firmado de formularios.</w:t>
      </w:r>
      <w:bookmarkEnd w:id="1601"/>
    </w:p>
    <w:p w14:paraId="055E0B10" w14:textId="77777777" w:rsidR="00703B2E" w:rsidRPr="001648BA" w:rsidRDefault="00703B2E" w:rsidP="00703B2E">
      <w:pPr>
        <w:jc w:val="center"/>
        <w:rPr>
          <w:highlight w:val="yellow"/>
        </w:rPr>
      </w:pPr>
      <w:r w:rsidRPr="003F7670">
        <w:rPr>
          <w:noProof/>
        </w:rPr>
        <w:drawing>
          <wp:inline distT="0" distB="0" distL="0" distR="0" wp14:anchorId="794659AD" wp14:editId="1AEB2F2C">
            <wp:extent cx="4680000" cy="3780000"/>
            <wp:effectExtent l="19050" t="19050" r="25400" b="114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3780000"/>
                    </a:xfrm>
                    <a:prstGeom prst="rect">
                      <a:avLst/>
                    </a:prstGeom>
                    <a:noFill/>
                    <a:ln>
                      <a:solidFill>
                        <a:schemeClr val="bg1">
                          <a:lumMod val="50000"/>
                        </a:schemeClr>
                      </a:solidFill>
                    </a:ln>
                  </pic:spPr>
                </pic:pic>
              </a:graphicData>
            </a:graphic>
          </wp:inline>
        </w:drawing>
      </w:r>
    </w:p>
    <w:p w14:paraId="03DB24CE" w14:textId="77777777" w:rsidR="00703B2E" w:rsidRDefault="00703B2E" w:rsidP="00703B2E">
      <w:pPr>
        <w:pStyle w:val="Ttulo3"/>
      </w:pPr>
      <w:bookmarkStart w:id="1602" w:name="_Toc524387375"/>
      <w:r>
        <w:t>A.1.1.3 Resultados</w:t>
      </w:r>
      <w:bookmarkEnd w:id="1602"/>
    </w:p>
    <w:p w14:paraId="091FAAF6" w14:textId="7721086C" w:rsidR="00703B2E" w:rsidRDefault="00703B2E" w:rsidP="00703B2E">
      <w:pPr>
        <w:rPr>
          <w:rFonts w:cs="Arial"/>
        </w:rPr>
      </w:pPr>
      <w:r w:rsidRPr="000275A0">
        <w:rPr>
          <w:rFonts w:cs="Arial"/>
        </w:rPr>
        <w:t>A continuación, en la</w:t>
      </w:r>
      <w:r w:rsidR="000275A0" w:rsidRPr="000275A0">
        <w:rPr>
          <w:rFonts w:cs="Arial"/>
        </w:rPr>
        <w:t xml:space="preserve"> </w:t>
      </w:r>
      <w:r w:rsidR="000275A0" w:rsidRPr="000275A0">
        <w:rPr>
          <w:rFonts w:cs="Arial"/>
        </w:rPr>
        <w:fldChar w:fldCharType="begin"/>
      </w:r>
      <w:r w:rsidR="000275A0" w:rsidRPr="000275A0">
        <w:rPr>
          <w:rFonts w:cs="Arial"/>
        </w:rPr>
        <w:instrText xml:space="preserve"> REF _Ref524363360 \h </w:instrText>
      </w:r>
      <w:r w:rsidR="000275A0">
        <w:rPr>
          <w:rFonts w:cs="Arial"/>
        </w:rPr>
        <w:instrText xml:space="preserve"> \* MERGEFORMAT </w:instrText>
      </w:r>
      <w:r w:rsidR="000275A0" w:rsidRPr="000275A0">
        <w:rPr>
          <w:rFonts w:cs="Arial"/>
        </w:rPr>
      </w:r>
      <w:r w:rsidR="000275A0" w:rsidRPr="000275A0">
        <w:rPr>
          <w:rFonts w:cs="Arial"/>
        </w:rPr>
        <w:fldChar w:fldCharType="separate"/>
      </w:r>
      <w:r w:rsidR="000275A0" w:rsidRPr="000275A0">
        <w:t xml:space="preserve">Tabla </w:t>
      </w:r>
      <w:r w:rsidR="000275A0" w:rsidRPr="000275A0">
        <w:rPr>
          <w:noProof/>
        </w:rPr>
        <w:t>37</w:t>
      </w:r>
      <w:r w:rsidR="000275A0" w:rsidRPr="000275A0">
        <w:rPr>
          <w:rFonts w:cs="Arial"/>
        </w:rPr>
        <w:fldChar w:fldCharType="end"/>
      </w:r>
      <w:r w:rsidRPr="000275A0">
        <w:rPr>
          <w:rFonts w:cs="Arial"/>
        </w:rPr>
        <w:t xml:space="preserve">, se detallan los riesgos identificados para el Sprint,  seguido </w:t>
      </w:r>
      <w:r w:rsidR="000275A0" w:rsidRPr="000275A0">
        <w:rPr>
          <w:rFonts w:cs="Arial"/>
        </w:rPr>
        <w:t xml:space="preserve">de </w:t>
      </w:r>
      <w:r w:rsidRPr="000275A0">
        <w:rPr>
          <w:rFonts w:cs="Arial"/>
        </w:rPr>
        <w:t>l</w:t>
      </w:r>
      <w:r w:rsidR="000275A0" w:rsidRPr="000275A0">
        <w:rPr>
          <w:rFonts w:cs="Arial"/>
        </w:rPr>
        <w:t>a</w:t>
      </w:r>
      <w:r w:rsidRPr="000275A0">
        <w:rPr>
          <w:rFonts w:cs="Arial"/>
        </w:rPr>
        <w:t xml:space="preserve"> </w:t>
      </w:r>
      <w:r w:rsidR="000275A0" w:rsidRPr="000275A0">
        <w:rPr>
          <w:rFonts w:cs="Arial"/>
        </w:rPr>
        <w:fldChar w:fldCharType="begin"/>
      </w:r>
      <w:r w:rsidR="000275A0" w:rsidRPr="000275A0">
        <w:rPr>
          <w:rFonts w:cs="Arial"/>
        </w:rPr>
        <w:instrText xml:space="preserve"> REF _Ref524363445 \h </w:instrText>
      </w:r>
      <w:r w:rsidR="000275A0">
        <w:rPr>
          <w:rFonts w:cs="Arial"/>
        </w:rPr>
        <w:instrText xml:space="preserve"> \* MERGEFORMAT </w:instrText>
      </w:r>
      <w:r w:rsidR="000275A0" w:rsidRPr="000275A0">
        <w:rPr>
          <w:rFonts w:cs="Arial"/>
        </w:rPr>
      </w:r>
      <w:r w:rsidR="000275A0" w:rsidRPr="000275A0">
        <w:rPr>
          <w:rFonts w:cs="Arial"/>
        </w:rPr>
        <w:fldChar w:fldCharType="separate"/>
      </w:r>
      <w:r w:rsidR="000275A0" w:rsidRPr="000275A0">
        <w:t xml:space="preserve">Figura </w:t>
      </w:r>
      <w:r w:rsidR="000275A0" w:rsidRPr="000275A0">
        <w:rPr>
          <w:noProof/>
        </w:rPr>
        <w:t>37</w:t>
      </w:r>
      <w:r w:rsidR="000275A0" w:rsidRPr="000275A0">
        <w:rPr>
          <w:rFonts w:cs="Arial"/>
        </w:rPr>
        <w:fldChar w:fldCharType="end"/>
      </w:r>
      <w:r w:rsidR="000275A0" w:rsidRPr="000275A0">
        <w:rPr>
          <w:rFonts w:cs="Arial"/>
        </w:rPr>
        <w:t xml:space="preserve"> </w:t>
      </w:r>
      <w:r w:rsidRPr="000275A0">
        <w:rPr>
          <w:rFonts w:cs="Arial"/>
        </w:rPr>
        <w:t>con la evolución de estos.</w:t>
      </w:r>
    </w:p>
    <w:p w14:paraId="2C0454C1" w14:textId="49699F46" w:rsidR="000275A0" w:rsidRDefault="000275A0" w:rsidP="000275A0">
      <w:pPr>
        <w:pStyle w:val="Descripcin"/>
        <w:keepNext/>
        <w:jc w:val="left"/>
      </w:pPr>
      <w:bookmarkStart w:id="1603" w:name="_Ref524363360"/>
      <w:bookmarkStart w:id="1604" w:name="_Ref524363356"/>
      <w:bookmarkStart w:id="1605" w:name="_Toc524387438"/>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37</w:t>
      </w:r>
      <w:r w:rsidR="00B05FD8">
        <w:rPr>
          <w:noProof/>
        </w:rPr>
        <w:fldChar w:fldCharType="end"/>
      </w:r>
      <w:bookmarkEnd w:id="1603"/>
      <w:r>
        <w:t xml:space="preserve">: Sprint 1 </w:t>
      </w:r>
      <w:r w:rsidR="00AA2A56">
        <w:t>–</w:t>
      </w:r>
      <w:r>
        <w:t xml:space="preserve"> </w:t>
      </w:r>
      <w:r w:rsidR="00AA2A56">
        <w:t>Evolución semanal de r</w:t>
      </w:r>
      <w:r>
        <w:t>iegos.</w:t>
      </w:r>
      <w:bookmarkEnd w:id="1604"/>
      <w:bookmarkEnd w:id="1605"/>
    </w:p>
    <w:p w14:paraId="1EEE54B8" w14:textId="77777777" w:rsidR="00703B2E" w:rsidRDefault="00703B2E" w:rsidP="00703B2E">
      <w:pPr>
        <w:jc w:val="center"/>
        <w:rPr>
          <w:noProof/>
        </w:rPr>
      </w:pPr>
      <w:r>
        <w:rPr>
          <w:noProof/>
        </w:rPr>
        <w:drawing>
          <wp:inline distT="0" distB="0" distL="0" distR="0" wp14:anchorId="4B7D5F0F" wp14:editId="23B4A582">
            <wp:extent cx="3819645" cy="2502535"/>
            <wp:effectExtent l="0" t="0" r="9525" b="0"/>
            <wp:docPr id="24657" name="Imagen 2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398" r="32362"/>
                    <a:stretch/>
                  </pic:blipFill>
                  <pic:spPr bwMode="auto">
                    <a:xfrm>
                      <a:off x="0" y="0"/>
                      <a:ext cx="3838693" cy="2515015"/>
                    </a:xfrm>
                    <a:prstGeom prst="rect">
                      <a:avLst/>
                    </a:prstGeom>
                    <a:ln>
                      <a:noFill/>
                    </a:ln>
                    <a:extLst>
                      <a:ext uri="{53640926-AAD7-44D8-BBD7-CCE9431645EC}">
                        <a14:shadowObscured xmlns:a14="http://schemas.microsoft.com/office/drawing/2010/main"/>
                      </a:ext>
                    </a:extLst>
                  </pic:spPr>
                </pic:pic>
              </a:graphicData>
            </a:graphic>
          </wp:inline>
        </w:drawing>
      </w:r>
    </w:p>
    <w:p w14:paraId="3834D6E9" w14:textId="77777777" w:rsidR="00703B2E" w:rsidRDefault="00703B2E" w:rsidP="00703B2E">
      <w:pPr>
        <w:rPr>
          <w:rFonts w:cs="Arial"/>
        </w:rPr>
      </w:pPr>
    </w:p>
    <w:p w14:paraId="5E2567BC" w14:textId="77777777" w:rsidR="00703B2E" w:rsidRDefault="00703B2E" w:rsidP="00703B2E">
      <w:pPr>
        <w:jc w:val="center"/>
        <w:rPr>
          <w:noProof/>
        </w:rPr>
      </w:pPr>
    </w:p>
    <w:p w14:paraId="00E49F55" w14:textId="02FD8593" w:rsidR="000275A0" w:rsidRDefault="000275A0" w:rsidP="000275A0">
      <w:pPr>
        <w:pStyle w:val="Descripcin"/>
        <w:keepNext/>
        <w:jc w:val="left"/>
      </w:pPr>
      <w:bookmarkStart w:id="1606" w:name="_Ref524363445"/>
      <w:bookmarkStart w:id="1607" w:name="_Toc524387581"/>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38</w:t>
      </w:r>
      <w:r w:rsidR="00B05FD8">
        <w:rPr>
          <w:noProof/>
        </w:rPr>
        <w:fldChar w:fldCharType="end"/>
      </w:r>
      <w:bookmarkEnd w:id="1606"/>
      <w:r>
        <w:t xml:space="preserve">: Sprint 1 </w:t>
      </w:r>
      <w:r w:rsidR="004F1868">
        <w:t>–</w:t>
      </w:r>
      <w:r>
        <w:t xml:space="preserve"> </w:t>
      </w:r>
      <w:r w:rsidR="004F1868">
        <w:t>Grafico de e</w:t>
      </w:r>
      <w:r>
        <w:t xml:space="preserve">volución </w:t>
      </w:r>
      <w:r w:rsidR="00AA2A56">
        <w:t xml:space="preserve">semanal </w:t>
      </w:r>
      <w:r>
        <w:t>de riegos</w:t>
      </w:r>
      <w:r w:rsidR="00AA2A56">
        <w:t>.</w:t>
      </w:r>
      <w:bookmarkEnd w:id="1607"/>
    </w:p>
    <w:p w14:paraId="5C096EE3" w14:textId="77777777" w:rsidR="00703B2E" w:rsidRDefault="00703B2E" w:rsidP="00703B2E">
      <w:pPr>
        <w:jc w:val="center"/>
        <w:rPr>
          <w:rFonts w:cs="Arial"/>
        </w:rPr>
      </w:pPr>
      <w:r>
        <w:rPr>
          <w:noProof/>
        </w:rPr>
        <w:drawing>
          <wp:inline distT="0" distB="0" distL="0" distR="0" wp14:anchorId="643E24A5" wp14:editId="3F10C587">
            <wp:extent cx="4184650" cy="3282950"/>
            <wp:effectExtent l="19050" t="19050" r="25400" b="12700"/>
            <wp:docPr id="24658" name="Imagen 2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45" t="4141" r="2443" b="2773"/>
                    <a:stretch/>
                  </pic:blipFill>
                  <pic:spPr bwMode="auto">
                    <a:xfrm>
                      <a:off x="0" y="0"/>
                      <a:ext cx="4203989" cy="329812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0EFE144" w14:textId="77777777" w:rsidR="00703B2E" w:rsidRPr="007957A9" w:rsidRDefault="00703B2E" w:rsidP="00703B2E"/>
    <w:p w14:paraId="6E4B5406" w14:textId="6744EB32" w:rsidR="00D23CA6" w:rsidRDefault="00D23CA6" w:rsidP="00D23CA6">
      <w:pPr>
        <w:pStyle w:val="Descripcin"/>
        <w:keepNext/>
      </w:pPr>
      <w:bookmarkStart w:id="1608" w:name="_Toc524387439"/>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38</w:t>
      </w:r>
      <w:r w:rsidR="00B05FD8">
        <w:rPr>
          <w:noProof/>
        </w:rPr>
        <w:fldChar w:fldCharType="end"/>
      </w:r>
      <w:r>
        <w:t xml:space="preserve">: </w:t>
      </w:r>
      <w:r w:rsidRPr="00DB367F">
        <w:t xml:space="preserve">Sprint 1 - </w:t>
      </w:r>
      <w:proofErr w:type="spellStart"/>
      <w:r w:rsidRPr="00DB367F">
        <w:t>Burndown</w:t>
      </w:r>
      <w:proofErr w:type="spellEnd"/>
      <w:r w:rsidRPr="00DB367F">
        <w:t xml:space="preserve"> de sprint backlog</w:t>
      </w:r>
      <w:r>
        <w:t>.</w:t>
      </w:r>
      <w:bookmarkEnd w:id="1608"/>
    </w:p>
    <w:p w14:paraId="3DA1CFA3" w14:textId="77777777" w:rsidR="00703B2E" w:rsidRDefault="00703B2E" w:rsidP="00703B2E">
      <w:r>
        <w:rPr>
          <w:noProof/>
        </w:rPr>
        <w:drawing>
          <wp:inline distT="0" distB="0" distL="0" distR="0" wp14:anchorId="0176A1FD" wp14:editId="3F312780">
            <wp:extent cx="5400000" cy="1591200"/>
            <wp:effectExtent l="0" t="0" r="0" b="9525"/>
            <wp:docPr id="24659" name="Imagen 2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1591200"/>
                    </a:xfrm>
                    <a:prstGeom prst="rect">
                      <a:avLst/>
                    </a:prstGeom>
                    <a:noFill/>
                    <a:ln>
                      <a:noFill/>
                    </a:ln>
                  </pic:spPr>
                </pic:pic>
              </a:graphicData>
            </a:graphic>
          </wp:inline>
        </w:drawing>
      </w:r>
    </w:p>
    <w:p w14:paraId="03A76348" w14:textId="77777777" w:rsidR="00703B2E" w:rsidRDefault="00703B2E" w:rsidP="00703B2E">
      <w:pPr>
        <w:pStyle w:val="Ttulo3"/>
      </w:pPr>
      <w:bookmarkStart w:id="1609" w:name="_Toc524387376"/>
      <w:r>
        <w:t>A.1.1.4 Evidencia</w:t>
      </w:r>
      <w:bookmarkEnd w:id="1609"/>
    </w:p>
    <w:p w14:paraId="47986413" w14:textId="77777777" w:rsidR="00703B2E" w:rsidRDefault="00703B2E" w:rsidP="00703B2E">
      <w:r>
        <w:t xml:space="preserve">A continuación, se aprecia la evidencia en </w:t>
      </w:r>
      <w:proofErr w:type="spellStart"/>
      <w:r>
        <w:t>Github</w:t>
      </w:r>
      <w:proofErr w:type="spellEnd"/>
      <w:r>
        <w:t>, tanto de la documentación del proyecto, como el proyecto mismo.</w:t>
      </w:r>
    </w:p>
    <w:p w14:paraId="16B8503C" w14:textId="6699D895" w:rsidR="00703B2E" w:rsidRPr="000633F1" w:rsidRDefault="00703B2E" w:rsidP="00703B2E">
      <w:r>
        <w:tab/>
      </w:r>
      <w:r w:rsidRPr="00857FB3">
        <w:t xml:space="preserve">En el trascurso del desarrollo del Sprint 1 se generaron dos incidencias, que tienen relación con las validaciones. La primera obedece al fallo cuando se valida una cantidad de identidades permitida para una «credencial de </w:t>
      </w:r>
      <w:r w:rsidRPr="00857FB3">
        <w:lastRenderedPageBreak/>
        <w:t>consumidor». La segunda al permitir ingreso de credenciales de consumidor, sin haber sido generadas con anterioridad.</w:t>
      </w:r>
    </w:p>
    <w:p w14:paraId="672D9983" w14:textId="34F8F8DC" w:rsidR="00D23CA6" w:rsidRDefault="00D23CA6" w:rsidP="00D23CA6">
      <w:pPr>
        <w:pStyle w:val="Descripcin"/>
        <w:keepNext/>
      </w:pPr>
      <w:bookmarkStart w:id="1610" w:name="_Toc524387582"/>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39</w:t>
      </w:r>
      <w:r w:rsidR="00B05FD8">
        <w:rPr>
          <w:noProof/>
        </w:rPr>
        <w:fldChar w:fldCharType="end"/>
      </w:r>
      <w:r>
        <w:t>: Sprint 1 - Evidencia GitHub 1.</w:t>
      </w:r>
      <w:bookmarkEnd w:id="1610"/>
    </w:p>
    <w:p w14:paraId="37EAD5F4" w14:textId="77777777" w:rsidR="00703B2E" w:rsidRDefault="00703B2E" w:rsidP="00703B2E">
      <w:r>
        <w:rPr>
          <w:noProof/>
        </w:rPr>
        <w:drawing>
          <wp:inline distT="0" distB="0" distL="0" distR="0" wp14:anchorId="5BC52301" wp14:editId="34DCC9EF">
            <wp:extent cx="5400000" cy="3070800"/>
            <wp:effectExtent l="19050" t="19050" r="10795"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070800"/>
                    </a:xfrm>
                    <a:prstGeom prst="rect">
                      <a:avLst/>
                    </a:prstGeom>
                    <a:noFill/>
                    <a:ln>
                      <a:solidFill>
                        <a:schemeClr val="bg1">
                          <a:lumMod val="50000"/>
                        </a:schemeClr>
                      </a:solidFill>
                    </a:ln>
                  </pic:spPr>
                </pic:pic>
              </a:graphicData>
            </a:graphic>
          </wp:inline>
        </w:drawing>
      </w:r>
    </w:p>
    <w:p w14:paraId="471EC868" w14:textId="77777777" w:rsidR="00703B2E" w:rsidRDefault="00703B2E" w:rsidP="00703B2E"/>
    <w:p w14:paraId="5E8C36D1" w14:textId="793A22BF" w:rsidR="00D23CA6" w:rsidRDefault="00D23CA6" w:rsidP="00D23CA6">
      <w:pPr>
        <w:pStyle w:val="Descripcin"/>
        <w:keepNext/>
      </w:pPr>
      <w:bookmarkStart w:id="1611" w:name="_Toc524387583"/>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40</w:t>
      </w:r>
      <w:r w:rsidR="00B05FD8">
        <w:rPr>
          <w:noProof/>
        </w:rPr>
        <w:fldChar w:fldCharType="end"/>
      </w:r>
      <w:r>
        <w:t xml:space="preserve">: </w:t>
      </w:r>
      <w:r w:rsidRPr="00507FFD">
        <w:t>Sprint 1 - Evidencia Git</w:t>
      </w:r>
      <w:r>
        <w:t>H</w:t>
      </w:r>
      <w:r w:rsidRPr="00507FFD">
        <w:t xml:space="preserve">ub </w:t>
      </w:r>
      <w:r>
        <w:t>2</w:t>
      </w:r>
      <w:r w:rsidRPr="00507FFD">
        <w:t>.</w:t>
      </w:r>
      <w:bookmarkEnd w:id="1611"/>
    </w:p>
    <w:p w14:paraId="02FB24A9" w14:textId="77777777" w:rsidR="00703B2E" w:rsidRDefault="00703B2E" w:rsidP="00703B2E">
      <w:r>
        <w:rPr>
          <w:noProof/>
        </w:rPr>
        <w:drawing>
          <wp:inline distT="0" distB="0" distL="0" distR="0" wp14:anchorId="153BB73C" wp14:editId="2EF1315E">
            <wp:extent cx="5400000" cy="3592800"/>
            <wp:effectExtent l="19050" t="19050" r="10795"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592800"/>
                    </a:xfrm>
                    <a:prstGeom prst="rect">
                      <a:avLst/>
                    </a:prstGeom>
                    <a:noFill/>
                    <a:ln>
                      <a:solidFill>
                        <a:schemeClr val="bg1">
                          <a:lumMod val="50000"/>
                        </a:schemeClr>
                      </a:solidFill>
                    </a:ln>
                  </pic:spPr>
                </pic:pic>
              </a:graphicData>
            </a:graphic>
          </wp:inline>
        </w:drawing>
      </w:r>
    </w:p>
    <w:p w14:paraId="77BA29EE" w14:textId="4C68C737" w:rsidR="00703B2E" w:rsidRDefault="00703B2E" w:rsidP="00703B2E">
      <w:r>
        <w:t>Los detalles del seguimiento de incidencias de sprint 1, se puede visualizar en la</w:t>
      </w:r>
      <w:r w:rsidR="00D23CA6">
        <w:t xml:space="preserve"> </w:t>
      </w:r>
      <w:r w:rsidR="00D23CA6">
        <w:fldChar w:fldCharType="begin"/>
      </w:r>
      <w:r w:rsidR="00D23CA6">
        <w:instrText xml:space="preserve"> REF _Ref524363928 \h </w:instrText>
      </w:r>
      <w:r w:rsidR="00D23CA6">
        <w:fldChar w:fldCharType="separate"/>
      </w:r>
      <w:r w:rsidR="00D23CA6">
        <w:t xml:space="preserve">Figura </w:t>
      </w:r>
      <w:r w:rsidR="00D23CA6">
        <w:rPr>
          <w:noProof/>
        </w:rPr>
        <w:t>40</w:t>
      </w:r>
      <w:r w:rsidR="00D23CA6">
        <w:fldChar w:fldCharType="end"/>
      </w:r>
      <w:r>
        <w:t>.</w:t>
      </w:r>
    </w:p>
    <w:p w14:paraId="284A0775" w14:textId="30DDD00F" w:rsidR="00D23CA6" w:rsidRDefault="00D23CA6" w:rsidP="00D23CA6">
      <w:pPr>
        <w:pStyle w:val="Descripcin"/>
        <w:keepNext/>
      </w:pPr>
      <w:bookmarkStart w:id="1612" w:name="_Ref524363928"/>
      <w:bookmarkStart w:id="1613" w:name="_Toc524387584"/>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41</w:t>
      </w:r>
      <w:r w:rsidR="00B05FD8">
        <w:rPr>
          <w:noProof/>
        </w:rPr>
        <w:fldChar w:fldCharType="end"/>
      </w:r>
      <w:bookmarkEnd w:id="1612"/>
      <w:r>
        <w:t>: Sprint 1 - Evidencia de incidencias.</w:t>
      </w:r>
      <w:bookmarkEnd w:id="1613"/>
    </w:p>
    <w:p w14:paraId="3BE774B1" w14:textId="77777777" w:rsidR="00703B2E" w:rsidRDefault="00703B2E" w:rsidP="00703B2E">
      <w:r>
        <w:rPr>
          <w:noProof/>
        </w:rPr>
        <w:drawing>
          <wp:inline distT="0" distB="0" distL="0" distR="0" wp14:anchorId="75FFC24E" wp14:editId="6FCE1E66">
            <wp:extent cx="5400000" cy="2192400"/>
            <wp:effectExtent l="19050" t="19050" r="1079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00" cy="2192400"/>
                    </a:xfrm>
                    <a:prstGeom prst="rect">
                      <a:avLst/>
                    </a:prstGeom>
                    <a:noFill/>
                    <a:ln>
                      <a:solidFill>
                        <a:schemeClr val="bg1">
                          <a:lumMod val="50000"/>
                        </a:schemeClr>
                      </a:solidFill>
                    </a:ln>
                  </pic:spPr>
                </pic:pic>
              </a:graphicData>
            </a:graphic>
          </wp:inline>
        </w:drawing>
      </w:r>
    </w:p>
    <w:p w14:paraId="397483FE" w14:textId="309FC03C" w:rsidR="00703B2E" w:rsidRDefault="00703B2E" w:rsidP="00703B2E">
      <w:r>
        <w:t xml:space="preserve">Finalmente, se </w:t>
      </w:r>
      <w:r w:rsidR="00205055">
        <w:t>liberó</w:t>
      </w:r>
      <w:r>
        <w:t xml:space="preserve"> la versión preliminar 4.3.1-beta.1, la evidencia de </w:t>
      </w:r>
      <w:r w:rsidR="00D23CA6">
        <w:t>esto</w:t>
      </w:r>
      <w:r>
        <w:t xml:space="preserve"> se puede apreciar en la </w:t>
      </w:r>
      <w:r w:rsidR="00205055">
        <w:fldChar w:fldCharType="begin"/>
      </w:r>
      <w:r w:rsidR="00205055">
        <w:instrText xml:space="preserve"> REF _Ref524363980 \h </w:instrText>
      </w:r>
      <w:r w:rsidR="00205055">
        <w:fldChar w:fldCharType="separate"/>
      </w:r>
      <w:r w:rsidR="00205055">
        <w:t xml:space="preserve">Figura </w:t>
      </w:r>
      <w:r w:rsidR="00205055">
        <w:rPr>
          <w:noProof/>
        </w:rPr>
        <w:t>41</w:t>
      </w:r>
      <w:r w:rsidR="00205055">
        <w:fldChar w:fldCharType="end"/>
      </w:r>
      <w:r w:rsidR="00205055">
        <w:t>.</w:t>
      </w:r>
    </w:p>
    <w:p w14:paraId="0E47C382" w14:textId="24636B06" w:rsidR="00205055" w:rsidRDefault="00205055" w:rsidP="00205055">
      <w:pPr>
        <w:pStyle w:val="Descripcin"/>
        <w:keepNext/>
        <w:jc w:val="left"/>
      </w:pPr>
      <w:bookmarkStart w:id="1614" w:name="_Ref524363980"/>
      <w:bookmarkStart w:id="1615" w:name="_Toc524387585"/>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42</w:t>
      </w:r>
      <w:r w:rsidR="00B05FD8">
        <w:rPr>
          <w:noProof/>
        </w:rPr>
        <w:fldChar w:fldCharType="end"/>
      </w:r>
      <w:bookmarkEnd w:id="1614"/>
      <w:r>
        <w:t>: Sprint 1 - Liberación.</w:t>
      </w:r>
      <w:bookmarkEnd w:id="1615"/>
    </w:p>
    <w:p w14:paraId="45F86B02" w14:textId="77777777" w:rsidR="00703B2E" w:rsidRDefault="00703B2E" w:rsidP="00703B2E">
      <w:pPr>
        <w:jc w:val="center"/>
      </w:pPr>
      <w:r>
        <w:rPr>
          <w:noProof/>
        </w:rPr>
        <w:drawing>
          <wp:inline distT="0" distB="0" distL="0" distR="0" wp14:anchorId="517116D4" wp14:editId="7A85B2E1">
            <wp:extent cx="5400000" cy="2592000"/>
            <wp:effectExtent l="19050" t="19050" r="10795" b="184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2592000"/>
                    </a:xfrm>
                    <a:prstGeom prst="rect">
                      <a:avLst/>
                    </a:prstGeom>
                    <a:noFill/>
                    <a:ln>
                      <a:solidFill>
                        <a:schemeClr val="bg1">
                          <a:lumMod val="50000"/>
                        </a:schemeClr>
                      </a:solidFill>
                    </a:ln>
                  </pic:spPr>
                </pic:pic>
              </a:graphicData>
            </a:graphic>
          </wp:inline>
        </w:drawing>
      </w:r>
    </w:p>
    <w:p w14:paraId="662E0D5B" w14:textId="77777777" w:rsidR="00703B2E" w:rsidRDefault="00703B2E" w:rsidP="00703B2E">
      <w:pPr>
        <w:pStyle w:val="Ttulo3"/>
      </w:pPr>
      <w:bookmarkStart w:id="1616" w:name="_Toc524387377"/>
      <w:r>
        <w:t>A.1.1.5 Post-Mortem</w:t>
      </w:r>
      <w:bookmarkEnd w:id="1616"/>
    </w:p>
    <w:p w14:paraId="0FC34FE7" w14:textId="77777777" w:rsidR="00703B2E" w:rsidRPr="00D74972" w:rsidRDefault="00703B2E" w:rsidP="00703B2E">
      <w:pPr>
        <w:rPr>
          <w:b/>
        </w:rPr>
      </w:pPr>
      <w:r w:rsidRPr="00D74972">
        <w:rPr>
          <w:b/>
        </w:rPr>
        <w:t>Problemas resueltos</w:t>
      </w:r>
    </w:p>
    <w:p w14:paraId="52DCFD5A" w14:textId="77777777" w:rsidR="00703B2E" w:rsidRDefault="00703B2E" w:rsidP="00703B2E">
      <w:pPr>
        <w:pStyle w:val="Prrafodelista"/>
        <w:numPr>
          <w:ilvl w:val="0"/>
          <w:numId w:val="55"/>
        </w:numPr>
        <w:spacing w:before="0" w:after="160" w:line="259" w:lineRule="auto"/>
      </w:pPr>
      <w:r>
        <w:t>El servidor «Openfire» es capaz de incorporar «</w:t>
      </w:r>
      <w:proofErr w:type="spellStart"/>
      <w:r>
        <w:t>Consumer</w:t>
      </w:r>
      <w:proofErr w:type="spellEnd"/>
      <w:r>
        <w:t xml:space="preserve"> Key», «</w:t>
      </w:r>
      <w:proofErr w:type="spellStart"/>
      <w:r>
        <w:t>Secret</w:t>
      </w:r>
      <w:proofErr w:type="spellEnd"/>
      <w:r>
        <w:t xml:space="preserve"> Key», </w:t>
      </w:r>
      <w:r w:rsidRPr="00857FB3">
        <w:t>cantidad permitida de registro de nuevas identidades, registro de identidades utilizados.</w:t>
      </w:r>
    </w:p>
    <w:p w14:paraId="02F03486" w14:textId="77777777" w:rsidR="00703B2E" w:rsidRPr="00D74972" w:rsidRDefault="00703B2E" w:rsidP="00703B2E">
      <w:pPr>
        <w:rPr>
          <w:b/>
        </w:rPr>
      </w:pPr>
      <w:r w:rsidRPr="00D74972">
        <w:rPr>
          <w:b/>
        </w:rPr>
        <w:t>Problemas futuros</w:t>
      </w:r>
    </w:p>
    <w:p w14:paraId="541BAF74" w14:textId="77777777" w:rsidR="00703B2E" w:rsidRDefault="00703B2E" w:rsidP="00703B2E">
      <w:pPr>
        <w:pStyle w:val="Prrafodelista"/>
        <w:numPr>
          <w:ilvl w:val="0"/>
          <w:numId w:val="55"/>
        </w:numPr>
        <w:spacing w:before="0" w:after="160" w:line="259" w:lineRule="auto"/>
      </w:pPr>
      <w:r>
        <w:t xml:space="preserve">Si bien las credenciales son agregadas correctamente en la base de datos del servidor «Openfire», mediante la consola de administración web, no es posible visualizar estos datos, ni llevar un registro y control </w:t>
      </w:r>
      <w:r w:rsidRPr="00DB5981">
        <w:rPr>
          <w:highlight w:val="green"/>
        </w:rPr>
        <w:t>sobre cuantas y que</w:t>
      </w:r>
      <w:r>
        <w:t xml:space="preserve"> identidades ha creado un «</w:t>
      </w:r>
      <w:proofErr w:type="spellStart"/>
      <w:r>
        <w:t>Consumer</w:t>
      </w:r>
      <w:proofErr w:type="spellEnd"/>
      <w:r>
        <w:t xml:space="preserve"> Key». Esto se realiza en una de las historias de usuario asignadas al proyecto OF0348.</w:t>
      </w:r>
    </w:p>
    <w:p w14:paraId="4526C684" w14:textId="77777777" w:rsidR="00703B2E" w:rsidRPr="00D74972" w:rsidRDefault="00703B2E" w:rsidP="00703B2E">
      <w:pPr>
        <w:rPr>
          <w:b/>
        </w:rPr>
      </w:pPr>
      <w:r w:rsidRPr="00D74972">
        <w:rPr>
          <w:b/>
        </w:rPr>
        <w:t>Lecciones aprendidas</w:t>
      </w:r>
    </w:p>
    <w:p w14:paraId="7B9A8A78" w14:textId="77777777" w:rsidR="00703B2E" w:rsidRDefault="00703B2E" w:rsidP="00703B2E">
      <w:pPr>
        <w:pStyle w:val="Prrafodelista"/>
        <w:numPr>
          <w:ilvl w:val="0"/>
          <w:numId w:val="55"/>
        </w:numPr>
        <w:spacing w:before="0" w:after="160" w:line="259" w:lineRule="auto"/>
      </w:pPr>
      <w:r w:rsidRPr="00262F9C">
        <w:t>Con mejores estimaciones de tiempo y mejor manejo de los riesgos es mucho más factible cumplir con los plazos establecidos.</w:t>
      </w:r>
    </w:p>
    <w:p w14:paraId="72BF1999" w14:textId="77777777" w:rsidR="00703B2E" w:rsidRPr="00D74972" w:rsidRDefault="00703B2E" w:rsidP="00703B2E">
      <w:pPr>
        <w:rPr>
          <w:b/>
        </w:rPr>
      </w:pPr>
      <w:r w:rsidRPr="00D74972">
        <w:rPr>
          <w:b/>
        </w:rPr>
        <w:t>Métricas</w:t>
      </w:r>
    </w:p>
    <w:p w14:paraId="2845F41A" w14:textId="77777777" w:rsidR="00703B2E" w:rsidRDefault="00703B2E" w:rsidP="00703B2E">
      <w:pPr>
        <w:pStyle w:val="Prrafodelista"/>
        <w:numPr>
          <w:ilvl w:val="0"/>
          <w:numId w:val="55"/>
        </w:numPr>
        <w:spacing w:before="0" w:after="160" w:line="259" w:lineRule="auto"/>
      </w:pPr>
      <w:r>
        <w:t>KLOC: Se finalizo este Sprint con 1.2 KLOC</w:t>
      </w:r>
    </w:p>
    <w:p w14:paraId="1EB2441E" w14:textId="77777777" w:rsidR="00703B2E" w:rsidRDefault="00703B2E" w:rsidP="00703B2E">
      <w:pPr>
        <w:pStyle w:val="Prrafodelista"/>
        <w:numPr>
          <w:ilvl w:val="0"/>
          <w:numId w:val="55"/>
        </w:numPr>
        <w:spacing w:before="0" w:after="160" w:line="259" w:lineRule="auto"/>
      </w:pPr>
      <w:r>
        <w:t>Comentarios 200 LOC.</w:t>
      </w:r>
    </w:p>
    <w:p w14:paraId="37EBEEFE" w14:textId="77777777" w:rsidR="00703B2E" w:rsidRDefault="00703B2E" w:rsidP="00703B2E">
      <w:pPr>
        <w:pStyle w:val="Prrafodelista"/>
        <w:numPr>
          <w:ilvl w:val="0"/>
          <w:numId w:val="55"/>
        </w:numPr>
        <w:spacing w:before="0" w:after="160" w:line="259" w:lineRule="auto"/>
      </w:pPr>
      <w:r>
        <w:t>Cantidad de defectos: 2 defectos encontrados durante el desarrollo del sprint, todos solucionados, no quedó defecto pendiente de ser resuelto.</w:t>
      </w:r>
    </w:p>
    <w:p w14:paraId="3262DFAD" w14:textId="225A6A09" w:rsidR="00703B2E" w:rsidRDefault="00703B2E" w:rsidP="00703B2E">
      <w:pPr>
        <w:pStyle w:val="Prrafodelista"/>
        <w:numPr>
          <w:ilvl w:val="0"/>
          <w:numId w:val="55"/>
        </w:numPr>
        <w:spacing w:before="0" w:after="160" w:line="259" w:lineRule="auto"/>
      </w:pPr>
      <w:r>
        <w:t>Efectividad de pruebas: Se realizaron 3 pruebas de aceptación, las cuales pasaron.</w:t>
      </w:r>
    </w:p>
    <w:p w14:paraId="162BC2CC" w14:textId="77777777" w:rsidR="00703B2E" w:rsidRPr="008B6C8C" w:rsidRDefault="00703B2E" w:rsidP="00703B2E">
      <w:pPr>
        <w:pStyle w:val="Ttulo2"/>
      </w:pPr>
      <w:bookmarkStart w:id="1617" w:name="_Toc524387378"/>
      <w:r w:rsidRPr="008B6C8C">
        <w:lastRenderedPageBreak/>
        <w:t>A.1.</w:t>
      </w:r>
      <w:r>
        <w:t>2</w:t>
      </w:r>
      <w:r w:rsidRPr="008B6C8C">
        <w:t xml:space="preserve"> Sprint </w:t>
      </w:r>
      <w:r>
        <w:t>2</w:t>
      </w:r>
      <w:bookmarkEnd w:id="1617"/>
    </w:p>
    <w:p w14:paraId="27DCC282" w14:textId="77777777" w:rsidR="00703B2E" w:rsidRDefault="00703B2E" w:rsidP="00703B2E">
      <w:pPr>
        <w:pStyle w:val="Ttulo3"/>
      </w:pPr>
      <w:bookmarkStart w:id="1618" w:name="_Toc524387379"/>
      <w:r>
        <w:t>A.1.2.1 Planificación</w:t>
      </w:r>
      <w:bookmarkEnd w:id="1618"/>
    </w:p>
    <w:p w14:paraId="5B1ECA1E" w14:textId="04260579" w:rsidR="00703B2E" w:rsidRDefault="00703B2E" w:rsidP="00703B2E">
      <w:r>
        <w:t xml:space="preserve">En el Sprint anterior se </w:t>
      </w:r>
      <w:r w:rsidR="00205055">
        <w:t>desarrolló</w:t>
      </w:r>
      <w:r>
        <w:t xml:space="preserve"> el </w:t>
      </w:r>
      <w:r w:rsidR="00205055">
        <w:t>módulo</w:t>
      </w:r>
      <w:r>
        <w:t xml:space="preserve"> de generación y almacenamiento de credenciales de consumidor con sus respectivas variables asociadas, es decir, cantidad de creación de identidades permitidas y cantidad de identidades actualmente creadas.</w:t>
      </w:r>
    </w:p>
    <w:p w14:paraId="473CD962" w14:textId="77777777" w:rsidR="00703B2E" w:rsidRPr="00BF0DCF" w:rsidRDefault="00703B2E" w:rsidP="00703B2E">
      <w:pPr>
        <w:rPr>
          <w:color w:val="FF0000"/>
        </w:rPr>
      </w:pPr>
      <w:r>
        <w:t xml:space="preserve">Siguiendo la planificación de carta Gantt </w:t>
      </w:r>
      <w:r w:rsidRPr="00857FB3">
        <w:t>entramos al plazo preestablecido al sprint 2.</w:t>
      </w:r>
    </w:p>
    <w:p w14:paraId="4CE2E18D" w14:textId="1534F2CC" w:rsidR="00703B2E" w:rsidRDefault="00703B2E" w:rsidP="00703B2E">
      <w:r>
        <w:t>Durante el Sprint, se continuó añadiendo funcionalidades al servidor XMPP «Openfire», en particular el desarrollo de la historia de usuario OF0348-HU-03, la cual, hace uso de los datos almacenado en el desarrollo del sprint anterior, esto es, para finalmente visualizarlos de forma ordenada y coherente a lo almacenado, con la variable «</w:t>
      </w:r>
      <w:proofErr w:type="spellStart"/>
      <w:r>
        <w:t>oauth_secret_key</w:t>
      </w:r>
      <w:proofErr w:type="spellEnd"/>
      <w:r>
        <w:t>» oculta. Se gatillaron los riegos OF0348-RISK-05, debido a la falta de experiencia con el desarrollo de «</w:t>
      </w:r>
      <w:proofErr w:type="spellStart"/>
      <w:r>
        <w:t>JavaServer</w:t>
      </w:r>
      <w:proofErr w:type="spellEnd"/>
      <w:r>
        <w:t xml:space="preserve"> Pages», por ende, se aplicó la medida de contingencia para dicho riesgo, la cual fue, inyectar más horas hombre.</w:t>
      </w:r>
    </w:p>
    <w:p w14:paraId="4991A89C" w14:textId="62781413" w:rsidR="004F1868" w:rsidRDefault="004F1868" w:rsidP="004F1868">
      <w:pPr>
        <w:pStyle w:val="Descripcin"/>
        <w:keepNext/>
        <w:jc w:val="left"/>
      </w:pPr>
      <w:bookmarkStart w:id="1619" w:name="_Toc524387440"/>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39</w:t>
      </w:r>
      <w:r w:rsidR="00B05FD8">
        <w:rPr>
          <w:noProof/>
        </w:rPr>
        <w:fldChar w:fldCharType="end"/>
      </w:r>
      <w:r>
        <w:t xml:space="preserve">: Sprint 2 - </w:t>
      </w:r>
      <w:proofErr w:type="spellStart"/>
      <w:r>
        <w:t>Product</w:t>
      </w:r>
      <w:proofErr w:type="spellEnd"/>
      <w:r>
        <w:t xml:space="preserve"> Backlog</w:t>
      </w:r>
      <w:bookmarkEnd w:id="1619"/>
    </w:p>
    <w:p w14:paraId="36F3AC39" w14:textId="77777777" w:rsidR="00703B2E" w:rsidRDefault="00703B2E" w:rsidP="00703B2E">
      <w:pPr>
        <w:jc w:val="center"/>
      </w:pPr>
      <w:r w:rsidRPr="00AE7F06">
        <w:rPr>
          <w:noProof/>
        </w:rPr>
        <w:drawing>
          <wp:inline distT="0" distB="0" distL="0" distR="0" wp14:anchorId="762C6935" wp14:editId="20CCFFAE">
            <wp:extent cx="5400000" cy="158040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noFill/>
                    </a:ln>
                  </pic:spPr>
                </pic:pic>
              </a:graphicData>
            </a:graphic>
          </wp:inline>
        </w:drawing>
      </w:r>
    </w:p>
    <w:p w14:paraId="4955F508" w14:textId="39E14E38" w:rsidR="004F1868" w:rsidRDefault="004F1868" w:rsidP="001E0B81">
      <w:pPr>
        <w:pStyle w:val="Descripcin"/>
        <w:keepNext/>
        <w:jc w:val="left"/>
      </w:pPr>
      <w:bookmarkStart w:id="1620" w:name="_Toc524387441"/>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40</w:t>
      </w:r>
      <w:r w:rsidR="00B05FD8">
        <w:rPr>
          <w:noProof/>
        </w:rPr>
        <w:fldChar w:fldCharType="end"/>
      </w:r>
      <w:r>
        <w:t>: Sprint 2 - OF0348-HU</w:t>
      </w:r>
      <w:bookmarkEnd w:id="1620"/>
    </w:p>
    <w:p w14:paraId="3D22E3EB" w14:textId="77777777" w:rsidR="00703B2E" w:rsidRDefault="00703B2E" w:rsidP="00703B2E">
      <w:pPr>
        <w:jc w:val="center"/>
      </w:pPr>
      <w:r w:rsidRPr="00D447C0">
        <w:rPr>
          <w:noProof/>
        </w:rPr>
        <w:drawing>
          <wp:inline distT="0" distB="0" distL="0" distR="0" wp14:anchorId="73797F90" wp14:editId="171FB0D9">
            <wp:extent cx="5400000" cy="285120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7E8E86B5" w14:textId="77777777" w:rsidR="00703B2E" w:rsidRDefault="00703B2E" w:rsidP="00703B2E"/>
    <w:p w14:paraId="356D95C6" w14:textId="2CD7F892" w:rsidR="004F1868" w:rsidRDefault="004F1868" w:rsidP="001E0B81">
      <w:pPr>
        <w:pStyle w:val="Descripcin"/>
        <w:keepNext/>
        <w:jc w:val="left"/>
      </w:pPr>
      <w:bookmarkStart w:id="1621" w:name="_Toc524387442"/>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41</w:t>
      </w:r>
      <w:r w:rsidR="00B05FD8">
        <w:rPr>
          <w:noProof/>
        </w:rPr>
        <w:fldChar w:fldCharType="end"/>
      </w:r>
      <w:r>
        <w:t>:</w:t>
      </w:r>
      <w:r w:rsidR="004F45D3">
        <w:t xml:space="preserve"> </w:t>
      </w:r>
      <w:r>
        <w:t>Historia de usuario OF0348-HU-03</w:t>
      </w:r>
      <w:bookmarkEnd w:id="1621"/>
    </w:p>
    <w:p w14:paraId="3CD2D3E0" w14:textId="77777777" w:rsidR="00703B2E" w:rsidRDefault="00703B2E" w:rsidP="00703B2E">
      <w:pPr>
        <w:jc w:val="center"/>
        <w:rPr>
          <w:noProof/>
        </w:rPr>
      </w:pPr>
      <w:r>
        <w:rPr>
          <w:noProof/>
        </w:rPr>
        <w:drawing>
          <wp:inline distT="0" distB="0" distL="0" distR="0" wp14:anchorId="35D04049" wp14:editId="113F06FD">
            <wp:extent cx="3685037" cy="19253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7170"/>
                    <a:stretch/>
                  </pic:blipFill>
                  <pic:spPr bwMode="auto">
                    <a:xfrm>
                      <a:off x="0" y="0"/>
                      <a:ext cx="3696544" cy="1931404"/>
                    </a:xfrm>
                    <a:prstGeom prst="rect">
                      <a:avLst/>
                    </a:prstGeom>
                    <a:ln>
                      <a:noFill/>
                    </a:ln>
                    <a:extLst>
                      <a:ext uri="{53640926-AAD7-44D8-BBD7-CCE9431645EC}">
                        <a14:shadowObscured xmlns:a14="http://schemas.microsoft.com/office/drawing/2010/main"/>
                      </a:ext>
                    </a:extLst>
                  </pic:spPr>
                </pic:pic>
              </a:graphicData>
            </a:graphic>
          </wp:inline>
        </w:drawing>
      </w:r>
    </w:p>
    <w:p w14:paraId="7F17179B" w14:textId="77777777" w:rsidR="00703B2E" w:rsidRDefault="00703B2E" w:rsidP="00703B2E">
      <w:pPr>
        <w:rPr>
          <w:noProof/>
        </w:rPr>
      </w:pPr>
    </w:p>
    <w:p w14:paraId="3B1E535B" w14:textId="1F739EAA" w:rsidR="004F1868" w:rsidRDefault="004F1868" w:rsidP="001E0B81">
      <w:pPr>
        <w:pStyle w:val="Descripcin"/>
        <w:keepNext/>
        <w:jc w:val="left"/>
      </w:pPr>
      <w:bookmarkStart w:id="1622" w:name="_Toc524387443"/>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42</w:t>
      </w:r>
      <w:r w:rsidR="00B05FD8">
        <w:rPr>
          <w:noProof/>
        </w:rPr>
        <w:fldChar w:fldCharType="end"/>
      </w:r>
      <w:r>
        <w:t xml:space="preserve">: Criterios de aceptación </w:t>
      </w:r>
      <w:r w:rsidR="004F45D3">
        <w:t xml:space="preserve">de </w:t>
      </w:r>
      <w:r>
        <w:t>OF0348-HU-03</w:t>
      </w:r>
      <w:bookmarkEnd w:id="1622"/>
    </w:p>
    <w:p w14:paraId="33F19058" w14:textId="77777777" w:rsidR="00703B2E" w:rsidRDefault="00703B2E" w:rsidP="00703B2E">
      <w:pPr>
        <w:jc w:val="center"/>
        <w:rPr>
          <w:noProof/>
        </w:rPr>
      </w:pPr>
      <w:r>
        <w:rPr>
          <w:noProof/>
        </w:rPr>
        <w:drawing>
          <wp:inline distT="0" distB="0" distL="0" distR="0" wp14:anchorId="39FBE2EA" wp14:editId="0F3CFE08">
            <wp:extent cx="5362832" cy="136755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2734"/>
                    <a:stretch/>
                  </pic:blipFill>
                  <pic:spPr bwMode="auto">
                    <a:xfrm>
                      <a:off x="0" y="0"/>
                      <a:ext cx="5435616" cy="1386111"/>
                    </a:xfrm>
                    <a:prstGeom prst="rect">
                      <a:avLst/>
                    </a:prstGeom>
                    <a:ln>
                      <a:noFill/>
                    </a:ln>
                    <a:extLst>
                      <a:ext uri="{53640926-AAD7-44D8-BBD7-CCE9431645EC}">
                        <a14:shadowObscured xmlns:a14="http://schemas.microsoft.com/office/drawing/2010/main"/>
                      </a:ext>
                    </a:extLst>
                  </pic:spPr>
                </pic:pic>
              </a:graphicData>
            </a:graphic>
          </wp:inline>
        </w:drawing>
      </w:r>
    </w:p>
    <w:p w14:paraId="4D88BE73" w14:textId="4DA2FE72" w:rsidR="001E0B81" w:rsidRDefault="001E0B81" w:rsidP="001E0B81">
      <w:pPr>
        <w:pStyle w:val="Descripcin"/>
        <w:keepNext/>
        <w:jc w:val="left"/>
      </w:pPr>
      <w:bookmarkStart w:id="1623" w:name="_Toc524387444"/>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43</w:t>
      </w:r>
      <w:r w:rsidR="00B05FD8">
        <w:rPr>
          <w:noProof/>
        </w:rPr>
        <w:fldChar w:fldCharType="end"/>
      </w:r>
      <w:r>
        <w:t xml:space="preserve">: </w:t>
      </w:r>
      <w:r w:rsidRPr="001C5A2F">
        <w:t xml:space="preserve">Sprint 2 - </w:t>
      </w:r>
      <w:r w:rsidR="00EE6793">
        <w:t>Sprint</w:t>
      </w:r>
      <w:r w:rsidRPr="001C5A2F">
        <w:t xml:space="preserve"> Backlog</w:t>
      </w:r>
      <w:bookmarkEnd w:id="1623"/>
    </w:p>
    <w:p w14:paraId="2154C2C5" w14:textId="5ACFC2F4" w:rsidR="00703B2E" w:rsidRDefault="00703B2E" w:rsidP="001E0B81">
      <w:pPr>
        <w:jc w:val="center"/>
      </w:pPr>
      <w:r>
        <w:rPr>
          <w:noProof/>
        </w:rPr>
        <w:drawing>
          <wp:inline distT="0" distB="0" distL="0" distR="0" wp14:anchorId="708D10E0" wp14:editId="6ECD4F98">
            <wp:extent cx="5400000" cy="1238400"/>
            <wp:effectExtent l="19050" t="19050" r="1079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5" t="2084" r="-1"/>
                    <a:stretch/>
                  </pic:blipFill>
                  <pic:spPr bwMode="auto">
                    <a:xfrm>
                      <a:off x="0" y="0"/>
                      <a:ext cx="5400000" cy="12384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BC0BDAE" w14:textId="77777777" w:rsidR="00703B2E" w:rsidRDefault="00703B2E" w:rsidP="00703B2E">
      <w:pPr>
        <w:jc w:val="center"/>
      </w:pPr>
    </w:p>
    <w:p w14:paraId="3C39AC4E" w14:textId="77777777" w:rsidR="00703B2E" w:rsidRDefault="00703B2E" w:rsidP="00703B2E">
      <w:pPr>
        <w:pStyle w:val="Ttulo3"/>
      </w:pPr>
      <w:bookmarkStart w:id="1624" w:name="_Toc524387380"/>
      <w:r>
        <w:t>A.1.2.2 Diseño</w:t>
      </w:r>
      <w:bookmarkEnd w:id="1624"/>
    </w:p>
    <w:p w14:paraId="0B93FBFD" w14:textId="77777777" w:rsidR="00703B2E" w:rsidRPr="00476415" w:rsidRDefault="00703B2E" w:rsidP="00703B2E">
      <w:r>
        <w:t>En el primer Sprint se logró identificar las clases involucradas en el desarrollo OP0348. En este Sprint se modificó la clase «</w:t>
      </w:r>
      <w:proofErr w:type="spellStart"/>
      <w:r>
        <w:t>IqRegisterHandler.class</w:t>
      </w:r>
      <w:proofErr w:type="spellEnd"/>
      <w:r>
        <w:t>» y «</w:t>
      </w:r>
      <w:proofErr w:type="spellStart"/>
      <w:r>
        <w:t>reg-settings</w:t>
      </w:r>
      <w:proofErr w:type="spellEnd"/>
      <w:r>
        <w:t>», como también se modificó los scripts iniciales de creación de las bases de datos.</w:t>
      </w:r>
    </w:p>
    <w:p w14:paraId="4736CF9C" w14:textId="7BD09457" w:rsidR="00703B2E" w:rsidRDefault="00703B2E" w:rsidP="00703B2E">
      <w:pPr>
        <w:pStyle w:val="Ttulo3"/>
      </w:pPr>
      <w:bookmarkStart w:id="1625" w:name="_Toc524387381"/>
      <w:r>
        <w:t>A.1.2.3 Resultados</w:t>
      </w:r>
      <w:bookmarkEnd w:id="1625"/>
    </w:p>
    <w:p w14:paraId="7094F4CE" w14:textId="77777777" w:rsidR="001E0B81" w:rsidRDefault="001E0B81" w:rsidP="001E0B81">
      <w:pPr>
        <w:pStyle w:val="Descripcin"/>
        <w:keepNext/>
        <w:jc w:val="left"/>
      </w:pPr>
      <w:bookmarkStart w:id="1626" w:name="_Toc524387445"/>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43</w:t>
      </w:r>
      <w:r w:rsidR="00B05FD8">
        <w:rPr>
          <w:noProof/>
        </w:rPr>
        <w:fldChar w:fldCharType="end"/>
      </w:r>
      <w:r>
        <w:t>: Sprint - Riegos semanales</w:t>
      </w:r>
      <w:bookmarkEnd w:id="1626"/>
    </w:p>
    <w:p w14:paraId="62503512" w14:textId="6F76E082" w:rsidR="001E0B81" w:rsidRDefault="001E0B81" w:rsidP="001E0B81">
      <w:pPr>
        <w:jc w:val="center"/>
      </w:pPr>
      <w:r>
        <w:rPr>
          <w:noProof/>
        </w:rPr>
        <w:drawing>
          <wp:inline distT="0" distB="0" distL="0" distR="0" wp14:anchorId="590EB1F6" wp14:editId="23CE2148">
            <wp:extent cx="5400000" cy="250920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00" cy="2509200"/>
                    </a:xfrm>
                    <a:prstGeom prst="rect">
                      <a:avLst/>
                    </a:prstGeom>
                  </pic:spPr>
                </pic:pic>
              </a:graphicData>
            </a:graphic>
          </wp:inline>
        </w:drawing>
      </w:r>
    </w:p>
    <w:p w14:paraId="3A10DD30" w14:textId="109C8D3F" w:rsidR="001E0B81" w:rsidRDefault="001E0B81" w:rsidP="001E0B81">
      <w:pPr>
        <w:pStyle w:val="Descripcin"/>
        <w:keepNext/>
        <w:jc w:val="left"/>
      </w:pPr>
      <w:bookmarkStart w:id="1627" w:name="_Toc524387586"/>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43</w:t>
      </w:r>
      <w:r w:rsidR="00B05FD8">
        <w:rPr>
          <w:noProof/>
        </w:rPr>
        <w:fldChar w:fldCharType="end"/>
      </w:r>
      <w:r>
        <w:t>: Sprint 2 - Grafico de evolución de riesgos semanales.</w:t>
      </w:r>
      <w:bookmarkEnd w:id="1627"/>
    </w:p>
    <w:p w14:paraId="340258A0" w14:textId="77777777" w:rsidR="001E0B81" w:rsidRDefault="001E0B81" w:rsidP="001E0B81">
      <w:pPr>
        <w:jc w:val="center"/>
      </w:pPr>
      <w:r>
        <w:rPr>
          <w:noProof/>
        </w:rPr>
        <w:drawing>
          <wp:inline distT="0" distB="0" distL="0" distR="0" wp14:anchorId="35DF84C0" wp14:editId="5AF47910">
            <wp:extent cx="3359150" cy="2641600"/>
            <wp:effectExtent l="19050" t="19050" r="12700"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39" t="2713" r="2003" b="3277"/>
                    <a:stretch/>
                  </pic:blipFill>
                  <pic:spPr bwMode="auto">
                    <a:xfrm>
                      <a:off x="0" y="0"/>
                      <a:ext cx="3359150" cy="264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BD7CB0A" w14:textId="77777777" w:rsidR="001E0B81" w:rsidRPr="001E0B81" w:rsidRDefault="001E0B81" w:rsidP="001E0B81"/>
    <w:p w14:paraId="4C091897" w14:textId="36864F81" w:rsidR="001E0B81" w:rsidRDefault="001E0B81" w:rsidP="001E0B81">
      <w:pPr>
        <w:pStyle w:val="Descripcin"/>
        <w:keepNext/>
      </w:pPr>
      <w:bookmarkStart w:id="1628" w:name="_Toc524387587"/>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44</w:t>
      </w:r>
      <w:r w:rsidR="00B05FD8">
        <w:rPr>
          <w:noProof/>
        </w:rPr>
        <w:fldChar w:fldCharType="end"/>
      </w:r>
      <w:r>
        <w:t xml:space="preserve">: Sprint 2 </w:t>
      </w:r>
      <w:r w:rsidR="00EE6793">
        <w:t>–</w:t>
      </w:r>
      <w:r>
        <w:t xml:space="preserve"> </w:t>
      </w:r>
      <w:r w:rsidR="00EE6793">
        <w:t xml:space="preserve">Resultado de Sprint Backlog y gráfico </w:t>
      </w:r>
      <w:proofErr w:type="spellStart"/>
      <w:r>
        <w:t>Burndown</w:t>
      </w:r>
      <w:proofErr w:type="spellEnd"/>
      <w:r w:rsidR="00EE6793">
        <w:t>.</w:t>
      </w:r>
      <w:bookmarkEnd w:id="1628"/>
      <w:r>
        <w:t xml:space="preserve"> </w:t>
      </w:r>
    </w:p>
    <w:p w14:paraId="1CC75E14" w14:textId="77777777" w:rsidR="00703B2E" w:rsidRPr="00BE39C3" w:rsidRDefault="00703B2E" w:rsidP="00703B2E">
      <w:r>
        <w:rPr>
          <w:noProof/>
        </w:rPr>
        <w:drawing>
          <wp:inline distT="0" distB="0" distL="0" distR="0" wp14:anchorId="55735B8D" wp14:editId="458C0843">
            <wp:extent cx="5400000" cy="1465200"/>
            <wp:effectExtent l="19050" t="19050" r="10795" b="209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1465200"/>
                    </a:xfrm>
                    <a:prstGeom prst="rect">
                      <a:avLst/>
                    </a:prstGeom>
                    <a:ln>
                      <a:solidFill>
                        <a:schemeClr val="bg1">
                          <a:lumMod val="50000"/>
                        </a:schemeClr>
                      </a:solidFill>
                    </a:ln>
                  </pic:spPr>
                </pic:pic>
              </a:graphicData>
            </a:graphic>
          </wp:inline>
        </w:drawing>
      </w:r>
    </w:p>
    <w:p w14:paraId="2770E6E8" w14:textId="77777777" w:rsidR="00703B2E" w:rsidRDefault="00703B2E" w:rsidP="00703B2E">
      <w:pPr>
        <w:pStyle w:val="Ttulo3"/>
      </w:pPr>
      <w:bookmarkStart w:id="1629" w:name="_Toc524387382"/>
      <w:r>
        <w:t>A.1.2.4 Evidencia</w:t>
      </w:r>
      <w:bookmarkEnd w:id="1629"/>
    </w:p>
    <w:p w14:paraId="31570A41" w14:textId="763AAB63" w:rsidR="00703B2E" w:rsidRDefault="00703B2E" w:rsidP="00703B2E">
      <w:r>
        <w:t>El resultado del sprint se puede ver reflejado en los cambios en la consola de administración web, un pantallazo de estos cambios se puede apreciar en la</w:t>
      </w:r>
      <w:r w:rsidR="001E0B81">
        <w:t xml:space="preserve"> </w:t>
      </w:r>
      <w:r w:rsidR="001E0B81">
        <w:fldChar w:fldCharType="begin"/>
      </w:r>
      <w:r w:rsidR="001E0B81">
        <w:instrText xml:space="preserve"> REF _Ref524366723 \h </w:instrText>
      </w:r>
      <w:r w:rsidR="001E0B81">
        <w:fldChar w:fldCharType="separate"/>
      </w:r>
      <w:r w:rsidR="001E0B81">
        <w:t xml:space="preserve">Figura </w:t>
      </w:r>
      <w:r w:rsidR="001E0B81">
        <w:rPr>
          <w:noProof/>
        </w:rPr>
        <w:t>44</w:t>
      </w:r>
      <w:r w:rsidR="001E0B81">
        <w:fldChar w:fldCharType="end"/>
      </w:r>
      <w:r>
        <w:t>.</w:t>
      </w:r>
    </w:p>
    <w:p w14:paraId="4C970F20" w14:textId="67FB34B9" w:rsidR="001E0B81" w:rsidRDefault="001E0B81" w:rsidP="001E0B81">
      <w:pPr>
        <w:pStyle w:val="Descripcin"/>
        <w:keepNext/>
      </w:pPr>
      <w:bookmarkStart w:id="1630" w:name="_Ref524366723"/>
      <w:bookmarkStart w:id="1631" w:name="_Toc524387588"/>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45</w:t>
      </w:r>
      <w:r w:rsidR="00B05FD8">
        <w:rPr>
          <w:noProof/>
        </w:rPr>
        <w:fldChar w:fldCharType="end"/>
      </w:r>
      <w:bookmarkEnd w:id="1630"/>
      <w:r>
        <w:t>: Sprint 2 - Consola de administrador modificada.</w:t>
      </w:r>
      <w:bookmarkEnd w:id="1631"/>
    </w:p>
    <w:p w14:paraId="73312D63" w14:textId="77777777" w:rsidR="00703B2E" w:rsidRDefault="00703B2E" w:rsidP="00703B2E">
      <w:r>
        <w:rPr>
          <w:noProof/>
        </w:rPr>
        <w:drawing>
          <wp:inline distT="0" distB="0" distL="0" distR="0" wp14:anchorId="2825DC97" wp14:editId="4F8C560F">
            <wp:extent cx="5400000" cy="2811600"/>
            <wp:effectExtent l="19050" t="19050" r="10795"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2811600"/>
                    </a:xfrm>
                    <a:prstGeom prst="rect">
                      <a:avLst/>
                    </a:prstGeom>
                    <a:ln>
                      <a:solidFill>
                        <a:schemeClr val="bg1">
                          <a:lumMod val="50000"/>
                        </a:schemeClr>
                      </a:solidFill>
                    </a:ln>
                  </pic:spPr>
                </pic:pic>
              </a:graphicData>
            </a:graphic>
          </wp:inline>
        </w:drawing>
      </w:r>
    </w:p>
    <w:p w14:paraId="40A71DA2" w14:textId="066F1862" w:rsidR="00703B2E" w:rsidRPr="0050097E" w:rsidRDefault="00703B2E" w:rsidP="00703B2E">
      <w:r>
        <w:t xml:space="preserve">La evidencia del código fuente se puede revisar en </w:t>
      </w:r>
      <w:proofErr w:type="spellStart"/>
      <w:r>
        <w:t>Github</w:t>
      </w:r>
      <w:proofErr w:type="spellEnd"/>
      <w:r>
        <w:t xml:space="preserve"> con los todos los </w:t>
      </w:r>
      <w:proofErr w:type="spellStart"/>
      <w:r>
        <w:t>commits</w:t>
      </w:r>
      <w:proofErr w:type="spellEnd"/>
      <w:r>
        <w:t xml:space="preserve"> realizados a la fecha</w:t>
      </w:r>
      <w:r w:rsidR="001E0B81">
        <w:t xml:space="preserve">, en la </w:t>
      </w:r>
      <w:r>
        <w:t>.</w:t>
      </w:r>
    </w:p>
    <w:p w14:paraId="51D7EAA9" w14:textId="254C43F1" w:rsidR="001E0B81" w:rsidRDefault="001E0B81" w:rsidP="001E0B81">
      <w:pPr>
        <w:pStyle w:val="Descripcin"/>
        <w:keepNext/>
      </w:pPr>
      <w:bookmarkStart w:id="1632" w:name="_Toc524387589"/>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46</w:t>
      </w:r>
      <w:r w:rsidR="00B05FD8">
        <w:rPr>
          <w:noProof/>
        </w:rPr>
        <w:fldChar w:fldCharType="end"/>
      </w:r>
      <w:r>
        <w:t>: Sprint 2 – Repositorio GitHub</w:t>
      </w:r>
      <w:bookmarkEnd w:id="1632"/>
    </w:p>
    <w:p w14:paraId="6628B4A1" w14:textId="77777777" w:rsidR="00703B2E" w:rsidRDefault="00703B2E" w:rsidP="00703B2E">
      <w:r>
        <w:rPr>
          <w:noProof/>
        </w:rPr>
        <w:drawing>
          <wp:inline distT="0" distB="0" distL="0" distR="0" wp14:anchorId="55CE690C" wp14:editId="6AA0C4E7">
            <wp:extent cx="5400000" cy="3877200"/>
            <wp:effectExtent l="19050" t="19050" r="10795" b="285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3877200"/>
                    </a:xfrm>
                    <a:prstGeom prst="rect">
                      <a:avLst/>
                    </a:prstGeom>
                    <a:ln>
                      <a:solidFill>
                        <a:schemeClr val="bg1">
                          <a:lumMod val="50000"/>
                        </a:schemeClr>
                      </a:solidFill>
                    </a:ln>
                  </pic:spPr>
                </pic:pic>
              </a:graphicData>
            </a:graphic>
          </wp:inline>
        </w:drawing>
      </w:r>
    </w:p>
    <w:p w14:paraId="42A66A17" w14:textId="77777777" w:rsidR="00703B2E" w:rsidRDefault="00703B2E" w:rsidP="00703B2E"/>
    <w:p w14:paraId="6C3D4394" w14:textId="20B82231" w:rsidR="001E0B81" w:rsidRDefault="001E0B81" w:rsidP="001E0B81">
      <w:pPr>
        <w:pStyle w:val="Descripcin"/>
        <w:keepNext/>
      </w:pPr>
      <w:bookmarkStart w:id="1633" w:name="_Toc524387590"/>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47</w:t>
      </w:r>
      <w:r w:rsidR="00B05FD8">
        <w:rPr>
          <w:noProof/>
        </w:rPr>
        <w:fldChar w:fldCharType="end"/>
      </w:r>
      <w:r>
        <w:t>: Sprint 2 - Evidencia de Incidencias.</w:t>
      </w:r>
      <w:bookmarkEnd w:id="1633"/>
    </w:p>
    <w:p w14:paraId="0540D9E3" w14:textId="77777777" w:rsidR="00703B2E" w:rsidRDefault="00703B2E" w:rsidP="00703B2E">
      <w:r>
        <w:rPr>
          <w:noProof/>
        </w:rPr>
        <w:drawing>
          <wp:inline distT="0" distB="0" distL="0" distR="0" wp14:anchorId="34AEC010" wp14:editId="2F0B001A">
            <wp:extent cx="5400000" cy="2401200"/>
            <wp:effectExtent l="19050" t="19050" r="1079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401200"/>
                    </a:xfrm>
                    <a:prstGeom prst="rect">
                      <a:avLst/>
                    </a:prstGeom>
                    <a:ln>
                      <a:solidFill>
                        <a:schemeClr val="bg1">
                          <a:lumMod val="50000"/>
                        </a:schemeClr>
                      </a:solidFill>
                    </a:ln>
                  </pic:spPr>
                </pic:pic>
              </a:graphicData>
            </a:graphic>
          </wp:inline>
        </w:drawing>
      </w:r>
    </w:p>
    <w:p w14:paraId="23F391AA" w14:textId="77777777" w:rsidR="00703B2E" w:rsidRDefault="00703B2E" w:rsidP="00703B2E">
      <w:r>
        <w:t>También se liberó una nueva versión preliminar de Openfire, con el tag de 4.3.1-beta.2</w:t>
      </w:r>
    </w:p>
    <w:p w14:paraId="388AD2B8" w14:textId="5BFC5020" w:rsidR="001E0B81" w:rsidRDefault="001E0B81" w:rsidP="001E0B81">
      <w:pPr>
        <w:pStyle w:val="Descripcin"/>
        <w:keepNext/>
        <w:jc w:val="left"/>
      </w:pPr>
      <w:bookmarkStart w:id="1634" w:name="_Toc524387591"/>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48</w:t>
      </w:r>
      <w:r w:rsidR="00B05FD8">
        <w:rPr>
          <w:noProof/>
        </w:rPr>
        <w:fldChar w:fldCharType="end"/>
      </w:r>
      <w:r>
        <w:t>: Sprint 2 - Evidencia de liberación.</w:t>
      </w:r>
      <w:bookmarkEnd w:id="1634"/>
    </w:p>
    <w:p w14:paraId="5227E313" w14:textId="77777777" w:rsidR="00703B2E" w:rsidRPr="0050097E" w:rsidRDefault="00703B2E" w:rsidP="00703B2E">
      <w:pPr>
        <w:jc w:val="center"/>
      </w:pPr>
      <w:r>
        <w:rPr>
          <w:noProof/>
        </w:rPr>
        <w:drawing>
          <wp:inline distT="0" distB="0" distL="0" distR="0" wp14:anchorId="540FBA90" wp14:editId="7A750D56">
            <wp:extent cx="5400000" cy="3974400"/>
            <wp:effectExtent l="19050" t="19050" r="10795" b="266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00" cy="3974400"/>
                    </a:xfrm>
                    <a:prstGeom prst="rect">
                      <a:avLst/>
                    </a:prstGeom>
                    <a:noFill/>
                    <a:ln>
                      <a:solidFill>
                        <a:schemeClr val="bg1">
                          <a:lumMod val="50000"/>
                        </a:schemeClr>
                      </a:solidFill>
                    </a:ln>
                  </pic:spPr>
                </pic:pic>
              </a:graphicData>
            </a:graphic>
          </wp:inline>
        </w:drawing>
      </w:r>
    </w:p>
    <w:p w14:paraId="5F3F3235" w14:textId="77777777" w:rsidR="00703B2E" w:rsidRDefault="00703B2E" w:rsidP="00703B2E">
      <w:pPr>
        <w:pStyle w:val="Ttulo3"/>
      </w:pPr>
      <w:bookmarkStart w:id="1635" w:name="_Toc524387383"/>
      <w:r>
        <w:lastRenderedPageBreak/>
        <w:t>A.1.2.5 Post-Mortem</w:t>
      </w:r>
      <w:bookmarkEnd w:id="1635"/>
    </w:p>
    <w:p w14:paraId="16760116" w14:textId="77777777" w:rsidR="00703B2E" w:rsidRPr="00AD663F" w:rsidRDefault="00703B2E" w:rsidP="00703B2E">
      <w:pPr>
        <w:rPr>
          <w:b/>
        </w:rPr>
      </w:pPr>
      <w:r w:rsidRPr="00AD663F">
        <w:rPr>
          <w:b/>
        </w:rPr>
        <w:t>Problemas resueltos</w:t>
      </w:r>
    </w:p>
    <w:p w14:paraId="481456B3" w14:textId="1342FB07" w:rsidR="00703B2E" w:rsidRDefault="00703B2E" w:rsidP="00703B2E">
      <w:pPr>
        <w:pStyle w:val="Prrafodelista"/>
        <w:numPr>
          <w:ilvl w:val="0"/>
          <w:numId w:val="56"/>
        </w:numPr>
        <w:spacing w:before="0" w:after="160" w:line="259" w:lineRule="auto"/>
      </w:pPr>
      <w:r>
        <w:t xml:space="preserve">El servidor XMPP «Openfire» es capaz de visualizar las credenciales de consumidor que posee registradas, de este modo, se sabe </w:t>
      </w:r>
      <w:r w:rsidR="001E0B81">
        <w:t>cuántas</w:t>
      </w:r>
      <w:r>
        <w:t xml:space="preserve"> identidades potencialmente se podrían registrar en la red XMPP-IoT.</w:t>
      </w:r>
    </w:p>
    <w:p w14:paraId="4F4EE339" w14:textId="77777777" w:rsidR="00703B2E" w:rsidRPr="00AD663F" w:rsidRDefault="00703B2E" w:rsidP="00703B2E">
      <w:pPr>
        <w:rPr>
          <w:b/>
        </w:rPr>
      </w:pPr>
      <w:r w:rsidRPr="00AD663F">
        <w:rPr>
          <w:b/>
        </w:rPr>
        <w:t>Problemas futuros</w:t>
      </w:r>
    </w:p>
    <w:p w14:paraId="206FE584" w14:textId="77777777" w:rsidR="00703B2E" w:rsidRDefault="00703B2E" w:rsidP="00703B2E">
      <w:pPr>
        <w:pStyle w:val="Prrafodelista"/>
        <w:numPr>
          <w:ilvl w:val="0"/>
          <w:numId w:val="56"/>
        </w:numPr>
        <w:spacing w:before="0" w:after="160" w:line="259" w:lineRule="auto"/>
      </w:pPr>
      <w:r>
        <w:t xml:space="preserve">Si bien, en este momento se pueden ingresar muchas credenciales de consumidor al servidor XMPP-IoT Openfire, no estamos aportando un valor agregado, ya que falta el grueso de la </w:t>
      </w:r>
      <w:r w:rsidRPr="00857FB3">
        <w:t xml:space="preserve">implementación, </w:t>
      </w:r>
      <w:r>
        <w:t>que es la lógica detrás del registro de nuevas identidades, por la cual esta función debería ser seleccionada por el «</w:t>
      </w:r>
      <w:proofErr w:type="spellStart"/>
      <w:r>
        <w:t>Product</w:t>
      </w:r>
      <w:proofErr w:type="spellEnd"/>
      <w:r>
        <w:t xml:space="preserve"> </w:t>
      </w:r>
      <w:proofErr w:type="spellStart"/>
      <w:r>
        <w:t>Owner</w:t>
      </w:r>
      <w:proofErr w:type="spellEnd"/>
      <w:r>
        <w:t xml:space="preserve">» en la próxima reunión «Sprint </w:t>
      </w:r>
      <w:proofErr w:type="spellStart"/>
      <w:r>
        <w:t>Planning</w:t>
      </w:r>
      <w:proofErr w:type="spellEnd"/>
      <w:r>
        <w:t>».</w:t>
      </w:r>
    </w:p>
    <w:p w14:paraId="7FC4AA54" w14:textId="77777777" w:rsidR="00703B2E" w:rsidRPr="00952F68" w:rsidRDefault="00703B2E" w:rsidP="00703B2E">
      <w:pPr>
        <w:rPr>
          <w:b/>
        </w:rPr>
      </w:pPr>
      <w:r w:rsidRPr="00952F68">
        <w:rPr>
          <w:b/>
        </w:rPr>
        <w:t>Lecciones aprendidas</w:t>
      </w:r>
    </w:p>
    <w:p w14:paraId="36C74D41" w14:textId="77777777" w:rsidR="00703B2E" w:rsidRDefault="00703B2E" w:rsidP="00703B2E">
      <w:pPr>
        <w:pStyle w:val="Prrafodelista"/>
        <w:numPr>
          <w:ilvl w:val="0"/>
          <w:numId w:val="56"/>
        </w:numPr>
        <w:spacing w:before="0" w:after="160" w:line="259" w:lineRule="auto"/>
      </w:pPr>
      <w:r>
        <w:t xml:space="preserve">Aún se continua con problemas de estimación de tiempo, en este caso, se supuso que, debido a la aparente simpleza de la HU, iba a ser un desarrollo simple, sin embargo, el equipo de desarrollo tuvo grandes inconvenientes con </w:t>
      </w:r>
      <w:proofErr w:type="spellStart"/>
      <w:r>
        <w:t>JavaServer</w:t>
      </w:r>
      <w:proofErr w:type="spellEnd"/>
      <w:r>
        <w:t xml:space="preserve"> Pages, ya que no se </w:t>
      </w:r>
      <w:r w:rsidRPr="00857FB3">
        <w:t>adelantó el trabajo con esta tecnología, pero se asume que es una de las consecuencias de</w:t>
      </w:r>
      <w:r>
        <w:t xml:space="preserve"> trabajar con una metodología ágil. </w:t>
      </w:r>
    </w:p>
    <w:p w14:paraId="16EB9075" w14:textId="77777777" w:rsidR="00703B2E" w:rsidRPr="00AD663F" w:rsidRDefault="00703B2E" w:rsidP="00703B2E">
      <w:pPr>
        <w:rPr>
          <w:b/>
        </w:rPr>
      </w:pPr>
      <w:r w:rsidRPr="00AD663F">
        <w:rPr>
          <w:b/>
        </w:rPr>
        <w:t>Métricas</w:t>
      </w:r>
    </w:p>
    <w:p w14:paraId="661183CF" w14:textId="77777777" w:rsidR="00703B2E" w:rsidRDefault="00703B2E" w:rsidP="00703B2E">
      <w:pPr>
        <w:pStyle w:val="Prrafodelista"/>
        <w:numPr>
          <w:ilvl w:val="0"/>
          <w:numId w:val="56"/>
        </w:numPr>
        <w:spacing w:before="0" w:after="160" w:line="259" w:lineRule="auto"/>
      </w:pPr>
      <w:r>
        <w:t>KLOC: Se finalizo este Sprint con 1012 LOC.</w:t>
      </w:r>
    </w:p>
    <w:p w14:paraId="48FA9BF4" w14:textId="77777777" w:rsidR="00703B2E" w:rsidRDefault="00703B2E" w:rsidP="00703B2E">
      <w:pPr>
        <w:pStyle w:val="Prrafodelista"/>
        <w:numPr>
          <w:ilvl w:val="0"/>
          <w:numId w:val="56"/>
        </w:numPr>
        <w:spacing w:before="0" w:after="160" w:line="259" w:lineRule="auto"/>
      </w:pPr>
      <w:r>
        <w:t>Comentarios: 60 LOC.</w:t>
      </w:r>
    </w:p>
    <w:p w14:paraId="513DADDD" w14:textId="77777777" w:rsidR="00703B2E" w:rsidRDefault="00703B2E" w:rsidP="00703B2E">
      <w:pPr>
        <w:pStyle w:val="Prrafodelista"/>
        <w:numPr>
          <w:ilvl w:val="0"/>
          <w:numId w:val="56"/>
        </w:numPr>
        <w:spacing w:before="0" w:after="160" w:line="259" w:lineRule="auto"/>
      </w:pPr>
      <w:r>
        <w:t>Cantidad de defectos: Se detectaron 3 bug en etapas tempranas de desarrollo.</w:t>
      </w:r>
    </w:p>
    <w:p w14:paraId="4643E967" w14:textId="77777777" w:rsidR="00703B2E" w:rsidRDefault="00703B2E" w:rsidP="00703B2E">
      <w:pPr>
        <w:pStyle w:val="Prrafodelista"/>
        <w:numPr>
          <w:ilvl w:val="0"/>
          <w:numId w:val="56"/>
        </w:numPr>
        <w:spacing w:before="0" w:after="160" w:line="259" w:lineRule="auto"/>
      </w:pPr>
      <w:r>
        <w:t>Efectividad en pruebas: Se realizaron dos pruebas de aceptación las cuales pasaron.</w:t>
      </w:r>
    </w:p>
    <w:p w14:paraId="365DE065" w14:textId="77777777" w:rsidR="00703B2E" w:rsidRPr="008B6C8C" w:rsidRDefault="00703B2E" w:rsidP="00703B2E">
      <w:pPr>
        <w:pStyle w:val="Ttulo2"/>
      </w:pPr>
      <w:bookmarkStart w:id="1636" w:name="_Toc524387384"/>
      <w:r w:rsidRPr="008B6C8C">
        <w:t>A.1.</w:t>
      </w:r>
      <w:r>
        <w:t>3</w:t>
      </w:r>
      <w:r w:rsidRPr="008B6C8C">
        <w:t xml:space="preserve"> Sprint </w:t>
      </w:r>
      <w:r>
        <w:t>3</w:t>
      </w:r>
      <w:bookmarkEnd w:id="1636"/>
    </w:p>
    <w:p w14:paraId="4A766393" w14:textId="77777777" w:rsidR="00703B2E" w:rsidRDefault="00703B2E" w:rsidP="00703B2E">
      <w:r>
        <w:t>Luego de desarrollar la generación, almacenamiento y visualización de credenciales de consumidor.</w:t>
      </w:r>
    </w:p>
    <w:p w14:paraId="3AD6D2EC" w14:textId="77777777" w:rsidR="00703B2E" w:rsidRDefault="00703B2E" w:rsidP="00703B2E">
      <w:r>
        <w:t>Durante este Sprint se procedió a dar inicio al desarrollo de la interacción lógica con clientes XMPP, es decir, el servidor Openfire crea conexiones a través de HTTPS para así enviar mediante «</w:t>
      </w:r>
      <w:proofErr w:type="spellStart"/>
      <w:r>
        <w:t>stanzas</w:t>
      </w:r>
      <w:proofErr w:type="spellEnd"/>
      <w:r>
        <w:t xml:space="preserve">» XML, de acuerdo con lo establecido en el </w:t>
      </w:r>
      <w:proofErr w:type="spellStart"/>
      <w:r>
        <w:t>core</w:t>
      </w:r>
      <w:proofErr w:type="spellEnd"/>
      <w:r>
        <w:t xml:space="preserve"> de XMPP, datos de registro a los clientes.</w:t>
      </w:r>
    </w:p>
    <w:p w14:paraId="5E667D60" w14:textId="77777777" w:rsidR="00703B2E" w:rsidRDefault="00703B2E" w:rsidP="00703B2E">
      <w:pPr>
        <w:pStyle w:val="Ttulo3"/>
      </w:pPr>
      <w:bookmarkStart w:id="1637" w:name="_Toc524387385"/>
      <w:r>
        <w:t>A.1.3.1 Planificación</w:t>
      </w:r>
      <w:bookmarkEnd w:id="1637"/>
    </w:p>
    <w:p w14:paraId="1CE4BD52" w14:textId="77777777" w:rsidR="00703B2E" w:rsidRDefault="00703B2E" w:rsidP="00703B2E">
      <w:r>
        <w:lastRenderedPageBreak/>
        <w:t xml:space="preserve">De acuerdo con la reunión de planificación «Sprint </w:t>
      </w:r>
      <w:proofErr w:type="spellStart"/>
      <w:r>
        <w:t>Planning</w:t>
      </w:r>
      <w:proofErr w:type="spellEnd"/>
      <w:r>
        <w:t xml:space="preserve">» en la </w:t>
      </w:r>
      <w:r w:rsidRPr="00C43D9E">
        <w:t xml:space="preserve">que </w:t>
      </w:r>
      <w:r>
        <w:t>se seleccionó la OP0348-HU-06 para realizar con peso en números Fibonacci 89.</w:t>
      </w:r>
    </w:p>
    <w:p w14:paraId="0D24CD0C" w14:textId="3E3DA510" w:rsidR="000C4FBA" w:rsidRDefault="000C4FBA" w:rsidP="000C4FBA">
      <w:pPr>
        <w:pStyle w:val="Descripcin"/>
        <w:keepNext/>
        <w:jc w:val="center"/>
      </w:pPr>
      <w:bookmarkStart w:id="1638" w:name="_Toc524387446"/>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45</w:t>
      </w:r>
      <w:r w:rsidR="00B05FD8">
        <w:rPr>
          <w:noProof/>
        </w:rPr>
        <w:fldChar w:fldCharType="end"/>
      </w:r>
      <w:r>
        <w:t xml:space="preserve">: Sprint 3 - </w:t>
      </w:r>
      <w:proofErr w:type="spellStart"/>
      <w:r>
        <w:t>Product</w:t>
      </w:r>
      <w:proofErr w:type="spellEnd"/>
      <w:r>
        <w:t xml:space="preserve"> Backlog</w:t>
      </w:r>
      <w:bookmarkEnd w:id="1638"/>
    </w:p>
    <w:p w14:paraId="0E3FA66B" w14:textId="77777777" w:rsidR="00703B2E" w:rsidRDefault="00703B2E" w:rsidP="00703B2E">
      <w:pPr>
        <w:jc w:val="center"/>
      </w:pPr>
      <w:r w:rsidRPr="00AE7F06">
        <w:rPr>
          <w:noProof/>
        </w:rPr>
        <w:drawing>
          <wp:inline distT="0" distB="0" distL="0" distR="0" wp14:anchorId="778D9313" wp14:editId="0D504368">
            <wp:extent cx="5400000" cy="1580400"/>
            <wp:effectExtent l="19050" t="19050" r="10795" b="203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1763CE30" w14:textId="64AB7704" w:rsidR="000C4FBA" w:rsidRDefault="000C4FBA" w:rsidP="000C4FBA">
      <w:pPr>
        <w:pStyle w:val="Descripcin"/>
        <w:keepNext/>
        <w:jc w:val="center"/>
      </w:pPr>
      <w:bookmarkStart w:id="1639" w:name="_Toc524387447"/>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46</w:t>
      </w:r>
      <w:r w:rsidR="00B05FD8">
        <w:rPr>
          <w:noProof/>
        </w:rPr>
        <w:fldChar w:fldCharType="end"/>
      </w:r>
      <w:r>
        <w:t>: Sprint 3 - OF0348-HU</w:t>
      </w:r>
      <w:bookmarkEnd w:id="1639"/>
    </w:p>
    <w:p w14:paraId="3AE0101E" w14:textId="77777777" w:rsidR="00703B2E" w:rsidRDefault="00703B2E" w:rsidP="00703B2E">
      <w:pPr>
        <w:jc w:val="center"/>
      </w:pPr>
      <w:r w:rsidRPr="00D447C0">
        <w:rPr>
          <w:noProof/>
        </w:rPr>
        <w:drawing>
          <wp:inline distT="0" distB="0" distL="0" distR="0" wp14:anchorId="5B3697DD" wp14:editId="586CE422">
            <wp:extent cx="5400000" cy="285120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0D7200C" w14:textId="77777777" w:rsidR="00703B2E" w:rsidRDefault="00703B2E" w:rsidP="00703B2E"/>
    <w:p w14:paraId="507469C9" w14:textId="37050CA6" w:rsidR="000C4FBA" w:rsidRDefault="000C4FBA" w:rsidP="000C4FBA">
      <w:pPr>
        <w:pStyle w:val="Descripcin"/>
        <w:keepNext/>
        <w:jc w:val="center"/>
      </w:pPr>
      <w:bookmarkStart w:id="1640" w:name="_Toc524387448"/>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47</w:t>
      </w:r>
      <w:r w:rsidR="00B05FD8">
        <w:rPr>
          <w:noProof/>
        </w:rPr>
        <w:fldChar w:fldCharType="end"/>
      </w:r>
      <w:r>
        <w:t>: Historia de Usuario OF0348-HU-05</w:t>
      </w:r>
      <w:bookmarkEnd w:id="1640"/>
    </w:p>
    <w:p w14:paraId="17F53B56" w14:textId="77777777" w:rsidR="00703B2E" w:rsidRDefault="00703B2E" w:rsidP="00703B2E">
      <w:pPr>
        <w:jc w:val="center"/>
      </w:pPr>
      <w:r>
        <w:rPr>
          <w:noProof/>
        </w:rPr>
        <w:drawing>
          <wp:inline distT="0" distB="0" distL="0" distR="0" wp14:anchorId="6478C6F0" wp14:editId="0874D62F">
            <wp:extent cx="3095368" cy="211439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7120"/>
                    <a:stretch/>
                  </pic:blipFill>
                  <pic:spPr bwMode="auto">
                    <a:xfrm>
                      <a:off x="0" y="0"/>
                      <a:ext cx="3127033" cy="2136021"/>
                    </a:xfrm>
                    <a:prstGeom prst="rect">
                      <a:avLst/>
                    </a:prstGeom>
                    <a:ln>
                      <a:noFill/>
                    </a:ln>
                    <a:extLst>
                      <a:ext uri="{53640926-AAD7-44D8-BBD7-CCE9431645EC}">
                        <a14:shadowObscured xmlns:a14="http://schemas.microsoft.com/office/drawing/2010/main"/>
                      </a:ext>
                    </a:extLst>
                  </pic:spPr>
                </pic:pic>
              </a:graphicData>
            </a:graphic>
          </wp:inline>
        </w:drawing>
      </w:r>
    </w:p>
    <w:p w14:paraId="35F216F4" w14:textId="77777777" w:rsidR="00703B2E" w:rsidRDefault="00703B2E" w:rsidP="00703B2E">
      <w:pPr>
        <w:jc w:val="center"/>
        <w:rPr>
          <w:noProof/>
        </w:rPr>
      </w:pPr>
    </w:p>
    <w:p w14:paraId="2734B215" w14:textId="77091BE0" w:rsidR="000C4FBA" w:rsidRDefault="000C4FBA" w:rsidP="000C4FBA">
      <w:pPr>
        <w:pStyle w:val="Descripcin"/>
        <w:keepNext/>
        <w:jc w:val="center"/>
      </w:pPr>
      <w:bookmarkStart w:id="1641" w:name="_Toc524387449"/>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48</w:t>
      </w:r>
      <w:r w:rsidR="00B05FD8">
        <w:rPr>
          <w:noProof/>
        </w:rPr>
        <w:fldChar w:fldCharType="end"/>
      </w:r>
      <w:r>
        <w:t>: Criterios de aceptación para OF0348-HU-05</w:t>
      </w:r>
      <w:bookmarkEnd w:id="1641"/>
    </w:p>
    <w:p w14:paraId="236757C6" w14:textId="77777777" w:rsidR="00703B2E" w:rsidRDefault="00703B2E" w:rsidP="00703B2E">
      <w:pPr>
        <w:jc w:val="center"/>
      </w:pPr>
      <w:r>
        <w:rPr>
          <w:noProof/>
        </w:rPr>
        <w:drawing>
          <wp:inline distT="0" distB="0" distL="0" distR="0" wp14:anchorId="05497942" wp14:editId="6EBD8495">
            <wp:extent cx="5400000" cy="18036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769"/>
                    <a:stretch/>
                  </pic:blipFill>
                  <pic:spPr bwMode="auto">
                    <a:xfrm>
                      <a:off x="0" y="0"/>
                      <a:ext cx="5400000" cy="1803600"/>
                    </a:xfrm>
                    <a:prstGeom prst="rect">
                      <a:avLst/>
                    </a:prstGeom>
                    <a:ln>
                      <a:noFill/>
                    </a:ln>
                    <a:extLst>
                      <a:ext uri="{53640926-AAD7-44D8-BBD7-CCE9431645EC}">
                        <a14:shadowObscured xmlns:a14="http://schemas.microsoft.com/office/drawing/2010/main"/>
                      </a:ext>
                    </a:extLst>
                  </pic:spPr>
                </pic:pic>
              </a:graphicData>
            </a:graphic>
          </wp:inline>
        </w:drawing>
      </w:r>
    </w:p>
    <w:p w14:paraId="4E9F0532" w14:textId="77777777" w:rsidR="00703B2E" w:rsidRDefault="00703B2E" w:rsidP="00703B2E">
      <w:pPr>
        <w:jc w:val="center"/>
        <w:rPr>
          <w:noProof/>
        </w:rPr>
      </w:pPr>
    </w:p>
    <w:p w14:paraId="459726D5" w14:textId="77777777" w:rsidR="00703B2E" w:rsidRDefault="00703B2E" w:rsidP="00703B2E">
      <w:pPr>
        <w:jc w:val="center"/>
        <w:rPr>
          <w:noProof/>
        </w:rPr>
      </w:pPr>
    </w:p>
    <w:p w14:paraId="115F53B8" w14:textId="53A2346D" w:rsidR="000C4FBA" w:rsidRDefault="000C4FBA" w:rsidP="000C4FBA">
      <w:pPr>
        <w:pStyle w:val="Descripcin"/>
        <w:keepNext/>
        <w:jc w:val="center"/>
      </w:pPr>
      <w:bookmarkStart w:id="1642" w:name="_Toc524387450"/>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49</w:t>
      </w:r>
      <w:r w:rsidR="00B05FD8">
        <w:rPr>
          <w:noProof/>
        </w:rPr>
        <w:fldChar w:fldCharType="end"/>
      </w:r>
      <w:r>
        <w:t>: Sprint 3 - Sprint backlog.</w:t>
      </w:r>
      <w:bookmarkEnd w:id="1642"/>
    </w:p>
    <w:p w14:paraId="52B980C9" w14:textId="77777777" w:rsidR="00703B2E" w:rsidRDefault="00703B2E" w:rsidP="00703B2E">
      <w:pPr>
        <w:jc w:val="center"/>
        <w:rPr>
          <w:noProof/>
        </w:rPr>
      </w:pPr>
      <w:r>
        <w:rPr>
          <w:noProof/>
        </w:rPr>
        <w:drawing>
          <wp:inline distT="0" distB="0" distL="0" distR="0" wp14:anchorId="77943D63" wp14:editId="0D040983">
            <wp:extent cx="5400000" cy="1684800"/>
            <wp:effectExtent l="19050" t="19050" r="10795" b="107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3"/>
                    <a:stretch/>
                  </pic:blipFill>
                  <pic:spPr bwMode="auto">
                    <a:xfrm>
                      <a:off x="0" y="0"/>
                      <a:ext cx="5400000" cy="1684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18E7CD5" w14:textId="77777777" w:rsidR="00703B2E" w:rsidRDefault="00703B2E" w:rsidP="00703B2E">
      <w:pPr>
        <w:jc w:val="center"/>
      </w:pPr>
    </w:p>
    <w:p w14:paraId="4257BABD" w14:textId="77777777" w:rsidR="00703B2E" w:rsidRPr="0082143D" w:rsidRDefault="00703B2E" w:rsidP="00703B2E"/>
    <w:p w14:paraId="3AA3C9D0" w14:textId="77777777" w:rsidR="00703B2E" w:rsidRDefault="00703B2E" w:rsidP="00703B2E">
      <w:pPr>
        <w:pStyle w:val="Ttulo3"/>
      </w:pPr>
      <w:bookmarkStart w:id="1643" w:name="_Toc524387386"/>
      <w:r>
        <w:t>A.1.3.2 Diseño</w:t>
      </w:r>
      <w:bookmarkEnd w:id="1643"/>
    </w:p>
    <w:p w14:paraId="388212A5" w14:textId="77777777" w:rsidR="00703B2E" w:rsidRDefault="00703B2E" w:rsidP="00703B2E">
      <w:r>
        <w:t>En este caso, todo el esfuerzo de desarrollo se centró en «</w:t>
      </w:r>
      <w:proofErr w:type="spellStart"/>
      <w:r>
        <w:t>IqRegisterHandler.class</w:t>
      </w:r>
      <w:proofErr w:type="spellEnd"/>
      <w:r>
        <w:t xml:space="preserve">», </w:t>
      </w:r>
      <w:r w:rsidRPr="00C43D9E">
        <w:t>cuyo nombre indica</w:t>
      </w:r>
      <w:r>
        <w:t>,</w:t>
      </w:r>
      <w:r w:rsidRPr="00C43D9E">
        <w:t xml:space="preserve"> </w:t>
      </w:r>
      <w:r>
        <w:t xml:space="preserve">es el encargado de capturar las solicitudes de </w:t>
      </w:r>
      <w:r w:rsidRPr="00A801AB">
        <w:t>creación de identidades mediante el protocolo de extensión XMPP 0077. El gran problema al realizar</w:t>
      </w:r>
      <w:r>
        <w:t xml:space="preserve"> el rediseño de esta clase fue su alto grado de complejidad, tanto así que es la segunda clase dentro de todas las que posee el servidor XMPP Openfire con mayor valor de complejidad ciclomatica, con un </w:t>
      </w: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=98</m:t>
        </m:r>
      </m:oMath>
      <w:r>
        <w:t>, lo cual es sumamente alto, teniendo en cuenta para que una clase de muy alto riesgo el valor es de 50, y en este caso estamos, por poco, duplicando ese valor.</w:t>
      </w:r>
    </w:p>
    <w:p w14:paraId="711214DC" w14:textId="77777777" w:rsidR="00703B2E" w:rsidRDefault="00703B2E" w:rsidP="00703B2E">
      <w:r>
        <w:t>El servidor deberá preguntar por las «Features» por medio la consulta:</w:t>
      </w:r>
    </w:p>
    <w:p w14:paraId="5C329D42" w14:textId="4FFA978D" w:rsidR="00AA2A56" w:rsidRDefault="00AA2A56" w:rsidP="00AA2A56">
      <w:pPr>
        <w:pStyle w:val="Descripcin"/>
        <w:keepNext/>
        <w:jc w:val="center"/>
      </w:pPr>
      <w:bookmarkStart w:id="1644" w:name="_Toc524387592"/>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49</w:t>
      </w:r>
      <w:r w:rsidR="00B05FD8">
        <w:rPr>
          <w:noProof/>
        </w:rPr>
        <w:fldChar w:fldCharType="end"/>
      </w:r>
      <w:r>
        <w:t xml:space="preserve">:  </w:t>
      </w:r>
      <w:proofErr w:type="spellStart"/>
      <w:r>
        <w:t>Iq</w:t>
      </w:r>
      <w:proofErr w:type="spellEnd"/>
      <w:r>
        <w:t xml:space="preserve"> </w:t>
      </w:r>
      <w:proofErr w:type="spellStart"/>
      <w:r>
        <w:t>get</w:t>
      </w:r>
      <w:proofErr w:type="spellEnd"/>
      <w:r>
        <w:t xml:space="preserve"> Discovery</w:t>
      </w:r>
      <w:bookmarkEnd w:id="1644"/>
    </w:p>
    <w:p w14:paraId="5DB742B7" w14:textId="77777777" w:rsidR="00703B2E" w:rsidRDefault="00703B2E" w:rsidP="00703B2E">
      <w:pPr>
        <w:jc w:val="center"/>
      </w:pPr>
      <w:r>
        <w:rPr>
          <w:noProof/>
        </w:rPr>
        <w:drawing>
          <wp:inline distT="0" distB="0" distL="0" distR="0" wp14:anchorId="6EED9485" wp14:editId="2B67996B">
            <wp:extent cx="4680000" cy="1386000"/>
            <wp:effectExtent l="19050" t="19050" r="25400"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386000"/>
                    </a:xfrm>
                    <a:prstGeom prst="rect">
                      <a:avLst/>
                    </a:prstGeom>
                    <a:ln>
                      <a:solidFill>
                        <a:schemeClr val="bg1">
                          <a:lumMod val="50000"/>
                        </a:schemeClr>
                      </a:solidFill>
                    </a:ln>
                  </pic:spPr>
                </pic:pic>
              </a:graphicData>
            </a:graphic>
          </wp:inline>
        </w:drawing>
      </w:r>
    </w:p>
    <w:p w14:paraId="5A875DFD" w14:textId="77777777" w:rsidR="00703B2E" w:rsidRDefault="00703B2E" w:rsidP="00703B2E">
      <w:r>
        <w:t>Y luego deberá capturar la respuesta del cliente, que estará conformada de acuerdo con la siguiente estructura:</w:t>
      </w:r>
    </w:p>
    <w:p w14:paraId="13A9FDBE" w14:textId="13D5D1B2" w:rsidR="00AA2A56" w:rsidRDefault="00AA2A56" w:rsidP="00AA2A56">
      <w:pPr>
        <w:pStyle w:val="Descripcin"/>
        <w:keepNext/>
        <w:jc w:val="center"/>
      </w:pPr>
      <w:bookmarkStart w:id="1645" w:name="_Toc524387593"/>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50</w:t>
      </w:r>
      <w:r w:rsidR="00B05FD8">
        <w:rPr>
          <w:noProof/>
        </w:rPr>
        <w:fldChar w:fldCharType="end"/>
      </w:r>
      <w:r>
        <w:t xml:space="preserve">: </w:t>
      </w:r>
      <w:proofErr w:type="spellStart"/>
      <w:r>
        <w:t>Iq</w:t>
      </w:r>
      <w:proofErr w:type="spellEnd"/>
      <w:r>
        <w:t xml:space="preserve"> </w:t>
      </w:r>
      <w:proofErr w:type="spellStart"/>
      <w:r>
        <w:t>result</w:t>
      </w:r>
      <w:proofErr w:type="spellEnd"/>
      <w:r>
        <w:t xml:space="preserve"> Discovery</w:t>
      </w:r>
      <w:bookmarkEnd w:id="1645"/>
    </w:p>
    <w:p w14:paraId="162DA840" w14:textId="77777777" w:rsidR="00703B2E" w:rsidRDefault="00703B2E" w:rsidP="00703B2E">
      <w:pPr>
        <w:jc w:val="center"/>
      </w:pPr>
      <w:r>
        <w:rPr>
          <w:noProof/>
        </w:rPr>
        <w:drawing>
          <wp:inline distT="0" distB="0" distL="0" distR="0" wp14:anchorId="40757550" wp14:editId="752256ED">
            <wp:extent cx="4680000" cy="1792800"/>
            <wp:effectExtent l="19050" t="19050" r="25400" b="17145"/>
            <wp:docPr id="24660" name="Imagen 2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1792800"/>
                    </a:xfrm>
                    <a:prstGeom prst="rect">
                      <a:avLst/>
                    </a:prstGeom>
                    <a:ln>
                      <a:solidFill>
                        <a:schemeClr val="bg1">
                          <a:lumMod val="50000"/>
                        </a:schemeClr>
                      </a:solidFill>
                    </a:ln>
                  </pic:spPr>
                </pic:pic>
              </a:graphicData>
            </a:graphic>
          </wp:inline>
        </w:drawing>
      </w:r>
    </w:p>
    <w:p w14:paraId="709C63F5" w14:textId="77777777" w:rsidR="00703B2E" w:rsidRDefault="00703B2E" w:rsidP="00703B2E">
      <w:r>
        <w:t xml:space="preserve">Luego de que se </w:t>
      </w:r>
      <w:r w:rsidRPr="00C43D9E">
        <w:t>verifica que el cliente, tanto</w:t>
      </w:r>
      <w:r w:rsidRPr="00C43D9E">
        <w:rPr>
          <w:color w:val="FF0000"/>
        </w:rPr>
        <w:t xml:space="preserve"> </w:t>
      </w:r>
      <w:r w:rsidRPr="00C43D9E">
        <w:t>como el servidor</w:t>
      </w:r>
      <w:r>
        <w:t xml:space="preserve"> soportan el XEP-0348, el cliente envía la «</w:t>
      </w:r>
      <w:proofErr w:type="spellStart"/>
      <w:r>
        <w:t>stanza</w:t>
      </w:r>
      <w:proofErr w:type="spellEnd"/>
      <w:r>
        <w:t>» en la siguiente imagen:</w:t>
      </w:r>
    </w:p>
    <w:p w14:paraId="3AB39D7F" w14:textId="77777777" w:rsidR="00703B2E" w:rsidRDefault="00703B2E" w:rsidP="00703B2E">
      <w:pPr>
        <w:jc w:val="center"/>
        <w:rPr>
          <w:noProof/>
        </w:rPr>
      </w:pPr>
    </w:p>
    <w:p w14:paraId="2DF003A8" w14:textId="0E292F2B" w:rsidR="00AA2A56" w:rsidRDefault="00AA2A56" w:rsidP="00AA2A56">
      <w:pPr>
        <w:pStyle w:val="Descripcin"/>
        <w:keepNext/>
        <w:jc w:val="center"/>
      </w:pPr>
      <w:bookmarkStart w:id="1646" w:name="_Toc524387594"/>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51</w:t>
      </w:r>
      <w:r w:rsidR="00B05FD8">
        <w:rPr>
          <w:noProof/>
        </w:rPr>
        <w:fldChar w:fldCharType="end"/>
      </w:r>
      <w:r>
        <w:t xml:space="preserve">: IQ </w:t>
      </w:r>
      <w:proofErr w:type="spellStart"/>
      <w:r>
        <w:t>get</w:t>
      </w:r>
      <w:proofErr w:type="spellEnd"/>
      <w:r>
        <w:t xml:space="preserve"> </w:t>
      </w:r>
      <w:proofErr w:type="spellStart"/>
      <w:r>
        <w:t>Register</w:t>
      </w:r>
      <w:bookmarkEnd w:id="1646"/>
      <w:proofErr w:type="spellEnd"/>
    </w:p>
    <w:p w14:paraId="17ADF5C5" w14:textId="77777777" w:rsidR="00703B2E" w:rsidRDefault="00703B2E" w:rsidP="00703B2E">
      <w:pPr>
        <w:jc w:val="center"/>
      </w:pPr>
      <w:r>
        <w:rPr>
          <w:noProof/>
        </w:rPr>
        <w:drawing>
          <wp:inline distT="0" distB="0" distL="0" distR="0" wp14:anchorId="416DAC45" wp14:editId="2776BBBE">
            <wp:extent cx="4680000" cy="1285200"/>
            <wp:effectExtent l="19050" t="19050" r="25400"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6104"/>
                    <a:stretch/>
                  </pic:blipFill>
                  <pic:spPr bwMode="auto">
                    <a:xfrm>
                      <a:off x="0" y="0"/>
                      <a:ext cx="4680000" cy="12852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7BA37DF" w14:textId="77777777" w:rsidR="00703B2E" w:rsidRDefault="00703B2E" w:rsidP="00703B2E">
      <w:r>
        <w:t>Luego el host responde con la «</w:t>
      </w:r>
      <w:proofErr w:type="spellStart"/>
      <w:r>
        <w:t>stanza</w:t>
      </w:r>
      <w:proofErr w:type="spellEnd"/>
      <w:r>
        <w:t>» con el formulario de registro en donde le solicita únicamente que el cliente complete cuatro valores, «</w:t>
      </w:r>
      <w:proofErr w:type="spellStart"/>
      <w:r>
        <w:t>username</w:t>
      </w:r>
      <w:proofErr w:type="spellEnd"/>
      <w:r>
        <w:t>», «</w:t>
      </w:r>
      <w:proofErr w:type="spellStart"/>
      <w:proofErr w:type="gramStart"/>
      <w:r>
        <w:t>password</w:t>
      </w:r>
      <w:proofErr w:type="spellEnd"/>
      <w:proofErr w:type="gramEnd"/>
      <w:r>
        <w:t>», «</w:t>
      </w:r>
      <w:proofErr w:type="spellStart"/>
      <w:r w:rsidRPr="00401F2D">
        <w:t>oauth_consumer_key</w:t>
      </w:r>
      <w:proofErr w:type="spellEnd"/>
      <w:r>
        <w:t>», y «</w:t>
      </w:r>
      <w:proofErr w:type="spellStart"/>
      <w:r>
        <w:t>oauth_signature</w:t>
      </w:r>
      <w:proofErr w:type="spellEnd"/>
      <w:r>
        <w:t>». También deja una serie de valores como opcionales, por ejemplo: «</w:t>
      </w:r>
      <w:r w:rsidRPr="00401F2D">
        <w:t>email</w:t>
      </w:r>
      <w:r>
        <w:t>», «</w:t>
      </w:r>
      <w:proofErr w:type="spellStart"/>
      <w:r w:rsidRPr="00401F2D">
        <w:t>first</w:t>
      </w:r>
      <w:proofErr w:type="spellEnd"/>
      <w:r>
        <w:t>», «</w:t>
      </w:r>
      <w:proofErr w:type="spellStart"/>
      <w:r>
        <w:t>last</w:t>
      </w:r>
      <w:proofErr w:type="spellEnd"/>
      <w:r>
        <w:t xml:space="preserve">», y el host envía </w:t>
      </w:r>
      <w:proofErr w:type="spellStart"/>
      <w:r>
        <w:t>envía</w:t>
      </w:r>
      <w:proofErr w:type="spellEnd"/>
      <w:r>
        <w:t xml:space="preserve"> «</w:t>
      </w:r>
      <w:r w:rsidRPr="00401F2D">
        <w:t>FORM_TYPE</w:t>
      </w:r>
      <w:r>
        <w:t>», «</w:t>
      </w:r>
      <w:proofErr w:type="spellStart"/>
      <w:r w:rsidRPr="00401F2D">
        <w:t>oauth_version</w:t>
      </w:r>
      <w:proofErr w:type="spellEnd"/>
      <w:r>
        <w:t>», «</w:t>
      </w:r>
      <w:proofErr w:type="spellStart"/>
      <w:r w:rsidRPr="00401F2D">
        <w:t>oauth_signature_method</w:t>
      </w:r>
      <w:proofErr w:type="spellEnd"/>
      <w:r>
        <w:t>», «</w:t>
      </w:r>
      <w:proofErr w:type="spellStart"/>
      <w:r w:rsidRPr="00401F2D">
        <w:t>oauth_token</w:t>
      </w:r>
      <w:proofErr w:type="spellEnd"/>
      <w:r>
        <w:t>», «</w:t>
      </w:r>
      <w:proofErr w:type="spellStart"/>
      <w:r w:rsidRPr="00401F2D">
        <w:t>oauth_token_secret</w:t>
      </w:r>
      <w:proofErr w:type="spellEnd"/>
      <w:r>
        <w:t>», «</w:t>
      </w:r>
      <w:proofErr w:type="spellStart"/>
      <w:r w:rsidRPr="00401F2D">
        <w:t>oauth_nonce</w:t>
      </w:r>
      <w:proofErr w:type="spellEnd"/>
      <w:r>
        <w:t>» y «</w:t>
      </w:r>
      <w:proofErr w:type="spellStart"/>
      <w:r w:rsidRPr="00401F2D">
        <w:t>oauth_timestamp</w:t>
      </w:r>
      <w:proofErr w:type="spellEnd"/>
      <w:r>
        <w:t>». La «</w:t>
      </w:r>
      <w:proofErr w:type="spellStart"/>
      <w:r>
        <w:t>stanza</w:t>
      </w:r>
      <w:proofErr w:type="spellEnd"/>
      <w:r>
        <w:t>» se puede ver a continuación:</w:t>
      </w:r>
    </w:p>
    <w:p w14:paraId="26AA5BE8" w14:textId="12E06B85" w:rsidR="00AA2A56" w:rsidRDefault="00AA2A56" w:rsidP="00AA2A56">
      <w:pPr>
        <w:pStyle w:val="Descripcin"/>
        <w:keepNext/>
        <w:jc w:val="center"/>
      </w:pPr>
      <w:bookmarkStart w:id="1647" w:name="_Toc524387595"/>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52</w:t>
      </w:r>
      <w:r w:rsidR="00B05FD8">
        <w:rPr>
          <w:noProof/>
        </w:rPr>
        <w:fldChar w:fldCharType="end"/>
      </w:r>
      <w:r>
        <w:t xml:space="preserve">: IQ </w:t>
      </w:r>
      <w:proofErr w:type="spellStart"/>
      <w:r>
        <w:t>result</w:t>
      </w:r>
      <w:proofErr w:type="spellEnd"/>
      <w:r>
        <w:t xml:space="preserve"> </w:t>
      </w:r>
      <w:proofErr w:type="spellStart"/>
      <w:r>
        <w:t>Register</w:t>
      </w:r>
      <w:bookmarkEnd w:id="1647"/>
      <w:proofErr w:type="spellEnd"/>
    </w:p>
    <w:p w14:paraId="0DFE2D6C" w14:textId="77777777" w:rsidR="00703B2E" w:rsidRDefault="00703B2E" w:rsidP="00703B2E">
      <w:pPr>
        <w:jc w:val="center"/>
      </w:pPr>
      <w:r>
        <w:rPr>
          <w:noProof/>
        </w:rPr>
        <w:drawing>
          <wp:inline distT="0" distB="0" distL="0" distR="0" wp14:anchorId="110D385A" wp14:editId="43377D62">
            <wp:extent cx="4260555" cy="7517674"/>
            <wp:effectExtent l="19050" t="19050" r="26035" b="266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1027" cy="7518507"/>
                    </a:xfrm>
                    <a:prstGeom prst="rect">
                      <a:avLst/>
                    </a:prstGeom>
                    <a:ln>
                      <a:solidFill>
                        <a:schemeClr val="bg1">
                          <a:lumMod val="50000"/>
                        </a:schemeClr>
                      </a:solidFill>
                    </a:ln>
                  </pic:spPr>
                </pic:pic>
              </a:graphicData>
            </a:graphic>
          </wp:inline>
        </w:drawing>
      </w:r>
    </w:p>
    <w:p w14:paraId="6B213FAE" w14:textId="77777777" w:rsidR="00703B2E" w:rsidRDefault="00703B2E" w:rsidP="00703B2E">
      <w:r>
        <w:lastRenderedPageBreak/>
        <w:t>Luego el cliente recibe esta respuesta del servidor para luego comenzar la generación de «</w:t>
      </w:r>
      <w:proofErr w:type="spellStart"/>
      <w:r>
        <w:t>oauth_signature</w:t>
      </w:r>
      <w:proofErr w:type="spellEnd"/>
      <w:r>
        <w:t xml:space="preserve">» dependiendo del </w:t>
      </w:r>
      <w:r w:rsidRPr="00C43D9E">
        <w:t>método de fir</w:t>
      </w:r>
      <w:r>
        <w:t xml:space="preserve">mado elegido, será: </w:t>
      </w:r>
    </w:p>
    <w:p w14:paraId="7594DFEF" w14:textId="77777777" w:rsidR="00703B2E" w:rsidRDefault="00703B2E" w:rsidP="00703B2E">
      <w:pPr>
        <w:pStyle w:val="Prrafodelista"/>
        <w:numPr>
          <w:ilvl w:val="0"/>
          <w:numId w:val="57"/>
        </w:numPr>
        <w:spacing w:before="0" w:after="160" w:line="259" w:lineRule="auto"/>
        <w:jc w:val="left"/>
      </w:pPr>
      <w:r>
        <w:t>H</w:t>
      </w:r>
      <w:r w:rsidRPr="00D9488B">
        <w:t>MAC-SHA1</w:t>
      </w:r>
    </w:p>
    <w:p w14:paraId="6B5FB90D" w14:textId="77777777" w:rsidR="00703B2E" w:rsidRDefault="00703B2E" w:rsidP="00703B2E">
      <w:pPr>
        <w:pStyle w:val="Prrafodelista"/>
        <w:numPr>
          <w:ilvl w:val="0"/>
          <w:numId w:val="57"/>
        </w:numPr>
        <w:spacing w:before="0" w:after="160" w:line="259" w:lineRule="auto"/>
        <w:jc w:val="left"/>
      </w:pPr>
      <w:r w:rsidRPr="00D9488B">
        <w:t>HMAC-SHA</w:t>
      </w:r>
      <w:r>
        <w:t>256</w:t>
      </w:r>
    </w:p>
    <w:p w14:paraId="524B10D9" w14:textId="77777777" w:rsidR="00703B2E" w:rsidRDefault="00703B2E" w:rsidP="00703B2E">
      <w:pPr>
        <w:pStyle w:val="Prrafodelista"/>
        <w:numPr>
          <w:ilvl w:val="0"/>
          <w:numId w:val="57"/>
        </w:numPr>
        <w:spacing w:before="0" w:after="160" w:line="259" w:lineRule="auto"/>
        <w:jc w:val="left"/>
      </w:pPr>
      <w:r w:rsidRPr="00D9488B">
        <w:t>RSA-SHA1</w:t>
      </w:r>
    </w:p>
    <w:p w14:paraId="24D228AE" w14:textId="77777777" w:rsidR="00703B2E" w:rsidRDefault="00703B2E" w:rsidP="00703B2E">
      <w:pPr>
        <w:pStyle w:val="Prrafodelista"/>
        <w:numPr>
          <w:ilvl w:val="0"/>
          <w:numId w:val="57"/>
        </w:numPr>
        <w:spacing w:before="0" w:after="160" w:line="259" w:lineRule="auto"/>
      </w:pPr>
      <w:r w:rsidRPr="00D9488B">
        <w:t>PLAINTEXT</w:t>
      </w:r>
    </w:p>
    <w:p w14:paraId="2D6F5881" w14:textId="77777777" w:rsidR="00703B2E" w:rsidRDefault="00703B2E" w:rsidP="00703B2E">
      <w:r>
        <w:t>Por seguridad, se estableció como método de firmado único el HMAC-SHA256.</w:t>
      </w:r>
    </w:p>
    <w:p w14:paraId="23A316AB" w14:textId="77777777" w:rsidR="00703B2E" w:rsidRPr="001C7C2A" w:rsidRDefault="00703B2E" w:rsidP="00703B2E"/>
    <w:p w14:paraId="42A974BD" w14:textId="77777777" w:rsidR="00703B2E" w:rsidRDefault="00703B2E" w:rsidP="00703B2E">
      <w:pPr>
        <w:pStyle w:val="Ttulo3"/>
      </w:pPr>
      <w:bookmarkStart w:id="1648" w:name="_Toc524387387"/>
      <w:r>
        <w:t>A.1.3.3 Resultados</w:t>
      </w:r>
      <w:bookmarkEnd w:id="1648"/>
    </w:p>
    <w:p w14:paraId="79F04F99" w14:textId="77777777" w:rsidR="00703B2E" w:rsidRPr="00AD663F" w:rsidRDefault="00703B2E" w:rsidP="00703B2E">
      <w:r>
        <w:t xml:space="preserve">Luego de </w:t>
      </w:r>
      <w:r w:rsidRPr="00C43D9E">
        <w:t xml:space="preserve">seguir con la </w:t>
      </w:r>
      <w:r>
        <w:t xml:space="preserve">metodología de proyecto, </w:t>
      </w:r>
      <w:r w:rsidRPr="00C43D9E">
        <w:t>junto a la de d</w:t>
      </w:r>
      <w:r>
        <w:t>esarrollo, tenemos como la asignación de horas a cada tarea de la historia de usuario seleccionada para el desarrollo en este Sprint. Se puede apreciar el resultado en los gráficos e imagines a continuación:</w:t>
      </w:r>
    </w:p>
    <w:p w14:paraId="51C40528" w14:textId="284E585D" w:rsidR="00AA2A56" w:rsidRDefault="00AA2A56" w:rsidP="00AA2A56">
      <w:pPr>
        <w:pStyle w:val="Descripcin"/>
        <w:keepNext/>
      </w:pPr>
      <w:bookmarkStart w:id="1649" w:name="_Toc524387451"/>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50</w:t>
      </w:r>
      <w:r w:rsidR="00B05FD8">
        <w:rPr>
          <w:noProof/>
        </w:rPr>
        <w:fldChar w:fldCharType="end"/>
      </w:r>
      <w:r>
        <w:t xml:space="preserve">: Sprint 3 - </w:t>
      </w:r>
      <w:proofErr w:type="spellStart"/>
      <w:r>
        <w:t>Burndown</w:t>
      </w:r>
      <w:proofErr w:type="spellEnd"/>
      <w:r>
        <w:t xml:space="preserve"> de sprint backlog.</w:t>
      </w:r>
      <w:bookmarkEnd w:id="1649"/>
    </w:p>
    <w:p w14:paraId="132A91BA" w14:textId="77777777" w:rsidR="00703B2E" w:rsidRDefault="00703B2E" w:rsidP="00703B2E">
      <w:r>
        <w:rPr>
          <w:noProof/>
        </w:rPr>
        <w:drawing>
          <wp:inline distT="0" distB="0" distL="0" distR="0" wp14:anchorId="42D1E447" wp14:editId="092F632B">
            <wp:extent cx="5321643" cy="1612646"/>
            <wp:effectExtent l="19050" t="19050" r="1270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6"/>
                    <a:stretch/>
                  </pic:blipFill>
                  <pic:spPr bwMode="auto">
                    <a:xfrm>
                      <a:off x="0" y="0"/>
                      <a:ext cx="5335136" cy="161673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3254AD5" w14:textId="77777777" w:rsidR="00703B2E" w:rsidRDefault="00703B2E" w:rsidP="00703B2E"/>
    <w:p w14:paraId="4503B09B" w14:textId="5E9F89FA" w:rsidR="00AA2A56" w:rsidRDefault="00AA2A56" w:rsidP="00AA2A56">
      <w:pPr>
        <w:pStyle w:val="Descripcin"/>
        <w:keepNext/>
      </w:pPr>
      <w:bookmarkStart w:id="1650" w:name="_Toc524387452"/>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51</w:t>
      </w:r>
      <w:r w:rsidR="00B05FD8">
        <w:rPr>
          <w:noProof/>
        </w:rPr>
        <w:fldChar w:fldCharType="end"/>
      </w:r>
      <w:r>
        <w:t>: Sprint 3 - Evolución semanal de riegos.</w:t>
      </w:r>
      <w:bookmarkEnd w:id="1650"/>
    </w:p>
    <w:p w14:paraId="28B4CB69" w14:textId="77777777" w:rsidR="00703B2E" w:rsidRDefault="00703B2E" w:rsidP="00703B2E">
      <w:r>
        <w:rPr>
          <w:noProof/>
        </w:rPr>
        <w:drawing>
          <wp:inline distT="0" distB="0" distL="0" distR="0" wp14:anchorId="79FC2742" wp14:editId="597B097C">
            <wp:extent cx="5346356" cy="2395516"/>
            <wp:effectExtent l="0" t="0" r="698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59568" cy="2401436"/>
                    </a:xfrm>
                    <a:prstGeom prst="rect">
                      <a:avLst/>
                    </a:prstGeom>
                  </pic:spPr>
                </pic:pic>
              </a:graphicData>
            </a:graphic>
          </wp:inline>
        </w:drawing>
      </w:r>
    </w:p>
    <w:p w14:paraId="3AEC428D" w14:textId="77777777" w:rsidR="00703B2E" w:rsidRDefault="00703B2E" w:rsidP="00703B2E">
      <w:pPr>
        <w:rPr>
          <w:noProof/>
        </w:rPr>
      </w:pPr>
    </w:p>
    <w:p w14:paraId="14C1F909" w14:textId="77777777" w:rsidR="00703B2E" w:rsidRDefault="00703B2E" w:rsidP="00703B2E">
      <w:pPr>
        <w:jc w:val="center"/>
        <w:rPr>
          <w:noProof/>
        </w:rPr>
      </w:pPr>
    </w:p>
    <w:p w14:paraId="005C1FA9" w14:textId="79813189" w:rsidR="00AA2A56" w:rsidRDefault="00AA2A56" w:rsidP="00AA2A56">
      <w:pPr>
        <w:pStyle w:val="Descripcin"/>
        <w:keepNext/>
        <w:jc w:val="center"/>
      </w:pPr>
      <w:bookmarkStart w:id="1651" w:name="_Toc524387596"/>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53</w:t>
      </w:r>
      <w:r w:rsidR="00B05FD8">
        <w:rPr>
          <w:noProof/>
        </w:rPr>
        <w:fldChar w:fldCharType="end"/>
      </w:r>
      <w:r>
        <w:t>: Sprint 3 - Grafico de evolución semanal de riesgos.</w:t>
      </w:r>
      <w:bookmarkEnd w:id="1651"/>
    </w:p>
    <w:p w14:paraId="707B91A1" w14:textId="77777777" w:rsidR="00703B2E" w:rsidRDefault="00703B2E" w:rsidP="00703B2E">
      <w:pPr>
        <w:jc w:val="center"/>
        <w:rPr>
          <w:noProof/>
        </w:rPr>
      </w:pPr>
      <w:r>
        <w:rPr>
          <w:noProof/>
        </w:rPr>
        <w:drawing>
          <wp:inline distT="0" distB="0" distL="0" distR="0" wp14:anchorId="6027B349" wp14:editId="6E15DE2B">
            <wp:extent cx="4210050" cy="336550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81" t="2349" r="1763" b="1897"/>
                    <a:stretch/>
                  </pic:blipFill>
                  <pic:spPr bwMode="auto">
                    <a:xfrm>
                      <a:off x="0" y="0"/>
                      <a:ext cx="4210050" cy="3365500"/>
                    </a:xfrm>
                    <a:prstGeom prst="rect">
                      <a:avLst/>
                    </a:prstGeom>
                    <a:ln>
                      <a:noFill/>
                    </a:ln>
                    <a:extLst>
                      <a:ext uri="{53640926-AAD7-44D8-BBD7-CCE9431645EC}">
                        <a14:shadowObscured xmlns:a14="http://schemas.microsoft.com/office/drawing/2010/main"/>
                      </a:ext>
                    </a:extLst>
                  </pic:spPr>
                </pic:pic>
              </a:graphicData>
            </a:graphic>
          </wp:inline>
        </w:drawing>
      </w:r>
    </w:p>
    <w:p w14:paraId="74BB8A2B" w14:textId="1DB8D01B" w:rsidR="00AA2A56" w:rsidRDefault="00AA2A56" w:rsidP="00AA2A56">
      <w:pPr>
        <w:pStyle w:val="Descripcin"/>
        <w:keepNext/>
      </w:pPr>
      <w:bookmarkStart w:id="1652" w:name="_Toc524387597"/>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54</w:t>
      </w:r>
      <w:r w:rsidR="00B05FD8">
        <w:rPr>
          <w:noProof/>
        </w:rPr>
        <w:fldChar w:fldCharType="end"/>
      </w:r>
      <w:r>
        <w:t xml:space="preserve">: IQ </w:t>
      </w:r>
      <w:proofErr w:type="spellStart"/>
      <w:r>
        <w:t>result</w:t>
      </w:r>
      <w:proofErr w:type="spellEnd"/>
      <w:r>
        <w:t xml:space="preserve"> </w:t>
      </w:r>
      <w:proofErr w:type="spellStart"/>
      <w:r>
        <w:t>Register</w:t>
      </w:r>
      <w:proofErr w:type="spellEnd"/>
      <w:r>
        <w:t xml:space="preserve"> generado por el servidor Openfire modificado.</w:t>
      </w:r>
      <w:bookmarkEnd w:id="1652"/>
    </w:p>
    <w:p w14:paraId="30681FCF" w14:textId="7F13E5FC" w:rsidR="00703B2E" w:rsidRDefault="00703B2E" w:rsidP="00703B2E">
      <w:r>
        <w:rPr>
          <w:noProof/>
        </w:rPr>
        <w:drawing>
          <wp:inline distT="0" distB="0" distL="0" distR="0" wp14:anchorId="57F911FA" wp14:editId="77E92BCA">
            <wp:extent cx="5357125" cy="5992837"/>
            <wp:effectExtent l="19050" t="19050" r="15240" b="273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45"/>
                    <a:stretch/>
                  </pic:blipFill>
                  <pic:spPr bwMode="auto">
                    <a:xfrm>
                      <a:off x="0" y="0"/>
                      <a:ext cx="5369691" cy="60068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0C49DA" w14:textId="62B60259" w:rsidR="00AA2A56" w:rsidRDefault="00AA2A56" w:rsidP="00AA2A56">
      <w:pPr>
        <w:pStyle w:val="Descripcin"/>
        <w:keepNext/>
      </w:pPr>
      <w:bookmarkStart w:id="1653" w:name="_Toc524387598"/>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55</w:t>
      </w:r>
      <w:r w:rsidR="00B05FD8">
        <w:rPr>
          <w:noProof/>
        </w:rPr>
        <w:fldChar w:fldCharType="end"/>
      </w:r>
      <w:r>
        <w:t xml:space="preserve">: </w:t>
      </w:r>
      <w:r w:rsidR="004F45D3">
        <w:t xml:space="preserve">IQ </w:t>
      </w:r>
      <w:r>
        <w:t>error</w:t>
      </w:r>
      <w:r w:rsidR="004F45D3">
        <w:t xml:space="preserve"> </w:t>
      </w:r>
      <w:proofErr w:type="spellStart"/>
      <w:r w:rsidR="004F45D3">
        <w:t>Register</w:t>
      </w:r>
      <w:proofErr w:type="spellEnd"/>
      <w:r w:rsidR="004F45D3">
        <w:t>.</w:t>
      </w:r>
      <w:bookmarkEnd w:id="1653"/>
    </w:p>
    <w:p w14:paraId="2599270F" w14:textId="77777777" w:rsidR="00703B2E" w:rsidRDefault="00703B2E" w:rsidP="00703B2E">
      <w:r>
        <w:rPr>
          <w:noProof/>
        </w:rPr>
        <w:drawing>
          <wp:inline distT="0" distB="0" distL="0" distR="0" wp14:anchorId="1AFAA4F1" wp14:editId="353DBD24">
            <wp:extent cx="5278584" cy="851095"/>
            <wp:effectExtent l="19050" t="19050" r="17780" b="254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8139" cy="884883"/>
                    </a:xfrm>
                    <a:prstGeom prst="rect">
                      <a:avLst/>
                    </a:prstGeom>
                    <a:ln>
                      <a:solidFill>
                        <a:schemeClr val="bg1">
                          <a:lumMod val="50000"/>
                        </a:schemeClr>
                      </a:solidFill>
                    </a:ln>
                  </pic:spPr>
                </pic:pic>
              </a:graphicData>
            </a:graphic>
          </wp:inline>
        </w:drawing>
      </w:r>
    </w:p>
    <w:p w14:paraId="7F7C42A3" w14:textId="77777777" w:rsidR="00703B2E" w:rsidRDefault="00703B2E" w:rsidP="00703B2E">
      <w:pPr>
        <w:pStyle w:val="Ttulo3"/>
      </w:pPr>
      <w:bookmarkStart w:id="1654" w:name="_Toc524387388"/>
      <w:r>
        <w:t>A.1.3.4 Evidencia</w:t>
      </w:r>
      <w:bookmarkEnd w:id="1654"/>
    </w:p>
    <w:p w14:paraId="5D155F66" w14:textId="4EB83132" w:rsidR="00703B2E" w:rsidRPr="00744F29" w:rsidRDefault="00703B2E" w:rsidP="00703B2E">
      <w:r>
        <w:lastRenderedPageBreak/>
        <w:t xml:space="preserve">El código fuente fue almacenado en el repositorio «Openfire» de </w:t>
      </w:r>
      <w:proofErr w:type="spellStart"/>
      <w:r>
        <w:t>Github</w:t>
      </w:r>
      <w:proofErr w:type="spellEnd"/>
      <w:r>
        <w:t xml:space="preserve">, en este lugar se realizaron los </w:t>
      </w:r>
      <w:proofErr w:type="spellStart"/>
      <w:r>
        <w:t>commits</w:t>
      </w:r>
      <w:proofErr w:type="spellEnd"/>
      <w:r>
        <w:t xml:space="preserve"> necesario para </w:t>
      </w:r>
      <w:r w:rsidRPr="00C43D9E">
        <w:t xml:space="preserve">este fin, los detales </w:t>
      </w:r>
      <w:r>
        <w:t>se pueden visualizar en</w:t>
      </w:r>
      <w:r w:rsidR="004F45D3">
        <w:t xml:space="preserve"> la </w:t>
      </w:r>
      <w:r w:rsidR="004F45D3">
        <w:fldChar w:fldCharType="begin"/>
      </w:r>
      <w:r w:rsidR="004F45D3">
        <w:instrText xml:space="preserve"> REF _Ref524383535 \h </w:instrText>
      </w:r>
      <w:r w:rsidR="004F45D3">
        <w:fldChar w:fldCharType="separate"/>
      </w:r>
      <w:r w:rsidR="004F45D3">
        <w:t xml:space="preserve">Figura </w:t>
      </w:r>
      <w:r w:rsidR="004F45D3">
        <w:rPr>
          <w:noProof/>
        </w:rPr>
        <w:t>55</w:t>
      </w:r>
      <w:r w:rsidR="004F45D3">
        <w:fldChar w:fldCharType="end"/>
      </w:r>
      <w:r>
        <w:t>.</w:t>
      </w:r>
    </w:p>
    <w:p w14:paraId="5384F24B" w14:textId="0E6E742D" w:rsidR="004F45D3" w:rsidRDefault="004F45D3" w:rsidP="004F45D3">
      <w:pPr>
        <w:pStyle w:val="Descripcin"/>
        <w:keepNext/>
        <w:jc w:val="center"/>
      </w:pPr>
      <w:bookmarkStart w:id="1655" w:name="_Ref524383535"/>
      <w:bookmarkStart w:id="1656" w:name="_Toc524387599"/>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56</w:t>
      </w:r>
      <w:r w:rsidR="00B05FD8">
        <w:rPr>
          <w:noProof/>
        </w:rPr>
        <w:fldChar w:fldCharType="end"/>
      </w:r>
      <w:r>
        <w:t>: Sprint 3 - Evidencia GitHub</w:t>
      </w:r>
      <w:bookmarkEnd w:id="1655"/>
      <w:bookmarkEnd w:id="1656"/>
    </w:p>
    <w:p w14:paraId="17F9B362" w14:textId="77777777" w:rsidR="00703B2E" w:rsidRDefault="00703B2E" w:rsidP="00703B2E">
      <w:pPr>
        <w:jc w:val="center"/>
      </w:pPr>
      <w:r>
        <w:rPr>
          <w:noProof/>
        </w:rPr>
        <w:drawing>
          <wp:inline distT="0" distB="0" distL="0" distR="0" wp14:anchorId="55715861" wp14:editId="78586C02">
            <wp:extent cx="5400000" cy="3891600"/>
            <wp:effectExtent l="19050" t="19050" r="10795" b="139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3891600"/>
                    </a:xfrm>
                    <a:prstGeom prst="rect">
                      <a:avLst/>
                    </a:prstGeom>
                    <a:ln>
                      <a:solidFill>
                        <a:schemeClr val="bg1">
                          <a:lumMod val="50000"/>
                        </a:schemeClr>
                      </a:solidFill>
                    </a:ln>
                  </pic:spPr>
                </pic:pic>
              </a:graphicData>
            </a:graphic>
          </wp:inline>
        </w:drawing>
      </w:r>
    </w:p>
    <w:p w14:paraId="61637C95" w14:textId="10E4ACB4" w:rsidR="00703B2E" w:rsidRDefault="00703B2E" w:rsidP="00703B2E">
      <w:r>
        <w:t xml:space="preserve">De igual modo, en </w:t>
      </w:r>
      <w:proofErr w:type="spellStart"/>
      <w:r>
        <w:t>Github</w:t>
      </w:r>
      <w:proofErr w:type="spellEnd"/>
      <w:r>
        <w:t xml:space="preserve"> se realizó el seguimiento de incidencias, los detalles se pueden apreciar en la</w:t>
      </w:r>
      <w:r w:rsidR="004F45D3">
        <w:t xml:space="preserve"> </w:t>
      </w:r>
      <w:r w:rsidR="004F45D3">
        <w:fldChar w:fldCharType="begin"/>
      </w:r>
      <w:r w:rsidR="004F45D3">
        <w:instrText xml:space="preserve"> REF _Ref524383606 \h </w:instrText>
      </w:r>
      <w:r w:rsidR="004F45D3">
        <w:fldChar w:fldCharType="separate"/>
      </w:r>
      <w:r w:rsidR="004F45D3">
        <w:t xml:space="preserve">Figura </w:t>
      </w:r>
      <w:r w:rsidR="004F45D3">
        <w:rPr>
          <w:noProof/>
        </w:rPr>
        <w:t>56</w:t>
      </w:r>
      <w:r w:rsidR="004F45D3">
        <w:fldChar w:fldCharType="end"/>
      </w:r>
      <w:r>
        <w:t>.</w:t>
      </w:r>
    </w:p>
    <w:p w14:paraId="27057965" w14:textId="2B7E9AB7" w:rsidR="004F45D3" w:rsidRDefault="004F45D3" w:rsidP="004F45D3">
      <w:pPr>
        <w:pStyle w:val="Descripcin"/>
        <w:keepNext/>
        <w:jc w:val="center"/>
      </w:pPr>
      <w:bookmarkStart w:id="1657" w:name="_Ref524383606"/>
      <w:bookmarkStart w:id="1658" w:name="_Toc524387600"/>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57</w:t>
      </w:r>
      <w:r w:rsidR="00B05FD8">
        <w:rPr>
          <w:noProof/>
        </w:rPr>
        <w:fldChar w:fldCharType="end"/>
      </w:r>
      <w:bookmarkEnd w:id="1657"/>
      <w:r>
        <w:t>: Sprint 3 - Evidencia de incidencias.</w:t>
      </w:r>
      <w:bookmarkEnd w:id="1658"/>
    </w:p>
    <w:p w14:paraId="40AF52FF" w14:textId="77777777" w:rsidR="00703B2E" w:rsidRDefault="00703B2E" w:rsidP="00703B2E">
      <w:pPr>
        <w:jc w:val="center"/>
      </w:pPr>
      <w:r>
        <w:rPr>
          <w:noProof/>
        </w:rPr>
        <w:drawing>
          <wp:inline distT="0" distB="0" distL="0" distR="0" wp14:anchorId="733482B5" wp14:editId="40874EDE">
            <wp:extent cx="5400000" cy="2419200"/>
            <wp:effectExtent l="19050" t="19050" r="10795" b="196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2419200"/>
                    </a:xfrm>
                    <a:prstGeom prst="rect">
                      <a:avLst/>
                    </a:prstGeom>
                    <a:ln>
                      <a:solidFill>
                        <a:schemeClr val="bg1">
                          <a:lumMod val="50000"/>
                        </a:schemeClr>
                      </a:solidFill>
                    </a:ln>
                  </pic:spPr>
                </pic:pic>
              </a:graphicData>
            </a:graphic>
          </wp:inline>
        </w:drawing>
      </w:r>
    </w:p>
    <w:p w14:paraId="210FC593" w14:textId="1AB39E1D" w:rsidR="00703B2E" w:rsidRDefault="00703B2E" w:rsidP="00703B2E">
      <w:r>
        <w:t xml:space="preserve">También al final del sprint se generó el reléase del producto preliminar de software con el título 4.3.1.-beta.3.1. la evidencia de </w:t>
      </w:r>
      <w:r w:rsidR="004F45D3">
        <w:t>esto</w:t>
      </w:r>
      <w:r>
        <w:t xml:space="preserve"> se puede ver en la</w:t>
      </w:r>
      <w:r w:rsidR="00D46A6F">
        <w:t xml:space="preserve"> </w:t>
      </w:r>
      <w:r w:rsidR="00D46A6F">
        <w:fldChar w:fldCharType="begin"/>
      </w:r>
      <w:r w:rsidR="00D46A6F">
        <w:instrText xml:space="preserve"> REF _Ref524422721 \h </w:instrText>
      </w:r>
      <w:r w:rsidR="00D46A6F">
        <w:fldChar w:fldCharType="separate"/>
      </w:r>
      <w:r w:rsidR="00D46A6F">
        <w:t xml:space="preserve">Figura </w:t>
      </w:r>
      <w:r w:rsidR="00D46A6F">
        <w:rPr>
          <w:noProof/>
        </w:rPr>
        <w:t>58</w:t>
      </w:r>
      <w:r w:rsidR="00D46A6F">
        <w:fldChar w:fldCharType="end"/>
      </w:r>
      <w:r>
        <w:t>, a continuación.</w:t>
      </w:r>
    </w:p>
    <w:p w14:paraId="2822A149" w14:textId="3C02C4CC" w:rsidR="004F45D3" w:rsidRDefault="004F45D3" w:rsidP="004F45D3">
      <w:pPr>
        <w:pStyle w:val="Descripcin"/>
        <w:keepNext/>
        <w:jc w:val="center"/>
      </w:pPr>
      <w:bookmarkStart w:id="1659" w:name="_Ref524422721"/>
      <w:bookmarkStart w:id="1660" w:name="_Toc524387601"/>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58</w:t>
      </w:r>
      <w:r w:rsidR="00B05FD8">
        <w:rPr>
          <w:noProof/>
        </w:rPr>
        <w:fldChar w:fldCharType="end"/>
      </w:r>
      <w:bookmarkEnd w:id="1659"/>
      <w:r>
        <w:t>: Sprint 3 - Liberación.</w:t>
      </w:r>
      <w:bookmarkEnd w:id="1660"/>
    </w:p>
    <w:p w14:paraId="751B5012" w14:textId="77777777" w:rsidR="00703B2E" w:rsidRPr="005466F5" w:rsidRDefault="00703B2E" w:rsidP="00703B2E">
      <w:pPr>
        <w:jc w:val="center"/>
      </w:pPr>
      <w:r>
        <w:rPr>
          <w:noProof/>
        </w:rPr>
        <w:drawing>
          <wp:inline distT="0" distB="0" distL="0" distR="0" wp14:anchorId="21E970E5" wp14:editId="139CB74B">
            <wp:extent cx="5400000" cy="2768400"/>
            <wp:effectExtent l="19050" t="19050" r="10795" b="133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2768400"/>
                    </a:xfrm>
                    <a:prstGeom prst="rect">
                      <a:avLst/>
                    </a:prstGeom>
                    <a:noFill/>
                    <a:ln>
                      <a:solidFill>
                        <a:schemeClr val="bg1">
                          <a:lumMod val="50000"/>
                        </a:schemeClr>
                      </a:solidFill>
                    </a:ln>
                  </pic:spPr>
                </pic:pic>
              </a:graphicData>
            </a:graphic>
          </wp:inline>
        </w:drawing>
      </w:r>
    </w:p>
    <w:p w14:paraId="33DBC12B" w14:textId="77777777" w:rsidR="00703B2E" w:rsidRDefault="00703B2E" w:rsidP="00703B2E">
      <w:pPr>
        <w:pStyle w:val="Ttulo3"/>
      </w:pPr>
      <w:bookmarkStart w:id="1661" w:name="_Toc524387389"/>
      <w:r>
        <w:t>A.1.3.5 Post-Mortem</w:t>
      </w:r>
      <w:bookmarkEnd w:id="1661"/>
    </w:p>
    <w:p w14:paraId="108E6790" w14:textId="77777777" w:rsidR="00703B2E" w:rsidRDefault="00703B2E" w:rsidP="00703B2E">
      <w:pPr>
        <w:rPr>
          <w:b/>
        </w:rPr>
      </w:pPr>
      <w:r w:rsidRPr="00500C58">
        <w:rPr>
          <w:b/>
        </w:rPr>
        <w:t>Problemas resueltos</w:t>
      </w:r>
    </w:p>
    <w:p w14:paraId="4227CA17" w14:textId="77777777" w:rsidR="00703B2E" w:rsidRDefault="00703B2E" w:rsidP="00703B2E">
      <w:pPr>
        <w:pStyle w:val="Prrafodelista"/>
        <w:numPr>
          <w:ilvl w:val="0"/>
          <w:numId w:val="58"/>
        </w:numPr>
        <w:spacing w:before="0" w:after="160" w:line="259" w:lineRule="auto"/>
      </w:pPr>
      <w:r w:rsidRPr="00C43D9E">
        <w:t xml:space="preserve">Brindamos la solución al problema central del proyecto, el cual consistía en que el servidor XMPP «Openfire» pudiese responder a las solicitudes </w:t>
      </w:r>
      <w:r w:rsidRPr="00C43D9E">
        <w:lastRenderedPageBreak/>
        <w:t>de registro de identidades mediante el uso del XEP-0348. De igual manera se proveyó solución a los bugs asociados</w:t>
      </w:r>
      <w:r>
        <w:t>.</w:t>
      </w:r>
    </w:p>
    <w:p w14:paraId="0B80B8D6" w14:textId="77777777" w:rsidR="00703B2E" w:rsidRPr="008901F8" w:rsidRDefault="00703B2E" w:rsidP="00703B2E">
      <w:pPr>
        <w:rPr>
          <w:b/>
        </w:rPr>
      </w:pPr>
      <w:r w:rsidRPr="008901F8">
        <w:rPr>
          <w:b/>
        </w:rPr>
        <w:t>Problemas futuros</w:t>
      </w:r>
    </w:p>
    <w:p w14:paraId="643FB378" w14:textId="77777777" w:rsidR="00703B2E" w:rsidRDefault="00703B2E" w:rsidP="00703B2E">
      <w:pPr>
        <w:pStyle w:val="Prrafodelista"/>
        <w:numPr>
          <w:ilvl w:val="0"/>
          <w:numId w:val="58"/>
        </w:numPr>
        <w:spacing w:before="0" w:after="160" w:line="259" w:lineRule="auto"/>
      </w:pPr>
      <w:r>
        <w:t xml:space="preserve">Se ha completado el desarrollo asociado al servidor «Openfire». Pero aún </w:t>
      </w:r>
      <w:r w:rsidRPr="00C43D9E">
        <w:t>queda el desarrollo correspondiente a librería «SMACK», el cual consiste</w:t>
      </w:r>
      <w:r>
        <w:t>,</w:t>
      </w:r>
      <w:r w:rsidRPr="00C43D9E">
        <w:t xml:space="preserve"> de manera</w:t>
      </w:r>
      <w:r w:rsidRPr="00DC2665">
        <w:t xml:space="preserve"> similar</w:t>
      </w:r>
      <w:r>
        <w:t>, a la codificación de Servidor XMPP Openfire, es decir, agregar la funcionalidad de creación de identidades mediante la especificación XEP-0348.</w:t>
      </w:r>
    </w:p>
    <w:p w14:paraId="7AD4F89A" w14:textId="77777777" w:rsidR="00703B2E" w:rsidRDefault="00703B2E" w:rsidP="00703B2E">
      <w:pPr>
        <w:pStyle w:val="Prrafodelista"/>
        <w:numPr>
          <w:ilvl w:val="0"/>
          <w:numId w:val="58"/>
        </w:numPr>
        <w:spacing w:before="0" w:after="160" w:line="259" w:lineRule="auto"/>
      </w:pPr>
      <w:r>
        <w:t>También tenemos las historias de usuario OF0348-HU-02 también la OF0348-HU-04 y la OF0348-HU-05.</w:t>
      </w:r>
    </w:p>
    <w:p w14:paraId="57522F5E" w14:textId="77777777" w:rsidR="00703B2E" w:rsidRPr="004B54F0" w:rsidRDefault="00703B2E" w:rsidP="00703B2E">
      <w:pPr>
        <w:rPr>
          <w:b/>
        </w:rPr>
      </w:pPr>
      <w:r w:rsidRPr="004B54F0">
        <w:rPr>
          <w:b/>
        </w:rPr>
        <w:t>Lecciones aprendidas</w:t>
      </w:r>
    </w:p>
    <w:p w14:paraId="06F01A12" w14:textId="77777777" w:rsidR="00703B2E" w:rsidRDefault="00703B2E" w:rsidP="00703B2E">
      <w:pPr>
        <w:pStyle w:val="Prrafodelista"/>
        <w:numPr>
          <w:ilvl w:val="0"/>
          <w:numId w:val="59"/>
        </w:numPr>
        <w:spacing w:before="0" w:after="160" w:line="259" w:lineRule="auto"/>
      </w:pPr>
      <w:r>
        <w:t>Dentro de las consideraciones que debemos tener</w:t>
      </w:r>
      <w:r w:rsidRPr="00C43D9E">
        <w:t xml:space="preserve">, está la de evaluar de mejor manera la gestión de riesgos al comenzar el proceso de un Sprint, pero investigando un poco </w:t>
      </w:r>
      <w:r>
        <w:t>más allá, se encontró que SCUM no determina de buena manera quien es el encargado de la gestión de riesgo, debido a que no puede gestionar ciertos riesgos intrínsecos al desarrollo de la metodología del proyecto, que en este caso es SCUM. Por ende, como los académicos no tienen consenso en este punto, se le asigno esta labor al director de proyecto.</w:t>
      </w:r>
    </w:p>
    <w:p w14:paraId="4424CDC0" w14:textId="77777777" w:rsidR="00703B2E" w:rsidRDefault="00703B2E" w:rsidP="00703B2E">
      <w:pPr>
        <w:rPr>
          <w:b/>
        </w:rPr>
      </w:pPr>
      <w:r>
        <w:t xml:space="preserve"> </w:t>
      </w:r>
      <w:r w:rsidRPr="009A1A17">
        <w:rPr>
          <w:b/>
        </w:rPr>
        <w:t>Métricas</w:t>
      </w:r>
    </w:p>
    <w:p w14:paraId="52F614D7" w14:textId="77777777" w:rsidR="00703B2E" w:rsidRDefault="00703B2E" w:rsidP="00703B2E">
      <w:pPr>
        <w:pStyle w:val="Prrafodelista"/>
        <w:numPr>
          <w:ilvl w:val="0"/>
          <w:numId w:val="59"/>
        </w:numPr>
        <w:spacing w:before="0" w:after="160" w:line="259" w:lineRule="auto"/>
      </w:pPr>
      <w:r w:rsidRPr="009A1A17">
        <w:t>KLOC: Se finalizo</w:t>
      </w:r>
      <w:r>
        <w:t xml:space="preserve"> este Sprint con 2185 LOC</w:t>
      </w:r>
    </w:p>
    <w:p w14:paraId="458A70FE" w14:textId="77777777" w:rsidR="00703B2E" w:rsidRDefault="00703B2E" w:rsidP="00703B2E">
      <w:pPr>
        <w:pStyle w:val="Prrafodelista"/>
        <w:numPr>
          <w:ilvl w:val="0"/>
          <w:numId w:val="59"/>
        </w:numPr>
        <w:spacing w:before="0" w:after="160" w:line="259" w:lineRule="auto"/>
      </w:pPr>
      <w:r w:rsidRPr="00E020F6">
        <w:t>Complejidad ciclomatica promedio de las clases generadas es de</w:t>
      </w:r>
      <w:r>
        <w:t>:</w:t>
      </w:r>
    </w:p>
    <w:p w14:paraId="6B1DA7E6" w14:textId="77777777" w:rsidR="00703B2E" w:rsidRDefault="00703B2E" w:rsidP="00703B2E">
      <w:pPr>
        <w:pStyle w:val="Prrafodelista"/>
        <w:numPr>
          <w:ilvl w:val="1"/>
          <w:numId w:val="59"/>
        </w:numPr>
        <w:spacing w:before="0" w:after="160" w:line="259" w:lineRule="auto"/>
      </w:pPr>
      <w:proofErr w:type="spellStart"/>
      <w:r>
        <w:t>e</w:t>
      </w:r>
      <w:r w:rsidRPr="00E020F6">
        <w:t>v</w:t>
      </w:r>
      <w:proofErr w:type="spellEnd"/>
      <w:r w:rsidRPr="00E020F6">
        <w:t>(G)</w:t>
      </w:r>
      <w:r>
        <w:t xml:space="preserve"> = 101</w:t>
      </w:r>
    </w:p>
    <w:p w14:paraId="6BBF0469" w14:textId="77777777" w:rsidR="00703B2E" w:rsidRDefault="00703B2E" w:rsidP="00703B2E">
      <w:pPr>
        <w:pStyle w:val="Prrafodelista"/>
        <w:numPr>
          <w:ilvl w:val="1"/>
          <w:numId w:val="59"/>
        </w:numPr>
        <w:spacing w:before="0" w:after="160" w:line="259" w:lineRule="auto"/>
      </w:pPr>
      <w:r>
        <w:t xml:space="preserve">antes de las modificaciones era de </w:t>
      </w:r>
      <w:proofErr w:type="spellStart"/>
      <w:r>
        <w:t>ev</w:t>
      </w:r>
      <w:proofErr w:type="spellEnd"/>
      <w:r>
        <w:t>(G) = 56</w:t>
      </w:r>
    </w:p>
    <w:p w14:paraId="1A1912AE" w14:textId="77777777" w:rsidR="00703B2E" w:rsidRDefault="00703B2E" w:rsidP="00703B2E">
      <w:pPr>
        <w:pStyle w:val="Prrafodelista"/>
        <w:numPr>
          <w:ilvl w:val="0"/>
          <w:numId w:val="59"/>
        </w:numPr>
        <w:spacing w:before="0" w:after="160" w:line="259" w:lineRule="auto"/>
      </w:pPr>
      <w:r>
        <w:t>Cantidad de defectos: Se detectaron 5 bugs en etapas tempranas de desarrollo.</w:t>
      </w:r>
    </w:p>
    <w:p w14:paraId="4EEE4B4B" w14:textId="77777777" w:rsidR="00703B2E" w:rsidRDefault="00703B2E" w:rsidP="00703B2E">
      <w:pPr>
        <w:pStyle w:val="Prrafodelista"/>
        <w:numPr>
          <w:ilvl w:val="0"/>
          <w:numId w:val="59"/>
        </w:numPr>
        <w:spacing w:before="0" w:after="160" w:line="259" w:lineRule="auto"/>
      </w:pPr>
      <w:r>
        <w:t>Efectividad en las pruebas: Se realizaron 3 pruebas de aceptación, de las cuales inicialmente pasaron 2, luego de realizar las correcciones necesarias, se logró que pasaron los 3 caso de prueba de manera exitosa.</w:t>
      </w:r>
    </w:p>
    <w:p w14:paraId="26CB4AEC" w14:textId="77777777" w:rsidR="00703B2E" w:rsidRDefault="00703B2E" w:rsidP="00703B2E">
      <w:pPr>
        <w:pStyle w:val="Prrafodelista"/>
        <w:numPr>
          <w:ilvl w:val="0"/>
          <w:numId w:val="59"/>
        </w:numPr>
        <w:spacing w:before="0" w:after="160" w:line="259" w:lineRule="auto"/>
      </w:pPr>
      <w:r>
        <w:t xml:space="preserve">Densidad de defectos = 2.29 </w:t>
      </w:r>
    </w:p>
    <w:p w14:paraId="60060EEF" w14:textId="77777777" w:rsidR="00703B2E" w:rsidRPr="00500C58" w:rsidRDefault="00703B2E" w:rsidP="00703B2E"/>
    <w:p w14:paraId="6377C070" w14:textId="77777777" w:rsidR="00703B2E" w:rsidRDefault="00703B2E" w:rsidP="00703B2E"/>
    <w:p w14:paraId="041E6BD2" w14:textId="77777777" w:rsidR="00703B2E" w:rsidRDefault="00703B2E" w:rsidP="00703B2E">
      <w:pPr>
        <w:pStyle w:val="Ttulo2"/>
      </w:pPr>
      <w:bookmarkStart w:id="1662" w:name="_Toc524387390"/>
      <w:r w:rsidRPr="008B6C8C">
        <w:t>A.1.</w:t>
      </w:r>
      <w:r>
        <w:t>4</w:t>
      </w:r>
      <w:r w:rsidRPr="008B6C8C">
        <w:t xml:space="preserve"> Sprint </w:t>
      </w:r>
      <w:r>
        <w:t>4</w:t>
      </w:r>
      <w:bookmarkEnd w:id="1662"/>
    </w:p>
    <w:p w14:paraId="1E1B16AE" w14:textId="77777777" w:rsidR="00703B2E" w:rsidRPr="00C43D9E" w:rsidRDefault="00703B2E" w:rsidP="00703B2E">
      <w:r w:rsidRPr="00C43D9E">
        <w:t xml:space="preserve">Ya habiendo finalizado el desarrollo de las historias de usuario MUST correspondientes al servidor. Comenzamos la sección del proyecto referente a las historias de usuario MUST para la librería «SMACK», la cual consiste en </w:t>
      </w:r>
      <w:r w:rsidRPr="00C43D9E">
        <w:lastRenderedPageBreak/>
        <w:t xml:space="preserve">adicionar la característica de registro de identidades en el servidor descrita en la XEP-0348. La historia de usuario seleccionada para este sprint es, como se puede ver la imagen en la sección A.1.5.1, la OF0348-HU-07. Si bien, hay una situación importante de reconocer a estas alturas del avance del proyecto, es </w:t>
      </w:r>
      <w:proofErr w:type="gramStart"/>
      <w:r w:rsidRPr="00C43D9E">
        <w:t>que</w:t>
      </w:r>
      <w:proofErr w:type="gramEnd"/>
      <w:r w:rsidRPr="00C43D9E">
        <w:t xml:space="preserve"> en las etapas tempranas del mismo, se tuvo un desliz en la selección del prefijo del proyecto, el cual es «OF0348» referenciando a «Openfire» con las letras «OF», sin embargo, el proyecto no solo contempla el desarrollo de características para el servidor «Openfire», sino que también para «SMACK», la librería desarrolla por </w:t>
      </w:r>
      <w:proofErr w:type="spellStart"/>
      <w:r w:rsidRPr="00C43D9E">
        <w:t>Igniterealtime</w:t>
      </w:r>
      <w:proofErr w:type="spellEnd"/>
      <w:r w:rsidRPr="00C43D9E">
        <w:t xml:space="preserve">. </w:t>
      </w:r>
    </w:p>
    <w:p w14:paraId="1041DE51" w14:textId="6E94E9DB" w:rsidR="00703B2E" w:rsidRPr="00C43D9E" w:rsidRDefault="00703B2E" w:rsidP="00703B2E">
      <w:r w:rsidRPr="00C43D9E">
        <w:t xml:space="preserve">Frente a este inconveniente, se decidió mantener el prefijo, ya que modificarlo conllevaba un esfuerzo desproporcionado en relación con el impacto de </w:t>
      </w:r>
      <w:r w:rsidR="00C01F8D" w:rsidRPr="00C43D9E">
        <w:t>ést</w:t>
      </w:r>
      <w:r w:rsidR="00C01F8D">
        <w:t>e</w:t>
      </w:r>
      <w:r>
        <w:t>,</w:t>
      </w:r>
      <w:r w:rsidRPr="00C43D9E">
        <w:t xml:space="preserve"> en el proyecto.</w:t>
      </w:r>
    </w:p>
    <w:p w14:paraId="49FA7961" w14:textId="77777777" w:rsidR="00703B2E" w:rsidRPr="00784FC1" w:rsidRDefault="00703B2E" w:rsidP="00703B2E">
      <w:r>
        <w:t>En otro punto, durante este desarrollo se debió tener sumo cuidado con la complejidad del código, ya que la librería puede ser usada por dispositivos con muy bajo poder de computo.</w:t>
      </w:r>
    </w:p>
    <w:p w14:paraId="290F61AB" w14:textId="77777777" w:rsidR="00703B2E" w:rsidRPr="00B10353" w:rsidRDefault="00703B2E" w:rsidP="00703B2E"/>
    <w:p w14:paraId="4E22B862" w14:textId="77777777" w:rsidR="00703B2E" w:rsidRDefault="00703B2E" w:rsidP="00703B2E">
      <w:pPr>
        <w:pStyle w:val="Ttulo3"/>
      </w:pPr>
      <w:bookmarkStart w:id="1663" w:name="_Toc524387391"/>
      <w:r>
        <w:t>A.1.4.1 Planificación</w:t>
      </w:r>
      <w:bookmarkEnd w:id="1663"/>
    </w:p>
    <w:p w14:paraId="25086A95" w14:textId="77777777" w:rsidR="00703B2E" w:rsidRDefault="00703B2E" w:rsidP="00703B2E">
      <w:r w:rsidRPr="00C43D9E">
        <w:t xml:space="preserve">Como mencionamos anteriormente, </w:t>
      </w:r>
      <w:r>
        <w:t>en</w:t>
      </w:r>
      <w:r w:rsidRPr="00C43D9E">
        <w:t xml:space="preserve"> </w:t>
      </w:r>
      <w:r>
        <w:t xml:space="preserve">la reunión </w:t>
      </w:r>
      <w:r w:rsidRPr="00C43D9E">
        <w:t xml:space="preserve">Sprint </w:t>
      </w:r>
      <w:proofErr w:type="spellStart"/>
      <w:r w:rsidRPr="00C43D9E">
        <w:t>Plan</w:t>
      </w:r>
      <w:r>
        <w:t>n</w:t>
      </w:r>
      <w:r w:rsidRPr="00C43D9E">
        <w:t>ing</w:t>
      </w:r>
      <w:proofErr w:type="spellEnd"/>
      <w:r w:rsidRPr="00C43D9E">
        <w:t xml:space="preserve"> se asignó la historia de usuario OF0348-HU-07 para el desamarrarlo de este Sprint.</w:t>
      </w:r>
    </w:p>
    <w:p w14:paraId="72DFD41C" w14:textId="166541B8" w:rsidR="004F45D3" w:rsidRDefault="004F45D3" w:rsidP="004F45D3">
      <w:pPr>
        <w:pStyle w:val="Descripcin"/>
        <w:keepNext/>
        <w:jc w:val="center"/>
      </w:pPr>
      <w:bookmarkStart w:id="1664" w:name="_Toc524387453"/>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52</w:t>
      </w:r>
      <w:r w:rsidR="00B05FD8">
        <w:rPr>
          <w:noProof/>
        </w:rPr>
        <w:fldChar w:fldCharType="end"/>
      </w:r>
      <w:r>
        <w:t xml:space="preserve">: Sprint 4 - </w:t>
      </w:r>
      <w:proofErr w:type="spellStart"/>
      <w:r>
        <w:t>Product</w:t>
      </w:r>
      <w:proofErr w:type="spellEnd"/>
      <w:r>
        <w:t xml:space="preserve"> Backlog</w:t>
      </w:r>
      <w:bookmarkEnd w:id="1664"/>
    </w:p>
    <w:p w14:paraId="4EEDADF2" w14:textId="77777777" w:rsidR="00703B2E" w:rsidRDefault="00703B2E" w:rsidP="00703B2E">
      <w:pPr>
        <w:jc w:val="center"/>
      </w:pPr>
      <w:r w:rsidRPr="00AE7F06">
        <w:rPr>
          <w:noProof/>
        </w:rPr>
        <w:drawing>
          <wp:inline distT="0" distB="0" distL="0" distR="0" wp14:anchorId="7E307143" wp14:editId="23762050">
            <wp:extent cx="5400000" cy="1580400"/>
            <wp:effectExtent l="19050" t="19050" r="10795" b="203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6675DD26" w14:textId="5A25376B" w:rsidR="004F45D3" w:rsidRDefault="004F45D3" w:rsidP="004F45D3">
      <w:pPr>
        <w:pStyle w:val="Descripcin"/>
        <w:keepNext/>
        <w:jc w:val="center"/>
      </w:pPr>
      <w:bookmarkStart w:id="1665" w:name="_Toc524387454"/>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53</w:t>
      </w:r>
      <w:r w:rsidR="00B05FD8">
        <w:rPr>
          <w:noProof/>
        </w:rPr>
        <w:fldChar w:fldCharType="end"/>
      </w:r>
      <w:r>
        <w:t>: Sprint 4 - OF0348-HU</w:t>
      </w:r>
      <w:bookmarkEnd w:id="1665"/>
    </w:p>
    <w:p w14:paraId="0F36F243" w14:textId="77777777" w:rsidR="00703B2E" w:rsidRDefault="00703B2E" w:rsidP="00703B2E">
      <w:pPr>
        <w:jc w:val="center"/>
      </w:pPr>
      <w:r w:rsidRPr="00D447C0">
        <w:rPr>
          <w:noProof/>
        </w:rPr>
        <w:drawing>
          <wp:inline distT="0" distB="0" distL="0" distR="0" wp14:anchorId="05C2520A" wp14:editId="0AD20D39">
            <wp:extent cx="5400000" cy="2851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9F8A38B" w14:textId="77777777" w:rsidR="00703B2E" w:rsidRDefault="00703B2E" w:rsidP="00703B2E">
      <w:pPr>
        <w:jc w:val="center"/>
        <w:rPr>
          <w:noProof/>
        </w:rPr>
      </w:pPr>
    </w:p>
    <w:p w14:paraId="31D00B5C" w14:textId="77B08B15" w:rsidR="004F45D3" w:rsidRDefault="004F45D3" w:rsidP="004F45D3">
      <w:pPr>
        <w:pStyle w:val="Descripcin"/>
        <w:keepNext/>
        <w:jc w:val="center"/>
      </w:pPr>
      <w:bookmarkStart w:id="1666" w:name="_Toc524387455"/>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54</w:t>
      </w:r>
      <w:r w:rsidR="00B05FD8">
        <w:rPr>
          <w:noProof/>
        </w:rPr>
        <w:fldChar w:fldCharType="end"/>
      </w:r>
      <w:r>
        <w:t>: Historia de Usuario OF0348-HU-07</w:t>
      </w:r>
      <w:bookmarkEnd w:id="1666"/>
    </w:p>
    <w:p w14:paraId="62A6F5F8" w14:textId="77777777" w:rsidR="00703B2E" w:rsidRDefault="00703B2E" w:rsidP="00703B2E">
      <w:pPr>
        <w:jc w:val="center"/>
      </w:pPr>
      <w:r>
        <w:rPr>
          <w:noProof/>
        </w:rPr>
        <w:drawing>
          <wp:inline distT="0" distB="0" distL="0" distR="0" wp14:anchorId="3751F10A" wp14:editId="5D98E259">
            <wp:extent cx="2799833" cy="1547495"/>
            <wp:effectExtent l="19050" t="19050" r="19685" b="14605"/>
            <wp:docPr id="24661" name="Imagen 2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77" t="632" r="67234" b="57601"/>
                    <a:stretch/>
                  </pic:blipFill>
                  <pic:spPr bwMode="auto">
                    <a:xfrm>
                      <a:off x="0" y="0"/>
                      <a:ext cx="2807365" cy="1551658"/>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370934" w14:textId="77777777" w:rsidR="00703B2E" w:rsidRDefault="00703B2E" w:rsidP="00703B2E">
      <w:pPr>
        <w:jc w:val="center"/>
        <w:rPr>
          <w:noProof/>
        </w:rPr>
      </w:pPr>
    </w:p>
    <w:p w14:paraId="6264257C" w14:textId="4FEFA318" w:rsidR="004F45D3" w:rsidRDefault="004F45D3" w:rsidP="004F45D3">
      <w:pPr>
        <w:pStyle w:val="Descripcin"/>
        <w:keepNext/>
        <w:jc w:val="center"/>
      </w:pPr>
      <w:bookmarkStart w:id="1667" w:name="_Toc524387456"/>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55</w:t>
      </w:r>
      <w:r w:rsidR="00B05FD8">
        <w:rPr>
          <w:noProof/>
        </w:rPr>
        <w:fldChar w:fldCharType="end"/>
      </w:r>
      <w:r>
        <w:t>: Criterios de aceptación de OF0348-HU-07</w:t>
      </w:r>
      <w:bookmarkEnd w:id="1667"/>
    </w:p>
    <w:p w14:paraId="7615E7F9" w14:textId="119E4568" w:rsidR="00703B2E" w:rsidRDefault="00703B2E" w:rsidP="00EE6793">
      <w:pPr>
        <w:jc w:val="center"/>
      </w:pPr>
      <w:r>
        <w:rPr>
          <w:noProof/>
        </w:rPr>
        <w:drawing>
          <wp:inline distT="0" distB="0" distL="0" distR="0" wp14:anchorId="4D3068BE" wp14:editId="552F16E4">
            <wp:extent cx="5146040" cy="3227430"/>
            <wp:effectExtent l="19050" t="19050" r="16510" b="11430"/>
            <wp:docPr id="24662" name="Imagen 2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886" t="900" r="182" b="1462"/>
                    <a:stretch/>
                  </pic:blipFill>
                  <pic:spPr bwMode="auto">
                    <a:xfrm>
                      <a:off x="0" y="0"/>
                      <a:ext cx="5156136" cy="32337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D7AC9A8" w14:textId="5A43614E" w:rsidR="00EE6793" w:rsidRDefault="00EE6793" w:rsidP="00EE6793">
      <w:pPr>
        <w:pStyle w:val="Descripcin"/>
        <w:keepNext/>
        <w:jc w:val="center"/>
      </w:pPr>
      <w:bookmarkStart w:id="1668" w:name="_Toc524387457"/>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56</w:t>
      </w:r>
      <w:r w:rsidR="00B05FD8">
        <w:rPr>
          <w:noProof/>
        </w:rPr>
        <w:fldChar w:fldCharType="end"/>
      </w:r>
      <w:r>
        <w:t>: Sprint 4 - Sprint Backlog.</w:t>
      </w:r>
      <w:bookmarkEnd w:id="1668"/>
    </w:p>
    <w:p w14:paraId="41713298" w14:textId="77777777" w:rsidR="00703B2E" w:rsidRDefault="00703B2E" w:rsidP="00703B2E">
      <w:pPr>
        <w:jc w:val="center"/>
      </w:pPr>
      <w:r w:rsidRPr="00735879">
        <w:rPr>
          <w:noProof/>
        </w:rPr>
        <w:drawing>
          <wp:inline distT="0" distB="0" distL="0" distR="0" wp14:anchorId="0A8E08D1" wp14:editId="05F4E131">
            <wp:extent cx="5400000" cy="1818000"/>
            <wp:effectExtent l="19050" t="19050" r="10795" b="1143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14:paraId="2EAEC3DE" w14:textId="77777777" w:rsidR="00703B2E" w:rsidRDefault="00703B2E" w:rsidP="00703B2E"/>
    <w:p w14:paraId="019CDC8A" w14:textId="77777777" w:rsidR="00703B2E" w:rsidRPr="00B10353" w:rsidRDefault="00703B2E" w:rsidP="00703B2E"/>
    <w:p w14:paraId="79C55925" w14:textId="77777777" w:rsidR="00703B2E" w:rsidRDefault="00703B2E" w:rsidP="00703B2E">
      <w:pPr>
        <w:pStyle w:val="Ttulo3"/>
      </w:pPr>
      <w:bookmarkStart w:id="1669" w:name="_Toc524387392"/>
      <w:r>
        <w:t>A.1.4.2 Diseño</w:t>
      </w:r>
      <w:bookmarkEnd w:id="1669"/>
    </w:p>
    <w:p w14:paraId="22F9D76E" w14:textId="0A0D8FE5" w:rsidR="00703B2E" w:rsidRDefault="00703B2E" w:rsidP="00703B2E">
      <w:r>
        <w:t xml:space="preserve">Del mismo modo como </w:t>
      </w:r>
      <w:r w:rsidRPr="00EE6793">
        <w:t xml:space="preserve">se </w:t>
      </w:r>
      <w:r w:rsidR="00EE6793" w:rsidRPr="00EE6793">
        <w:t>inició</w:t>
      </w:r>
      <w:r>
        <w:t xml:space="preserve"> el diseño del servidor Openfire, se hizo con la librería «SMACK», es decir, un análisis de las entidades que interactúan en el proceso de registro en banda de nuestras identidades mediante del XEP-0077. El repositorio de SMACK, contiene los proyectos en la</w:t>
      </w:r>
      <w:r w:rsidR="00EE6793">
        <w:t xml:space="preserve"> </w:t>
      </w:r>
      <w:r w:rsidR="00EE6793">
        <w:fldChar w:fldCharType="begin"/>
      </w:r>
      <w:r w:rsidR="00EE6793">
        <w:instrText xml:space="preserve"> REF _Ref524384159 \h </w:instrText>
      </w:r>
      <w:r w:rsidR="00EE6793">
        <w:fldChar w:fldCharType="separate"/>
      </w:r>
      <w:r w:rsidR="00EE6793">
        <w:t xml:space="preserve">Tabla </w:t>
      </w:r>
      <w:r w:rsidR="00EE6793">
        <w:rPr>
          <w:noProof/>
        </w:rPr>
        <w:t>57</w:t>
      </w:r>
      <w:r w:rsidR="00EE6793">
        <w:fldChar w:fldCharType="end"/>
      </w:r>
      <w:r w:rsidR="00EE6793">
        <w:t>, donde</w:t>
      </w:r>
      <w:r>
        <w:t xml:space="preserve"> el subrayado, es decir «</w:t>
      </w:r>
      <w:proofErr w:type="spellStart"/>
      <w:r>
        <w:t>smack-extension</w:t>
      </w:r>
      <w:proofErr w:type="spellEnd"/>
      <w:r w:rsidRPr="00C43D9E">
        <w:t xml:space="preserve">», </w:t>
      </w:r>
      <w:r w:rsidR="00EE6793">
        <w:t>es el que se</w:t>
      </w:r>
      <w:r>
        <w:t xml:space="preserve"> modificará.</w:t>
      </w:r>
    </w:p>
    <w:p w14:paraId="65CA670F" w14:textId="77777777" w:rsidR="00703B2E" w:rsidRDefault="00703B2E" w:rsidP="00703B2E">
      <w:pPr>
        <w:jc w:val="center"/>
        <w:rPr>
          <w:noProof/>
        </w:rPr>
      </w:pPr>
    </w:p>
    <w:p w14:paraId="20E08AF6" w14:textId="77777777" w:rsidR="00703B2E" w:rsidRDefault="00703B2E" w:rsidP="00703B2E">
      <w:pPr>
        <w:jc w:val="center"/>
        <w:rPr>
          <w:noProof/>
        </w:rPr>
      </w:pPr>
    </w:p>
    <w:p w14:paraId="4920565C" w14:textId="77777777" w:rsidR="00EE6793" w:rsidRDefault="00703B2E" w:rsidP="00703B2E">
      <w:pPr>
        <w:jc w:val="center"/>
      </w:pPr>
      <w:r>
        <w:rPr>
          <w:noProof/>
        </w:rPr>
        <mc:AlternateContent>
          <mc:Choice Requires="wps">
            <w:drawing>
              <wp:anchor distT="0" distB="0" distL="114300" distR="114300" simplePos="0" relativeHeight="251760640" behindDoc="0" locked="0" layoutInCell="1" allowOverlap="1" wp14:anchorId="1E6FCF2C" wp14:editId="426B9191">
                <wp:simplePos x="0" y="0"/>
                <wp:positionH relativeFrom="column">
                  <wp:posOffset>1997173</wp:posOffset>
                </wp:positionH>
                <wp:positionV relativeFrom="paragraph">
                  <wp:posOffset>1169328</wp:posOffset>
                </wp:positionV>
                <wp:extent cx="791307" cy="0"/>
                <wp:effectExtent l="0" t="0" r="0" b="0"/>
                <wp:wrapNone/>
                <wp:docPr id="37" name="Conector recto 37"/>
                <wp:cNvGraphicFramePr/>
                <a:graphic xmlns:a="http://schemas.openxmlformats.org/drawingml/2006/main">
                  <a:graphicData uri="http://schemas.microsoft.com/office/word/2010/wordprocessingShape">
                    <wps:wsp>
                      <wps:cNvCnPr/>
                      <wps:spPr>
                        <a:xfrm>
                          <a:off x="0" y="0"/>
                          <a:ext cx="7913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F79A176" id="Conector recto 3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157.25pt,92.05pt" to="219.5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" strokecolor="#ed7d31 [3205]" strokeweight="1.5pt">
                <v:stroke joinstyle="miter"/>
              </v:line>
            </w:pict>
          </mc:Fallback>
        </mc:AlternateContent>
      </w:r>
    </w:p>
    <w:p w14:paraId="789DE887" w14:textId="4A51E052" w:rsidR="00EE6793" w:rsidRDefault="00EE6793" w:rsidP="00EE6793">
      <w:pPr>
        <w:pStyle w:val="Descripcin"/>
        <w:keepNext/>
        <w:jc w:val="center"/>
      </w:pPr>
      <w:bookmarkStart w:id="1670" w:name="_Ref524384159"/>
      <w:bookmarkStart w:id="1671" w:name="_Ref524384152"/>
      <w:bookmarkStart w:id="1672" w:name="_Toc524387458"/>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57</w:t>
      </w:r>
      <w:r w:rsidR="00B05FD8">
        <w:rPr>
          <w:noProof/>
        </w:rPr>
        <w:fldChar w:fldCharType="end"/>
      </w:r>
      <w:bookmarkEnd w:id="1670"/>
      <w:r>
        <w:t>: Sprint 4 - Proyectos anidados en SMACK</w:t>
      </w:r>
      <w:bookmarkEnd w:id="1671"/>
      <w:bookmarkEnd w:id="1672"/>
    </w:p>
    <w:p w14:paraId="613FB10B" w14:textId="46C9DC97" w:rsidR="00703B2E" w:rsidRDefault="00703B2E" w:rsidP="00703B2E">
      <w:pPr>
        <w:jc w:val="center"/>
      </w:pPr>
      <w:r>
        <w:rPr>
          <w:noProof/>
        </w:rPr>
        <w:drawing>
          <wp:inline distT="0" distB="0" distL="0" distR="0" wp14:anchorId="33BC4590" wp14:editId="58C56FA4">
            <wp:extent cx="1723293" cy="3117850"/>
            <wp:effectExtent l="19050" t="19050" r="1079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6661" b="551"/>
                    <a:stretch/>
                  </pic:blipFill>
                  <pic:spPr bwMode="auto">
                    <a:xfrm>
                      <a:off x="0" y="0"/>
                      <a:ext cx="1735045" cy="31391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377DD3E" w14:textId="77777777" w:rsidR="00703B2E" w:rsidRDefault="00703B2E" w:rsidP="00703B2E"/>
    <w:p w14:paraId="086F8318" w14:textId="1E97E129" w:rsidR="00703B2E" w:rsidRDefault="00703B2E" w:rsidP="00703B2E">
      <w:r>
        <w:t>El diagrama de paquetes del proyecto «</w:t>
      </w:r>
      <w:proofErr w:type="spellStart"/>
      <w:r>
        <w:t>smack-extension</w:t>
      </w:r>
      <w:proofErr w:type="spellEnd"/>
      <w:r>
        <w:t xml:space="preserve">» se aprecia en la </w:t>
      </w:r>
      <w:r w:rsidR="00721B05">
        <w:fldChar w:fldCharType="begin"/>
      </w:r>
      <w:r w:rsidR="00721B05">
        <w:instrText xml:space="preserve"> REF _Ref524385171 \h </w:instrText>
      </w:r>
      <w:r w:rsidR="00721B05">
        <w:fldChar w:fldCharType="separate"/>
      </w:r>
      <w:r w:rsidR="00721B05">
        <w:t xml:space="preserve">Figura </w:t>
      </w:r>
      <w:r w:rsidR="00721B05">
        <w:rPr>
          <w:noProof/>
        </w:rPr>
        <w:t>58</w:t>
      </w:r>
      <w:r w:rsidR="00721B05">
        <w:fldChar w:fldCharType="end"/>
      </w:r>
      <w:r w:rsidR="00721B05">
        <w:t>.</w:t>
      </w:r>
    </w:p>
    <w:p w14:paraId="109C024B" w14:textId="4CA823F4" w:rsidR="00EE6793" w:rsidRDefault="00EE6793" w:rsidP="00EE6793">
      <w:pPr>
        <w:pStyle w:val="Descripcin"/>
        <w:keepNext/>
        <w:jc w:val="center"/>
      </w:pPr>
      <w:bookmarkStart w:id="1673" w:name="_Ref524385171"/>
      <w:bookmarkStart w:id="1674" w:name="_Toc524387602"/>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59</w:t>
      </w:r>
      <w:r w:rsidR="00B05FD8">
        <w:rPr>
          <w:noProof/>
        </w:rPr>
        <w:fldChar w:fldCharType="end"/>
      </w:r>
      <w:bookmarkEnd w:id="1673"/>
      <w:r>
        <w:t>: Sprint 4 - Diagrama de paquetes.</w:t>
      </w:r>
      <w:bookmarkEnd w:id="1674"/>
    </w:p>
    <w:p w14:paraId="3904F4F4" w14:textId="77777777" w:rsidR="00703B2E" w:rsidRDefault="00703B2E" w:rsidP="00703B2E">
      <w:pPr>
        <w:jc w:val="center"/>
      </w:pPr>
      <w:r>
        <w:rPr>
          <w:noProof/>
        </w:rPr>
        <w:drawing>
          <wp:inline distT="0" distB="0" distL="0" distR="0" wp14:anchorId="2958C79D" wp14:editId="4DEE8E21">
            <wp:extent cx="4165600" cy="2880446"/>
            <wp:effectExtent l="19050" t="19050" r="2540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75096" cy="2887012"/>
                    </a:xfrm>
                    <a:prstGeom prst="rect">
                      <a:avLst/>
                    </a:prstGeom>
                    <a:noFill/>
                    <a:ln>
                      <a:solidFill>
                        <a:schemeClr val="bg1">
                          <a:lumMod val="50000"/>
                        </a:schemeClr>
                      </a:solidFill>
                    </a:ln>
                  </pic:spPr>
                </pic:pic>
              </a:graphicData>
            </a:graphic>
          </wp:inline>
        </w:drawing>
      </w:r>
    </w:p>
    <w:p w14:paraId="76E24AF8" w14:textId="46C5B527" w:rsidR="00703B2E" w:rsidRDefault="00703B2E" w:rsidP="00703B2E">
      <w:r>
        <w:t xml:space="preserve">Para los efectos del desarrollo, se </w:t>
      </w:r>
      <w:r w:rsidRPr="00EE6793">
        <w:t>identificó</w:t>
      </w:r>
      <w:r>
        <w:t xml:space="preserve"> las clases asociadas, las cuales se pueden ver en la </w:t>
      </w:r>
      <w:r w:rsidR="00EE6793">
        <w:fldChar w:fldCharType="begin"/>
      </w:r>
      <w:r w:rsidR="00EE6793">
        <w:instrText xml:space="preserve"> REF _Ref524384327 \h </w:instrText>
      </w:r>
      <w:r w:rsidR="00EE6793">
        <w:fldChar w:fldCharType="separate"/>
      </w:r>
      <w:r w:rsidR="00EE6793">
        <w:t xml:space="preserve">Figura </w:t>
      </w:r>
      <w:r w:rsidR="00EE6793">
        <w:rPr>
          <w:noProof/>
        </w:rPr>
        <w:t>59</w:t>
      </w:r>
      <w:r w:rsidR="00EE6793">
        <w:fldChar w:fldCharType="end"/>
      </w:r>
      <w:r w:rsidR="00EE6793">
        <w:t xml:space="preserve"> </w:t>
      </w:r>
      <w:r>
        <w:t>qu</w:t>
      </w:r>
      <w:r w:rsidR="00EE6793">
        <w:t>e se encuentra a</w:t>
      </w:r>
      <w:r>
        <w:t xml:space="preserve"> continuación</w:t>
      </w:r>
      <w:r w:rsidR="00EE6793">
        <w:t>.</w:t>
      </w:r>
    </w:p>
    <w:p w14:paraId="76678593" w14:textId="779C501B" w:rsidR="00EE6793" w:rsidRDefault="00EE6793" w:rsidP="00EE6793">
      <w:pPr>
        <w:pStyle w:val="Descripcin"/>
        <w:keepNext/>
      </w:pPr>
      <w:bookmarkStart w:id="1675" w:name="_Ref524384327"/>
      <w:bookmarkStart w:id="1676" w:name="_Toc524387603"/>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60</w:t>
      </w:r>
      <w:r w:rsidR="00B05FD8">
        <w:rPr>
          <w:noProof/>
        </w:rPr>
        <w:fldChar w:fldCharType="end"/>
      </w:r>
      <w:bookmarkEnd w:id="1675"/>
      <w:r>
        <w:t>: Diagrama de clases Openfire, previo a las modificaciones.</w:t>
      </w:r>
      <w:bookmarkEnd w:id="1676"/>
    </w:p>
    <w:p w14:paraId="6262F31E" w14:textId="77777777" w:rsidR="00703B2E" w:rsidRDefault="00703B2E" w:rsidP="00703B2E">
      <w:r>
        <w:rPr>
          <w:noProof/>
        </w:rPr>
        <w:drawing>
          <wp:inline distT="0" distB="0" distL="0" distR="0" wp14:anchorId="53CF5563" wp14:editId="540BA928">
            <wp:extent cx="5400000" cy="2883600"/>
            <wp:effectExtent l="19050" t="19050" r="10795" b="12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clrChange>
                        <a:clrFrom>
                          <a:srgbClr val="E7E39C"/>
                        </a:clrFrom>
                        <a:clrTo>
                          <a:srgbClr val="E7E39C">
                            <a:alpha val="0"/>
                          </a:srgbClr>
                        </a:clrTo>
                      </a:clrChange>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r="2294" b="3174"/>
                    <a:stretch/>
                  </pic:blipFill>
                  <pic:spPr bwMode="auto">
                    <a:xfrm>
                      <a:off x="0" y="0"/>
                      <a:ext cx="5400000" cy="28836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915BCD0" w14:textId="77777777" w:rsidR="00703B2E" w:rsidRPr="00B83AE6" w:rsidRDefault="00703B2E" w:rsidP="00703B2E">
      <w:r>
        <w:t>Luego de identificar las clases y como interactúan entre ellas, se comenzó la codificación de las taras del Sprint.</w:t>
      </w:r>
    </w:p>
    <w:p w14:paraId="21F93528" w14:textId="77777777" w:rsidR="00703B2E" w:rsidRDefault="00703B2E" w:rsidP="00703B2E">
      <w:pPr>
        <w:pStyle w:val="Ttulo3"/>
      </w:pPr>
      <w:bookmarkStart w:id="1677" w:name="_Toc524387393"/>
      <w:r>
        <w:t>A.1.4.3 Resultados</w:t>
      </w:r>
      <w:bookmarkEnd w:id="1677"/>
    </w:p>
    <w:p w14:paraId="7078FED8" w14:textId="77777777" w:rsidR="00703B2E" w:rsidRDefault="00703B2E" w:rsidP="00703B2E">
      <w:r>
        <w:lastRenderedPageBreak/>
        <w:t>Cuando hablamos de los resultados del sprint 4, hay que poner especial énfasis a arquetipo del «</w:t>
      </w:r>
      <w:proofErr w:type="spellStart"/>
      <w:r>
        <w:t>XMLPullParser</w:t>
      </w:r>
      <w:proofErr w:type="spellEnd"/>
      <w:r>
        <w:t xml:space="preserve">», ya que </w:t>
      </w:r>
      <w:r w:rsidRPr="00556B80">
        <w:t>fue el que generó mayor inconveniente durante el desarrollo, por su estructura, conlleva una complejidad extra asociada a comprender su funcionamiento. Lo que produjo un</w:t>
      </w:r>
      <w:r>
        <w:t xml:space="preserve"> pequeño retraso.</w:t>
      </w:r>
    </w:p>
    <w:p w14:paraId="43E867B1" w14:textId="0861525C" w:rsidR="00EE6793" w:rsidRDefault="00EE6793" w:rsidP="00EE6793">
      <w:pPr>
        <w:pStyle w:val="Descripcin"/>
        <w:keepNext/>
        <w:jc w:val="center"/>
      </w:pPr>
      <w:bookmarkStart w:id="1678" w:name="_Toc524387604"/>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61</w:t>
      </w:r>
      <w:r w:rsidR="00B05FD8">
        <w:rPr>
          <w:noProof/>
        </w:rPr>
        <w:fldChar w:fldCharType="end"/>
      </w:r>
      <w:r>
        <w:t xml:space="preserve">: Sprint 4 - </w:t>
      </w:r>
      <w:r w:rsidRPr="00534F9E">
        <w:t>Resultado de Sprint Backlog.</w:t>
      </w:r>
      <w:bookmarkEnd w:id="1678"/>
    </w:p>
    <w:p w14:paraId="72230AC0" w14:textId="771D17BE" w:rsidR="00703B2E" w:rsidRDefault="00703B2E" w:rsidP="00EE6793">
      <w:pPr>
        <w:jc w:val="center"/>
      </w:pPr>
      <w:r>
        <w:rPr>
          <w:noProof/>
        </w:rPr>
        <w:drawing>
          <wp:inline distT="0" distB="0" distL="0" distR="0" wp14:anchorId="5E65367A" wp14:editId="6BE7C314">
            <wp:extent cx="5400000" cy="1083600"/>
            <wp:effectExtent l="19050" t="19050" r="1079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47" t="572" b="2349"/>
                    <a:stretch/>
                  </pic:blipFill>
                  <pic:spPr bwMode="auto">
                    <a:xfrm>
                      <a:off x="0" y="0"/>
                      <a:ext cx="5400000" cy="1083600"/>
                    </a:xfrm>
                    <a:prstGeom prst="rect">
                      <a:avLst/>
                    </a:prstGeom>
                    <a:ln w="9525" cap="flat" cmpd="sng" algn="ctr">
                      <a:solidFill>
                        <a:schemeClr val="bg1">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6DBFDB" w14:textId="58DC7B83" w:rsidR="00EE6793" w:rsidRDefault="00EE6793" w:rsidP="00EE6793">
      <w:pPr>
        <w:pStyle w:val="Descripcin"/>
        <w:keepNext/>
        <w:jc w:val="center"/>
      </w:pPr>
      <w:bookmarkStart w:id="1679" w:name="_Toc524387605"/>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62</w:t>
      </w:r>
      <w:r w:rsidR="00B05FD8">
        <w:rPr>
          <w:noProof/>
        </w:rPr>
        <w:fldChar w:fldCharType="end"/>
      </w:r>
      <w:r>
        <w:t xml:space="preserve">: Sprint 4 - Gráfico </w:t>
      </w:r>
      <w:proofErr w:type="spellStart"/>
      <w:r>
        <w:t>Burndown</w:t>
      </w:r>
      <w:proofErr w:type="spellEnd"/>
      <w:r>
        <w:t>.</w:t>
      </w:r>
      <w:bookmarkEnd w:id="1679"/>
    </w:p>
    <w:p w14:paraId="45604D81" w14:textId="77777777" w:rsidR="00703B2E" w:rsidRDefault="00703B2E" w:rsidP="00703B2E">
      <w:pPr>
        <w:jc w:val="center"/>
      </w:pPr>
      <w:r>
        <w:rPr>
          <w:noProof/>
        </w:rPr>
        <w:drawing>
          <wp:inline distT="0" distB="0" distL="0" distR="0" wp14:anchorId="3533D186" wp14:editId="1FF9D3E1">
            <wp:extent cx="4184650" cy="880680"/>
            <wp:effectExtent l="19050" t="19050" r="2540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501" cy="886121"/>
                    </a:xfrm>
                    <a:prstGeom prst="rect">
                      <a:avLst/>
                    </a:prstGeom>
                    <a:ln>
                      <a:solidFill>
                        <a:schemeClr val="bg1">
                          <a:lumMod val="50000"/>
                        </a:schemeClr>
                      </a:solidFill>
                    </a:ln>
                  </pic:spPr>
                </pic:pic>
              </a:graphicData>
            </a:graphic>
          </wp:inline>
        </w:drawing>
      </w:r>
    </w:p>
    <w:p w14:paraId="1A8A1B1E" w14:textId="4C0DBF06" w:rsidR="00703B2E" w:rsidRDefault="00703B2E" w:rsidP="00703B2E">
      <w:pPr>
        <w:rPr>
          <w:noProof/>
        </w:rPr>
      </w:pPr>
      <w:r>
        <w:rPr>
          <w:noProof/>
        </w:rPr>
        <w:t>Por el lado de la gestión de los riesgos, durante este Sprint, se redujo su probabilidad tanto como su impacto del riesgo «OF0348-RISK-01», «OF0348-RISK-02» y «OF0348-RISK-06». Debido a que principalmente el sprint necesariamente no involucra el para el servido</w:t>
      </w:r>
      <w:r w:rsidR="00E15A9E">
        <w:rPr>
          <w:noProof/>
        </w:rPr>
        <w:t>r Openfire, sin embargo, si algú</w:t>
      </w:r>
      <w:r>
        <w:rPr>
          <w:noProof/>
        </w:rPr>
        <w:t>n bug tiene relación con lo desarrollado en codigo del servidor, se tendría que refactorizar ese codigo.</w:t>
      </w:r>
    </w:p>
    <w:p w14:paraId="3F3F0BCA" w14:textId="77777777" w:rsidR="00703B2E" w:rsidRDefault="00703B2E" w:rsidP="00703B2E">
      <w:pPr>
        <w:jc w:val="center"/>
        <w:rPr>
          <w:noProof/>
        </w:rPr>
      </w:pPr>
    </w:p>
    <w:p w14:paraId="4A9EC684" w14:textId="469033EC" w:rsidR="00721B05" w:rsidRDefault="00721B05" w:rsidP="00721B05">
      <w:pPr>
        <w:pStyle w:val="Descripcin"/>
        <w:keepNext/>
        <w:jc w:val="center"/>
      </w:pPr>
      <w:bookmarkStart w:id="1680" w:name="_Toc524387459"/>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58</w:t>
      </w:r>
      <w:r w:rsidR="00B05FD8">
        <w:rPr>
          <w:noProof/>
        </w:rPr>
        <w:fldChar w:fldCharType="end"/>
      </w:r>
      <w:r>
        <w:t>: Sprint 4 - Evolución semanal de riesgos.</w:t>
      </w:r>
      <w:bookmarkEnd w:id="1680"/>
    </w:p>
    <w:p w14:paraId="70B41F91" w14:textId="77777777" w:rsidR="00703B2E" w:rsidRDefault="00703B2E" w:rsidP="00703B2E">
      <w:pPr>
        <w:jc w:val="center"/>
      </w:pPr>
      <w:r>
        <w:rPr>
          <w:noProof/>
        </w:rPr>
        <w:drawing>
          <wp:inline distT="0" distB="0" distL="0" distR="0" wp14:anchorId="4E421C2E" wp14:editId="593FE873">
            <wp:extent cx="3998617" cy="2442210"/>
            <wp:effectExtent l="0" t="0" r="1905" b="0"/>
            <wp:docPr id="24663" name="Imagen 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 t="517" r="1"/>
                    <a:stretch/>
                  </pic:blipFill>
                  <pic:spPr bwMode="auto">
                    <a:xfrm>
                      <a:off x="0" y="0"/>
                      <a:ext cx="4012275" cy="2450552"/>
                    </a:xfrm>
                    <a:prstGeom prst="rect">
                      <a:avLst/>
                    </a:prstGeom>
                    <a:ln>
                      <a:noFill/>
                    </a:ln>
                    <a:extLst>
                      <a:ext uri="{53640926-AAD7-44D8-BBD7-CCE9431645EC}">
                        <a14:shadowObscured xmlns:a14="http://schemas.microsoft.com/office/drawing/2010/main"/>
                      </a:ext>
                    </a:extLst>
                  </pic:spPr>
                </pic:pic>
              </a:graphicData>
            </a:graphic>
          </wp:inline>
        </w:drawing>
      </w:r>
    </w:p>
    <w:p w14:paraId="492C000D" w14:textId="77777777" w:rsidR="00703B2E" w:rsidRDefault="00703B2E" w:rsidP="00703B2E">
      <w:pPr>
        <w:jc w:val="center"/>
        <w:rPr>
          <w:noProof/>
        </w:rPr>
      </w:pPr>
    </w:p>
    <w:p w14:paraId="4097B8A8" w14:textId="6019F2D1" w:rsidR="00721B05" w:rsidRDefault="00721B05" w:rsidP="00721B05">
      <w:pPr>
        <w:pStyle w:val="Descripcin"/>
        <w:keepNext/>
        <w:jc w:val="center"/>
      </w:pPr>
      <w:bookmarkStart w:id="1681" w:name="_Toc524387606"/>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63</w:t>
      </w:r>
      <w:r w:rsidR="00B05FD8">
        <w:rPr>
          <w:noProof/>
        </w:rPr>
        <w:fldChar w:fldCharType="end"/>
      </w:r>
      <w:r>
        <w:t>: Sprint 4 - Gráfico de evolución semanal de riesgos.</w:t>
      </w:r>
      <w:bookmarkEnd w:id="1681"/>
    </w:p>
    <w:p w14:paraId="380ACEA9" w14:textId="77777777" w:rsidR="00703B2E" w:rsidRDefault="00703B2E" w:rsidP="00703B2E">
      <w:pPr>
        <w:jc w:val="center"/>
      </w:pPr>
      <w:r>
        <w:rPr>
          <w:noProof/>
        </w:rPr>
        <w:drawing>
          <wp:inline distT="0" distB="0" distL="0" distR="0" wp14:anchorId="03C57885" wp14:editId="49AD39A4">
            <wp:extent cx="2647950" cy="2717531"/>
            <wp:effectExtent l="19050" t="19050" r="19050"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13" t="3168" r="1500"/>
                    <a:stretch/>
                  </pic:blipFill>
                  <pic:spPr bwMode="auto">
                    <a:xfrm>
                      <a:off x="0" y="0"/>
                      <a:ext cx="2658010" cy="27278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1A6FE5E" w14:textId="77777777" w:rsidR="00703B2E" w:rsidRDefault="00703B2E" w:rsidP="00703B2E"/>
    <w:p w14:paraId="4E790EE0" w14:textId="3E883D80" w:rsidR="00703B2E" w:rsidRPr="004F1EDF" w:rsidRDefault="00703B2E" w:rsidP="00703B2E">
      <w:pPr>
        <w:rPr>
          <w:color w:val="FF0000"/>
        </w:rPr>
      </w:pPr>
      <w:r>
        <w:t xml:space="preserve">Luego, de finalizado el sprint, las clases </w:t>
      </w:r>
      <w:r w:rsidRPr="00721B05">
        <w:t>involucradas quedaron como muestra la</w:t>
      </w:r>
      <w:r w:rsidR="00721B05">
        <w:t xml:space="preserve"> </w:t>
      </w:r>
      <w:r w:rsidR="00721B05">
        <w:fldChar w:fldCharType="begin"/>
      </w:r>
      <w:r w:rsidR="00721B05">
        <w:instrText xml:space="preserve"> REF _Ref524385143 \h </w:instrText>
      </w:r>
      <w:r w:rsidR="00721B05">
        <w:fldChar w:fldCharType="separate"/>
      </w:r>
      <w:r w:rsidR="00721B05">
        <w:t xml:space="preserve">Figura </w:t>
      </w:r>
      <w:r w:rsidR="00721B05">
        <w:rPr>
          <w:noProof/>
        </w:rPr>
        <w:t>63</w:t>
      </w:r>
      <w:r w:rsidR="00721B05">
        <w:fldChar w:fldCharType="end"/>
      </w:r>
      <w:r w:rsidRPr="00721B05">
        <w:t>, vemos claramente la adición de clases, como «</w:t>
      </w:r>
      <w:proofErr w:type="spellStart"/>
      <w:r w:rsidRPr="00721B05">
        <w:t>DataFroms</w:t>
      </w:r>
      <w:proofErr w:type="spellEnd"/>
      <w:r>
        <w:t>» con su correspondiente «</w:t>
      </w:r>
      <w:proofErr w:type="spellStart"/>
      <w:r>
        <w:t>FormField</w:t>
      </w:r>
      <w:proofErr w:type="spellEnd"/>
      <w:r>
        <w:t>» trabajan en conjunto para dar soporte al firmado de formularios de registro.</w:t>
      </w:r>
    </w:p>
    <w:p w14:paraId="7BF359FA" w14:textId="1C080D51" w:rsidR="00721B05" w:rsidRDefault="00721B05" w:rsidP="00721B05">
      <w:pPr>
        <w:pStyle w:val="Descripcin"/>
        <w:keepNext/>
        <w:jc w:val="center"/>
      </w:pPr>
      <w:bookmarkStart w:id="1682" w:name="_Ref524385143"/>
      <w:bookmarkStart w:id="1683" w:name="_Toc524387607"/>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64</w:t>
      </w:r>
      <w:r w:rsidR="00B05FD8">
        <w:rPr>
          <w:noProof/>
        </w:rPr>
        <w:fldChar w:fldCharType="end"/>
      </w:r>
      <w:bookmarkEnd w:id="1682"/>
      <w:r>
        <w:t>: Sprint 4 - Diagrama de clases de SMACK posterior a las modificaciones.</w:t>
      </w:r>
      <w:bookmarkEnd w:id="1683"/>
    </w:p>
    <w:p w14:paraId="153C8018" w14:textId="77777777" w:rsidR="00703B2E" w:rsidRPr="00CE6650" w:rsidRDefault="00703B2E" w:rsidP="00703B2E">
      <w:pPr>
        <w:jc w:val="center"/>
      </w:pPr>
      <w:r>
        <w:rPr>
          <w:noProof/>
        </w:rPr>
        <w:drawing>
          <wp:inline distT="0" distB="0" distL="0" distR="0" wp14:anchorId="158932AE" wp14:editId="4B69F87B">
            <wp:extent cx="5400000" cy="2941200"/>
            <wp:effectExtent l="19050" t="19050" r="10795" b="120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00" cy="2941200"/>
                    </a:xfrm>
                    <a:prstGeom prst="rect">
                      <a:avLst/>
                    </a:prstGeom>
                    <a:noFill/>
                    <a:ln>
                      <a:solidFill>
                        <a:schemeClr val="bg1">
                          <a:lumMod val="50000"/>
                        </a:schemeClr>
                      </a:solidFill>
                    </a:ln>
                  </pic:spPr>
                </pic:pic>
              </a:graphicData>
            </a:graphic>
          </wp:inline>
        </w:drawing>
      </w:r>
    </w:p>
    <w:p w14:paraId="4D0ACE97" w14:textId="77777777" w:rsidR="00703B2E" w:rsidRDefault="00703B2E" w:rsidP="00703B2E">
      <w:pPr>
        <w:pStyle w:val="Ttulo3"/>
      </w:pPr>
      <w:bookmarkStart w:id="1684" w:name="_Toc524387394"/>
      <w:r>
        <w:lastRenderedPageBreak/>
        <w:t>A.1.4.4 Evidencia</w:t>
      </w:r>
      <w:bookmarkEnd w:id="1684"/>
    </w:p>
    <w:p w14:paraId="32A467B3" w14:textId="77777777" w:rsidR="00703B2E" w:rsidRPr="00556B80" w:rsidRDefault="00703B2E" w:rsidP="00703B2E">
      <w:pPr>
        <w:rPr>
          <w:color w:val="FF0000"/>
        </w:rPr>
      </w:pPr>
      <w:r>
        <w:t xml:space="preserve">El código fuente se puede encontrar en el repositorio asignado para SMACK en el </w:t>
      </w:r>
      <w:r w:rsidRPr="00556B80">
        <w:t xml:space="preserve">contexto de este presente proyecto, las incidencias se pueden encontrar en el apartado de «Issues» de repositorio GitHub </w:t>
      </w:r>
      <w:r>
        <w:t>de Openfire.</w:t>
      </w:r>
    </w:p>
    <w:p w14:paraId="0D8DF7DB" w14:textId="25E3E570" w:rsidR="00721B05" w:rsidRDefault="00721B05" w:rsidP="00721B05">
      <w:pPr>
        <w:pStyle w:val="Descripcin"/>
        <w:keepNext/>
      </w:pPr>
      <w:bookmarkStart w:id="1685" w:name="_Toc524387608"/>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65</w:t>
      </w:r>
      <w:r w:rsidR="00B05FD8">
        <w:rPr>
          <w:noProof/>
        </w:rPr>
        <w:fldChar w:fldCharType="end"/>
      </w:r>
      <w:r>
        <w:t>: Sprint 4 - Evidencia GitHub.</w:t>
      </w:r>
      <w:bookmarkEnd w:id="1685"/>
    </w:p>
    <w:p w14:paraId="682B06A1" w14:textId="77777777" w:rsidR="00703B2E" w:rsidRDefault="00703B2E" w:rsidP="00703B2E">
      <w:r>
        <w:rPr>
          <w:noProof/>
        </w:rPr>
        <w:drawing>
          <wp:inline distT="0" distB="0" distL="0" distR="0" wp14:anchorId="3B6E5429" wp14:editId="129F7BB2">
            <wp:extent cx="5400000" cy="4575600"/>
            <wp:effectExtent l="19050" t="19050" r="10795" b="15875"/>
            <wp:docPr id="24664" name="Imagen 2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4575600"/>
                    </a:xfrm>
                    <a:prstGeom prst="rect">
                      <a:avLst/>
                    </a:prstGeom>
                    <a:ln>
                      <a:solidFill>
                        <a:schemeClr val="bg1">
                          <a:lumMod val="50000"/>
                        </a:schemeClr>
                      </a:solidFill>
                    </a:ln>
                  </pic:spPr>
                </pic:pic>
              </a:graphicData>
            </a:graphic>
          </wp:inline>
        </w:drawing>
      </w:r>
    </w:p>
    <w:p w14:paraId="55AA4F10" w14:textId="77777777" w:rsidR="00703B2E" w:rsidRDefault="00703B2E" w:rsidP="00703B2E"/>
    <w:p w14:paraId="01A80D55" w14:textId="0B42B2C1" w:rsidR="00703B2E" w:rsidRDefault="00703B2E" w:rsidP="00703B2E">
      <w:r>
        <w:t xml:space="preserve">En cuanto a la evidencia, de las incidencias detectadas, se pueden apreciar en la </w:t>
      </w:r>
      <w:r w:rsidR="00721B05">
        <w:fldChar w:fldCharType="begin"/>
      </w:r>
      <w:r w:rsidR="00721B05">
        <w:instrText xml:space="preserve"> REF _Ref524384904 \h </w:instrText>
      </w:r>
      <w:r w:rsidR="00721B05">
        <w:fldChar w:fldCharType="separate"/>
      </w:r>
      <w:r w:rsidR="00721B05">
        <w:t xml:space="preserve">Figura </w:t>
      </w:r>
      <w:r w:rsidR="00721B05">
        <w:rPr>
          <w:noProof/>
        </w:rPr>
        <w:t>65</w:t>
      </w:r>
      <w:r w:rsidR="00721B05">
        <w:fldChar w:fldCharType="end"/>
      </w:r>
      <w:r w:rsidR="00721B05">
        <w:t>.</w:t>
      </w:r>
    </w:p>
    <w:p w14:paraId="65CECE16" w14:textId="17CBFF44" w:rsidR="00721B05" w:rsidRDefault="00721B05" w:rsidP="00721B05">
      <w:pPr>
        <w:pStyle w:val="Descripcin"/>
        <w:keepNext/>
      </w:pPr>
      <w:bookmarkStart w:id="1686" w:name="_Ref524384904"/>
      <w:bookmarkStart w:id="1687" w:name="_Toc524387609"/>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66</w:t>
      </w:r>
      <w:r w:rsidR="00B05FD8">
        <w:rPr>
          <w:noProof/>
        </w:rPr>
        <w:fldChar w:fldCharType="end"/>
      </w:r>
      <w:bookmarkEnd w:id="1686"/>
      <w:r>
        <w:t>: Sprint 4 - Evidencia de incidencias.</w:t>
      </w:r>
      <w:bookmarkEnd w:id="1687"/>
    </w:p>
    <w:p w14:paraId="2714144D" w14:textId="77777777" w:rsidR="00703B2E" w:rsidRDefault="00703B2E" w:rsidP="00703B2E">
      <w:r>
        <w:rPr>
          <w:noProof/>
        </w:rPr>
        <w:drawing>
          <wp:inline distT="0" distB="0" distL="0" distR="0" wp14:anchorId="0B590421" wp14:editId="71001CC2">
            <wp:extent cx="5400000" cy="2253600"/>
            <wp:effectExtent l="19050" t="19050" r="10795" b="13970"/>
            <wp:docPr id="24665" name="Imagen 2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2253600"/>
                    </a:xfrm>
                    <a:prstGeom prst="rect">
                      <a:avLst/>
                    </a:prstGeom>
                    <a:ln>
                      <a:solidFill>
                        <a:schemeClr val="bg1">
                          <a:lumMod val="50000"/>
                        </a:schemeClr>
                      </a:solidFill>
                    </a:ln>
                  </pic:spPr>
                </pic:pic>
              </a:graphicData>
            </a:graphic>
          </wp:inline>
        </w:drawing>
      </w:r>
    </w:p>
    <w:p w14:paraId="485B9E12" w14:textId="77777777" w:rsidR="00703B2E" w:rsidRDefault="00703B2E" w:rsidP="00703B2E">
      <w:r>
        <w:t xml:space="preserve">También se liberó nuevo </w:t>
      </w:r>
      <w:proofErr w:type="spellStart"/>
      <w:r>
        <w:t>release</w:t>
      </w:r>
      <w:proofErr w:type="spellEnd"/>
      <w:r>
        <w:t xml:space="preserve"> de la versión preliminar de la librería SMACK, con el tag de 4.3.0-alpha.1</w:t>
      </w:r>
    </w:p>
    <w:p w14:paraId="41B57622" w14:textId="039AC917" w:rsidR="00721B05" w:rsidRDefault="00721B05" w:rsidP="00721B05">
      <w:pPr>
        <w:pStyle w:val="Descripcin"/>
        <w:keepNext/>
        <w:jc w:val="center"/>
      </w:pPr>
      <w:bookmarkStart w:id="1688" w:name="_Toc524387610"/>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67</w:t>
      </w:r>
      <w:r w:rsidR="00B05FD8">
        <w:rPr>
          <w:noProof/>
        </w:rPr>
        <w:fldChar w:fldCharType="end"/>
      </w:r>
      <w:r>
        <w:t>: Sprint 4 - Liberación.</w:t>
      </w:r>
      <w:bookmarkEnd w:id="1688"/>
    </w:p>
    <w:p w14:paraId="7DCC048B" w14:textId="77777777" w:rsidR="00703B2E" w:rsidRDefault="00703B2E" w:rsidP="00703B2E">
      <w:pPr>
        <w:jc w:val="center"/>
      </w:pPr>
      <w:r>
        <w:rPr>
          <w:noProof/>
        </w:rPr>
        <w:drawing>
          <wp:inline distT="0" distB="0" distL="0" distR="0" wp14:anchorId="2C5C3637" wp14:editId="689899A5">
            <wp:extent cx="5328000" cy="2858400"/>
            <wp:effectExtent l="19050" t="19050" r="25400"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8000" cy="2858400"/>
                    </a:xfrm>
                    <a:prstGeom prst="rect">
                      <a:avLst/>
                    </a:prstGeom>
                    <a:noFill/>
                    <a:ln>
                      <a:solidFill>
                        <a:schemeClr val="bg1">
                          <a:lumMod val="50000"/>
                        </a:schemeClr>
                      </a:solidFill>
                    </a:ln>
                  </pic:spPr>
                </pic:pic>
              </a:graphicData>
            </a:graphic>
          </wp:inline>
        </w:drawing>
      </w:r>
    </w:p>
    <w:p w14:paraId="16D75584" w14:textId="77777777" w:rsidR="00703B2E" w:rsidRPr="000616AF" w:rsidRDefault="00703B2E" w:rsidP="00703B2E"/>
    <w:p w14:paraId="5DF856BC" w14:textId="77777777" w:rsidR="00703B2E" w:rsidRDefault="00703B2E" w:rsidP="00703B2E">
      <w:pPr>
        <w:pStyle w:val="Ttulo3"/>
      </w:pPr>
      <w:bookmarkStart w:id="1689" w:name="_Toc524387395"/>
      <w:r>
        <w:t>A.1.4.5 Post-Mortem</w:t>
      </w:r>
      <w:bookmarkEnd w:id="1689"/>
    </w:p>
    <w:p w14:paraId="1B244377" w14:textId="77777777" w:rsidR="00703B2E" w:rsidRPr="00B40599" w:rsidRDefault="00703B2E" w:rsidP="00703B2E">
      <w:pPr>
        <w:rPr>
          <w:b/>
        </w:rPr>
      </w:pPr>
      <w:r w:rsidRPr="00B40599">
        <w:rPr>
          <w:b/>
        </w:rPr>
        <w:t>Problemas Resueltos</w:t>
      </w:r>
    </w:p>
    <w:p w14:paraId="593CE58D" w14:textId="77777777" w:rsidR="00703B2E" w:rsidRPr="00B40599" w:rsidRDefault="00703B2E" w:rsidP="00703B2E">
      <w:pPr>
        <w:rPr>
          <w:sz w:val="22"/>
        </w:rPr>
      </w:pPr>
      <w:r>
        <w:t>Durante el transcurso del presente sprint, se dio solución a la imperante necesidad del proyecto de contar con un cliente con la capacidad de usar el mecanismo registro en banda en conjunto con Formulario de Firmado «XEP-</w:t>
      </w:r>
      <w:r w:rsidRPr="00556B80">
        <w:lastRenderedPageBreak/>
        <w:t xml:space="preserve">0348», todo esto para poder realizar las correspondientes pruebas de sistemas. Además, se dio solución a los bugs generados durante el proceso de desarrollo. De este modo, debido al trabajo hasta la fecha se ha logrado generar un producto mínimo viable, ya que la librería SMACK cuenta con todas las adiciones </w:t>
      </w:r>
      <w:r>
        <w:t>de características descritas en la «XEP-0348</w:t>
      </w:r>
      <w:r>
        <w:rPr>
          <w:sz w:val="22"/>
        </w:rPr>
        <w:t>».</w:t>
      </w:r>
    </w:p>
    <w:p w14:paraId="103F2A57" w14:textId="77777777" w:rsidR="00703B2E" w:rsidRDefault="00703B2E" w:rsidP="00703B2E">
      <w:pPr>
        <w:rPr>
          <w:b/>
        </w:rPr>
      </w:pPr>
      <w:r>
        <w:rPr>
          <w:b/>
        </w:rPr>
        <w:t>Problemas futuros</w:t>
      </w:r>
    </w:p>
    <w:p w14:paraId="62481675" w14:textId="77777777" w:rsidR="00703B2E" w:rsidRPr="00556B80" w:rsidRDefault="00703B2E" w:rsidP="00703B2E">
      <w:pPr>
        <w:pStyle w:val="Prrafodelista"/>
        <w:numPr>
          <w:ilvl w:val="0"/>
          <w:numId w:val="61"/>
        </w:numPr>
        <w:spacing w:before="0" w:after="160" w:line="259" w:lineRule="auto"/>
      </w:pPr>
      <w:r w:rsidRPr="00556B80">
        <w:t>Registro de cuentas de usuarios y no cuentas de bots. Debido a que los tiempos de respuesta son reducidos, no se da el espacio para verificar si la identidad ha sido creada o no. Por lo tanto, se debe que proveer de una interfaz suficientemente flexible para este fin.</w:t>
      </w:r>
    </w:p>
    <w:p w14:paraId="029271F5" w14:textId="77777777" w:rsidR="00703B2E" w:rsidRDefault="00703B2E" w:rsidP="00703B2E">
      <w:pPr>
        <w:rPr>
          <w:b/>
        </w:rPr>
      </w:pPr>
      <w:r w:rsidRPr="00B40599">
        <w:rPr>
          <w:b/>
        </w:rPr>
        <w:t>Lecciones aprendidas</w:t>
      </w:r>
    </w:p>
    <w:p w14:paraId="472A6340" w14:textId="77777777" w:rsidR="00703B2E" w:rsidRPr="00556B80" w:rsidRDefault="00703B2E" w:rsidP="00703B2E">
      <w:pPr>
        <w:pStyle w:val="Prrafodelista"/>
        <w:numPr>
          <w:ilvl w:val="0"/>
          <w:numId w:val="60"/>
        </w:numPr>
        <w:spacing w:before="0" w:after="160" w:line="259" w:lineRule="auto"/>
      </w:pPr>
      <w:r w:rsidRPr="00556B80">
        <w:t>Se ha completado el desarrollo asociado a la librería SMACK. Reduciendo considerablemente la brecha en donde se gatillan los riegos.</w:t>
      </w:r>
    </w:p>
    <w:p w14:paraId="402E5E47" w14:textId="69646BBC" w:rsidR="00703B2E" w:rsidRDefault="00703B2E" w:rsidP="00703B2E">
      <w:pPr>
        <w:pStyle w:val="Prrafodelista"/>
        <w:numPr>
          <w:ilvl w:val="0"/>
          <w:numId w:val="60"/>
        </w:numPr>
        <w:spacing w:before="0" w:after="160" w:line="259" w:lineRule="auto"/>
      </w:pPr>
      <w:r w:rsidRPr="00556B80">
        <w:t xml:space="preserve">En lo que nos resta de estimación de tiempo, tenemos todavía camino por recorrer para seguir aprendiendo. </w:t>
      </w:r>
      <w:r w:rsidR="00D46A6F">
        <w:t>Cada</w:t>
      </w:r>
      <w:r w:rsidRPr="00556B80">
        <w:t xml:space="preserve"> </w:t>
      </w:r>
      <w:r w:rsidRPr="00D46A6F">
        <w:t>iteración ha</w:t>
      </w:r>
      <w:r w:rsidRPr="00556B80">
        <w:t xml:space="preserve"> </w:t>
      </w:r>
      <w:r w:rsidR="00D46A6F">
        <w:t xml:space="preserve">sido </w:t>
      </w:r>
      <w:r w:rsidRPr="00556B80">
        <w:t>mejor</w:t>
      </w:r>
      <w:r w:rsidR="00D46A6F">
        <w:t xml:space="preserve"> que la anterior</w:t>
      </w:r>
      <w:r w:rsidRPr="00556B80">
        <w:t>.</w:t>
      </w:r>
      <w:r>
        <w:t xml:space="preserve"> </w:t>
      </w:r>
    </w:p>
    <w:p w14:paraId="4DE393F9" w14:textId="77777777" w:rsidR="00703B2E" w:rsidRDefault="00703B2E" w:rsidP="00703B2E">
      <w:pPr>
        <w:rPr>
          <w:b/>
        </w:rPr>
      </w:pPr>
      <w:r w:rsidRPr="00B40599">
        <w:rPr>
          <w:b/>
        </w:rPr>
        <w:t>Métricas</w:t>
      </w:r>
    </w:p>
    <w:p w14:paraId="2EB08A8E" w14:textId="77777777" w:rsidR="00703B2E" w:rsidRPr="00E020F6" w:rsidRDefault="00703B2E" w:rsidP="00703B2E">
      <w:pPr>
        <w:pStyle w:val="Prrafodelista"/>
        <w:numPr>
          <w:ilvl w:val="0"/>
          <w:numId w:val="62"/>
        </w:numPr>
        <w:spacing w:before="0" w:after="160" w:line="259" w:lineRule="auto"/>
      </w:pPr>
      <w:r w:rsidRPr="00E020F6">
        <w:t>KLOC: Se finalizo el sprint con 1209 LOC.</w:t>
      </w:r>
    </w:p>
    <w:p w14:paraId="45C02DEC" w14:textId="77777777" w:rsidR="00703B2E" w:rsidRDefault="00703B2E" w:rsidP="00703B2E">
      <w:pPr>
        <w:pStyle w:val="Prrafodelista"/>
        <w:numPr>
          <w:ilvl w:val="0"/>
          <w:numId w:val="62"/>
        </w:numPr>
        <w:spacing w:before="0" w:after="160" w:line="259" w:lineRule="auto"/>
      </w:pPr>
      <w:r w:rsidRPr="00E020F6">
        <w:t>Complejidad ciclomatica promedio de las clases generadas es de</w:t>
      </w:r>
      <w:r>
        <w:t>:</w:t>
      </w:r>
    </w:p>
    <w:p w14:paraId="78AE8362" w14:textId="77777777" w:rsidR="00703B2E" w:rsidRDefault="00703B2E" w:rsidP="00703B2E">
      <w:pPr>
        <w:pStyle w:val="Prrafodelista"/>
        <w:numPr>
          <w:ilvl w:val="1"/>
          <w:numId w:val="62"/>
        </w:numPr>
        <w:spacing w:before="0" w:after="160" w:line="259" w:lineRule="auto"/>
      </w:pPr>
      <w:proofErr w:type="spellStart"/>
      <w:r>
        <w:t>e</w:t>
      </w:r>
      <w:r w:rsidRPr="00E020F6">
        <w:t>v</w:t>
      </w:r>
      <w:proofErr w:type="spellEnd"/>
      <w:r w:rsidRPr="00E020F6">
        <w:t>(G)</w:t>
      </w:r>
      <w:r>
        <w:t xml:space="preserve"> = </w:t>
      </w:r>
      <w:r w:rsidRPr="00E020F6">
        <w:t>14.6</w:t>
      </w:r>
    </w:p>
    <w:p w14:paraId="59F33FD6" w14:textId="77777777" w:rsidR="00703B2E" w:rsidRDefault="00703B2E" w:rsidP="00703B2E">
      <w:pPr>
        <w:pStyle w:val="Prrafodelista"/>
        <w:numPr>
          <w:ilvl w:val="0"/>
          <w:numId w:val="62"/>
        </w:numPr>
        <w:spacing w:before="0" w:after="160" w:line="259" w:lineRule="auto"/>
      </w:pPr>
      <w:r>
        <w:t xml:space="preserve">Cantidad de defectos: Se detectaron 7 bugs durante el transcurso del proceso de desarrollo. </w:t>
      </w:r>
    </w:p>
    <w:p w14:paraId="63E4CAAF" w14:textId="77777777" w:rsidR="00703B2E" w:rsidRDefault="00703B2E" w:rsidP="00703B2E">
      <w:pPr>
        <w:pStyle w:val="Prrafodelista"/>
        <w:numPr>
          <w:ilvl w:val="0"/>
          <w:numId w:val="62"/>
        </w:numPr>
        <w:spacing w:before="0" w:after="160" w:line="259" w:lineRule="auto"/>
      </w:pPr>
      <w:r>
        <w:t>Efectividad de pruebas: Se realizaron 3 pruebas de aceptación, de las cuales inicialmente pasaron 2, luego de realizar la depuración con la correspondiente refactorización, se logró aprobar los 3 casos de pruebas.</w:t>
      </w:r>
    </w:p>
    <w:p w14:paraId="5B408286" w14:textId="77777777" w:rsidR="00703B2E" w:rsidRPr="00E020F6" w:rsidRDefault="00703B2E" w:rsidP="00703B2E">
      <w:pPr>
        <w:pStyle w:val="Prrafodelista"/>
        <w:numPr>
          <w:ilvl w:val="0"/>
          <w:numId w:val="62"/>
        </w:numPr>
        <w:spacing w:before="0" w:after="160" w:line="259" w:lineRule="auto"/>
        <w:jc w:val="left"/>
      </w:pPr>
      <w:r>
        <w:t>Densidad de defectos = 5.78</w:t>
      </w:r>
    </w:p>
    <w:p w14:paraId="54DC3E8C" w14:textId="77777777" w:rsidR="00703B2E" w:rsidRDefault="00703B2E" w:rsidP="00703B2E">
      <w:r>
        <w:br w:type="page"/>
      </w:r>
    </w:p>
    <w:p w14:paraId="205861F8" w14:textId="77777777" w:rsidR="00703B2E" w:rsidRDefault="00703B2E" w:rsidP="00703B2E">
      <w:pPr>
        <w:pStyle w:val="Ttulo2"/>
      </w:pPr>
      <w:bookmarkStart w:id="1690" w:name="_Toc524387396"/>
      <w:r w:rsidRPr="008B6C8C">
        <w:lastRenderedPageBreak/>
        <w:t>A.1.</w:t>
      </w:r>
      <w:r>
        <w:t>5</w:t>
      </w:r>
      <w:r w:rsidRPr="008B6C8C">
        <w:t xml:space="preserve"> Sprint </w:t>
      </w:r>
      <w:r>
        <w:t>5</w:t>
      </w:r>
      <w:bookmarkEnd w:id="1690"/>
    </w:p>
    <w:p w14:paraId="79B32A27" w14:textId="77777777" w:rsidR="00703B2E" w:rsidRPr="007957A9" w:rsidRDefault="00703B2E" w:rsidP="00703B2E">
      <w:r>
        <w:t xml:space="preserve">Debido a la imperante necesidad de testear el sistema en su conjunto, y depurar los errores existentes, que deben existir, porque no se ha testeado completamente, el servidor ni el cliente. Debido a que no hay clientes ni servidores que posean los mecanismos aquí desarrollados. Por ende, para evitar fallas sistémicas, y tener el producto solicitado por el </w:t>
      </w:r>
      <w:proofErr w:type="spellStart"/>
      <w:r>
        <w:t>Product</w:t>
      </w:r>
      <w:proofErr w:type="spellEnd"/>
      <w:r>
        <w:t xml:space="preserve"> </w:t>
      </w:r>
      <w:proofErr w:type="spellStart"/>
      <w:r>
        <w:t>Owner</w:t>
      </w:r>
      <w:proofErr w:type="spellEnd"/>
      <w:r>
        <w:t>.</w:t>
      </w:r>
    </w:p>
    <w:p w14:paraId="696509CF" w14:textId="77777777" w:rsidR="00703B2E" w:rsidRDefault="00703B2E" w:rsidP="00703B2E">
      <w:pPr>
        <w:pStyle w:val="Ttulo3"/>
      </w:pPr>
      <w:bookmarkStart w:id="1691" w:name="_Toc524387397"/>
      <w:r>
        <w:t>A.1.5.1 Planificación</w:t>
      </w:r>
      <w:bookmarkEnd w:id="1691"/>
    </w:p>
    <w:p w14:paraId="64363CEA" w14:textId="77777777" w:rsidR="00703B2E" w:rsidRDefault="00703B2E" w:rsidP="00703B2E">
      <w:r>
        <w:t xml:space="preserve">Ya ubicándonos en transcurso del ultimo sprint de proyecto, ya sea han desarrollado todas las historias de usuario MUST asociadas al servidor Openfire y la librería SMACK. </w:t>
      </w:r>
    </w:p>
    <w:p w14:paraId="15B98E6E" w14:textId="4BA61C7A" w:rsidR="00703B2E" w:rsidRDefault="00703B2E" w:rsidP="00703B2E">
      <w:r>
        <w:t xml:space="preserve">De acuerdo con la planificación del proyecto, se realizó la reunión Sprint </w:t>
      </w:r>
      <w:proofErr w:type="spellStart"/>
      <w:r>
        <w:t>Planning</w:t>
      </w:r>
      <w:proofErr w:type="spellEnd"/>
      <w:r>
        <w:t xml:space="preserve">, en la cual, se asignó para el desarrollo de este sprint la historia de usuario OF0348-HU-08, como se puede apreciar en la </w:t>
      </w:r>
      <w:r w:rsidR="00DE6AFA">
        <w:fldChar w:fldCharType="begin"/>
      </w:r>
      <w:r w:rsidR="00DE6AFA">
        <w:instrText xml:space="preserve"> REF _Ref524385505 \h </w:instrText>
      </w:r>
      <w:r w:rsidR="00DE6AFA">
        <w:fldChar w:fldCharType="separate"/>
      </w:r>
      <w:r w:rsidR="00DE6AFA">
        <w:t xml:space="preserve">Tabla </w:t>
      </w:r>
      <w:r w:rsidR="00DE6AFA">
        <w:rPr>
          <w:noProof/>
        </w:rPr>
        <w:t>59</w:t>
      </w:r>
      <w:r w:rsidR="00DE6AFA">
        <w:fldChar w:fldCharType="end"/>
      </w:r>
      <w:r w:rsidR="00DE6AFA">
        <w:t xml:space="preserve"> y </w:t>
      </w:r>
      <w:r w:rsidR="00DE6AFA">
        <w:fldChar w:fldCharType="begin"/>
      </w:r>
      <w:r w:rsidR="00DE6AFA">
        <w:instrText xml:space="preserve"> REF _Ref524385513 \h </w:instrText>
      </w:r>
      <w:r w:rsidR="00DE6AFA">
        <w:fldChar w:fldCharType="separate"/>
      </w:r>
      <w:r w:rsidR="00DE6AFA">
        <w:t xml:space="preserve">Tabla </w:t>
      </w:r>
      <w:r w:rsidR="00DE6AFA">
        <w:rPr>
          <w:noProof/>
        </w:rPr>
        <w:t>60</w:t>
      </w:r>
      <w:r w:rsidR="00DE6AFA">
        <w:fldChar w:fldCharType="end"/>
      </w:r>
      <w:r w:rsidR="00DE6AFA">
        <w:t>.</w:t>
      </w:r>
    </w:p>
    <w:p w14:paraId="09C85905" w14:textId="6F06CE68" w:rsidR="00DE6AFA" w:rsidRDefault="00DE6AFA" w:rsidP="00DE6AFA">
      <w:pPr>
        <w:pStyle w:val="Descripcin"/>
        <w:keepNext/>
        <w:jc w:val="center"/>
      </w:pPr>
      <w:bookmarkStart w:id="1692" w:name="_Ref524385505"/>
      <w:bookmarkStart w:id="1693" w:name="_Toc524387460"/>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59</w:t>
      </w:r>
      <w:r w:rsidR="00B05FD8">
        <w:rPr>
          <w:noProof/>
        </w:rPr>
        <w:fldChar w:fldCharType="end"/>
      </w:r>
      <w:bookmarkEnd w:id="1692"/>
      <w:r>
        <w:t xml:space="preserve">: Sprint 5 - </w:t>
      </w:r>
      <w:proofErr w:type="spellStart"/>
      <w:r>
        <w:t>Product</w:t>
      </w:r>
      <w:proofErr w:type="spellEnd"/>
      <w:r>
        <w:t xml:space="preserve"> Backlog.</w:t>
      </w:r>
      <w:bookmarkEnd w:id="1693"/>
    </w:p>
    <w:p w14:paraId="0A99C31E" w14:textId="77777777" w:rsidR="00703B2E" w:rsidRDefault="00703B2E" w:rsidP="00703B2E">
      <w:pPr>
        <w:jc w:val="center"/>
        <w:rPr>
          <w:noProof/>
        </w:rPr>
      </w:pPr>
      <w:r w:rsidRPr="00AE7F06">
        <w:rPr>
          <w:noProof/>
        </w:rPr>
        <w:drawing>
          <wp:inline distT="0" distB="0" distL="0" distR="0" wp14:anchorId="414B3B96" wp14:editId="7E39D1DD">
            <wp:extent cx="5400000" cy="1580400"/>
            <wp:effectExtent l="19050" t="19050" r="10795" b="203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14:paraId="47DF0F5E" w14:textId="77777777" w:rsidR="00703B2E" w:rsidRDefault="00703B2E" w:rsidP="00703B2E">
      <w:pPr>
        <w:jc w:val="center"/>
        <w:rPr>
          <w:noProof/>
        </w:rPr>
      </w:pPr>
    </w:p>
    <w:p w14:paraId="5267BB3A" w14:textId="5C0CE7EC" w:rsidR="00DE6AFA" w:rsidRDefault="00DE6AFA" w:rsidP="00DE6AFA">
      <w:pPr>
        <w:pStyle w:val="Descripcin"/>
        <w:keepNext/>
        <w:jc w:val="center"/>
      </w:pPr>
      <w:bookmarkStart w:id="1694" w:name="_Ref524385513"/>
      <w:bookmarkStart w:id="1695" w:name="_Toc524387461"/>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60</w:t>
      </w:r>
      <w:r w:rsidR="00B05FD8">
        <w:rPr>
          <w:noProof/>
        </w:rPr>
        <w:fldChar w:fldCharType="end"/>
      </w:r>
      <w:bookmarkEnd w:id="1694"/>
      <w:r>
        <w:t>: Sprint 5 - OF0348-HU</w:t>
      </w:r>
      <w:bookmarkEnd w:id="1695"/>
    </w:p>
    <w:p w14:paraId="535D6F33" w14:textId="77777777" w:rsidR="00703B2E" w:rsidRDefault="00703B2E" w:rsidP="00703B2E">
      <w:pPr>
        <w:jc w:val="center"/>
        <w:rPr>
          <w:noProof/>
        </w:rPr>
      </w:pPr>
      <w:r w:rsidRPr="00D447C0">
        <w:rPr>
          <w:noProof/>
        </w:rPr>
        <w:drawing>
          <wp:inline distT="0" distB="0" distL="0" distR="0" wp14:anchorId="0B350C77" wp14:editId="0D2BEA67">
            <wp:extent cx="5400000" cy="28512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14:paraId="427FE081" w14:textId="77777777" w:rsidR="00703B2E" w:rsidRDefault="00703B2E" w:rsidP="00703B2E">
      <w:pPr>
        <w:jc w:val="center"/>
        <w:rPr>
          <w:noProof/>
        </w:rPr>
      </w:pPr>
    </w:p>
    <w:p w14:paraId="3ED47AB2" w14:textId="4F0C33E6" w:rsidR="00703B2E" w:rsidRDefault="00703B2E" w:rsidP="00703B2E">
      <w:pPr>
        <w:rPr>
          <w:noProof/>
        </w:rPr>
      </w:pPr>
      <w:r>
        <w:rPr>
          <w:noProof/>
        </w:rPr>
        <w:t>La historia de usario, se centra en la necesidad del usuario final del sistema, el cual, requiere obtener los valores leídos de sus sensores en este caso, temperatura y porcentaje de humedad, como también, establecer valores de sus actuadores, que en esta situación será un led, de manera similar funcionaría para una puerta, ventilación, calefacción, etc.</w:t>
      </w:r>
      <w:r w:rsidR="00DE6AFA">
        <w:rPr>
          <w:noProof/>
        </w:rPr>
        <w:t xml:space="preserve"> </w:t>
      </w:r>
      <w:r>
        <w:rPr>
          <w:noProof/>
        </w:rPr>
        <w:t>Los detalles de la historia de usuario se pueden ver las</w:t>
      </w:r>
      <w:r w:rsidR="00DE6AFA">
        <w:rPr>
          <w:noProof/>
        </w:rPr>
        <w:t xml:space="preserve"> </w:t>
      </w:r>
      <w:r w:rsidR="00DE6AFA">
        <w:rPr>
          <w:noProof/>
        </w:rPr>
        <w:fldChar w:fldCharType="begin"/>
      </w:r>
      <w:r w:rsidR="00DE6AFA">
        <w:rPr>
          <w:noProof/>
        </w:rPr>
        <w:instrText xml:space="preserve"> REF _Ref524385629 \h </w:instrText>
      </w:r>
      <w:r w:rsidR="00DE6AFA">
        <w:rPr>
          <w:noProof/>
        </w:rPr>
      </w:r>
      <w:r w:rsidR="00DE6AFA">
        <w:rPr>
          <w:noProof/>
        </w:rPr>
        <w:fldChar w:fldCharType="separate"/>
      </w:r>
      <w:r w:rsidR="00DE6AFA">
        <w:t xml:space="preserve">Tabla </w:t>
      </w:r>
      <w:r w:rsidR="00DE6AFA">
        <w:rPr>
          <w:noProof/>
        </w:rPr>
        <w:t>61</w:t>
      </w:r>
      <w:r w:rsidR="00DE6AFA">
        <w:rPr>
          <w:noProof/>
        </w:rPr>
        <w:fldChar w:fldCharType="end"/>
      </w:r>
      <w:r w:rsidR="00DE6AFA">
        <w:rPr>
          <w:noProof/>
        </w:rPr>
        <w:t xml:space="preserve"> y </w:t>
      </w:r>
      <w:r w:rsidR="00DE6AFA">
        <w:rPr>
          <w:noProof/>
        </w:rPr>
        <w:fldChar w:fldCharType="begin"/>
      </w:r>
      <w:r w:rsidR="00DE6AFA">
        <w:rPr>
          <w:noProof/>
        </w:rPr>
        <w:instrText xml:space="preserve"> REF _Ref524385633 \h </w:instrText>
      </w:r>
      <w:r w:rsidR="00DE6AFA">
        <w:rPr>
          <w:noProof/>
        </w:rPr>
      </w:r>
      <w:r w:rsidR="00DE6AFA">
        <w:rPr>
          <w:noProof/>
        </w:rPr>
        <w:fldChar w:fldCharType="separate"/>
      </w:r>
      <w:r w:rsidR="00DE6AFA">
        <w:t xml:space="preserve">Tabla </w:t>
      </w:r>
      <w:r w:rsidR="00DE6AFA">
        <w:rPr>
          <w:noProof/>
        </w:rPr>
        <w:t>62</w:t>
      </w:r>
      <w:r w:rsidR="00DE6AFA">
        <w:rPr>
          <w:noProof/>
        </w:rPr>
        <w:fldChar w:fldCharType="end"/>
      </w:r>
      <w:r>
        <w:rPr>
          <w:noProof/>
        </w:rPr>
        <w:t>.</w:t>
      </w:r>
    </w:p>
    <w:p w14:paraId="3CDF176F" w14:textId="542D9A5E" w:rsidR="00DE6AFA" w:rsidRDefault="00DE6AFA" w:rsidP="00DE6AFA">
      <w:pPr>
        <w:pStyle w:val="Descripcin"/>
        <w:keepNext/>
        <w:jc w:val="center"/>
      </w:pPr>
      <w:bookmarkStart w:id="1696" w:name="_Ref524385629"/>
      <w:bookmarkStart w:id="1697" w:name="_Toc524387462"/>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61</w:t>
      </w:r>
      <w:r w:rsidR="00B05FD8">
        <w:rPr>
          <w:noProof/>
        </w:rPr>
        <w:fldChar w:fldCharType="end"/>
      </w:r>
      <w:bookmarkEnd w:id="1696"/>
      <w:r>
        <w:t>: Historia de Usuario OF0348-HU-08</w:t>
      </w:r>
      <w:bookmarkEnd w:id="1697"/>
    </w:p>
    <w:p w14:paraId="7873E397" w14:textId="77777777" w:rsidR="00703B2E" w:rsidRDefault="00703B2E" w:rsidP="00703B2E">
      <w:pPr>
        <w:jc w:val="center"/>
      </w:pPr>
      <w:r>
        <w:rPr>
          <w:noProof/>
        </w:rPr>
        <w:drawing>
          <wp:inline distT="0" distB="0" distL="0" distR="0" wp14:anchorId="68CC3B98" wp14:editId="28D9AF47">
            <wp:extent cx="3186332" cy="2824434"/>
            <wp:effectExtent l="19050" t="19050" r="14605" b="146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15" r="67146"/>
                    <a:stretch/>
                  </pic:blipFill>
                  <pic:spPr bwMode="auto">
                    <a:xfrm>
                      <a:off x="0" y="0"/>
                      <a:ext cx="3224531" cy="285829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97573D2" w14:textId="42D45DD9" w:rsidR="00DE6AFA" w:rsidRDefault="00DE6AFA" w:rsidP="00DE6AFA">
      <w:pPr>
        <w:pStyle w:val="Descripcin"/>
        <w:keepNext/>
        <w:jc w:val="center"/>
      </w:pPr>
      <w:bookmarkStart w:id="1698" w:name="_Ref524385633"/>
      <w:bookmarkStart w:id="1699" w:name="_Toc524387463"/>
      <w:r>
        <w:lastRenderedPageBreak/>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62</w:t>
      </w:r>
      <w:r w:rsidR="00B05FD8">
        <w:rPr>
          <w:noProof/>
        </w:rPr>
        <w:fldChar w:fldCharType="end"/>
      </w:r>
      <w:bookmarkEnd w:id="1698"/>
      <w:r>
        <w:t>: Criterios de aceptación de OF0348-HU-08</w:t>
      </w:r>
      <w:bookmarkEnd w:id="1699"/>
    </w:p>
    <w:p w14:paraId="3D94FF21" w14:textId="77777777" w:rsidR="00703B2E" w:rsidRDefault="00703B2E" w:rsidP="00703B2E">
      <w:pPr>
        <w:jc w:val="center"/>
      </w:pPr>
      <w:r>
        <w:rPr>
          <w:noProof/>
        </w:rPr>
        <w:drawing>
          <wp:inline distT="0" distB="0" distL="0" distR="0" wp14:anchorId="5A8CEA8B" wp14:editId="6B0EC982">
            <wp:extent cx="5400000" cy="2304000"/>
            <wp:effectExtent l="19050" t="19050" r="10795"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12" t="738" r="583" b="952"/>
                    <a:stretch/>
                  </pic:blipFill>
                  <pic:spPr bwMode="auto">
                    <a:xfrm>
                      <a:off x="0" y="0"/>
                      <a:ext cx="5400000" cy="23040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0C5BE0" w14:textId="0EB048C0" w:rsidR="00703B2E" w:rsidRDefault="00703B2E" w:rsidP="00703B2E">
      <w:pPr>
        <w:jc w:val="center"/>
      </w:pPr>
      <w:r w:rsidRPr="00DE6AFA">
        <w:t xml:space="preserve">La historia de usuario seleccionada en la reunión sprint </w:t>
      </w:r>
      <w:proofErr w:type="spellStart"/>
      <w:r w:rsidRPr="00DE6AFA">
        <w:t>planning</w:t>
      </w:r>
      <w:proofErr w:type="spellEnd"/>
      <w:r w:rsidRPr="00DE6AFA">
        <w:t xml:space="preserve">, se desglosó en las tareas que se muestran en la </w:t>
      </w:r>
      <w:r w:rsidR="00DE6AFA">
        <w:fldChar w:fldCharType="begin"/>
      </w:r>
      <w:r w:rsidR="00DE6AFA">
        <w:instrText xml:space="preserve"> REF _Ref524385693 \h </w:instrText>
      </w:r>
      <w:r w:rsidR="00DE6AFA">
        <w:fldChar w:fldCharType="separate"/>
      </w:r>
      <w:r w:rsidR="00DE6AFA">
        <w:t xml:space="preserve">Tabla </w:t>
      </w:r>
      <w:r w:rsidR="00DE6AFA">
        <w:rPr>
          <w:noProof/>
        </w:rPr>
        <w:t>63</w:t>
      </w:r>
      <w:r w:rsidR="00DE6AFA">
        <w:fldChar w:fldCharType="end"/>
      </w:r>
      <w:r w:rsidR="00DE6AFA">
        <w:t>.</w:t>
      </w:r>
    </w:p>
    <w:p w14:paraId="0B285E68" w14:textId="064E0207" w:rsidR="00DE6AFA" w:rsidRDefault="00DE6AFA" w:rsidP="00DE6AFA">
      <w:pPr>
        <w:pStyle w:val="Descripcin"/>
        <w:keepNext/>
        <w:jc w:val="center"/>
      </w:pPr>
      <w:bookmarkStart w:id="1700" w:name="_Ref524385693"/>
      <w:bookmarkStart w:id="1701" w:name="_Toc524387464"/>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63</w:t>
      </w:r>
      <w:r w:rsidR="00B05FD8">
        <w:rPr>
          <w:noProof/>
        </w:rPr>
        <w:fldChar w:fldCharType="end"/>
      </w:r>
      <w:bookmarkEnd w:id="1700"/>
      <w:r>
        <w:t>: Sprint 5 - Sprint Backlog.</w:t>
      </w:r>
      <w:bookmarkEnd w:id="1701"/>
    </w:p>
    <w:p w14:paraId="2D2D4D69" w14:textId="77777777" w:rsidR="00703B2E" w:rsidRPr="007336C2" w:rsidRDefault="00703B2E" w:rsidP="00703B2E">
      <w:pPr>
        <w:jc w:val="center"/>
      </w:pPr>
      <w:r w:rsidRPr="00981303">
        <w:rPr>
          <w:noProof/>
        </w:rPr>
        <w:drawing>
          <wp:inline distT="0" distB="0" distL="0" distR="0" wp14:anchorId="31557976" wp14:editId="372179D0">
            <wp:extent cx="5400000" cy="1818000"/>
            <wp:effectExtent l="19050" t="19050" r="10795" b="114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14:paraId="3DFF6EFD" w14:textId="77777777" w:rsidR="00703B2E" w:rsidRPr="003F7670" w:rsidRDefault="00703B2E" w:rsidP="00703B2E"/>
    <w:p w14:paraId="0B51C272" w14:textId="77777777" w:rsidR="00703B2E" w:rsidRDefault="00703B2E" w:rsidP="00703B2E">
      <w:pPr>
        <w:pStyle w:val="Ttulo3"/>
      </w:pPr>
      <w:bookmarkStart w:id="1702" w:name="_Toc524387398"/>
      <w:r>
        <w:t>A.1.5.2 Diseño</w:t>
      </w:r>
      <w:bookmarkEnd w:id="1702"/>
    </w:p>
    <w:p w14:paraId="5A9D3D6B" w14:textId="2A1948D0" w:rsidR="00703B2E" w:rsidRPr="00C94395" w:rsidRDefault="00703B2E" w:rsidP="00703B2E">
      <w:r>
        <w:t xml:space="preserve">En este caso se utilizó lo desarrollado en la librería SMACK y el servidor Openfire, los cuales implementan los mecanismos «In-band </w:t>
      </w:r>
      <w:proofErr w:type="spellStart"/>
      <w:r>
        <w:t>Registration</w:t>
      </w:r>
      <w:proofErr w:type="spellEnd"/>
      <w:r>
        <w:t>» en conjunto con «</w:t>
      </w:r>
      <w:proofErr w:type="spellStart"/>
      <w:r>
        <w:t>Signing</w:t>
      </w:r>
      <w:proofErr w:type="spellEnd"/>
      <w:r>
        <w:t xml:space="preserve"> </w:t>
      </w:r>
      <w:proofErr w:type="spellStart"/>
      <w:r>
        <w:t>Forms</w:t>
      </w:r>
      <w:proofErr w:type="spellEnd"/>
      <w:r>
        <w:t xml:space="preserve">» </w:t>
      </w:r>
      <w:r w:rsidRPr="00556B80">
        <w:t xml:space="preserve">para el registro seguro de </w:t>
      </w:r>
      <w:r w:rsidRPr="00DE6AFA">
        <w:t>identidades, debemos partir del supuesto que el vendedor de dispositivos de Internet de las Cosas, agregará las credenciales de consumidor al dispositivo, para que este realice el registro</w:t>
      </w:r>
      <w:r>
        <w:t xml:space="preserve"> automatizado en el momento tenga una conexión a internet, para que el dispositivo muestre por alguna salida el nuevo «JID» asociado al dispositivo. En la </w:t>
      </w:r>
      <w:r w:rsidR="00B65E9F">
        <w:fldChar w:fldCharType="begin"/>
      </w:r>
      <w:r w:rsidR="00B65E9F">
        <w:instrText xml:space="preserve"> REF _Ref524386043 \h </w:instrText>
      </w:r>
      <w:r w:rsidR="00B65E9F">
        <w:fldChar w:fldCharType="separate"/>
      </w:r>
      <w:r w:rsidR="00B65E9F">
        <w:t xml:space="preserve">Figura </w:t>
      </w:r>
      <w:r w:rsidR="00B65E9F">
        <w:rPr>
          <w:noProof/>
        </w:rPr>
        <w:t>67</w:t>
      </w:r>
      <w:r w:rsidR="00B65E9F">
        <w:fldChar w:fldCharType="end"/>
      </w:r>
      <w:r w:rsidR="00B65E9F">
        <w:t xml:space="preserve"> </w:t>
      </w:r>
      <w:r>
        <w:t>se muestra el diagrama de secuencia de este caso.</w:t>
      </w:r>
    </w:p>
    <w:p w14:paraId="4C23B5E6" w14:textId="1B124C58" w:rsidR="00B65E9F" w:rsidRDefault="00B65E9F" w:rsidP="00B65E9F">
      <w:pPr>
        <w:pStyle w:val="Descripcin"/>
        <w:keepNext/>
      </w:pPr>
      <w:bookmarkStart w:id="1703" w:name="_Ref524386043"/>
      <w:bookmarkStart w:id="1704" w:name="_Toc524387611"/>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68</w:t>
      </w:r>
      <w:r w:rsidR="00B05FD8">
        <w:rPr>
          <w:noProof/>
        </w:rPr>
        <w:fldChar w:fldCharType="end"/>
      </w:r>
      <w:bookmarkEnd w:id="1703"/>
      <w:r>
        <w:t>: Diagrama de secuencia Registrando una nueva Cosa.</w:t>
      </w:r>
      <w:bookmarkEnd w:id="1704"/>
    </w:p>
    <w:p w14:paraId="5D4A1FF0" w14:textId="77777777" w:rsidR="00703B2E" w:rsidRDefault="00703B2E" w:rsidP="00703B2E">
      <w:r>
        <w:rPr>
          <w:noProof/>
        </w:rPr>
        <w:drawing>
          <wp:inline distT="0" distB="0" distL="0" distR="0" wp14:anchorId="1A4AE127" wp14:editId="45AC5EAC">
            <wp:extent cx="5400000" cy="4734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00" cy="4734000"/>
                    </a:xfrm>
                    <a:prstGeom prst="rect">
                      <a:avLst/>
                    </a:prstGeom>
                  </pic:spPr>
                </pic:pic>
              </a:graphicData>
            </a:graphic>
          </wp:inline>
        </w:drawing>
      </w:r>
    </w:p>
    <w:p w14:paraId="7FB833DE" w14:textId="77777777" w:rsidR="00703B2E" w:rsidRDefault="00703B2E" w:rsidP="00703B2E">
      <w:r>
        <w:t xml:space="preserve">Por otro lado, tenemos el caso de cuando el usuario final, ya conectó el dispositivo a la red, además lo tiene emparejado con su «JID» quiere acceder a las lecturas de los sensores de este, en el caso que sea un dispositivo que tenga el </w:t>
      </w:r>
      <w:r w:rsidRPr="00D46A6F">
        <w:t xml:space="preserve">funcionamiento de </w:t>
      </w:r>
      <w:proofErr w:type="spellStart"/>
      <w:r w:rsidRPr="00D46A6F">
        <w:t>sensorizar</w:t>
      </w:r>
      <w:proofErr w:type="spellEnd"/>
      <w:r w:rsidRPr="00D46A6F">
        <w:t xml:space="preserve"> variables</w:t>
      </w:r>
      <w:r>
        <w:t>, por ejemplo, ambientales.</w:t>
      </w:r>
    </w:p>
    <w:p w14:paraId="58AACB40" w14:textId="77777777" w:rsidR="00703B2E" w:rsidRDefault="00703B2E" w:rsidP="00703B2E">
      <w:r>
        <w:t>En este caso para el sensor se han seleccionado las siguientes variables:</w:t>
      </w:r>
    </w:p>
    <w:p w14:paraId="2B443CFA" w14:textId="77777777" w:rsidR="00703B2E" w:rsidRDefault="00703B2E" w:rsidP="00703B2E">
      <w:pPr>
        <w:pStyle w:val="Prrafodelista"/>
        <w:numPr>
          <w:ilvl w:val="0"/>
          <w:numId w:val="63"/>
        </w:numPr>
        <w:spacing w:before="0" w:after="160" w:line="259" w:lineRule="auto"/>
        <w:jc w:val="left"/>
      </w:pPr>
      <w:r>
        <w:t>Temperatura</w:t>
      </w:r>
    </w:p>
    <w:p w14:paraId="73E41DC8" w14:textId="77777777" w:rsidR="00703B2E" w:rsidRDefault="00703B2E" w:rsidP="00703B2E">
      <w:pPr>
        <w:pStyle w:val="Prrafodelista"/>
        <w:numPr>
          <w:ilvl w:val="1"/>
          <w:numId w:val="63"/>
        </w:numPr>
        <w:spacing w:before="0" w:after="160" w:line="259" w:lineRule="auto"/>
      </w:pPr>
      <w:r>
        <w:t>Se medirá en grados centígrados, por ejemplo: 22° C.</w:t>
      </w:r>
    </w:p>
    <w:p w14:paraId="11576F21" w14:textId="77777777" w:rsidR="00703B2E" w:rsidRDefault="00703B2E" w:rsidP="00703B2E">
      <w:pPr>
        <w:pStyle w:val="Prrafodelista"/>
        <w:numPr>
          <w:ilvl w:val="0"/>
          <w:numId w:val="63"/>
        </w:numPr>
        <w:spacing w:before="0" w:after="160" w:line="259" w:lineRule="auto"/>
        <w:jc w:val="left"/>
      </w:pPr>
      <w:r>
        <w:t>Humedad</w:t>
      </w:r>
    </w:p>
    <w:p w14:paraId="624F0700" w14:textId="270B29A8" w:rsidR="00703B2E" w:rsidRDefault="00703B2E" w:rsidP="00703B2E">
      <w:pPr>
        <w:pStyle w:val="Prrafodelista"/>
        <w:numPr>
          <w:ilvl w:val="1"/>
          <w:numId w:val="63"/>
        </w:numPr>
        <w:spacing w:before="0" w:after="160" w:line="259" w:lineRule="auto"/>
      </w:pPr>
      <w:r>
        <w:t xml:space="preserve">Se medirá en porcentaje de humedad ambiental, por ejemplo 10% H. </w:t>
      </w:r>
    </w:p>
    <w:p w14:paraId="7249EC0E" w14:textId="42B45BEE" w:rsidR="00B65E9F" w:rsidRDefault="00B65E9F" w:rsidP="00B65E9F">
      <w:pPr>
        <w:pStyle w:val="Prrafodelista"/>
        <w:numPr>
          <w:ilvl w:val="0"/>
          <w:numId w:val="63"/>
        </w:numPr>
        <w:spacing w:before="0" w:after="160" w:line="259" w:lineRule="auto"/>
      </w:pPr>
      <w:r>
        <w:t>Luz ambiente</w:t>
      </w:r>
    </w:p>
    <w:p w14:paraId="1C3780DF" w14:textId="382D6B76" w:rsidR="00B65E9F" w:rsidRDefault="00B65E9F" w:rsidP="00B65E9F">
      <w:pPr>
        <w:pStyle w:val="Prrafodelista"/>
        <w:numPr>
          <w:ilvl w:val="1"/>
          <w:numId w:val="63"/>
        </w:numPr>
        <w:spacing w:before="0" w:after="160" w:line="259" w:lineRule="auto"/>
      </w:pPr>
      <w:r>
        <w:t>Se medirá en porcentaje de luz percibida, por ejemplo 30%.</w:t>
      </w:r>
    </w:p>
    <w:p w14:paraId="41805520" w14:textId="213508D4" w:rsidR="00B65E9F" w:rsidRDefault="00B65E9F" w:rsidP="00B65E9F">
      <w:pPr>
        <w:pStyle w:val="Prrafodelista"/>
        <w:numPr>
          <w:ilvl w:val="0"/>
          <w:numId w:val="63"/>
        </w:numPr>
        <w:spacing w:before="0" w:after="160" w:line="259" w:lineRule="auto"/>
      </w:pPr>
      <w:r>
        <w:t>Gas</w:t>
      </w:r>
    </w:p>
    <w:p w14:paraId="0AA07CAB" w14:textId="170D2E6B" w:rsidR="00B65E9F" w:rsidRDefault="00B65E9F" w:rsidP="00B65E9F">
      <w:pPr>
        <w:pStyle w:val="Prrafodelista"/>
        <w:numPr>
          <w:ilvl w:val="1"/>
          <w:numId w:val="63"/>
        </w:numPr>
        <w:spacing w:before="0" w:after="160" w:line="259" w:lineRule="auto"/>
      </w:pPr>
      <w:r>
        <w:t>Se medirá en porcentaje de gas detectado, por ejemplo 7%.</w:t>
      </w:r>
    </w:p>
    <w:p w14:paraId="6FBA6C80" w14:textId="07C4F5D7" w:rsidR="00B65E9F" w:rsidRDefault="00B65E9F" w:rsidP="00B65E9F">
      <w:pPr>
        <w:pStyle w:val="Prrafodelista"/>
        <w:numPr>
          <w:ilvl w:val="0"/>
          <w:numId w:val="63"/>
        </w:numPr>
        <w:spacing w:before="0" w:after="160" w:line="259" w:lineRule="auto"/>
      </w:pPr>
      <w:r>
        <w:lastRenderedPageBreak/>
        <w:t>Movimiento</w:t>
      </w:r>
    </w:p>
    <w:p w14:paraId="2A17ED68" w14:textId="1B074F3C" w:rsidR="00B65E9F" w:rsidRDefault="00B65E9F" w:rsidP="00B65E9F">
      <w:pPr>
        <w:pStyle w:val="Prrafodelista"/>
        <w:numPr>
          <w:ilvl w:val="1"/>
          <w:numId w:val="63"/>
        </w:numPr>
        <w:spacing w:before="0" w:after="160" w:line="259" w:lineRule="auto"/>
      </w:pPr>
      <w:r>
        <w:t>Se medirá la percepción de movimiento del sensor, es decir, la lectura tendrá dos posibles estados, «Hay movimiento» y «No hay movimiento».</w:t>
      </w:r>
    </w:p>
    <w:p w14:paraId="0CCC65D1" w14:textId="4A38246B" w:rsidR="00703B2E" w:rsidRDefault="00B65E9F" w:rsidP="00B65E9F">
      <w:pPr>
        <w:spacing w:before="0" w:after="160" w:line="259" w:lineRule="auto"/>
      </w:pPr>
      <w:r>
        <w:t xml:space="preserve">Esto se puede ver con mayor claridad en diagrama de interacción </w:t>
      </w:r>
      <w:r w:rsidR="00D46A6F">
        <w:t>presente en</w:t>
      </w:r>
      <w:r>
        <w:t xml:space="preserve"> la </w:t>
      </w:r>
      <w:r>
        <w:fldChar w:fldCharType="begin"/>
      </w:r>
      <w:r>
        <w:instrText xml:space="preserve"> REF _Ref524386257 \h </w:instrText>
      </w:r>
      <w:r>
        <w:fldChar w:fldCharType="separate"/>
      </w:r>
      <w:r>
        <w:t xml:space="preserve">Figura </w:t>
      </w:r>
      <w:r>
        <w:rPr>
          <w:noProof/>
        </w:rPr>
        <w:t>68</w:t>
      </w:r>
      <w:r>
        <w:fldChar w:fldCharType="end"/>
      </w:r>
      <w:r>
        <w:t>.</w:t>
      </w:r>
    </w:p>
    <w:p w14:paraId="1740184A" w14:textId="26A91D1B" w:rsidR="00B65E9F" w:rsidRDefault="00B65E9F" w:rsidP="00B65E9F">
      <w:pPr>
        <w:pStyle w:val="Descripcin"/>
        <w:keepNext/>
      </w:pPr>
      <w:bookmarkStart w:id="1705" w:name="_Ref524386257"/>
      <w:bookmarkStart w:id="1706" w:name="_Toc524387612"/>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69</w:t>
      </w:r>
      <w:r w:rsidR="00B05FD8">
        <w:rPr>
          <w:noProof/>
        </w:rPr>
        <w:fldChar w:fldCharType="end"/>
      </w:r>
      <w:bookmarkEnd w:id="1705"/>
      <w:r>
        <w:t>: Lectura de valor al sensor.</w:t>
      </w:r>
      <w:bookmarkEnd w:id="1706"/>
    </w:p>
    <w:p w14:paraId="186ABC19" w14:textId="018696F2" w:rsidR="00703B2E" w:rsidRDefault="00703B2E" w:rsidP="00703B2E">
      <w:r>
        <w:rPr>
          <w:noProof/>
        </w:rPr>
        <w:drawing>
          <wp:inline distT="0" distB="0" distL="0" distR="0" wp14:anchorId="00B8CD98" wp14:editId="4CB40347">
            <wp:extent cx="5400000" cy="2599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00" cy="2599200"/>
                    </a:xfrm>
                    <a:prstGeom prst="rect">
                      <a:avLst/>
                    </a:prstGeom>
                  </pic:spPr>
                </pic:pic>
              </a:graphicData>
            </a:graphic>
          </wp:inline>
        </w:drawing>
      </w:r>
    </w:p>
    <w:p w14:paraId="23597518" w14:textId="6053264C" w:rsidR="00B65E9F" w:rsidRDefault="00B65E9F" w:rsidP="00703B2E">
      <w:r>
        <w:t xml:space="preserve">En el otro caso, es decir, cuando se está interactuando con actuador, se podrá escribir valores, como lo es en el caso de nuestro display led 16x2, en donde se pueden escribir valores de la forma descrita en el gráfico en la </w:t>
      </w:r>
      <w:r>
        <w:fldChar w:fldCharType="begin"/>
      </w:r>
      <w:r>
        <w:instrText xml:space="preserve"> REF _Ref524386422 \h </w:instrText>
      </w:r>
      <w:r>
        <w:fldChar w:fldCharType="separate"/>
      </w:r>
      <w:r>
        <w:t xml:space="preserve">Figura </w:t>
      </w:r>
      <w:r>
        <w:rPr>
          <w:noProof/>
        </w:rPr>
        <w:t>69</w:t>
      </w:r>
      <w:r>
        <w:fldChar w:fldCharType="end"/>
      </w:r>
      <w:r>
        <w:t>.</w:t>
      </w:r>
    </w:p>
    <w:p w14:paraId="2C150D6B" w14:textId="40015C11" w:rsidR="00B65E9F" w:rsidRDefault="00B65E9F" w:rsidP="00B65E9F">
      <w:pPr>
        <w:pStyle w:val="Descripcin"/>
        <w:keepNext/>
      </w:pPr>
      <w:bookmarkStart w:id="1707" w:name="_Ref524386422"/>
      <w:bookmarkStart w:id="1708" w:name="_Toc524387613"/>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70</w:t>
      </w:r>
      <w:r w:rsidR="00B05FD8">
        <w:rPr>
          <w:noProof/>
        </w:rPr>
        <w:fldChar w:fldCharType="end"/>
      </w:r>
      <w:bookmarkEnd w:id="1707"/>
      <w:r>
        <w:t>: Escritura de valor a un actuador.</w:t>
      </w:r>
      <w:bookmarkEnd w:id="1708"/>
    </w:p>
    <w:p w14:paraId="51BED543" w14:textId="77777777" w:rsidR="00703B2E" w:rsidRPr="001C1844" w:rsidRDefault="00703B2E" w:rsidP="00703B2E">
      <w:r>
        <w:rPr>
          <w:noProof/>
        </w:rPr>
        <w:drawing>
          <wp:inline distT="0" distB="0" distL="0" distR="0" wp14:anchorId="30EEAA70" wp14:editId="4F0D625A">
            <wp:extent cx="5400000" cy="239400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00" cy="2394000"/>
                    </a:xfrm>
                    <a:prstGeom prst="rect">
                      <a:avLst/>
                    </a:prstGeom>
                  </pic:spPr>
                </pic:pic>
              </a:graphicData>
            </a:graphic>
          </wp:inline>
        </w:drawing>
      </w:r>
    </w:p>
    <w:p w14:paraId="21083E70" w14:textId="77777777" w:rsidR="00703B2E" w:rsidRDefault="00703B2E" w:rsidP="00703B2E">
      <w:pPr>
        <w:pStyle w:val="Ttulo3"/>
      </w:pPr>
      <w:bookmarkStart w:id="1709" w:name="_Toc524387399"/>
      <w:r>
        <w:t>A.1.5.3 Resultados</w:t>
      </w:r>
      <w:bookmarkEnd w:id="1709"/>
    </w:p>
    <w:p w14:paraId="54501305" w14:textId="74E5BF93" w:rsidR="00703B2E" w:rsidRDefault="00703B2E" w:rsidP="00703B2E">
      <w:r w:rsidRPr="00B65E9F">
        <w:lastRenderedPageBreak/>
        <w:t xml:space="preserve">Durante el transcurso del sprint se gatilló nuevamente el riesgo habitual, relacionado con errar el tiempo de la estimación de las tareas. Por ende, como ya ha sido habitual se inyectó más horas al sprint. La evolución de los riesgos se puede ver en la </w:t>
      </w:r>
      <w:r w:rsidR="00B65E9F">
        <w:fldChar w:fldCharType="begin"/>
      </w:r>
      <w:r w:rsidR="00B65E9F">
        <w:instrText xml:space="preserve"> REF _Ref524386543 \h </w:instrText>
      </w:r>
      <w:r w:rsidR="00B65E9F">
        <w:fldChar w:fldCharType="separate"/>
      </w:r>
      <w:r w:rsidR="00B65E9F">
        <w:t xml:space="preserve">Tabla </w:t>
      </w:r>
      <w:r w:rsidR="00B65E9F">
        <w:rPr>
          <w:noProof/>
        </w:rPr>
        <w:t>64</w:t>
      </w:r>
      <w:r w:rsidR="00B65E9F">
        <w:fldChar w:fldCharType="end"/>
      </w:r>
      <w:r w:rsidRPr="00B65E9F">
        <w:t>, a continuación</w:t>
      </w:r>
      <w:r>
        <w:t xml:space="preserve">, seguido de la </w:t>
      </w:r>
      <w:r w:rsidR="00B65E9F">
        <w:fldChar w:fldCharType="begin"/>
      </w:r>
      <w:r w:rsidR="00B65E9F">
        <w:instrText xml:space="preserve"> REF _Ref524386557 \h </w:instrText>
      </w:r>
      <w:r w:rsidR="00B65E9F">
        <w:fldChar w:fldCharType="separate"/>
      </w:r>
      <w:r w:rsidR="00B65E9F">
        <w:t xml:space="preserve">Figura </w:t>
      </w:r>
      <w:r w:rsidR="00B65E9F">
        <w:rPr>
          <w:noProof/>
        </w:rPr>
        <w:t>70</w:t>
      </w:r>
      <w:r w:rsidR="00B65E9F">
        <w:fldChar w:fldCharType="end"/>
      </w:r>
      <w:r w:rsidR="00B65E9F">
        <w:t xml:space="preserve"> </w:t>
      </w:r>
      <w:r>
        <w:t>que contiene el grafico asociado a esta tabla.</w:t>
      </w:r>
    </w:p>
    <w:p w14:paraId="392EAC13" w14:textId="41622307" w:rsidR="00B65E9F" w:rsidRDefault="00B65E9F" w:rsidP="00B65E9F">
      <w:pPr>
        <w:pStyle w:val="Descripcin"/>
        <w:keepNext/>
      </w:pPr>
      <w:bookmarkStart w:id="1710" w:name="_Ref524386543"/>
      <w:bookmarkStart w:id="1711" w:name="_Toc524387465"/>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64</w:t>
      </w:r>
      <w:r w:rsidR="00B05FD8">
        <w:rPr>
          <w:noProof/>
        </w:rPr>
        <w:fldChar w:fldCharType="end"/>
      </w:r>
      <w:bookmarkEnd w:id="1710"/>
      <w:r>
        <w:t>: Sprint 5 - Evolución semanal de riesgos.</w:t>
      </w:r>
      <w:bookmarkEnd w:id="1711"/>
    </w:p>
    <w:p w14:paraId="1EF699D5" w14:textId="77777777" w:rsidR="00703B2E" w:rsidRDefault="00703B2E" w:rsidP="00703B2E">
      <w:r>
        <w:rPr>
          <w:noProof/>
        </w:rPr>
        <w:drawing>
          <wp:inline distT="0" distB="0" distL="0" distR="0" wp14:anchorId="4F830477" wp14:editId="704F270A">
            <wp:extent cx="5356848" cy="3344562"/>
            <wp:effectExtent l="19050" t="19050" r="1587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08" t="1066" r="199" b="1462"/>
                    <a:stretch/>
                  </pic:blipFill>
                  <pic:spPr bwMode="auto">
                    <a:xfrm>
                      <a:off x="0" y="0"/>
                      <a:ext cx="5358809" cy="334578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61CF4B7" w14:textId="2EDF588E" w:rsidR="00B65E9F" w:rsidRDefault="00B65E9F" w:rsidP="00B65E9F">
      <w:pPr>
        <w:pStyle w:val="Descripcin"/>
        <w:keepNext/>
        <w:jc w:val="center"/>
      </w:pPr>
      <w:bookmarkStart w:id="1712" w:name="_Ref524386557"/>
      <w:bookmarkStart w:id="1713" w:name="_Toc524387614"/>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71</w:t>
      </w:r>
      <w:r w:rsidR="00B05FD8">
        <w:rPr>
          <w:noProof/>
        </w:rPr>
        <w:fldChar w:fldCharType="end"/>
      </w:r>
      <w:bookmarkEnd w:id="1712"/>
      <w:r>
        <w:t>: Sprint 5 - Gráfico de evolución semanal de riesgos.</w:t>
      </w:r>
      <w:bookmarkEnd w:id="1713"/>
    </w:p>
    <w:p w14:paraId="44224316" w14:textId="77777777" w:rsidR="00703B2E" w:rsidRDefault="00703B2E" w:rsidP="00703B2E">
      <w:pPr>
        <w:jc w:val="center"/>
      </w:pPr>
      <w:r>
        <w:rPr>
          <w:noProof/>
        </w:rPr>
        <w:drawing>
          <wp:inline distT="0" distB="0" distL="0" distR="0" wp14:anchorId="2799945C" wp14:editId="49DD4C49">
            <wp:extent cx="3442970" cy="2993399"/>
            <wp:effectExtent l="19050" t="19050" r="24130"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041" t="1662" r="1768" b="1915"/>
                    <a:stretch/>
                  </pic:blipFill>
                  <pic:spPr bwMode="auto">
                    <a:xfrm>
                      <a:off x="0" y="0"/>
                      <a:ext cx="3443745" cy="29940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1747BB4" w14:textId="03B11222" w:rsidR="00703B2E" w:rsidRDefault="00703B2E" w:rsidP="00703B2E">
      <w:r>
        <w:lastRenderedPageBreak/>
        <w:t xml:space="preserve">Como también es habitual se llevó registro del avance de las tareas, este se puede ver en la </w:t>
      </w:r>
      <w:r w:rsidR="0003608E">
        <w:fldChar w:fldCharType="begin"/>
      </w:r>
      <w:r w:rsidR="0003608E">
        <w:instrText xml:space="preserve"> REF _Ref524386941 \h </w:instrText>
      </w:r>
      <w:r w:rsidR="0003608E">
        <w:fldChar w:fldCharType="separate"/>
      </w:r>
      <w:r w:rsidR="0003608E">
        <w:t xml:space="preserve">Tabla </w:t>
      </w:r>
      <w:r w:rsidR="0003608E">
        <w:rPr>
          <w:noProof/>
        </w:rPr>
        <w:t>65</w:t>
      </w:r>
      <w:r w:rsidR="0003608E">
        <w:fldChar w:fldCharType="end"/>
      </w:r>
      <w:r w:rsidR="0003608E">
        <w:t xml:space="preserve"> </w:t>
      </w:r>
      <w:r>
        <w:t>y en</w:t>
      </w:r>
      <w:r w:rsidR="0003608E">
        <w:t xml:space="preserve"> la </w:t>
      </w:r>
      <w:r w:rsidR="0003608E">
        <w:fldChar w:fldCharType="begin"/>
      </w:r>
      <w:r w:rsidR="0003608E">
        <w:instrText xml:space="preserve"> REF _Ref524386962 \h </w:instrText>
      </w:r>
      <w:r w:rsidR="0003608E">
        <w:fldChar w:fldCharType="separate"/>
      </w:r>
      <w:r w:rsidR="0003608E">
        <w:t xml:space="preserve">Figura </w:t>
      </w:r>
      <w:r w:rsidR="0003608E">
        <w:rPr>
          <w:noProof/>
        </w:rPr>
        <w:t>71</w:t>
      </w:r>
      <w:r w:rsidR="0003608E">
        <w:fldChar w:fldCharType="end"/>
      </w:r>
      <w:r w:rsidR="0003608E">
        <w:t xml:space="preserve">, </w:t>
      </w:r>
      <w:r>
        <w:t>amb</w:t>
      </w:r>
      <w:r w:rsidR="0003608E">
        <w:t>a</w:t>
      </w:r>
      <w:r>
        <w:t>s a continuación.</w:t>
      </w:r>
    </w:p>
    <w:p w14:paraId="78DEBE67" w14:textId="53160BD2" w:rsidR="0003608E" w:rsidRDefault="0003608E" w:rsidP="0003608E">
      <w:pPr>
        <w:pStyle w:val="Descripcin"/>
        <w:keepNext/>
        <w:jc w:val="center"/>
      </w:pPr>
      <w:bookmarkStart w:id="1714" w:name="_Ref524386941"/>
      <w:bookmarkStart w:id="1715" w:name="_Toc524387466"/>
      <w:r>
        <w:t xml:space="preserve">Tabla </w:t>
      </w:r>
      <w:r w:rsidR="00B05FD8">
        <w:rPr>
          <w:noProof/>
        </w:rPr>
        <w:fldChar w:fldCharType="begin"/>
      </w:r>
      <w:r w:rsidR="00B05FD8">
        <w:rPr>
          <w:noProof/>
        </w:rPr>
        <w:instrText xml:space="preserve"> SEQ Tabla \* ARABIC </w:instrText>
      </w:r>
      <w:r w:rsidR="00B05FD8">
        <w:rPr>
          <w:noProof/>
        </w:rPr>
        <w:fldChar w:fldCharType="separate"/>
      </w:r>
      <w:r>
        <w:rPr>
          <w:noProof/>
        </w:rPr>
        <w:t>65</w:t>
      </w:r>
      <w:r w:rsidR="00B05FD8">
        <w:rPr>
          <w:noProof/>
        </w:rPr>
        <w:fldChar w:fldCharType="end"/>
      </w:r>
      <w:bookmarkEnd w:id="1714"/>
      <w:r>
        <w:t>: Sprint 5 - Resultado de Sprint Backlog</w:t>
      </w:r>
      <w:bookmarkEnd w:id="1715"/>
    </w:p>
    <w:p w14:paraId="1CBAAAFE" w14:textId="77777777" w:rsidR="00703B2E" w:rsidRDefault="00703B2E" w:rsidP="00703B2E">
      <w:pPr>
        <w:jc w:val="center"/>
      </w:pPr>
      <w:r w:rsidRPr="00B57D81">
        <w:rPr>
          <w:noProof/>
        </w:rPr>
        <w:drawing>
          <wp:inline distT="0" distB="0" distL="0" distR="0" wp14:anchorId="49C47592" wp14:editId="10DF2ED8">
            <wp:extent cx="5431790" cy="1045556"/>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31790" cy="1045556"/>
                    </a:xfrm>
                    <a:prstGeom prst="rect">
                      <a:avLst/>
                    </a:prstGeom>
                    <a:noFill/>
                    <a:ln>
                      <a:noFill/>
                    </a:ln>
                  </pic:spPr>
                </pic:pic>
              </a:graphicData>
            </a:graphic>
          </wp:inline>
        </w:drawing>
      </w:r>
    </w:p>
    <w:p w14:paraId="0530F0B5" w14:textId="49B1D282" w:rsidR="0003608E" w:rsidRDefault="0003608E" w:rsidP="0003608E">
      <w:pPr>
        <w:pStyle w:val="Descripcin"/>
        <w:keepNext/>
        <w:jc w:val="center"/>
      </w:pPr>
      <w:bookmarkStart w:id="1716" w:name="_Ref524386962"/>
      <w:bookmarkStart w:id="1717" w:name="_Toc524387615"/>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72</w:t>
      </w:r>
      <w:r w:rsidR="00B05FD8">
        <w:rPr>
          <w:noProof/>
        </w:rPr>
        <w:fldChar w:fldCharType="end"/>
      </w:r>
      <w:bookmarkEnd w:id="1716"/>
      <w:r>
        <w:t xml:space="preserve">: Gráfico </w:t>
      </w:r>
      <w:proofErr w:type="spellStart"/>
      <w:r>
        <w:t>Burndown</w:t>
      </w:r>
      <w:bookmarkEnd w:id="1717"/>
      <w:proofErr w:type="spellEnd"/>
    </w:p>
    <w:p w14:paraId="403E9CD4" w14:textId="77777777" w:rsidR="00703B2E" w:rsidRPr="00477B44" w:rsidRDefault="00703B2E" w:rsidP="00703B2E">
      <w:pPr>
        <w:jc w:val="center"/>
      </w:pPr>
      <w:r>
        <w:rPr>
          <w:noProof/>
        </w:rPr>
        <w:drawing>
          <wp:inline distT="0" distB="0" distL="0" distR="0" wp14:anchorId="5D14CEE9" wp14:editId="0252B490">
            <wp:extent cx="5400000" cy="7848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00" cy="784800"/>
                    </a:xfrm>
                    <a:prstGeom prst="rect">
                      <a:avLst/>
                    </a:prstGeom>
                    <a:noFill/>
                  </pic:spPr>
                </pic:pic>
              </a:graphicData>
            </a:graphic>
          </wp:inline>
        </w:drawing>
      </w:r>
    </w:p>
    <w:p w14:paraId="3D134097" w14:textId="77777777" w:rsidR="00703B2E" w:rsidRDefault="00703B2E" w:rsidP="00703B2E">
      <w:pPr>
        <w:pStyle w:val="Ttulo3"/>
      </w:pPr>
      <w:bookmarkStart w:id="1718" w:name="_Toc524387400"/>
      <w:r>
        <w:t>A.1.5.4 Evidencia</w:t>
      </w:r>
      <w:bookmarkEnd w:id="1718"/>
    </w:p>
    <w:p w14:paraId="26A1B6F3" w14:textId="7D8E72A0" w:rsidR="00703B2E" w:rsidRDefault="00703B2E" w:rsidP="00703B2E">
      <w:r>
        <w:t xml:space="preserve">Toda la evidencia asociada a este </w:t>
      </w:r>
      <w:r w:rsidR="0003608E">
        <w:t>sprint</w:t>
      </w:r>
      <w:r>
        <w:t xml:space="preserve"> </w:t>
      </w:r>
      <w:r w:rsidR="0003608E">
        <w:t>se encuentra</w:t>
      </w:r>
      <w:r>
        <w:t xml:space="preserve"> ubicada en un cuarto repositorio GitHub, titulado XEP0348-test como se puede ver en la </w:t>
      </w:r>
      <w:r w:rsidR="0003608E">
        <w:fldChar w:fldCharType="begin"/>
      </w:r>
      <w:r w:rsidR="0003608E">
        <w:instrText xml:space="preserve"> REF _Ref524386837 \h </w:instrText>
      </w:r>
      <w:r w:rsidR="0003608E">
        <w:fldChar w:fldCharType="separate"/>
      </w:r>
      <w:r w:rsidR="0003608E">
        <w:t xml:space="preserve">Figura </w:t>
      </w:r>
      <w:r w:rsidR="0003608E">
        <w:rPr>
          <w:noProof/>
        </w:rPr>
        <w:t>72</w:t>
      </w:r>
      <w:r w:rsidR="0003608E">
        <w:fldChar w:fldCharType="end"/>
      </w:r>
      <w:r w:rsidR="0003608E">
        <w:t>.</w:t>
      </w:r>
    </w:p>
    <w:p w14:paraId="0F64C4F5" w14:textId="575DDC7F" w:rsidR="0003608E" w:rsidRDefault="0003608E" w:rsidP="0003608E">
      <w:pPr>
        <w:pStyle w:val="Descripcin"/>
        <w:keepNext/>
        <w:jc w:val="center"/>
      </w:pPr>
      <w:bookmarkStart w:id="1719" w:name="_Ref524386837"/>
      <w:bookmarkStart w:id="1720" w:name="_Toc524387616"/>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73</w:t>
      </w:r>
      <w:r w:rsidR="00B05FD8">
        <w:rPr>
          <w:noProof/>
        </w:rPr>
        <w:fldChar w:fldCharType="end"/>
      </w:r>
      <w:bookmarkEnd w:id="1719"/>
      <w:r>
        <w:t>: Sprint 5 - Evidencia GitHub.</w:t>
      </w:r>
      <w:bookmarkEnd w:id="1720"/>
    </w:p>
    <w:p w14:paraId="24F456CE" w14:textId="77777777" w:rsidR="00703B2E" w:rsidRDefault="00703B2E" w:rsidP="00703B2E">
      <w:pPr>
        <w:jc w:val="center"/>
      </w:pPr>
      <w:r>
        <w:rPr>
          <w:noProof/>
        </w:rPr>
        <w:drawing>
          <wp:inline distT="0" distB="0" distL="0" distR="0" wp14:anchorId="39E5ABB7" wp14:editId="3AF95630">
            <wp:extent cx="5390488" cy="2504302"/>
            <wp:effectExtent l="19050" t="19050" r="20320" b="1079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94415" cy="2506126"/>
                    </a:xfrm>
                    <a:prstGeom prst="rect">
                      <a:avLst/>
                    </a:prstGeom>
                    <a:ln>
                      <a:solidFill>
                        <a:schemeClr val="bg1">
                          <a:lumMod val="50000"/>
                        </a:schemeClr>
                      </a:solidFill>
                    </a:ln>
                  </pic:spPr>
                </pic:pic>
              </a:graphicData>
            </a:graphic>
          </wp:inline>
        </w:drawing>
      </w:r>
    </w:p>
    <w:p w14:paraId="4CB2DE19" w14:textId="2B510759" w:rsidR="00703B2E" w:rsidRPr="00556B80" w:rsidRDefault="00703B2E" w:rsidP="00703B2E">
      <w:r w:rsidRPr="00556B80">
        <w:t xml:space="preserve">Dentro del sprint se detectaron incidencias, las que se reportaron mediante el sistema de reporte para estas en el repositorio GitHub Openfire, las que se pueden ver a continuación, en la </w:t>
      </w:r>
      <w:r w:rsidR="0003608E">
        <w:fldChar w:fldCharType="begin"/>
      </w:r>
      <w:r w:rsidR="0003608E">
        <w:instrText xml:space="preserve"> REF _Ref524386994 \h </w:instrText>
      </w:r>
      <w:r w:rsidR="0003608E">
        <w:fldChar w:fldCharType="separate"/>
      </w:r>
      <w:r w:rsidR="0003608E">
        <w:t xml:space="preserve">Figura </w:t>
      </w:r>
      <w:r w:rsidR="0003608E">
        <w:rPr>
          <w:noProof/>
        </w:rPr>
        <w:t>73</w:t>
      </w:r>
      <w:r w:rsidR="0003608E">
        <w:fldChar w:fldCharType="end"/>
      </w:r>
      <w:r w:rsidRPr="00556B80">
        <w:t>. Cabe mencionar que estas incidencias son tanto para el desarrollo</w:t>
      </w:r>
      <w:r>
        <w:t xml:space="preserve"> de este sprint, como para Openfire y SMACK, realizando las correspondientes refactorizaciones.</w:t>
      </w:r>
    </w:p>
    <w:p w14:paraId="5C93E36B" w14:textId="2EA05DB9" w:rsidR="0003608E" w:rsidRDefault="0003608E" w:rsidP="0003608E">
      <w:pPr>
        <w:pStyle w:val="Descripcin"/>
        <w:keepNext/>
        <w:jc w:val="center"/>
      </w:pPr>
      <w:bookmarkStart w:id="1721" w:name="_Ref524386994"/>
      <w:bookmarkStart w:id="1722" w:name="_Toc524387617"/>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74</w:t>
      </w:r>
      <w:r w:rsidR="00B05FD8">
        <w:rPr>
          <w:noProof/>
        </w:rPr>
        <w:fldChar w:fldCharType="end"/>
      </w:r>
      <w:bookmarkEnd w:id="1721"/>
      <w:r>
        <w:t>: Sprint 5 - Evidencia de incidencias.</w:t>
      </w:r>
      <w:bookmarkEnd w:id="1722"/>
    </w:p>
    <w:p w14:paraId="04FF46F1" w14:textId="77777777" w:rsidR="00703B2E" w:rsidRDefault="00703B2E" w:rsidP="00703B2E">
      <w:pPr>
        <w:jc w:val="center"/>
      </w:pPr>
      <w:r>
        <w:rPr>
          <w:noProof/>
        </w:rPr>
        <w:drawing>
          <wp:inline distT="0" distB="0" distL="0" distR="0" wp14:anchorId="0A6C3D97" wp14:editId="75838EA3">
            <wp:extent cx="5311292" cy="3022686"/>
            <wp:effectExtent l="19050" t="19050" r="22860" b="254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65" t="1305" r="815" b="2897"/>
                    <a:stretch/>
                  </pic:blipFill>
                  <pic:spPr bwMode="auto">
                    <a:xfrm>
                      <a:off x="0" y="0"/>
                      <a:ext cx="5313402" cy="302388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0514791" w14:textId="51E3C8C8" w:rsidR="00703B2E" w:rsidRDefault="00703B2E" w:rsidP="00703B2E">
      <w:r>
        <w:t xml:space="preserve">Al igual que en el caso del desarrollo de SMACK y de Openfire, se generó </w:t>
      </w:r>
      <w:r w:rsidR="0003608E">
        <w:t>la</w:t>
      </w:r>
      <w:r>
        <w:t xml:space="preserve"> reléase </w:t>
      </w:r>
      <w:r w:rsidRPr="0003608E">
        <w:t xml:space="preserve">correspondiente, </w:t>
      </w:r>
      <w:r w:rsidR="0003608E" w:rsidRPr="0003608E">
        <w:t>la</w:t>
      </w:r>
      <w:r w:rsidRPr="0003608E">
        <w:t xml:space="preserve"> cual es la versión</w:t>
      </w:r>
      <w:r>
        <w:t xml:space="preserve"> 1.0.0 que contiene el «</w:t>
      </w:r>
      <w:proofErr w:type="spellStart"/>
      <w:r>
        <w:t>jar</w:t>
      </w:r>
      <w:proofErr w:type="spellEnd"/>
      <w:r>
        <w:t>»</w:t>
      </w:r>
    </w:p>
    <w:p w14:paraId="6047CB7F" w14:textId="4FF73400" w:rsidR="0003608E" w:rsidRDefault="0003608E" w:rsidP="0003608E">
      <w:pPr>
        <w:pStyle w:val="Descripcin"/>
        <w:keepNext/>
        <w:jc w:val="center"/>
      </w:pPr>
      <w:bookmarkStart w:id="1723" w:name="_Toc524387618"/>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75</w:t>
      </w:r>
      <w:r w:rsidR="00B05FD8">
        <w:rPr>
          <w:noProof/>
        </w:rPr>
        <w:fldChar w:fldCharType="end"/>
      </w:r>
      <w:r>
        <w:t>: Sprint 5 - Liberación de cliente.</w:t>
      </w:r>
      <w:bookmarkEnd w:id="1723"/>
    </w:p>
    <w:p w14:paraId="25BB5BE8" w14:textId="77777777" w:rsidR="00703B2E" w:rsidRDefault="00703B2E" w:rsidP="00703B2E">
      <w:pPr>
        <w:jc w:val="center"/>
      </w:pPr>
      <w:r>
        <w:rPr>
          <w:noProof/>
        </w:rPr>
        <w:drawing>
          <wp:inline distT="0" distB="0" distL="0" distR="0" wp14:anchorId="5303F9AD" wp14:editId="5A8E426E">
            <wp:extent cx="5313406" cy="2662915"/>
            <wp:effectExtent l="19050" t="19050" r="20955" b="234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15442" cy="2663935"/>
                    </a:xfrm>
                    <a:prstGeom prst="rect">
                      <a:avLst/>
                    </a:prstGeom>
                    <a:ln>
                      <a:solidFill>
                        <a:schemeClr val="bg1">
                          <a:lumMod val="50000"/>
                        </a:schemeClr>
                      </a:solidFill>
                    </a:ln>
                  </pic:spPr>
                </pic:pic>
              </a:graphicData>
            </a:graphic>
          </wp:inline>
        </w:drawing>
      </w:r>
    </w:p>
    <w:p w14:paraId="1FC1A5DB" w14:textId="77777777" w:rsidR="00703B2E" w:rsidRDefault="00703B2E" w:rsidP="00703B2E">
      <w:r>
        <w:t>De igual modo, luego del proceso de refactorización a Openfire, se generó la versión 4.3.1-beta.3.2</w:t>
      </w:r>
    </w:p>
    <w:p w14:paraId="6D5238B0" w14:textId="19A3F5DB" w:rsidR="0003608E" w:rsidRDefault="0003608E" w:rsidP="0003608E">
      <w:pPr>
        <w:pStyle w:val="Descripcin"/>
        <w:keepNext/>
      </w:pPr>
      <w:bookmarkStart w:id="1724" w:name="_Toc524387619"/>
      <w:r>
        <w:lastRenderedPageBreak/>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76</w:t>
      </w:r>
      <w:r w:rsidR="00B05FD8">
        <w:rPr>
          <w:noProof/>
        </w:rPr>
        <w:fldChar w:fldCharType="end"/>
      </w:r>
      <w:r>
        <w:t>: Sprint 5 - Liberación servidor Openfire.</w:t>
      </w:r>
      <w:bookmarkEnd w:id="1724"/>
    </w:p>
    <w:p w14:paraId="63047C7A" w14:textId="77777777" w:rsidR="00703B2E" w:rsidRDefault="00703B2E" w:rsidP="00703B2E">
      <w:r>
        <w:rPr>
          <w:noProof/>
        </w:rPr>
        <w:drawing>
          <wp:inline distT="0" distB="0" distL="0" distR="0" wp14:anchorId="1E9754F9" wp14:editId="2EA39439">
            <wp:extent cx="5362833" cy="2603944"/>
            <wp:effectExtent l="19050" t="19050" r="9525" b="2540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69287" cy="2607078"/>
                    </a:xfrm>
                    <a:prstGeom prst="rect">
                      <a:avLst/>
                    </a:prstGeom>
                    <a:noFill/>
                    <a:ln>
                      <a:solidFill>
                        <a:schemeClr val="bg1">
                          <a:lumMod val="50000"/>
                        </a:schemeClr>
                      </a:solidFill>
                    </a:ln>
                  </pic:spPr>
                </pic:pic>
              </a:graphicData>
            </a:graphic>
          </wp:inline>
        </w:drawing>
      </w:r>
    </w:p>
    <w:p w14:paraId="3E283DD2" w14:textId="77777777" w:rsidR="00703B2E" w:rsidRDefault="00703B2E" w:rsidP="00703B2E">
      <w:r>
        <w:t>Como también se refactorizó la librería SMACK, de este modo generando el reléase de la versión 4.3.0-alpha1.1</w:t>
      </w:r>
    </w:p>
    <w:p w14:paraId="72D0797C" w14:textId="209B2B7E" w:rsidR="0003608E" w:rsidRDefault="0003608E" w:rsidP="0003608E">
      <w:pPr>
        <w:pStyle w:val="Descripcin"/>
        <w:keepNext/>
      </w:pPr>
      <w:bookmarkStart w:id="1725" w:name="_Toc524387620"/>
      <w:r>
        <w:t xml:space="preserve">Figura </w:t>
      </w:r>
      <w:r w:rsidR="00B05FD8">
        <w:rPr>
          <w:noProof/>
        </w:rPr>
        <w:fldChar w:fldCharType="begin"/>
      </w:r>
      <w:r w:rsidR="00B05FD8">
        <w:rPr>
          <w:noProof/>
        </w:rPr>
        <w:instrText xml:space="preserve"> SEQ Figura \* ARABIC </w:instrText>
      </w:r>
      <w:r w:rsidR="00B05FD8">
        <w:rPr>
          <w:noProof/>
        </w:rPr>
        <w:fldChar w:fldCharType="separate"/>
      </w:r>
      <w:r w:rsidR="003439C0">
        <w:rPr>
          <w:noProof/>
        </w:rPr>
        <w:t>77</w:t>
      </w:r>
      <w:r w:rsidR="00B05FD8">
        <w:rPr>
          <w:noProof/>
        </w:rPr>
        <w:fldChar w:fldCharType="end"/>
      </w:r>
      <w:r>
        <w:t>: Sprint 5 - Liberación librería SMACK.</w:t>
      </w:r>
      <w:bookmarkEnd w:id="1725"/>
    </w:p>
    <w:p w14:paraId="28D8718A" w14:textId="77777777" w:rsidR="00703B2E" w:rsidRDefault="00703B2E" w:rsidP="00703B2E">
      <w:r>
        <w:rPr>
          <w:noProof/>
        </w:rPr>
        <w:drawing>
          <wp:inline distT="0" distB="0" distL="0" distR="0" wp14:anchorId="547A1849" wp14:editId="6B029098">
            <wp:extent cx="5338119" cy="2673118"/>
            <wp:effectExtent l="19050" t="19050" r="15240" b="13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40286" cy="2674203"/>
                    </a:xfrm>
                    <a:prstGeom prst="rect">
                      <a:avLst/>
                    </a:prstGeom>
                    <a:noFill/>
                    <a:ln>
                      <a:solidFill>
                        <a:schemeClr val="bg1">
                          <a:lumMod val="50000"/>
                        </a:schemeClr>
                      </a:solidFill>
                    </a:ln>
                  </pic:spPr>
                </pic:pic>
              </a:graphicData>
            </a:graphic>
          </wp:inline>
        </w:drawing>
      </w:r>
    </w:p>
    <w:p w14:paraId="12888338" w14:textId="77777777" w:rsidR="00703B2E" w:rsidRPr="009F6862" w:rsidRDefault="00703B2E" w:rsidP="00703B2E">
      <w:pPr>
        <w:jc w:val="center"/>
      </w:pPr>
    </w:p>
    <w:p w14:paraId="1A1EA4C8" w14:textId="77777777" w:rsidR="00703B2E" w:rsidRDefault="00703B2E" w:rsidP="00703B2E">
      <w:pPr>
        <w:pStyle w:val="Ttulo3"/>
      </w:pPr>
      <w:bookmarkStart w:id="1726" w:name="_Toc524387401"/>
      <w:r>
        <w:t>A.1.5.5 Post-Mortem</w:t>
      </w:r>
      <w:bookmarkEnd w:id="1726"/>
    </w:p>
    <w:p w14:paraId="24A4514B" w14:textId="77777777" w:rsidR="00703B2E" w:rsidRDefault="00703B2E" w:rsidP="00703B2E">
      <w:pPr>
        <w:rPr>
          <w:b/>
        </w:rPr>
      </w:pPr>
      <w:r w:rsidRPr="00C94395">
        <w:rPr>
          <w:b/>
        </w:rPr>
        <w:t>Problemas resueltos</w:t>
      </w:r>
    </w:p>
    <w:p w14:paraId="4ECF6C68" w14:textId="77777777" w:rsidR="00703B2E" w:rsidRPr="00C94395" w:rsidRDefault="00703B2E" w:rsidP="00703B2E">
      <w:r>
        <w:t xml:space="preserve">En este caso dimos solución a la necesidad de proveer un producto de software para el usuario final del sistema, como también testear el servidor XMPP-IoT </w:t>
      </w:r>
      <w:r w:rsidRPr="00556B80">
        <w:lastRenderedPageBreak/>
        <w:t>Openfire modificado en conjunto con la librería SMACK, también modificada. En el proceso</w:t>
      </w:r>
      <w:r>
        <w:t>, se identificaron diversos defectos originados en errores no detectados en etapas tempranas de desarrollo de SMACK y de Openfire. De este modo, según el alcance de este proyecto se logró generar las versiones definitivas de ambos, es decir Openfire 4.3.1-beta.3.2 y SMACK 4.3.0-alpha1.1</w:t>
      </w:r>
    </w:p>
    <w:p w14:paraId="067EBA89" w14:textId="77777777" w:rsidR="00703B2E" w:rsidRDefault="00703B2E" w:rsidP="00703B2E">
      <w:pPr>
        <w:rPr>
          <w:b/>
        </w:rPr>
      </w:pPr>
      <w:r w:rsidRPr="00C94395">
        <w:rPr>
          <w:b/>
        </w:rPr>
        <w:t>Problemas futuros</w:t>
      </w:r>
    </w:p>
    <w:p w14:paraId="46C6CAB3" w14:textId="77777777" w:rsidR="00703B2E" w:rsidRPr="00D02774" w:rsidRDefault="00703B2E" w:rsidP="00703B2E">
      <w:r w:rsidRPr="00D02774">
        <w:t>Quedaron tres historias de usuarios «</w:t>
      </w:r>
      <w:proofErr w:type="spellStart"/>
      <w:r w:rsidRPr="00D02774">
        <w:t>Could</w:t>
      </w:r>
      <w:proofErr w:type="spellEnd"/>
      <w:r w:rsidRPr="00D02774">
        <w:t>» pendientes, debido a las asignaciones temporales, las historias de usuario corresponden a: eliminación de credenciales de consumidor junto con visualización y eliminación de identidades asociadas a una credencial de consumidor.</w:t>
      </w:r>
    </w:p>
    <w:p w14:paraId="535AFFF4" w14:textId="77777777" w:rsidR="00703B2E" w:rsidRPr="00D02774" w:rsidRDefault="00703B2E" w:rsidP="00703B2E">
      <w:r w:rsidRPr="00D02774">
        <w:t>Sin mencionar los XEPs de IoT que aún no se encuentran implementados a nivel de librería ni de servidor.</w:t>
      </w:r>
    </w:p>
    <w:p w14:paraId="651A260E" w14:textId="77777777" w:rsidR="00703B2E" w:rsidRDefault="00703B2E" w:rsidP="00703B2E">
      <w:pPr>
        <w:rPr>
          <w:b/>
        </w:rPr>
      </w:pPr>
      <w:r w:rsidRPr="00C94395">
        <w:rPr>
          <w:b/>
        </w:rPr>
        <w:t>Lecciones aprendidas</w:t>
      </w:r>
    </w:p>
    <w:p w14:paraId="3732CEF0" w14:textId="77777777" w:rsidR="00703B2E" w:rsidRPr="00D02774" w:rsidRDefault="00703B2E" w:rsidP="00703B2E">
      <w:r w:rsidRPr="00D02774">
        <w:t xml:space="preserve">Al momento de enfrentarnos con desarrollo de un software que tiene un alto grado de incertidumbre, como el actual. El cual durante las reuniones Sprint </w:t>
      </w:r>
      <w:proofErr w:type="spellStart"/>
      <w:r w:rsidRPr="00D02774">
        <w:t>Planning</w:t>
      </w:r>
      <w:proofErr w:type="spellEnd"/>
      <w:r w:rsidRPr="00D02774">
        <w:t xml:space="preserve"> </w:t>
      </w:r>
      <w:proofErr w:type="spellStart"/>
      <w:r w:rsidRPr="00D02774">
        <w:t>Poker</w:t>
      </w:r>
      <w:proofErr w:type="spellEnd"/>
      <w:r w:rsidRPr="00D02774">
        <w:t xml:space="preserve"> todas las historias de usuario MUST tuvieron una valoración 55 o más. Debemos recurrir al criterio de un experto y buscar asesoría para reducir la brecha de en dicha incertidumbre.</w:t>
      </w:r>
    </w:p>
    <w:p w14:paraId="33399D96" w14:textId="77777777" w:rsidR="00703B2E" w:rsidRPr="00C94395" w:rsidRDefault="00703B2E" w:rsidP="00703B2E"/>
    <w:p w14:paraId="445F5983" w14:textId="77777777" w:rsidR="00703B2E" w:rsidRDefault="00703B2E" w:rsidP="00703B2E">
      <w:pPr>
        <w:rPr>
          <w:b/>
        </w:rPr>
      </w:pPr>
      <w:r w:rsidRPr="00C94395">
        <w:rPr>
          <w:b/>
        </w:rPr>
        <w:t>Métricas</w:t>
      </w:r>
    </w:p>
    <w:p w14:paraId="18F9BE26" w14:textId="77777777" w:rsidR="00703B2E" w:rsidRDefault="00703B2E" w:rsidP="00703B2E">
      <w:pPr>
        <w:pStyle w:val="Prrafodelista"/>
        <w:numPr>
          <w:ilvl w:val="0"/>
          <w:numId w:val="64"/>
        </w:numPr>
        <w:spacing w:before="0" w:after="160" w:line="259" w:lineRule="auto"/>
      </w:pPr>
      <w:r w:rsidRPr="004C3FA8">
        <w:t>LOC: Este sprint se finalizó con</w:t>
      </w:r>
      <w:r>
        <w:t xml:space="preserve"> 1219</w:t>
      </w:r>
      <w:r w:rsidRPr="004C3FA8">
        <w:t xml:space="preserve"> LOC</w:t>
      </w:r>
      <w:r>
        <w:t>.</w:t>
      </w:r>
    </w:p>
    <w:p w14:paraId="40007D30" w14:textId="77777777" w:rsidR="00703B2E" w:rsidRDefault="00703B2E" w:rsidP="00703B2E">
      <w:pPr>
        <w:pStyle w:val="Prrafodelista"/>
        <w:numPr>
          <w:ilvl w:val="0"/>
          <w:numId w:val="64"/>
        </w:numPr>
        <w:spacing w:before="0" w:after="160" w:line="259" w:lineRule="auto"/>
      </w:pPr>
      <w:r>
        <w:t>Complejidad ciclomatica promedio de las clases es de</w:t>
      </w:r>
    </w:p>
    <w:p w14:paraId="6DCF7BEB" w14:textId="77777777" w:rsidR="00703B2E" w:rsidRDefault="00703B2E" w:rsidP="00703B2E">
      <w:pPr>
        <w:pStyle w:val="Prrafodelista"/>
        <w:numPr>
          <w:ilvl w:val="1"/>
          <w:numId w:val="64"/>
        </w:numPr>
        <w:spacing w:before="0" w:after="160" w:line="259" w:lineRule="auto"/>
      </w:pPr>
      <w:proofErr w:type="spellStart"/>
      <w:r>
        <w:t>ev</w:t>
      </w:r>
      <w:proofErr w:type="spellEnd"/>
      <w:r>
        <w:t>(G) = 9</w:t>
      </w:r>
    </w:p>
    <w:p w14:paraId="4BD1CC46" w14:textId="77777777" w:rsidR="00703B2E" w:rsidRPr="00D02774" w:rsidRDefault="00703B2E" w:rsidP="00703B2E">
      <w:pPr>
        <w:pStyle w:val="Prrafodelista"/>
        <w:numPr>
          <w:ilvl w:val="0"/>
          <w:numId w:val="64"/>
        </w:numPr>
        <w:spacing w:before="0" w:after="160" w:line="259" w:lineRule="auto"/>
      </w:pPr>
      <w:r>
        <w:t xml:space="preserve">Cantidad de defectos: Se detectaron cinco defectos. Se debe realizar la aclaración, que estos son transversales al </w:t>
      </w:r>
      <w:r w:rsidRPr="00D02774">
        <w:t>proyecto, es decir, defectos en Openfire y en SMACK.</w:t>
      </w:r>
    </w:p>
    <w:p w14:paraId="4A967478" w14:textId="77777777" w:rsidR="00703B2E" w:rsidRDefault="00703B2E" w:rsidP="00703B2E">
      <w:pPr>
        <w:pStyle w:val="Prrafodelista"/>
        <w:numPr>
          <w:ilvl w:val="0"/>
          <w:numId w:val="64"/>
        </w:numPr>
        <w:spacing w:before="0" w:after="160" w:line="259" w:lineRule="auto"/>
      </w:pPr>
      <w:r>
        <w:t xml:space="preserve">Efectividad de pruebas: </w:t>
      </w:r>
      <w:r w:rsidRPr="00D02774">
        <w:t>Se realizaron tres pruebas de aceptación, de las cuales todas fueron exitosas, vale decir, todas e</w:t>
      </w:r>
      <w:r w:rsidRPr="00CE6710">
        <w:t>n</w:t>
      </w:r>
      <w:r>
        <w:t>contraron defectos, un total de cinco defectos.</w:t>
      </w:r>
    </w:p>
    <w:p w14:paraId="08FEEDAC" w14:textId="77777777" w:rsidR="00703B2E" w:rsidRDefault="00703B2E" w:rsidP="00703B2E">
      <w:pPr>
        <w:pStyle w:val="Prrafodelista"/>
        <w:numPr>
          <w:ilvl w:val="1"/>
          <w:numId w:val="64"/>
        </w:numPr>
        <w:spacing w:before="0" w:after="160" w:line="259" w:lineRule="auto"/>
      </w:pPr>
      <w:r>
        <w:t xml:space="preserve">EP = 166.7% </w:t>
      </w:r>
    </w:p>
    <w:p w14:paraId="36F09D4D" w14:textId="77777777" w:rsidR="00703B2E" w:rsidRDefault="00703B2E" w:rsidP="00703B2E">
      <w:pPr>
        <w:pStyle w:val="Prrafodelista"/>
        <w:numPr>
          <w:ilvl w:val="0"/>
          <w:numId w:val="64"/>
        </w:numPr>
        <w:spacing w:before="0" w:after="160" w:line="259" w:lineRule="auto"/>
      </w:pPr>
      <w:r>
        <w:t>Densidad de defectos = 0.73</w:t>
      </w:r>
    </w:p>
    <w:p w14:paraId="47CF6731" w14:textId="77777777" w:rsidR="00703B2E" w:rsidRPr="00CE6710" w:rsidRDefault="00703B2E" w:rsidP="00703B2E">
      <w:pPr>
        <w:ind w:left="360"/>
        <w:rPr>
          <w:color w:val="FF0000"/>
        </w:rPr>
      </w:pPr>
    </w:p>
    <w:p w14:paraId="0140C060" w14:textId="77777777" w:rsidR="00C37AF5" w:rsidRPr="00C37AF5" w:rsidRDefault="00C37AF5" w:rsidP="00C37AF5"/>
    <w:sectPr w:rsidR="00C37AF5" w:rsidRPr="00C37AF5" w:rsidSect="00991BA6">
      <w:footnotePr>
        <w:numRestart w:val="eachSect"/>
      </w:footnotePr>
      <w:pgSz w:w="12240" w:h="15840"/>
      <w:pgMar w:top="1418" w:right="1418" w:bottom="1418" w:left="226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0" w:author="Xhelo Aros" w:date="2016-09-15T11:19:00Z" w:initials="XA">
    <w:p w14:paraId="16130CFC" w14:textId="02116A6A" w:rsidR="009F7C5C" w:rsidRDefault="009F7C5C">
      <w:pPr>
        <w:pStyle w:val="Textocomentario"/>
      </w:pPr>
      <w:r>
        <w:rPr>
          <w:rStyle w:val="Refdecomentario"/>
        </w:rPr>
        <w:annotationRef/>
      </w:r>
      <w:r>
        <w:t>Porque debo crear un plugin open source, si Peter tiene sus plugin y librearías con licencias privativas, con posibilidad de uso académico y de investigación.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130CF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130CFC" w16cid:durableId="1E0923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82E1DC" w14:textId="77777777" w:rsidR="001679D2" w:rsidRDefault="001679D2" w:rsidP="001223D1">
      <w:pPr>
        <w:spacing w:before="0" w:after="0" w:line="240" w:lineRule="auto"/>
      </w:pPr>
      <w:r>
        <w:separator/>
      </w:r>
    </w:p>
  </w:endnote>
  <w:endnote w:type="continuationSeparator" w:id="0">
    <w:p w14:paraId="7E637617" w14:textId="77777777" w:rsidR="001679D2" w:rsidRDefault="001679D2" w:rsidP="001223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C9033" w14:textId="77777777" w:rsidR="009F7C5C" w:rsidRDefault="009F7C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8F6B2" w14:textId="77777777" w:rsidR="001679D2" w:rsidRDefault="001679D2" w:rsidP="001223D1">
      <w:pPr>
        <w:spacing w:before="0" w:after="0" w:line="240" w:lineRule="auto"/>
      </w:pPr>
      <w:r>
        <w:separator/>
      </w:r>
    </w:p>
  </w:footnote>
  <w:footnote w:type="continuationSeparator" w:id="0">
    <w:p w14:paraId="292A6130" w14:textId="77777777" w:rsidR="001679D2" w:rsidRDefault="001679D2" w:rsidP="001223D1">
      <w:pPr>
        <w:spacing w:before="0" w:after="0" w:line="240" w:lineRule="auto"/>
      </w:pPr>
      <w:r>
        <w:continuationSeparator/>
      </w:r>
    </w:p>
  </w:footnote>
  <w:footnote w:id="1">
    <w:p w14:paraId="18E6080E" w14:textId="2922D811" w:rsidR="009F7C5C" w:rsidRDefault="009F7C5C" w:rsidP="004D5834">
      <w:pPr>
        <w:pStyle w:val="Textonotapie"/>
      </w:pPr>
      <w:r>
        <w:rPr>
          <w:rStyle w:val="Refdenotaalpie"/>
        </w:rPr>
        <w:footnoteRef/>
      </w:r>
      <w:r>
        <w:t xml:space="preserve"> Online: En línea</w:t>
      </w:r>
    </w:p>
  </w:footnote>
  <w:footnote w:id="2">
    <w:p w14:paraId="4DF2EF97" w14:textId="63783556" w:rsidR="009F7C5C" w:rsidRDefault="009F7C5C">
      <w:pPr>
        <w:pStyle w:val="Textonotapie"/>
      </w:pPr>
      <w:r>
        <w:rPr>
          <w:rStyle w:val="Refdenotaalpie"/>
        </w:rPr>
        <w:footnoteRef/>
      </w:r>
      <w:r>
        <w:t xml:space="preserve"> Offline: Fuera de línea</w:t>
      </w:r>
    </w:p>
  </w:footnote>
  <w:footnote w:id="3">
    <w:p w14:paraId="1837D06E" w14:textId="39484269" w:rsidR="009F7C5C" w:rsidRDefault="009F7C5C">
      <w:pPr>
        <w:pStyle w:val="Textonotapie"/>
      </w:pPr>
      <w:r>
        <w:rPr>
          <w:rStyle w:val="Refdenotaalpie"/>
        </w:rPr>
        <w:footnoteRef/>
      </w:r>
      <w:r>
        <w:t xml:space="preserve"> </w:t>
      </w:r>
      <w:proofErr w:type="spellStart"/>
      <w:r>
        <w:t>Busy</w:t>
      </w:r>
      <w:proofErr w:type="spellEnd"/>
      <w:r>
        <w:t>: Ocupado</w:t>
      </w:r>
    </w:p>
  </w:footnote>
  <w:footnote w:id="4">
    <w:p w14:paraId="4D3AE73F" w14:textId="2C1DD2A5" w:rsidR="009F7C5C" w:rsidRPr="00835174" w:rsidRDefault="009F7C5C">
      <w:pPr>
        <w:pStyle w:val="Textonotapie"/>
        <w:rPr>
          <w:lang w:val="en-US"/>
        </w:rPr>
      </w:pPr>
      <w:r>
        <w:rPr>
          <w:rStyle w:val="Refdenotaalpie"/>
        </w:rPr>
        <w:footnoteRef/>
      </w:r>
      <w:r w:rsidRPr="00835174">
        <w:rPr>
          <w:lang w:val="en-US"/>
        </w:rPr>
        <w:t xml:space="preserve"> Extensible Messaging and Presence Protocol (XMPP): Core </w:t>
      </w:r>
      <w:hyperlink r:id="rId1" w:history="1">
        <w:r w:rsidRPr="00835174">
          <w:rPr>
            <w:rStyle w:val="Hipervnculo"/>
            <w:lang w:val="en-US"/>
          </w:rPr>
          <w:t>https://tools.ietf.org/html/rfc6120</w:t>
        </w:r>
      </w:hyperlink>
      <w:r w:rsidRPr="00835174">
        <w:rPr>
          <w:lang w:val="en-US"/>
        </w:rPr>
        <w:t xml:space="preserve"> </w:t>
      </w:r>
    </w:p>
  </w:footnote>
  <w:footnote w:id="5">
    <w:p w14:paraId="2B88F50B" w14:textId="1F9902A4" w:rsidR="009F7C5C" w:rsidRPr="00835174" w:rsidRDefault="009F7C5C"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2" w:history="1">
        <w:r w:rsidRPr="00835174">
          <w:rPr>
            <w:rStyle w:val="Hipervnculo"/>
            <w:lang w:val="en-US"/>
          </w:rPr>
          <w:t>https://tools.ietf.org/html/rfc6121</w:t>
        </w:r>
      </w:hyperlink>
      <w:r w:rsidRPr="00835174">
        <w:rPr>
          <w:lang w:val="en-US"/>
        </w:rPr>
        <w:t xml:space="preserve"> </w:t>
      </w:r>
    </w:p>
  </w:footnote>
  <w:footnote w:id="6">
    <w:p w14:paraId="3CDE44BF" w14:textId="05CBE410" w:rsidR="009F7C5C" w:rsidRPr="00835174" w:rsidRDefault="009F7C5C">
      <w:pPr>
        <w:pStyle w:val="Textonotapie"/>
        <w:rPr>
          <w:lang w:val="en-US"/>
        </w:rPr>
      </w:pPr>
      <w:r>
        <w:rPr>
          <w:rStyle w:val="Refdenotaalpie"/>
        </w:rPr>
        <w:footnoteRef/>
      </w:r>
      <w:r w:rsidRPr="00835174">
        <w:rPr>
          <w:lang w:val="en-US"/>
        </w:rPr>
        <w:t xml:space="preserve"> Extensible Messaging and Presence Protocol (XMPP): Core </w:t>
      </w:r>
      <w:hyperlink r:id="rId3" w:history="1">
        <w:r w:rsidRPr="00835174">
          <w:rPr>
            <w:rStyle w:val="Hipervnculo"/>
            <w:lang w:val="en-US"/>
          </w:rPr>
          <w:t>https://www.ietf.org/rfc/rfc3920.txt</w:t>
        </w:r>
      </w:hyperlink>
      <w:r w:rsidRPr="00835174">
        <w:rPr>
          <w:lang w:val="en-US"/>
        </w:rPr>
        <w:t xml:space="preserve"> </w:t>
      </w:r>
    </w:p>
  </w:footnote>
  <w:footnote w:id="7">
    <w:p w14:paraId="4A965185" w14:textId="505A79DF" w:rsidR="009F7C5C" w:rsidRPr="00835174" w:rsidRDefault="009F7C5C"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4" w:history="1">
        <w:r w:rsidRPr="00835174">
          <w:rPr>
            <w:rStyle w:val="Hipervnculo"/>
            <w:lang w:val="en-US"/>
          </w:rPr>
          <w:t>https://www.ietf.org/rfc/rfc3921.txt</w:t>
        </w:r>
      </w:hyperlink>
      <w:r w:rsidRPr="00835174">
        <w:rPr>
          <w:lang w:val="en-US"/>
        </w:rPr>
        <w:t xml:space="preserve"> </w:t>
      </w:r>
    </w:p>
  </w:footnote>
  <w:footnote w:id="8">
    <w:p w14:paraId="34C5275B" w14:textId="2703C8EC" w:rsidR="009F7C5C" w:rsidRPr="00835174" w:rsidRDefault="009F7C5C">
      <w:pPr>
        <w:pStyle w:val="Textonotapie"/>
        <w:rPr>
          <w:lang w:val="en-US"/>
        </w:rPr>
      </w:pPr>
      <w:r>
        <w:rPr>
          <w:rStyle w:val="Refdenotaalpie"/>
        </w:rPr>
        <w:footnoteRef/>
      </w:r>
      <w:r w:rsidRPr="00835174">
        <w:rPr>
          <w:lang w:val="en-US"/>
        </w:rPr>
        <w:t xml:space="preserve"> Extensible Messaging and Presence Protocol (XMPP): Core </w:t>
      </w:r>
      <w:hyperlink r:id="rId5" w:history="1">
        <w:r w:rsidRPr="00835174">
          <w:rPr>
            <w:rStyle w:val="Hipervnculo"/>
            <w:lang w:val="en-US"/>
          </w:rPr>
          <w:t>https://tools.ietf.org/html/rfc6120</w:t>
        </w:r>
      </w:hyperlink>
      <w:r w:rsidRPr="00835174">
        <w:rPr>
          <w:lang w:val="en-US"/>
        </w:rPr>
        <w:t xml:space="preserve"> </w:t>
      </w:r>
    </w:p>
  </w:footnote>
  <w:footnote w:id="9">
    <w:p w14:paraId="479FB420" w14:textId="39E0465E" w:rsidR="009F7C5C" w:rsidRPr="00835174" w:rsidRDefault="009F7C5C" w:rsidP="002A049C">
      <w:pPr>
        <w:pStyle w:val="Textonotapie"/>
        <w:rPr>
          <w:lang w:val="en-US"/>
        </w:rPr>
      </w:pPr>
      <w:r>
        <w:rPr>
          <w:rStyle w:val="Refdenotaalpie"/>
        </w:rPr>
        <w:footnoteRef/>
      </w:r>
      <w:r w:rsidRPr="00835174">
        <w:rPr>
          <w:lang w:val="en-US"/>
        </w:rPr>
        <w:t xml:space="preserve"> Extensible Messaging and Presence Protocol (XMPP): Instant Messaging and Presence </w:t>
      </w:r>
      <w:hyperlink r:id="rId6" w:history="1">
        <w:r w:rsidRPr="00835174">
          <w:rPr>
            <w:rStyle w:val="Hipervnculo"/>
            <w:lang w:val="en-US"/>
          </w:rPr>
          <w:t>https://tools.ietf.org/html/rfc6121</w:t>
        </w:r>
      </w:hyperlink>
      <w:r w:rsidRPr="00835174">
        <w:rPr>
          <w:lang w:val="en-US"/>
        </w:rPr>
        <w:t xml:space="preserve"> </w:t>
      </w:r>
    </w:p>
  </w:footnote>
  <w:footnote w:id="10">
    <w:p w14:paraId="4E7AD028" w14:textId="5C97F414" w:rsidR="009F7C5C" w:rsidRPr="00835174" w:rsidRDefault="009F7C5C">
      <w:pPr>
        <w:pStyle w:val="Textonotapie"/>
        <w:rPr>
          <w:lang w:val="en-US"/>
        </w:rPr>
      </w:pPr>
      <w:r>
        <w:rPr>
          <w:rStyle w:val="Refdenotaalpie"/>
        </w:rPr>
        <w:footnoteRef/>
      </w:r>
      <w:r w:rsidRPr="00835174">
        <w:rPr>
          <w:lang w:val="en-US"/>
        </w:rPr>
        <w:t xml:space="preserve">  XEP-0045: Multi-User Chat </w:t>
      </w:r>
      <w:hyperlink r:id="rId7" w:history="1">
        <w:r w:rsidRPr="00835174">
          <w:rPr>
            <w:rStyle w:val="Hipervnculo"/>
            <w:lang w:val="en-US"/>
          </w:rPr>
          <w:t>http://xmpp.org/extensions/xep-0045.html</w:t>
        </w:r>
      </w:hyperlink>
      <w:r w:rsidRPr="00835174">
        <w:rPr>
          <w:lang w:val="en-US"/>
        </w:rPr>
        <w:t xml:space="preserve"> </w:t>
      </w:r>
    </w:p>
  </w:footnote>
  <w:footnote w:id="11">
    <w:p w14:paraId="134E2067" w14:textId="51F87865" w:rsidR="009F7C5C" w:rsidRPr="00835174" w:rsidRDefault="009F7C5C" w:rsidP="00771190">
      <w:pPr>
        <w:pStyle w:val="Textonotapie"/>
        <w:rPr>
          <w:lang w:val="en-US"/>
        </w:rPr>
      </w:pPr>
      <w:r>
        <w:rPr>
          <w:rStyle w:val="Refdenotaalpie"/>
        </w:rPr>
        <w:footnoteRef/>
      </w:r>
      <w:r w:rsidRPr="00835174">
        <w:rPr>
          <w:lang w:val="en-US"/>
        </w:rPr>
        <w:t xml:space="preserve"> An XMPP Subprotocol for WebSocket</w:t>
      </w:r>
      <w:hyperlink r:id="rId8" w:history="1">
        <w:r w:rsidRPr="00835174">
          <w:rPr>
            <w:rStyle w:val="Hipervnculo"/>
            <w:lang w:val="en-US"/>
          </w:rPr>
          <w:t>https://tools.ietf.org/html/rfc7395</w:t>
        </w:r>
      </w:hyperlink>
      <w:r w:rsidRPr="00835174">
        <w:rPr>
          <w:lang w:val="en-US"/>
        </w:rPr>
        <w:t xml:space="preserve"> </w:t>
      </w:r>
    </w:p>
  </w:footnote>
  <w:footnote w:id="12">
    <w:p w14:paraId="710BE699" w14:textId="19415BB8" w:rsidR="009F7C5C" w:rsidRPr="00835174" w:rsidRDefault="009F7C5C" w:rsidP="00771190">
      <w:pPr>
        <w:pStyle w:val="Textonotapie"/>
        <w:rPr>
          <w:lang w:val="en-US"/>
        </w:rPr>
      </w:pPr>
      <w:r>
        <w:rPr>
          <w:rStyle w:val="Refdenotaalpie"/>
        </w:rPr>
        <w:footnoteRef/>
      </w:r>
      <w:r w:rsidRPr="00835174">
        <w:rPr>
          <w:lang w:val="en-US"/>
        </w:rPr>
        <w:t xml:space="preserve"> Use of Transport Layer Security (TLS) in the XMPP </w:t>
      </w:r>
      <w:hyperlink r:id="rId9" w:history="1">
        <w:r w:rsidRPr="00835174">
          <w:rPr>
            <w:rStyle w:val="Hipervnculo"/>
            <w:lang w:val="en-US"/>
          </w:rPr>
          <w:t>https://tools.ietf.org/html/rfc7590</w:t>
        </w:r>
      </w:hyperlink>
      <w:r w:rsidRPr="00835174">
        <w:rPr>
          <w:lang w:val="en-US"/>
        </w:rPr>
        <w:t xml:space="preserve"> </w:t>
      </w:r>
    </w:p>
  </w:footnote>
  <w:footnote w:id="13">
    <w:p w14:paraId="38B15702" w14:textId="67FE9862" w:rsidR="009F7C5C" w:rsidRPr="00835174" w:rsidRDefault="009F7C5C">
      <w:pPr>
        <w:pStyle w:val="Textonotapie"/>
        <w:rPr>
          <w:lang w:val="en-US"/>
        </w:rPr>
      </w:pPr>
      <w:r>
        <w:rPr>
          <w:rStyle w:val="Refdenotaalpie"/>
        </w:rPr>
        <w:footnoteRef/>
      </w:r>
      <w:r w:rsidRPr="00835174">
        <w:rPr>
          <w:lang w:val="en-US"/>
        </w:rPr>
        <w:t xml:space="preserve"> Extensible Messaging and Presence Protocol (XMPP): Address Format </w:t>
      </w:r>
      <w:hyperlink r:id="rId10" w:history="1">
        <w:r w:rsidRPr="00835174">
          <w:rPr>
            <w:rStyle w:val="Hipervnculo"/>
            <w:lang w:val="en-US"/>
          </w:rPr>
          <w:t>https://tools.ietf.org/html/rfc7622</w:t>
        </w:r>
      </w:hyperlink>
      <w:r w:rsidRPr="00835174">
        <w:rPr>
          <w:lang w:val="en-US"/>
        </w:rPr>
        <w:t xml:space="preserve"> </w:t>
      </w:r>
    </w:p>
  </w:footnote>
  <w:footnote w:id="14">
    <w:p w14:paraId="2C6240BD" w14:textId="3EF5560B" w:rsidR="009F7C5C" w:rsidRPr="00835174" w:rsidRDefault="009F7C5C">
      <w:pPr>
        <w:pStyle w:val="Textonotapie"/>
        <w:rPr>
          <w:lang w:val="en-US"/>
        </w:rPr>
      </w:pPr>
      <w:r>
        <w:rPr>
          <w:rStyle w:val="Refdenotaalpie"/>
        </w:rPr>
        <w:footnoteRef/>
      </w:r>
      <w:r w:rsidRPr="00835174">
        <w:rPr>
          <w:lang w:val="en-US"/>
        </w:rPr>
        <w:t xml:space="preserve"> XEP-0001: XMPP Extension Protocols </w:t>
      </w:r>
      <w:hyperlink r:id="rId11" w:history="1">
        <w:r w:rsidRPr="00835174">
          <w:rPr>
            <w:rStyle w:val="Hipervnculo"/>
            <w:lang w:val="en-US"/>
          </w:rPr>
          <w:t>http://xmpp.org/extensions/xep-0001.html</w:t>
        </w:r>
      </w:hyperlink>
      <w:r w:rsidRPr="00835174">
        <w:rPr>
          <w:lang w:val="en-US"/>
        </w:rPr>
        <w:t xml:space="preserve"> </w:t>
      </w:r>
    </w:p>
  </w:footnote>
  <w:footnote w:id="15">
    <w:p w14:paraId="5F3EA46B" w14:textId="6ADB31D5" w:rsidR="009F7C5C" w:rsidRPr="00835174" w:rsidRDefault="009F7C5C">
      <w:pPr>
        <w:pStyle w:val="Textonotapie"/>
        <w:rPr>
          <w:lang w:val="en-US"/>
        </w:rPr>
      </w:pPr>
      <w:r>
        <w:rPr>
          <w:rStyle w:val="Refdenotaalpie"/>
        </w:rPr>
        <w:footnoteRef/>
      </w:r>
      <w:r w:rsidRPr="00835174">
        <w:rPr>
          <w:lang w:val="en-US"/>
        </w:rPr>
        <w:t xml:space="preserve"> XEP-0143: Guidelines for Authors of XMPP Extension Protocols </w:t>
      </w:r>
      <w:hyperlink r:id="rId12" w:history="1">
        <w:r w:rsidRPr="00835174">
          <w:rPr>
            <w:rStyle w:val="Hipervnculo"/>
            <w:lang w:val="en-US"/>
          </w:rPr>
          <w:t>http://xmpp.org/extensions/xep-0143.html</w:t>
        </w:r>
      </w:hyperlink>
      <w:r w:rsidRPr="00835174">
        <w:rPr>
          <w:lang w:val="en-US"/>
        </w:rPr>
        <w:t xml:space="preserve"> </w:t>
      </w:r>
    </w:p>
  </w:footnote>
  <w:footnote w:id="16">
    <w:p w14:paraId="5B416E4E" w14:textId="50D2A8B3" w:rsidR="009F7C5C" w:rsidRPr="00835174" w:rsidRDefault="009F7C5C">
      <w:pPr>
        <w:pStyle w:val="Textonotapie"/>
        <w:rPr>
          <w:lang w:val="en-US"/>
        </w:rPr>
      </w:pPr>
      <w:r>
        <w:rPr>
          <w:rStyle w:val="Refdenotaalpie"/>
        </w:rPr>
        <w:footnoteRef/>
      </w:r>
      <w:r w:rsidRPr="00835174">
        <w:rPr>
          <w:lang w:val="en-US"/>
        </w:rPr>
        <w:t xml:space="preserve"> SASL: Simple Authentication and Security Layer.</w:t>
      </w:r>
    </w:p>
  </w:footnote>
  <w:footnote w:id="17">
    <w:p w14:paraId="305C7103" w14:textId="49BDBF83" w:rsidR="009F7C5C" w:rsidRPr="00835174" w:rsidRDefault="009F7C5C">
      <w:pPr>
        <w:pStyle w:val="Textonotapie"/>
        <w:rPr>
          <w:lang w:val="en-US"/>
        </w:rPr>
      </w:pPr>
      <w:r>
        <w:rPr>
          <w:rStyle w:val="Refdenotaalpie"/>
        </w:rPr>
        <w:footnoteRef/>
      </w:r>
      <w:r w:rsidRPr="00835174">
        <w:rPr>
          <w:lang w:val="en-US"/>
        </w:rPr>
        <w:t xml:space="preserve"> TLS: The Transport Layer Security.</w:t>
      </w:r>
    </w:p>
  </w:footnote>
  <w:footnote w:id="18">
    <w:p w14:paraId="7866D0AD" w14:textId="5305532D" w:rsidR="009F7C5C" w:rsidRPr="00835174" w:rsidRDefault="009F7C5C">
      <w:pPr>
        <w:pStyle w:val="Textonotapie"/>
        <w:rPr>
          <w:lang w:val="en-US"/>
        </w:rPr>
      </w:pPr>
      <w:r>
        <w:rPr>
          <w:rStyle w:val="Refdenotaalpie"/>
        </w:rPr>
        <w:footnoteRef/>
      </w:r>
      <w:r w:rsidRPr="00835174">
        <w:rPr>
          <w:lang w:val="en-US"/>
        </w:rPr>
        <w:t xml:space="preserve"> SSL: Secure Sockets Layer.</w:t>
      </w:r>
    </w:p>
  </w:footnote>
  <w:footnote w:id="19">
    <w:p w14:paraId="5C82F2AA" w14:textId="12534D51" w:rsidR="009F7C5C" w:rsidRPr="00835174" w:rsidRDefault="009F7C5C">
      <w:pPr>
        <w:pStyle w:val="Textonotapie"/>
        <w:rPr>
          <w:lang w:val="en-US"/>
        </w:rPr>
      </w:pPr>
      <w:r>
        <w:rPr>
          <w:rStyle w:val="Refdenotaalpie"/>
        </w:rPr>
        <w:footnoteRef/>
      </w:r>
      <w:r w:rsidRPr="00835174">
        <w:rPr>
          <w:lang w:val="en-US"/>
        </w:rPr>
        <w:t xml:space="preserve"> RFC4422: SASL </w:t>
      </w:r>
      <w:hyperlink r:id="rId13" w:history="1">
        <w:r w:rsidRPr="00835174">
          <w:rPr>
            <w:rStyle w:val="Hipervnculo"/>
            <w:lang w:val="en-US"/>
          </w:rPr>
          <w:t>https://tools.ietf.org/html/rfc4422</w:t>
        </w:r>
      </w:hyperlink>
      <w:r w:rsidRPr="00835174">
        <w:rPr>
          <w:lang w:val="en-US"/>
        </w:rPr>
        <w:t xml:space="preserve"> </w:t>
      </w:r>
    </w:p>
  </w:footnote>
  <w:footnote w:id="20">
    <w:p w14:paraId="5B04A3FD" w14:textId="7FA7F37D" w:rsidR="009F7C5C" w:rsidRPr="00835174" w:rsidRDefault="009F7C5C">
      <w:pPr>
        <w:pStyle w:val="Textonotapie"/>
        <w:rPr>
          <w:lang w:val="en-US"/>
        </w:rPr>
      </w:pPr>
      <w:r>
        <w:rPr>
          <w:rStyle w:val="Refdenotaalpie"/>
        </w:rPr>
        <w:footnoteRef/>
      </w:r>
      <w:r w:rsidRPr="00835174">
        <w:rPr>
          <w:lang w:val="en-US"/>
        </w:rPr>
        <w:t xml:space="preserve"> RFC5246: TLS </w:t>
      </w:r>
      <w:hyperlink r:id="rId14" w:history="1">
        <w:r w:rsidRPr="00835174">
          <w:rPr>
            <w:rStyle w:val="Hipervnculo"/>
            <w:lang w:val="en-US"/>
          </w:rPr>
          <w:t>https://tools.ietf.org/html/rfc5246</w:t>
        </w:r>
      </w:hyperlink>
      <w:r w:rsidRPr="00835174">
        <w:rPr>
          <w:lang w:val="en-US"/>
        </w:rPr>
        <w:t xml:space="preserve"> </w:t>
      </w:r>
    </w:p>
  </w:footnote>
  <w:footnote w:id="21">
    <w:p w14:paraId="45AF8BC9" w14:textId="5DB638D5" w:rsidR="009F7C5C" w:rsidRPr="00835174" w:rsidRDefault="009F7C5C">
      <w:pPr>
        <w:pStyle w:val="Textonotapie"/>
        <w:rPr>
          <w:lang w:val="en-US"/>
        </w:rPr>
      </w:pPr>
      <w:r>
        <w:rPr>
          <w:rStyle w:val="Refdenotaalpie"/>
        </w:rPr>
        <w:footnoteRef/>
      </w:r>
      <w:r w:rsidRPr="00835174">
        <w:rPr>
          <w:lang w:val="en-US"/>
        </w:rPr>
        <w:t xml:space="preserve"> XEP-0322 </w:t>
      </w:r>
      <w:hyperlink r:id="rId15" w:history="1">
        <w:r w:rsidRPr="00835174">
          <w:rPr>
            <w:rStyle w:val="Hipervnculo"/>
            <w:lang w:val="en-US"/>
          </w:rPr>
          <w:t>http://xmpp.org/extensions/xep-0322.html</w:t>
        </w:r>
      </w:hyperlink>
    </w:p>
  </w:footnote>
  <w:footnote w:id="22">
    <w:p w14:paraId="61255C4F" w14:textId="1F93AC1A" w:rsidR="009F7C5C" w:rsidRPr="00835174" w:rsidRDefault="009F7C5C">
      <w:pPr>
        <w:pStyle w:val="Textonotapie"/>
        <w:rPr>
          <w:lang w:val="en-US"/>
        </w:rPr>
      </w:pPr>
      <w:r>
        <w:rPr>
          <w:rStyle w:val="Refdenotaalpie"/>
        </w:rPr>
        <w:footnoteRef/>
      </w:r>
      <w:r w:rsidRPr="00835174">
        <w:rPr>
          <w:lang w:val="en-US"/>
        </w:rPr>
        <w:t xml:space="preserve"> XEP-0323 </w:t>
      </w:r>
      <w:hyperlink r:id="rId16" w:history="1">
        <w:r w:rsidRPr="00835174">
          <w:rPr>
            <w:rStyle w:val="Hipervnculo"/>
            <w:lang w:val="en-US"/>
          </w:rPr>
          <w:t>http://xmpp.org/extensions/xep-0323.html</w:t>
        </w:r>
      </w:hyperlink>
      <w:r w:rsidRPr="00835174">
        <w:rPr>
          <w:lang w:val="en-US"/>
        </w:rPr>
        <w:t xml:space="preserve"> </w:t>
      </w:r>
    </w:p>
  </w:footnote>
  <w:footnote w:id="23">
    <w:p w14:paraId="5461859D" w14:textId="5B10F165" w:rsidR="009F7C5C" w:rsidRPr="00835174" w:rsidRDefault="009F7C5C">
      <w:pPr>
        <w:pStyle w:val="Textonotapie"/>
        <w:rPr>
          <w:lang w:val="en-US"/>
        </w:rPr>
      </w:pPr>
      <w:r>
        <w:rPr>
          <w:rStyle w:val="Refdenotaalpie"/>
        </w:rPr>
        <w:footnoteRef/>
      </w:r>
      <w:r w:rsidRPr="00835174">
        <w:rPr>
          <w:lang w:val="en-US"/>
        </w:rPr>
        <w:t xml:space="preserve"> XEP-0324 </w:t>
      </w:r>
      <w:hyperlink r:id="rId17" w:history="1">
        <w:r w:rsidRPr="00835174">
          <w:rPr>
            <w:rStyle w:val="Hipervnculo"/>
            <w:lang w:val="en-US"/>
          </w:rPr>
          <w:t>http://xmpp.org/extensions/xep-0324.html</w:t>
        </w:r>
      </w:hyperlink>
      <w:r w:rsidRPr="00835174">
        <w:rPr>
          <w:lang w:val="en-US"/>
        </w:rPr>
        <w:t xml:space="preserve"> </w:t>
      </w:r>
    </w:p>
  </w:footnote>
  <w:footnote w:id="24">
    <w:p w14:paraId="6FF8F507" w14:textId="764774A1" w:rsidR="009F7C5C" w:rsidRPr="00835174" w:rsidRDefault="009F7C5C">
      <w:pPr>
        <w:pStyle w:val="Textonotapie"/>
        <w:rPr>
          <w:lang w:val="en-US"/>
        </w:rPr>
      </w:pPr>
      <w:r>
        <w:rPr>
          <w:rStyle w:val="Refdenotaalpie"/>
        </w:rPr>
        <w:footnoteRef/>
      </w:r>
      <w:r w:rsidRPr="00835174">
        <w:rPr>
          <w:lang w:val="en-US"/>
        </w:rPr>
        <w:t xml:space="preserve"> XEP-0325 </w:t>
      </w:r>
      <w:hyperlink r:id="rId18" w:history="1">
        <w:r w:rsidRPr="00835174">
          <w:rPr>
            <w:rStyle w:val="Hipervnculo"/>
            <w:lang w:val="en-US"/>
          </w:rPr>
          <w:t>http://xmpp.org/extensions/xep-0325.html</w:t>
        </w:r>
      </w:hyperlink>
      <w:r w:rsidRPr="00835174">
        <w:rPr>
          <w:lang w:val="en-US"/>
        </w:rPr>
        <w:t xml:space="preserve"> </w:t>
      </w:r>
    </w:p>
  </w:footnote>
  <w:footnote w:id="25">
    <w:p w14:paraId="5079B486" w14:textId="35A7796F" w:rsidR="009F7C5C" w:rsidRPr="00835174" w:rsidRDefault="009F7C5C">
      <w:pPr>
        <w:pStyle w:val="Textonotapie"/>
        <w:rPr>
          <w:lang w:val="en-US"/>
        </w:rPr>
      </w:pPr>
      <w:r>
        <w:rPr>
          <w:rStyle w:val="Refdenotaalpie"/>
        </w:rPr>
        <w:footnoteRef/>
      </w:r>
      <w:r w:rsidRPr="00835174">
        <w:rPr>
          <w:lang w:val="en-US"/>
        </w:rPr>
        <w:t xml:space="preserve"> XEP-0326 </w:t>
      </w:r>
      <w:hyperlink r:id="rId19" w:history="1">
        <w:r w:rsidRPr="00835174">
          <w:rPr>
            <w:rStyle w:val="Hipervnculo"/>
            <w:lang w:val="en-US"/>
          </w:rPr>
          <w:t>http://xmpp.org/extensions/xep-0326.html</w:t>
        </w:r>
      </w:hyperlink>
      <w:r w:rsidRPr="00835174">
        <w:rPr>
          <w:lang w:val="en-US"/>
        </w:rPr>
        <w:t xml:space="preserve"> </w:t>
      </w:r>
    </w:p>
  </w:footnote>
  <w:footnote w:id="26">
    <w:p w14:paraId="6A694CEA" w14:textId="5CE76E13" w:rsidR="009F7C5C" w:rsidRPr="00835174" w:rsidRDefault="009F7C5C">
      <w:pPr>
        <w:pStyle w:val="Textonotapie"/>
        <w:rPr>
          <w:lang w:val="en-US"/>
        </w:rPr>
      </w:pPr>
      <w:r>
        <w:rPr>
          <w:rStyle w:val="Refdenotaalpie"/>
        </w:rPr>
        <w:footnoteRef/>
      </w:r>
      <w:r w:rsidRPr="00835174">
        <w:rPr>
          <w:lang w:val="en-US"/>
        </w:rPr>
        <w:t xml:space="preserve"> The OAuth 1.0 Protocol </w:t>
      </w:r>
      <w:hyperlink r:id="rId20" w:history="1">
        <w:r w:rsidRPr="00835174">
          <w:rPr>
            <w:rStyle w:val="Hipervnculo"/>
            <w:lang w:val="en-US"/>
          </w:rPr>
          <w:t>https://tools.ietf.org/html/rfc5849</w:t>
        </w:r>
      </w:hyperlink>
      <w:r w:rsidRPr="00835174">
        <w:rPr>
          <w:lang w:val="en-US"/>
        </w:rPr>
        <w:t xml:space="preserve"> </w:t>
      </w:r>
    </w:p>
  </w:footnote>
  <w:footnote w:id="27">
    <w:p w14:paraId="137D824D" w14:textId="1B20D79B" w:rsidR="009F7C5C" w:rsidRPr="00835174" w:rsidRDefault="009F7C5C">
      <w:pPr>
        <w:pStyle w:val="Textonotapie"/>
        <w:rPr>
          <w:lang w:val="en-US"/>
        </w:rPr>
      </w:pPr>
      <w:r>
        <w:rPr>
          <w:rStyle w:val="Refdenotaalpie"/>
        </w:rPr>
        <w:footnoteRef/>
      </w:r>
      <w:r w:rsidRPr="00835174">
        <w:rPr>
          <w:lang w:val="en-US"/>
        </w:rPr>
        <w:t xml:space="preserve"> XEP-0348: Signing Forms </w:t>
      </w:r>
      <w:hyperlink r:id="rId21" w:history="1">
        <w:r w:rsidRPr="00835174">
          <w:rPr>
            <w:rStyle w:val="Hipervnculo"/>
            <w:lang w:val="en-US"/>
          </w:rPr>
          <w:t>http://xmpp.org/extensions/xep-0348.html</w:t>
        </w:r>
      </w:hyperlink>
      <w:r w:rsidRPr="00835174">
        <w:rPr>
          <w:lang w:val="en-US"/>
        </w:rPr>
        <w:t xml:space="preserve"> </w:t>
      </w:r>
    </w:p>
  </w:footnote>
  <w:footnote w:id="28">
    <w:p w14:paraId="39F294F9" w14:textId="1AAA8C99" w:rsidR="009F7C5C" w:rsidRPr="00835174" w:rsidRDefault="009F7C5C">
      <w:pPr>
        <w:pStyle w:val="Textonotapie"/>
        <w:rPr>
          <w:lang w:val="en-US"/>
        </w:rPr>
      </w:pPr>
      <w:r>
        <w:rPr>
          <w:rStyle w:val="Refdenotaalpie"/>
        </w:rPr>
        <w:footnoteRef/>
      </w:r>
      <w:r w:rsidRPr="00835174">
        <w:rPr>
          <w:lang w:val="en-US"/>
        </w:rPr>
        <w:t xml:space="preserve"> XEP-0077: In-Band Registration </w:t>
      </w:r>
      <w:hyperlink r:id="rId22" w:history="1">
        <w:r w:rsidRPr="00835174">
          <w:rPr>
            <w:rStyle w:val="Hipervnculo"/>
            <w:lang w:val="en-US"/>
          </w:rPr>
          <w:t>http://xmpp.org/extensions/xep-0077.html</w:t>
        </w:r>
      </w:hyperlink>
      <w:r w:rsidRPr="00835174">
        <w:rPr>
          <w:lang w:val="en-US"/>
        </w:rPr>
        <w:t xml:space="preserve"> </w:t>
      </w:r>
    </w:p>
  </w:footnote>
  <w:footnote w:id="29">
    <w:p w14:paraId="043B8514" w14:textId="1E279CA2" w:rsidR="009F7C5C" w:rsidDel="00083E90" w:rsidRDefault="009F7C5C" w:rsidP="0018230C">
      <w:pPr>
        <w:pStyle w:val="Textonotapie"/>
        <w:jc w:val="left"/>
        <w:rPr>
          <w:del w:id="277" w:author="Xhelo Aros" w:date="2018-09-10T03:03:00Z"/>
        </w:rPr>
      </w:pPr>
      <w:del w:id="278" w:author="Xhelo Aros" w:date="2018-09-10T03:03:00Z">
        <w:r w:rsidDel="00083E90">
          <w:rPr>
            <w:rStyle w:val="Refdenotaalpie"/>
          </w:rPr>
          <w:footnoteRef/>
        </w:r>
        <w:r w:rsidDel="00083E90">
          <w:delText xml:space="preserve"> «Mastering Internet of Things» Peter Waher</w:delText>
        </w:r>
      </w:del>
    </w:p>
  </w:footnote>
  <w:footnote w:id="30">
    <w:p w14:paraId="27CF86C5" w14:textId="586D76B7" w:rsidR="009F7C5C" w:rsidDel="00083E90" w:rsidRDefault="009F7C5C">
      <w:pPr>
        <w:pStyle w:val="Textonotapie"/>
        <w:rPr>
          <w:del w:id="451" w:author="Xhelo Aros" w:date="2018-09-10T03:03:00Z"/>
        </w:rPr>
      </w:pPr>
      <w:del w:id="452" w:author="Xhelo Aros" w:date="2018-09-10T03:03:00Z">
        <w:r w:rsidDel="00083E90">
          <w:rPr>
            <w:rStyle w:val="Refdenotaalpie"/>
          </w:rPr>
          <w:footnoteRef/>
        </w:r>
        <w:r w:rsidDel="00083E90">
          <w:delText xml:space="preserve"> </w:delText>
        </w:r>
        <w:r w:rsidRPr="001B77D0" w:rsidDel="00083E90">
          <w:delText>Block-Wise Transfers in the Constrained Application Protocol</w:delText>
        </w:r>
        <w:r w:rsidDel="00083E90">
          <w:delText xml:space="preserve"> </w:delText>
        </w:r>
        <w:r w:rsidRPr="008C142B" w:rsidDel="00083E90">
          <w:delText>https://tools.ietf.org/html/rfc7959</w:delText>
        </w:r>
      </w:del>
    </w:p>
  </w:footnote>
  <w:footnote w:id="31">
    <w:p w14:paraId="231BDC4E" w14:textId="6BEA5856" w:rsidR="009F7C5C" w:rsidDel="00083E90" w:rsidRDefault="009F7C5C">
      <w:pPr>
        <w:pStyle w:val="Textonotapie"/>
        <w:rPr>
          <w:del w:id="453" w:author="Xhelo Aros" w:date="2018-09-10T03:03:00Z"/>
        </w:rPr>
      </w:pPr>
      <w:del w:id="454" w:author="Xhelo Aros" w:date="2018-09-10T03:03:00Z">
        <w:r w:rsidDel="00083E90">
          <w:rPr>
            <w:rStyle w:val="Refdenotaalpie"/>
          </w:rPr>
          <w:footnoteRef/>
        </w:r>
        <w:r w:rsidDel="00083E90">
          <w:delText xml:space="preserve"> </w:delText>
        </w:r>
        <w:r w:rsidRPr="008C142B" w:rsidDel="00083E90">
          <w:delText>Lucas, L. (2016). Light weight protocol! serious equipment! critical implications! https://media.defcon.org/DEF%20CON%2024/DEF%20CON%2024%20presentations/DEFCON-24-Lucas-Lundgren-Light-Weight%20Protocol-Critical-Implications.pdf</w:delText>
        </w:r>
      </w:del>
    </w:p>
  </w:footnote>
  <w:footnote w:id="32">
    <w:p w14:paraId="19DB85DD" w14:textId="46D3A927" w:rsidR="009F7C5C" w:rsidDel="00083E90" w:rsidRDefault="009F7C5C">
      <w:pPr>
        <w:pStyle w:val="Textonotapie"/>
        <w:rPr>
          <w:del w:id="469" w:author="Xhelo Aros" w:date="2018-09-10T03:03:00Z"/>
        </w:rPr>
      </w:pPr>
      <w:del w:id="470" w:author="Xhelo Aros" w:date="2018-09-10T03:03:00Z">
        <w:r w:rsidDel="00083E90">
          <w:rPr>
            <w:rStyle w:val="Refdenotaalpie"/>
          </w:rPr>
          <w:footnoteRef/>
        </w:r>
        <w:r w:rsidDel="00083E90">
          <w:delText xml:space="preserve"> </w:delText>
        </w:r>
        <w:r w:rsidRPr="00C76F96" w:rsidDel="00083E90">
          <w:delText>https://xmpp.org/extensions/xep-0302.html</w:delText>
        </w:r>
      </w:del>
    </w:p>
  </w:footnote>
  <w:footnote w:id="33">
    <w:p w14:paraId="4AE40BC7" w14:textId="440CA8E3" w:rsidR="009F7C5C" w:rsidDel="00083E90" w:rsidRDefault="009F7C5C" w:rsidP="0097246E">
      <w:pPr>
        <w:pStyle w:val="Textonotapie"/>
        <w:rPr>
          <w:del w:id="484" w:author="Xhelo Aros" w:date="2018-09-10T03:03:00Z"/>
        </w:rPr>
      </w:pPr>
      <w:del w:id="485" w:author="Xhelo Aros" w:date="2018-09-10T03:03:00Z">
        <w:r w:rsidDel="00083E90">
          <w:rPr>
            <w:rStyle w:val="Refdenotaalpie"/>
          </w:rPr>
          <w:footnoteRef/>
        </w:r>
        <w:r w:rsidDel="00083E90">
          <w:delText xml:space="preserve"> </w:delText>
        </w:r>
        <w:r w:rsidRPr="0097246E" w:rsidDel="00083E90">
          <w:delText>https://tools.ietf.org/html/rfc6120</w:delText>
        </w:r>
      </w:del>
    </w:p>
  </w:footnote>
  <w:footnote w:id="34">
    <w:p w14:paraId="3EFA9798" w14:textId="0879C397" w:rsidR="009F7C5C" w:rsidDel="00083E90" w:rsidRDefault="009F7C5C">
      <w:pPr>
        <w:pStyle w:val="Textonotapie"/>
        <w:rPr>
          <w:del w:id="491" w:author="Xhelo Aros" w:date="2018-09-10T03:03:00Z"/>
        </w:rPr>
      </w:pPr>
      <w:del w:id="492" w:author="Xhelo Aros" w:date="2018-09-10T03:03:00Z">
        <w:r w:rsidDel="00083E90">
          <w:rPr>
            <w:rStyle w:val="Refdenotaalpie"/>
          </w:rPr>
          <w:footnoteRef/>
        </w:r>
        <w:r w:rsidDel="00083E90">
          <w:delText xml:space="preserve"> </w:delText>
        </w:r>
        <w:r w:rsidRPr="0097246E" w:rsidDel="00083E90">
          <w:delText>https://tools.ietf.org/html/rfc6121</w:delText>
        </w:r>
      </w:del>
    </w:p>
  </w:footnote>
  <w:footnote w:id="35">
    <w:p w14:paraId="41E4ACEA" w14:textId="3C139E0E" w:rsidR="009F7C5C" w:rsidDel="00083E90" w:rsidRDefault="009F7C5C">
      <w:pPr>
        <w:pStyle w:val="Textonotapie"/>
        <w:rPr>
          <w:del w:id="498" w:author="Xhelo Aros" w:date="2018-09-10T03:03:00Z"/>
        </w:rPr>
      </w:pPr>
      <w:del w:id="499" w:author="Xhelo Aros" w:date="2018-09-10T03:03:00Z">
        <w:r w:rsidDel="00083E90">
          <w:rPr>
            <w:rStyle w:val="Refdenotaalpie"/>
          </w:rPr>
          <w:footnoteRef/>
        </w:r>
        <w:r w:rsidDel="00083E90">
          <w:delText xml:space="preserve"> </w:delText>
        </w:r>
        <w:r w:rsidRPr="0097246E" w:rsidDel="00083E90">
          <w:delText>https://tools.ietf.org/html/rfc7622</w:delText>
        </w:r>
      </w:del>
    </w:p>
  </w:footnote>
  <w:footnote w:id="36">
    <w:p w14:paraId="294C0FCC" w14:textId="7BEE00D2" w:rsidR="009F7C5C" w:rsidDel="00083E90" w:rsidRDefault="009F7C5C">
      <w:pPr>
        <w:pStyle w:val="Textonotapie"/>
        <w:rPr>
          <w:del w:id="505" w:author="Xhelo Aros" w:date="2018-09-10T03:03:00Z"/>
        </w:rPr>
      </w:pPr>
      <w:del w:id="506" w:author="Xhelo Aros" w:date="2018-09-10T03:03:00Z">
        <w:r w:rsidDel="00083E90">
          <w:rPr>
            <w:rStyle w:val="Refdenotaalpie"/>
          </w:rPr>
          <w:footnoteRef/>
        </w:r>
        <w:r w:rsidDel="00083E90">
          <w:delText xml:space="preserve"> </w:delText>
        </w:r>
        <w:r w:rsidRPr="0097246E" w:rsidDel="00083E90">
          <w:delText>https://xmpp.org/extensions/xep-0030.html</w:delText>
        </w:r>
      </w:del>
    </w:p>
  </w:footnote>
  <w:footnote w:id="37">
    <w:p w14:paraId="049C192B" w14:textId="4C1F0E16" w:rsidR="009F7C5C" w:rsidDel="00083E90" w:rsidRDefault="009F7C5C">
      <w:pPr>
        <w:pStyle w:val="Textonotapie"/>
        <w:rPr>
          <w:del w:id="512" w:author="Xhelo Aros" w:date="2018-09-10T03:03:00Z"/>
        </w:rPr>
      </w:pPr>
      <w:del w:id="513" w:author="Xhelo Aros" w:date="2018-09-10T03:03:00Z">
        <w:r w:rsidDel="00083E90">
          <w:rPr>
            <w:rStyle w:val="Refdenotaalpie"/>
          </w:rPr>
          <w:footnoteRef/>
        </w:r>
        <w:r w:rsidDel="00083E90">
          <w:delText xml:space="preserve"> </w:delText>
        </w:r>
        <w:r w:rsidRPr="0097246E" w:rsidDel="00083E90">
          <w:delText>https://xmpp.org/extensions/xep-0114.html</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4F8E"/>
    <w:multiLevelType w:val="hybridMultilevel"/>
    <w:tmpl w:val="CE589F52"/>
    <w:lvl w:ilvl="0" w:tplc="08921B12">
      <w:numFmt w:val="bullet"/>
      <w:lvlText w:val="•"/>
      <w:lvlJc w:val="left"/>
      <w:pPr>
        <w:ind w:left="1068" w:hanging="708"/>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2B92027"/>
    <w:multiLevelType w:val="hybridMultilevel"/>
    <w:tmpl w:val="68EA4F00"/>
    <w:lvl w:ilvl="0" w:tplc="2DDCC0AA">
      <w:start w:val="1"/>
      <w:numFmt w:val="decimal"/>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AFA27C1A">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57E44496">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B2CA834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5803B28">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BA5E398C">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18CCC268">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BE7C50F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93884572">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3F050F"/>
    <w:multiLevelType w:val="hybridMultilevel"/>
    <w:tmpl w:val="5A168FA4"/>
    <w:lvl w:ilvl="0" w:tplc="340A0001">
      <w:start w:val="1"/>
      <w:numFmt w:val="bullet"/>
      <w:lvlText w:val=""/>
      <w:lvlJc w:val="left"/>
      <w:pPr>
        <w:ind w:left="790" w:hanging="360"/>
      </w:pPr>
      <w:rPr>
        <w:rFonts w:ascii="Symbol" w:hAnsi="Symbol" w:hint="default"/>
      </w:rPr>
    </w:lvl>
    <w:lvl w:ilvl="1" w:tplc="340A0003">
      <w:start w:val="1"/>
      <w:numFmt w:val="bullet"/>
      <w:lvlText w:val="o"/>
      <w:lvlJc w:val="left"/>
      <w:pPr>
        <w:ind w:left="1510" w:hanging="360"/>
      </w:pPr>
      <w:rPr>
        <w:rFonts w:ascii="Courier New" w:hAnsi="Courier New" w:cs="Courier New" w:hint="default"/>
      </w:rPr>
    </w:lvl>
    <w:lvl w:ilvl="2" w:tplc="340A0005" w:tentative="1">
      <w:start w:val="1"/>
      <w:numFmt w:val="bullet"/>
      <w:lvlText w:val=""/>
      <w:lvlJc w:val="left"/>
      <w:pPr>
        <w:ind w:left="2230" w:hanging="360"/>
      </w:pPr>
      <w:rPr>
        <w:rFonts w:ascii="Wingdings" w:hAnsi="Wingdings" w:hint="default"/>
      </w:rPr>
    </w:lvl>
    <w:lvl w:ilvl="3" w:tplc="340A0001" w:tentative="1">
      <w:start w:val="1"/>
      <w:numFmt w:val="bullet"/>
      <w:lvlText w:val=""/>
      <w:lvlJc w:val="left"/>
      <w:pPr>
        <w:ind w:left="2950" w:hanging="360"/>
      </w:pPr>
      <w:rPr>
        <w:rFonts w:ascii="Symbol" w:hAnsi="Symbol" w:hint="default"/>
      </w:rPr>
    </w:lvl>
    <w:lvl w:ilvl="4" w:tplc="340A0003" w:tentative="1">
      <w:start w:val="1"/>
      <w:numFmt w:val="bullet"/>
      <w:lvlText w:val="o"/>
      <w:lvlJc w:val="left"/>
      <w:pPr>
        <w:ind w:left="3670" w:hanging="360"/>
      </w:pPr>
      <w:rPr>
        <w:rFonts w:ascii="Courier New" w:hAnsi="Courier New" w:cs="Courier New" w:hint="default"/>
      </w:rPr>
    </w:lvl>
    <w:lvl w:ilvl="5" w:tplc="340A0005" w:tentative="1">
      <w:start w:val="1"/>
      <w:numFmt w:val="bullet"/>
      <w:lvlText w:val=""/>
      <w:lvlJc w:val="left"/>
      <w:pPr>
        <w:ind w:left="4390" w:hanging="360"/>
      </w:pPr>
      <w:rPr>
        <w:rFonts w:ascii="Wingdings" w:hAnsi="Wingdings" w:hint="default"/>
      </w:rPr>
    </w:lvl>
    <w:lvl w:ilvl="6" w:tplc="340A0001" w:tentative="1">
      <w:start w:val="1"/>
      <w:numFmt w:val="bullet"/>
      <w:lvlText w:val=""/>
      <w:lvlJc w:val="left"/>
      <w:pPr>
        <w:ind w:left="5110" w:hanging="360"/>
      </w:pPr>
      <w:rPr>
        <w:rFonts w:ascii="Symbol" w:hAnsi="Symbol" w:hint="default"/>
      </w:rPr>
    </w:lvl>
    <w:lvl w:ilvl="7" w:tplc="340A0003" w:tentative="1">
      <w:start w:val="1"/>
      <w:numFmt w:val="bullet"/>
      <w:lvlText w:val="o"/>
      <w:lvlJc w:val="left"/>
      <w:pPr>
        <w:ind w:left="5830" w:hanging="360"/>
      </w:pPr>
      <w:rPr>
        <w:rFonts w:ascii="Courier New" w:hAnsi="Courier New" w:cs="Courier New" w:hint="default"/>
      </w:rPr>
    </w:lvl>
    <w:lvl w:ilvl="8" w:tplc="340A0005" w:tentative="1">
      <w:start w:val="1"/>
      <w:numFmt w:val="bullet"/>
      <w:lvlText w:val=""/>
      <w:lvlJc w:val="left"/>
      <w:pPr>
        <w:ind w:left="6550" w:hanging="360"/>
      </w:pPr>
      <w:rPr>
        <w:rFonts w:ascii="Wingdings" w:hAnsi="Wingdings" w:hint="default"/>
      </w:rPr>
    </w:lvl>
  </w:abstractNum>
  <w:abstractNum w:abstractNumId="3" w15:restartNumberingAfterBreak="0">
    <w:nsid w:val="09344A57"/>
    <w:multiLevelType w:val="hybridMultilevel"/>
    <w:tmpl w:val="3C2EFA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11F0AFB"/>
    <w:multiLevelType w:val="hybridMultilevel"/>
    <w:tmpl w:val="E0EC6B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4AF2812"/>
    <w:multiLevelType w:val="hybridMultilevel"/>
    <w:tmpl w:val="44C46D84"/>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539615E"/>
    <w:multiLevelType w:val="hybridMultilevel"/>
    <w:tmpl w:val="2B7EC86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63D600D"/>
    <w:multiLevelType w:val="hybridMultilevel"/>
    <w:tmpl w:val="5E323B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7B95099"/>
    <w:multiLevelType w:val="hybridMultilevel"/>
    <w:tmpl w:val="ADD2CF90"/>
    <w:lvl w:ilvl="0" w:tplc="75EC80CA">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81AE15C">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E06BF06">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A02556">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042EC3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BECBE90">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1F6469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7B04B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AFCBED4">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80E072C"/>
    <w:multiLevelType w:val="hybridMultilevel"/>
    <w:tmpl w:val="C332F69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ADD44E3"/>
    <w:multiLevelType w:val="hybridMultilevel"/>
    <w:tmpl w:val="F6A0F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1B4B397D"/>
    <w:multiLevelType w:val="hybridMultilevel"/>
    <w:tmpl w:val="4D482D68"/>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2" w15:restartNumberingAfterBreak="0">
    <w:nsid w:val="1B8C6E89"/>
    <w:multiLevelType w:val="hybridMultilevel"/>
    <w:tmpl w:val="BD2E39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1DF2031F"/>
    <w:multiLevelType w:val="hybridMultilevel"/>
    <w:tmpl w:val="D3F049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F3434B5"/>
    <w:multiLevelType w:val="hybridMultilevel"/>
    <w:tmpl w:val="962C9FD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20546474"/>
    <w:multiLevelType w:val="hybridMultilevel"/>
    <w:tmpl w:val="05E8001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0AF02FB"/>
    <w:multiLevelType w:val="hybridMultilevel"/>
    <w:tmpl w:val="30EAF91A"/>
    <w:lvl w:ilvl="0" w:tplc="2178652C">
      <w:start w:val="1"/>
      <w:numFmt w:val="bullet"/>
      <w:lvlText w:val="•"/>
      <w:lvlJc w:val="left"/>
      <w:pPr>
        <w:ind w:left="470"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D92E73D2">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2AC0C6A">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8A520CA8">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CC2E82F0">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9FEA5FB2">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996E8432">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F37C7C3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010A425E">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20EA6B62"/>
    <w:multiLevelType w:val="hybridMultilevel"/>
    <w:tmpl w:val="DEE6B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21BD06C2"/>
    <w:multiLevelType w:val="hybridMultilevel"/>
    <w:tmpl w:val="C3A0620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21CC517A"/>
    <w:multiLevelType w:val="hybridMultilevel"/>
    <w:tmpl w:val="13F86DC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1D10F60"/>
    <w:multiLevelType w:val="hybridMultilevel"/>
    <w:tmpl w:val="19D4570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24F04F96"/>
    <w:multiLevelType w:val="hybridMultilevel"/>
    <w:tmpl w:val="FAB6C7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6363029"/>
    <w:multiLevelType w:val="hybridMultilevel"/>
    <w:tmpl w:val="A64C516A"/>
    <w:lvl w:ilvl="0" w:tplc="340A0019">
      <w:start w:val="1"/>
      <w:numFmt w:val="lowerLetter"/>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269C717B"/>
    <w:multiLevelType w:val="hybridMultilevel"/>
    <w:tmpl w:val="ABF2EC6C"/>
    <w:lvl w:ilvl="0" w:tplc="A596E78A">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1D326562">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ED489A14">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695439EC">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7B4CA9D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BE0A1DB8">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64940EF8">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A86845EC">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BDCE369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4" w15:restartNumberingAfterBreak="0">
    <w:nsid w:val="28FA270E"/>
    <w:multiLevelType w:val="hybridMultilevel"/>
    <w:tmpl w:val="EC9A7628"/>
    <w:lvl w:ilvl="0" w:tplc="6DD0665C">
      <w:start w:val="1"/>
      <w:numFmt w:val="bullet"/>
      <w:lvlText w:val="•"/>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1D21172">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68EB16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B4EC174">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166C49A">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BCCC97A">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48487AA">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676F3E2">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64650D2">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99A453B"/>
    <w:multiLevelType w:val="hybridMultilevel"/>
    <w:tmpl w:val="568CB24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29D04CED"/>
    <w:multiLevelType w:val="hybridMultilevel"/>
    <w:tmpl w:val="C8D08C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29E731E1"/>
    <w:multiLevelType w:val="hybridMultilevel"/>
    <w:tmpl w:val="6EBA3442"/>
    <w:lvl w:ilvl="0" w:tplc="3CD64FB6">
      <w:start w:val="1"/>
      <w:numFmt w:val="bullet"/>
      <w:lvlText w:val=""/>
      <w:lvlJc w:val="left"/>
      <w:pPr>
        <w:tabs>
          <w:tab w:val="num" w:pos="720"/>
        </w:tabs>
        <w:ind w:left="720" w:hanging="360"/>
      </w:pPr>
      <w:rPr>
        <w:rFonts w:ascii="Wingdings" w:hAnsi="Wingdings" w:hint="default"/>
      </w:rPr>
    </w:lvl>
    <w:lvl w:ilvl="1" w:tplc="5CEA0BEE" w:tentative="1">
      <w:start w:val="1"/>
      <w:numFmt w:val="bullet"/>
      <w:lvlText w:val=""/>
      <w:lvlJc w:val="left"/>
      <w:pPr>
        <w:tabs>
          <w:tab w:val="num" w:pos="1440"/>
        </w:tabs>
        <w:ind w:left="1440" w:hanging="360"/>
      </w:pPr>
      <w:rPr>
        <w:rFonts w:ascii="Wingdings" w:hAnsi="Wingdings" w:hint="default"/>
      </w:rPr>
    </w:lvl>
    <w:lvl w:ilvl="2" w:tplc="F4203A20" w:tentative="1">
      <w:start w:val="1"/>
      <w:numFmt w:val="bullet"/>
      <w:lvlText w:val=""/>
      <w:lvlJc w:val="left"/>
      <w:pPr>
        <w:tabs>
          <w:tab w:val="num" w:pos="2160"/>
        </w:tabs>
        <w:ind w:left="2160" w:hanging="360"/>
      </w:pPr>
      <w:rPr>
        <w:rFonts w:ascii="Wingdings" w:hAnsi="Wingdings" w:hint="default"/>
      </w:rPr>
    </w:lvl>
    <w:lvl w:ilvl="3" w:tplc="702814C6" w:tentative="1">
      <w:start w:val="1"/>
      <w:numFmt w:val="bullet"/>
      <w:lvlText w:val=""/>
      <w:lvlJc w:val="left"/>
      <w:pPr>
        <w:tabs>
          <w:tab w:val="num" w:pos="2880"/>
        </w:tabs>
        <w:ind w:left="2880" w:hanging="360"/>
      </w:pPr>
      <w:rPr>
        <w:rFonts w:ascii="Wingdings" w:hAnsi="Wingdings" w:hint="default"/>
      </w:rPr>
    </w:lvl>
    <w:lvl w:ilvl="4" w:tplc="61D0DCCA" w:tentative="1">
      <w:start w:val="1"/>
      <w:numFmt w:val="bullet"/>
      <w:lvlText w:val=""/>
      <w:lvlJc w:val="left"/>
      <w:pPr>
        <w:tabs>
          <w:tab w:val="num" w:pos="3600"/>
        </w:tabs>
        <w:ind w:left="3600" w:hanging="360"/>
      </w:pPr>
      <w:rPr>
        <w:rFonts w:ascii="Wingdings" w:hAnsi="Wingdings" w:hint="default"/>
      </w:rPr>
    </w:lvl>
    <w:lvl w:ilvl="5" w:tplc="BFA24A98" w:tentative="1">
      <w:start w:val="1"/>
      <w:numFmt w:val="bullet"/>
      <w:lvlText w:val=""/>
      <w:lvlJc w:val="left"/>
      <w:pPr>
        <w:tabs>
          <w:tab w:val="num" w:pos="4320"/>
        </w:tabs>
        <w:ind w:left="4320" w:hanging="360"/>
      </w:pPr>
      <w:rPr>
        <w:rFonts w:ascii="Wingdings" w:hAnsi="Wingdings" w:hint="default"/>
      </w:rPr>
    </w:lvl>
    <w:lvl w:ilvl="6" w:tplc="1D62B242" w:tentative="1">
      <w:start w:val="1"/>
      <w:numFmt w:val="bullet"/>
      <w:lvlText w:val=""/>
      <w:lvlJc w:val="left"/>
      <w:pPr>
        <w:tabs>
          <w:tab w:val="num" w:pos="5040"/>
        </w:tabs>
        <w:ind w:left="5040" w:hanging="360"/>
      </w:pPr>
      <w:rPr>
        <w:rFonts w:ascii="Wingdings" w:hAnsi="Wingdings" w:hint="default"/>
      </w:rPr>
    </w:lvl>
    <w:lvl w:ilvl="7" w:tplc="09FEBA0E" w:tentative="1">
      <w:start w:val="1"/>
      <w:numFmt w:val="bullet"/>
      <w:lvlText w:val=""/>
      <w:lvlJc w:val="left"/>
      <w:pPr>
        <w:tabs>
          <w:tab w:val="num" w:pos="5760"/>
        </w:tabs>
        <w:ind w:left="5760" w:hanging="360"/>
      </w:pPr>
      <w:rPr>
        <w:rFonts w:ascii="Wingdings" w:hAnsi="Wingdings" w:hint="default"/>
      </w:rPr>
    </w:lvl>
    <w:lvl w:ilvl="8" w:tplc="54B0758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F2C77FD"/>
    <w:multiLevelType w:val="hybridMultilevel"/>
    <w:tmpl w:val="DB445332"/>
    <w:lvl w:ilvl="0" w:tplc="13DA1840">
      <w:start w:val="1"/>
      <w:numFmt w:val="bullet"/>
      <w:lvlText w:val="•"/>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932C7596">
      <w:start w:val="1"/>
      <w:numFmt w:val="bullet"/>
      <w:lvlText w:val="o"/>
      <w:lvlJc w:val="left"/>
      <w:pPr>
        <w:ind w:left="12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B28FA36">
      <w:start w:val="1"/>
      <w:numFmt w:val="bullet"/>
      <w:lvlText w:val="▪"/>
      <w:lvlJc w:val="left"/>
      <w:pPr>
        <w:ind w:left="19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965EFD04">
      <w:start w:val="1"/>
      <w:numFmt w:val="bullet"/>
      <w:lvlText w:val="•"/>
      <w:lvlJc w:val="left"/>
      <w:pPr>
        <w:ind w:left="27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4120C6D8">
      <w:start w:val="1"/>
      <w:numFmt w:val="bullet"/>
      <w:lvlText w:val="o"/>
      <w:lvlJc w:val="left"/>
      <w:pPr>
        <w:ind w:left="343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05E4658A">
      <w:start w:val="1"/>
      <w:numFmt w:val="bullet"/>
      <w:lvlText w:val="▪"/>
      <w:lvlJc w:val="left"/>
      <w:pPr>
        <w:ind w:left="415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D4426C54">
      <w:start w:val="1"/>
      <w:numFmt w:val="bullet"/>
      <w:lvlText w:val="•"/>
      <w:lvlJc w:val="left"/>
      <w:pPr>
        <w:ind w:left="487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3F54F792">
      <w:start w:val="1"/>
      <w:numFmt w:val="bullet"/>
      <w:lvlText w:val="o"/>
      <w:lvlJc w:val="left"/>
      <w:pPr>
        <w:ind w:left="55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2674739C">
      <w:start w:val="1"/>
      <w:numFmt w:val="bullet"/>
      <w:lvlText w:val="▪"/>
      <w:lvlJc w:val="left"/>
      <w:pPr>
        <w:ind w:left="631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29" w15:restartNumberingAfterBreak="0">
    <w:nsid w:val="345D0660"/>
    <w:multiLevelType w:val="hybridMultilevel"/>
    <w:tmpl w:val="64EAD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36187B0D"/>
    <w:multiLevelType w:val="hybridMultilevel"/>
    <w:tmpl w:val="F8FC75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36837D40"/>
    <w:multiLevelType w:val="hybridMultilevel"/>
    <w:tmpl w:val="F63CE1C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03B48110">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372D6A25"/>
    <w:multiLevelType w:val="hybridMultilevel"/>
    <w:tmpl w:val="AB2C5D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38600B93"/>
    <w:multiLevelType w:val="hybridMultilevel"/>
    <w:tmpl w:val="721870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396D3E7B"/>
    <w:multiLevelType w:val="hybridMultilevel"/>
    <w:tmpl w:val="BA806A44"/>
    <w:lvl w:ilvl="0" w:tplc="C6E6FB4E">
      <w:start w:val="1"/>
      <w:numFmt w:val="bullet"/>
      <w:lvlText w:val=""/>
      <w:lvlJc w:val="left"/>
      <w:pPr>
        <w:tabs>
          <w:tab w:val="num" w:pos="360"/>
        </w:tabs>
        <w:ind w:left="360" w:hanging="360"/>
      </w:pPr>
      <w:rPr>
        <w:rFonts w:ascii="Wingdings" w:hAnsi="Wingdings" w:hint="default"/>
        <w:color w:val="auto"/>
      </w:rPr>
    </w:lvl>
    <w:lvl w:ilvl="1" w:tplc="463CC09C">
      <w:start w:val="110"/>
      <w:numFmt w:val="bullet"/>
      <w:lvlText w:val=""/>
      <w:lvlJc w:val="left"/>
      <w:pPr>
        <w:tabs>
          <w:tab w:val="num" w:pos="1080"/>
        </w:tabs>
        <w:ind w:left="1080" w:hanging="360"/>
      </w:pPr>
      <w:rPr>
        <w:rFonts w:ascii="Wingdings" w:hAnsi="Wingdings" w:hint="default"/>
        <w:color w:val="auto"/>
      </w:rPr>
    </w:lvl>
    <w:lvl w:ilvl="2" w:tplc="D3F62876" w:tentative="1">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3A5C18C1"/>
    <w:multiLevelType w:val="hybridMultilevel"/>
    <w:tmpl w:val="D37CB5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3B613EC3"/>
    <w:multiLevelType w:val="hybridMultilevel"/>
    <w:tmpl w:val="23386E86"/>
    <w:lvl w:ilvl="0" w:tplc="340A0005">
      <w:start w:val="1"/>
      <w:numFmt w:val="bullet"/>
      <w:lvlText w:val=""/>
      <w:lvlJc w:val="left"/>
      <w:pPr>
        <w:ind w:left="360" w:hanging="360"/>
      </w:pPr>
      <w:rPr>
        <w:rFonts w:ascii="Wingdings" w:hAnsi="Wingdings"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7" w15:restartNumberingAfterBreak="0">
    <w:nsid w:val="3E981AB8"/>
    <w:multiLevelType w:val="hybridMultilevel"/>
    <w:tmpl w:val="92CAB6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3F2E04D8"/>
    <w:multiLevelType w:val="hybridMultilevel"/>
    <w:tmpl w:val="033436B0"/>
    <w:lvl w:ilvl="0" w:tplc="90824250">
      <w:start w:val="1"/>
      <w:numFmt w:val="bullet"/>
      <w:lvlText w:val="•"/>
      <w:lvlJc w:val="left"/>
      <w:pPr>
        <w:ind w:left="47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220BACC">
      <w:start w:val="1"/>
      <w:numFmt w:val="bullet"/>
      <w:lvlText w:val="o"/>
      <w:lvlJc w:val="left"/>
      <w:pPr>
        <w:ind w:left="12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83221EC">
      <w:start w:val="1"/>
      <w:numFmt w:val="bullet"/>
      <w:lvlText w:val="▪"/>
      <w:lvlJc w:val="left"/>
      <w:pPr>
        <w:ind w:left="19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6A9C78">
      <w:start w:val="1"/>
      <w:numFmt w:val="bullet"/>
      <w:lvlText w:val="•"/>
      <w:lvlJc w:val="left"/>
      <w:pPr>
        <w:ind w:left="27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31ECAC2">
      <w:start w:val="1"/>
      <w:numFmt w:val="bullet"/>
      <w:lvlText w:val="o"/>
      <w:lvlJc w:val="left"/>
      <w:pPr>
        <w:ind w:left="3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D6CCE3C">
      <w:start w:val="1"/>
      <w:numFmt w:val="bullet"/>
      <w:lvlText w:val="▪"/>
      <w:lvlJc w:val="left"/>
      <w:pPr>
        <w:ind w:left="41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F6E8DB2">
      <w:start w:val="1"/>
      <w:numFmt w:val="bullet"/>
      <w:lvlText w:val="•"/>
      <w:lvlJc w:val="left"/>
      <w:pPr>
        <w:ind w:left="4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9104C6E">
      <w:start w:val="1"/>
      <w:numFmt w:val="bullet"/>
      <w:lvlText w:val="o"/>
      <w:lvlJc w:val="left"/>
      <w:pPr>
        <w:ind w:left="5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61488B0">
      <w:start w:val="1"/>
      <w:numFmt w:val="bullet"/>
      <w:lvlText w:val="▪"/>
      <w:lvlJc w:val="left"/>
      <w:pPr>
        <w:ind w:left="6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6771462"/>
    <w:multiLevelType w:val="hybridMultilevel"/>
    <w:tmpl w:val="67CEA7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49C541A2"/>
    <w:multiLevelType w:val="hybridMultilevel"/>
    <w:tmpl w:val="379A863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4DD36AD2"/>
    <w:multiLevelType w:val="hybridMultilevel"/>
    <w:tmpl w:val="AD36A58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5366318C"/>
    <w:multiLevelType w:val="hybridMultilevel"/>
    <w:tmpl w:val="A18AD6AE"/>
    <w:lvl w:ilvl="0" w:tplc="63AAC6F0">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553E7C86"/>
    <w:multiLevelType w:val="hybridMultilevel"/>
    <w:tmpl w:val="F64084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56943BE3"/>
    <w:multiLevelType w:val="hybridMultilevel"/>
    <w:tmpl w:val="441E98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5C6C61E9"/>
    <w:multiLevelType w:val="hybridMultilevel"/>
    <w:tmpl w:val="F1C2363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6" w15:restartNumberingAfterBreak="0">
    <w:nsid w:val="5E565FD7"/>
    <w:multiLevelType w:val="hybridMultilevel"/>
    <w:tmpl w:val="281284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7" w15:restartNumberingAfterBreak="0">
    <w:nsid w:val="5F5B74E9"/>
    <w:multiLevelType w:val="hybridMultilevel"/>
    <w:tmpl w:val="2BD84FA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15:restartNumberingAfterBreak="0">
    <w:nsid w:val="637849D4"/>
    <w:multiLevelType w:val="hybridMultilevel"/>
    <w:tmpl w:val="361421FA"/>
    <w:lvl w:ilvl="0" w:tplc="DB2E1FF2">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CAD025A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97CE370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E916A87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60E81CB4">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7CEE3A26">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3BB05D26">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EA74F3D8">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5B5AF56C">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49" w15:restartNumberingAfterBreak="0">
    <w:nsid w:val="64F00A11"/>
    <w:multiLevelType w:val="hybridMultilevel"/>
    <w:tmpl w:val="F5F0B04A"/>
    <w:lvl w:ilvl="0" w:tplc="ED24322A">
      <w:start w:val="1"/>
      <w:numFmt w:val="bullet"/>
      <w:lvlText w:val=""/>
      <w:lvlJc w:val="left"/>
      <w:pPr>
        <w:tabs>
          <w:tab w:val="num" w:pos="360"/>
        </w:tabs>
        <w:ind w:left="360" w:hanging="360"/>
      </w:pPr>
      <w:rPr>
        <w:rFonts w:ascii="Wingdings" w:hAnsi="Wingdings" w:hint="default"/>
        <w:color w:val="auto"/>
      </w:rPr>
    </w:lvl>
    <w:lvl w:ilvl="1" w:tplc="C8726C72">
      <w:start w:val="110"/>
      <w:numFmt w:val="bullet"/>
      <w:lvlText w:val=""/>
      <w:lvlJc w:val="left"/>
      <w:pPr>
        <w:tabs>
          <w:tab w:val="num" w:pos="1080"/>
        </w:tabs>
        <w:ind w:left="1080" w:hanging="360"/>
      </w:pPr>
      <w:rPr>
        <w:rFonts w:ascii="Wingdings" w:hAnsi="Wingdings" w:hint="default"/>
        <w:color w:val="auto"/>
      </w:rPr>
    </w:lvl>
    <w:lvl w:ilvl="2" w:tplc="D3F62876">
      <w:start w:val="1"/>
      <w:numFmt w:val="bullet"/>
      <w:lvlText w:val=""/>
      <w:lvlJc w:val="left"/>
      <w:pPr>
        <w:tabs>
          <w:tab w:val="num" w:pos="1800"/>
        </w:tabs>
        <w:ind w:left="1800" w:hanging="360"/>
      </w:pPr>
      <w:rPr>
        <w:rFonts w:ascii="Wingdings" w:hAnsi="Wingdings" w:hint="default"/>
      </w:rPr>
    </w:lvl>
    <w:lvl w:ilvl="3" w:tplc="AE964E0E" w:tentative="1">
      <w:start w:val="1"/>
      <w:numFmt w:val="bullet"/>
      <w:lvlText w:val=""/>
      <w:lvlJc w:val="left"/>
      <w:pPr>
        <w:tabs>
          <w:tab w:val="num" w:pos="2520"/>
        </w:tabs>
        <w:ind w:left="2520" w:hanging="360"/>
      </w:pPr>
      <w:rPr>
        <w:rFonts w:ascii="Wingdings" w:hAnsi="Wingdings" w:hint="default"/>
      </w:rPr>
    </w:lvl>
    <w:lvl w:ilvl="4" w:tplc="E0B29C60" w:tentative="1">
      <w:start w:val="1"/>
      <w:numFmt w:val="bullet"/>
      <w:lvlText w:val=""/>
      <w:lvlJc w:val="left"/>
      <w:pPr>
        <w:tabs>
          <w:tab w:val="num" w:pos="3240"/>
        </w:tabs>
        <w:ind w:left="3240" w:hanging="360"/>
      </w:pPr>
      <w:rPr>
        <w:rFonts w:ascii="Wingdings" w:hAnsi="Wingdings" w:hint="default"/>
      </w:rPr>
    </w:lvl>
    <w:lvl w:ilvl="5" w:tplc="BD16643C" w:tentative="1">
      <w:start w:val="1"/>
      <w:numFmt w:val="bullet"/>
      <w:lvlText w:val=""/>
      <w:lvlJc w:val="left"/>
      <w:pPr>
        <w:tabs>
          <w:tab w:val="num" w:pos="3960"/>
        </w:tabs>
        <w:ind w:left="3960" w:hanging="360"/>
      </w:pPr>
      <w:rPr>
        <w:rFonts w:ascii="Wingdings" w:hAnsi="Wingdings" w:hint="default"/>
      </w:rPr>
    </w:lvl>
    <w:lvl w:ilvl="6" w:tplc="F168C6F0" w:tentative="1">
      <w:start w:val="1"/>
      <w:numFmt w:val="bullet"/>
      <w:lvlText w:val=""/>
      <w:lvlJc w:val="left"/>
      <w:pPr>
        <w:tabs>
          <w:tab w:val="num" w:pos="4680"/>
        </w:tabs>
        <w:ind w:left="4680" w:hanging="360"/>
      </w:pPr>
      <w:rPr>
        <w:rFonts w:ascii="Wingdings" w:hAnsi="Wingdings" w:hint="default"/>
      </w:rPr>
    </w:lvl>
    <w:lvl w:ilvl="7" w:tplc="5A389754" w:tentative="1">
      <w:start w:val="1"/>
      <w:numFmt w:val="bullet"/>
      <w:lvlText w:val=""/>
      <w:lvlJc w:val="left"/>
      <w:pPr>
        <w:tabs>
          <w:tab w:val="num" w:pos="5400"/>
        </w:tabs>
        <w:ind w:left="5400" w:hanging="360"/>
      </w:pPr>
      <w:rPr>
        <w:rFonts w:ascii="Wingdings" w:hAnsi="Wingdings" w:hint="default"/>
      </w:rPr>
    </w:lvl>
    <w:lvl w:ilvl="8" w:tplc="F716C606" w:tentative="1">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6C037246"/>
    <w:multiLevelType w:val="hybridMultilevel"/>
    <w:tmpl w:val="540A8CDC"/>
    <w:lvl w:ilvl="0" w:tplc="67823C86">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09845C0">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E4A04EC">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F5A2EBC">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7EA652">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0200204">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96A4C2">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460FB4E">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EB0AD12">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C5B363E"/>
    <w:multiLevelType w:val="hybridMultilevel"/>
    <w:tmpl w:val="4CBC3DC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6CB66382"/>
    <w:multiLevelType w:val="hybridMultilevel"/>
    <w:tmpl w:val="847611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6F7A70C4"/>
    <w:multiLevelType w:val="hybridMultilevel"/>
    <w:tmpl w:val="9EE0A352"/>
    <w:lvl w:ilvl="0" w:tplc="13EECFBA">
      <w:start w:val="1"/>
      <w:numFmt w:val="decimal"/>
      <w:lvlText w:val="[%1]"/>
      <w:lvlJc w:val="left"/>
      <w:pPr>
        <w:ind w:left="463"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1" w:tplc="C93C9D0E">
      <w:start w:val="1"/>
      <w:numFmt w:val="lowerLetter"/>
      <w:lvlText w:val="%2"/>
      <w:lvlJc w:val="left"/>
      <w:pPr>
        <w:ind w:left="11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2" w:tplc="B8867DBE">
      <w:start w:val="1"/>
      <w:numFmt w:val="lowerRoman"/>
      <w:lvlText w:val="%3"/>
      <w:lvlJc w:val="left"/>
      <w:pPr>
        <w:ind w:left="18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3" w:tplc="607E4266">
      <w:start w:val="1"/>
      <w:numFmt w:val="decimal"/>
      <w:lvlText w:val="%4"/>
      <w:lvlJc w:val="left"/>
      <w:pPr>
        <w:ind w:left="25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4" w:tplc="9920ECFA">
      <w:start w:val="1"/>
      <w:numFmt w:val="lowerLetter"/>
      <w:lvlText w:val="%5"/>
      <w:lvlJc w:val="left"/>
      <w:pPr>
        <w:ind w:left="329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5" w:tplc="B788675E">
      <w:start w:val="1"/>
      <w:numFmt w:val="lowerRoman"/>
      <w:lvlText w:val="%6"/>
      <w:lvlJc w:val="left"/>
      <w:pPr>
        <w:ind w:left="401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6" w:tplc="E6587D90">
      <w:start w:val="1"/>
      <w:numFmt w:val="decimal"/>
      <w:lvlText w:val="%7"/>
      <w:lvlJc w:val="left"/>
      <w:pPr>
        <w:ind w:left="473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7" w:tplc="743EFA04">
      <w:start w:val="1"/>
      <w:numFmt w:val="lowerLetter"/>
      <w:lvlText w:val="%8"/>
      <w:lvlJc w:val="left"/>
      <w:pPr>
        <w:ind w:left="545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lvl w:ilvl="8" w:tplc="1ED07130">
      <w:start w:val="1"/>
      <w:numFmt w:val="lowerRoman"/>
      <w:lvlText w:val="%9"/>
      <w:lvlJc w:val="left"/>
      <w:pPr>
        <w:ind w:left="6172" w:firstLine="0"/>
      </w:pPr>
      <w:rPr>
        <w:rFonts w:ascii="Cambria" w:eastAsia="Cambria" w:hAnsi="Cambria" w:cs="Cambria"/>
        <w:b w:val="0"/>
        <w:i w:val="0"/>
        <w:strike w:val="0"/>
        <w:dstrike w:val="0"/>
        <w:color w:val="000000"/>
        <w:sz w:val="18"/>
        <w:szCs w:val="18"/>
        <w:u w:val="none" w:color="000000"/>
        <w:effect w:val="none"/>
        <w:bdr w:val="none" w:sz="0" w:space="0" w:color="auto" w:frame="1"/>
        <w:vertAlign w:val="baseline"/>
      </w:rPr>
    </w:lvl>
  </w:abstractNum>
  <w:abstractNum w:abstractNumId="54" w15:restartNumberingAfterBreak="0">
    <w:nsid w:val="7247522C"/>
    <w:multiLevelType w:val="hybridMultilevel"/>
    <w:tmpl w:val="6860857E"/>
    <w:lvl w:ilvl="0" w:tplc="B2CA60C8">
      <w:start w:val="1"/>
      <w:numFmt w:val="decimal"/>
      <w:lvlText w:val="%1."/>
      <w:lvlJc w:val="left"/>
      <w:pPr>
        <w:ind w:left="399"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1" w:tplc="52D2AA6C">
      <w:start w:val="1"/>
      <w:numFmt w:val="lowerLetter"/>
      <w:lvlText w:val="%2"/>
      <w:lvlJc w:val="left"/>
      <w:pPr>
        <w:ind w:left="12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2" w:tplc="A350C44A">
      <w:start w:val="1"/>
      <w:numFmt w:val="lowerRoman"/>
      <w:lvlText w:val="%3"/>
      <w:lvlJc w:val="left"/>
      <w:pPr>
        <w:ind w:left="19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3" w:tplc="F5427E0E">
      <w:start w:val="1"/>
      <w:numFmt w:val="decimal"/>
      <w:lvlText w:val="%4"/>
      <w:lvlJc w:val="left"/>
      <w:pPr>
        <w:ind w:left="26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4" w:tplc="5A1411DE">
      <w:start w:val="1"/>
      <w:numFmt w:val="lowerLetter"/>
      <w:lvlText w:val="%5"/>
      <w:lvlJc w:val="left"/>
      <w:pPr>
        <w:ind w:left="338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5" w:tplc="E76CBB0A">
      <w:start w:val="1"/>
      <w:numFmt w:val="lowerRoman"/>
      <w:lvlText w:val="%6"/>
      <w:lvlJc w:val="left"/>
      <w:pPr>
        <w:ind w:left="410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6" w:tplc="F92A652C">
      <w:start w:val="1"/>
      <w:numFmt w:val="decimal"/>
      <w:lvlText w:val="%7"/>
      <w:lvlJc w:val="left"/>
      <w:pPr>
        <w:ind w:left="482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7" w:tplc="BB96E18E">
      <w:start w:val="1"/>
      <w:numFmt w:val="lowerLetter"/>
      <w:lvlText w:val="%8"/>
      <w:lvlJc w:val="left"/>
      <w:pPr>
        <w:ind w:left="554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lvl w:ilvl="8" w:tplc="890872D2">
      <w:start w:val="1"/>
      <w:numFmt w:val="lowerRoman"/>
      <w:lvlText w:val="%9"/>
      <w:lvlJc w:val="left"/>
      <w:pPr>
        <w:ind w:left="6264" w:firstLine="0"/>
      </w:pPr>
      <w:rPr>
        <w:rFonts w:ascii="Cambria" w:eastAsia="Cambria" w:hAnsi="Cambria" w:cs="Cambria"/>
        <w:b w:val="0"/>
        <w:i w:val="0"/>
        <w:strike w:val="0"/>
        <w:dstrike w:val="0"/>
        <w:color w:val="000000"/>
        <w:sz w:val="20"/>
        <w:szCs w:val="20"/>
        <w:u w:val="none" w:color="000000"/>
        <w:effect w:val="none"/>
        <w:bdr w:val="none" w:sz="0" w:space="0" w:color="auto" w:frame="1"/>
        <w:vertAlign w:val="baseline"/>
      </w:rPr>
    </w:lvl>
  </w:abstractNum>
  <w:abstractNum w:abstractNumId="55" w15:restartNumberingAfterBreak="0">
    <w:nsid w:val="730B3EDF"/>
    <w:multiLevelType w:val="hybridMultilevel"/>
    <w:tmpl w:val="785E08F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6" w15:restartNumberingAfterBreak="0">
    <w:nsid w:val="75867105"/>
    <w:multiLevelType w:val="hybridMultilevel"/>
    <w:tmpl w:val="5B6487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6770257"/>
    <w:multiLevelType w:val="hybridMultilevel"/>
    <w:tmpl w:val="E41EF3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8" w15:restartNumberingAfterBreak="0">
    <w:nsid w:val="78440D64"/>
    <w:multiLevelType w:val="hybridMultilevel"/>
    <w:tmpl w:val="C2ACCA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9" w15:restartNumberingAfterBreak="0">
    <w:nsid w:val="78ED7D30"/>
    <w:multiLevelType w:val="hybridMultilevel"/>
    <w:tmpl w:val="D2A837FE"/>
    <w:lvl w:ilvl="0" w:tplc="58D0B928">
      <w:start w:val="1"/>
      <w:numFmt w:val="decimal"/>
      <w:lvlText w:val="[%1]"/>
      <w:lvlJc w:val="left"/>
      <w:pPr>
        <w:ind w:left="464"/>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BE4C1BCC">
      <w:start w:val="1"/>
      <w:numFmt w:val="lowerLetter"/>
      <w:lvlText w:val="%2"/>
      <w:lvlJc w:val="left"/>
      <w:pPr>
        <w:ind w:left="11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C41AA56A">
      <w:start w:val="1"/>
      <w:numFmt w:val="lowerRoman"/>
      <w:lvlText w:val="%3"/>
      <w:lvlJc w:val="left"/>
      <w:pPr>
        <w:ind w:left="18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6882DE16">
      <w:start w:val="1"/>
      <w:numFmt w:val="decimal"/>
      <w:lvlText w:val="%4"/>
      <w:lvlJc w:val="left"/>
      <w:pPr>
        <w:ind w:left="25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9F782F72">
      <w:start w:val="1"/>
      <w:numFmt w:val="lowerLetter"/>
      <w:lvlText w:val="%5"/>
      <w:lvlJc w:val="left"/>
      <w:pPr>
        <w:ind w:left="329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94DA1122">
      <w:start w:val="1"/>
      <w:numFmt w:val="lowerRoman"/>
      <w:lvlText w:val="%6"/>
      <w:lvlJc w:val="left"/>
      <w:pPr>
        <w:ind w:left="401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C9486136">
      <w:start w:val="1"/>
      <w:numFmt w:val="decimal"/>
      <w:lvlText w:val="%7"/>
      <w:lvlJc w:val="left"/>
      <w:pPr>
        <w:ind w:left="473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DB90E5BE">
      <w:start w:val="1"/>
      <w:numFmt w:val="lowerLetter"/>
      <w:lvlText w:val="%8"/>
      <w:lvlJc w:val="left"/>
      <w:pPr>
        <w:ind w:left="545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51C8C076">
      <w:start w:val="1"/>
      <w:numFmt w:val="lowerRoman"/>
      <w:lvlText w:val="%9"/>
      <w:lvlJc w:val="left"/>
      <w:pPr>
        <w:ind w:left="6172"/>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60" w15:restartNumberingAfterBreak="0">
    <w:nsid w:val="79A04835"/>
    <w:multiLevelType w:val="hybridMultilevel"/>
    <w:tmpl w:val="A3F0A54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7A7B1864"/>
    <w:multiLevelType w:val="hybridMultilevel"/>
    <w:tmpl w:val="D792BE8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2" w15:restartNumberingAfterBreak="0">
    <w:nsid w:val="7C616C41"/>
    <w:multiLevelType w:val="hybridMultilevel"/>
    <w:tmpl w:val="7D0E163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3" w15:restartNumberingAfterBreak="0">
    <w:nsid w:val="7EBC35B4"/>
    <w:multiLevelType w:val="hybridMultilevel"/>
    <w:tmpl w:val="09B498BC"/>
    <w:lvl w:ilvl="0" w:tplc="F208A940">
      <w:start w:val="1"/>
      <w:numFmt w:val="decimal"/>
      <w:lvlText w:val="%1."/>
      <w:lvlJc w:val="left"/>
      <w:pPr>
        <w:ind w:left="3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C406CE">
      <w:start w:val="1"/>
      <w:numFmt w:val="lowerLetter"/>
      <w:lvlText w:val="%2"/>
      <w:lvlJc w:val="left"/>
      <w:pPr>
        <w:ind w:left="12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67CE6A8">
      <w:start w:val="1"/>
      <w:numFmt w:val="lowerRoman"/>
      <w:lvlText w:val="%3"/>
      <w:lvlJc w:val="left"/>
      <w:pPr>
        <w:ind w:left="19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FFA1DAA">
      <w:start w:val="1"/>
      <w:numFmt w:val="decimal"/>
      <w:lvlText w:val="%4"/>
      <w:lvlJc w:val="left"/>
      <w:pPr>
        <w:ind w:left="2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424E80">
      <w:start w:val="1"/>
      <w:numFmt w:val="lowerLetter"/>
      <w:lvlText w:val="%5"/>
      <w:lvlJc w:val="left"/>
      <w:pPr>
        <w:ind w:left="3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3B6668A">
      <w:start w:val="1"/>
      <w:numFmt w:val="lowerRoman"/>
      <w:lvlText w:val="%6"/>
      <w:lvlJc w:val="left"/>
      <w:pPr>
        <w:ind w:left="4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87EA15C">
      <w:start w:val="1"/>
      <w:numFmt w:val="decimal"/>
      <w:lvlText w:val="%7"/>
      <w:lvlJc w:val="left"/>
      <w:pPr>
        <w:ind w:left="4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C3CEFE6">
      <w:start w:val="1"/>
      <w:numFmt w:val="lowerLetter"/>
      <w:lvlText w:val="%8"/>
      <w:lvlJc w:val="left"/>
      <w:pPr>
        <w:ind w:left="5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1EC7C96">
      <w:start w:val="1"/>
      <w:numFmt w:val="lowerRoman"/>
      <w:lvlText w:val="%9"/>
      <w:lvlJc w:val="left"/>
      <w:pPr>
        <w:ind w:left="6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31"/>
  </w:num>
  <w:num w:numId="3">
    <w:abstractNumId w:val="44"/>
  </w:num>
  <w:num w:numId="4">
    <w:abstractNumId w:val="37"/>
  </w:num>
  <w:num w:numId="5">
    <w:abstractNumId w:val="30"/>
  </w:num>
  <w:num w:numId="6">
    <w:abstractNumId w:val="33"/>
  </w:num>
  <w:num w:numId="7">
    <w:abstractNumId w:val="47"/>
  </w:num>
  <w:num w:numId="8">
    <w:abstractNumId w:val="25"/>
  </w:num>
  <w:num w:numId="9">
    <w:abstractNumId w:val="9"/>
  </w:num>
  <w:num w:numId="10">
    <w:abstractNumId w:val="52"/>
  </w:num>
  <w:num w:numId="11">
    <w:abstractNumId w:val="40"/>
  </w:num>
  <w:num w:numId="12">
    <w:abstractNumId w:val="18"/>
  </w:num>
  <w:num w:numId="13">
    <w:abstractNumId w:val="17"/>
  </w:num>
  <w:num w:numId="14">
    <w:abstractNumId w:val="62"/>
  </w:num>
  <w:num w:numId="15">
    <w:abstractNumId w:val="5"/>
  </w:num>
  <w:num w:numId="16">
    <w:abstractNumId w:val="45"/>
  </w:num>
  <w:num w:numId="17">
    <w:abstractNumId w:val="29"/>
  </w:num>
  <w:num w:numId="18">
    <w:abstractNumId w:val="51"/>
  </w:num>
  <w:num w:numId="19">
    <w:abstractNumId w:val="60"/>
  </w:num>
  <w:num w:numId="20">
    <w:abstractNumId w:val="58"/>
  </w:num>
  <w:num w:numId="21">
    <w:abstractNumId w:val="43"/>
  </w:num>
  <w:num w:numId="22">
    <w:abstractNumId w:val="7"/>
  </w:num>
  <w:num w:numId="23">
    <w:abstractNumId w:val="13"/>
  </w:num>
  <w:num w:numId="24">
    <w:abstractNumId w:val="46"/>
  </w:num>
  <w:num w:numId="25">
    <w:abstractNumId w:val="4"/>
  </w:num>
  <w:num w:numId="26">
    <w:abstractNumId w:val="15"/>
  </w:num>
  <w:num w:numId="27">
    <w:abstractNumId w:val="12"/>
  </w:num>
  <w:num w:numId="28">
    <w:abstractNumId w:val="6"/>
  </w:num>
  <w:num w:numId="29">
    <w:abstractNumId w:val="3"/>
  </w:num>
  <w:num w:numId="30">
    <w:abstractNumId w:val="39"/>
  </w:num>
  <w:num w:numId="31">
    <w:abstractNumId w:val="21"/>
  </w:num>
  <w:num w:numId="32">
    <w:abstractNumId w:val="61"/>
  </w:num>
  <w:num w:numId="33">
    <w:abstractNumId w:val="22"/>
  </w:num>
  <w:num w:numId="34">
    <w:abstractNumId w:val="42"/>
  </w:num>
  <w:num w:numId="35">
    <w:abstractNumId w:val="36"/>
  </w:num>
  <w:num w:numId="36">
    <w:abstractNumId w:val="27"/>
  </w:num>
  <w:num w:numId="37">
    <w:abstractNumId w:val="20"/>
  </w:num>
  <w:num w:numId="38">
    <w:abstractNumId w:val="34"/>
  </w:num>
  <w:num w:numId="39">
    <w:abstractNumId w:val="49"/>
  </w:num>
  <w:num w:numId="40">
    <w:abstractNumId w:val="41"/>
  </w:num>
  <w:num w:numId="41">
    <w:abstractNumId w:val="11"/>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num>
  <w:num w:numId="45">
    <w:abstractNumId w:val="28"/>
  </w:num>
  <w:num w:numId="4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0"/>
  </w:num>
  <w:num w:numId="49">
    <w:abstractNumId w:val="8"/>
  </w:num>
  <w:num w:numId="50">
    <w:abstractNumId w:val="38"/>
  </w:num>
  <w:num w:numId="51">
    <w:abstractNumId w:val="24"/>
  </w:num>
  <w:num w:numId="52">
    <w:abstractNumId w:val="63"/>
  </w:num>
  <w:num w:numId="53">
    <w:abstractNumId w:val="59"/>
  </w:num>
  <w:num w:numId="54">
    <w:abstractNumId w:val="1"/>
  </w:num>
  <w:num w:numId="55">
    <w:abstractNumId w:val="57"/>
  </w:num>
  <w:num w:numId="56">
    <w:abstractNumId w:val="26"/>
  </w:num>
  <w:num w:numId="57">
    <w:abstractNumId w:val="10"/>
  </w:num>
  <w:num w:numId="58">
    <w:abstractNumId w:val="35"/>
  </w:num>
  <w:num w:numId="59">
    <w:abstractNumId w:val="14"/>
  </w:num>
  <w:num w:numId="60">
    <w:abstractNumId w:val="32"/>
  </w:num>
  <w:num w:numId="61">
    <w:abstractNumId w:val="56"/>
  </w:num>
  <w:num w:numId="62">
    <w:abstractNumId w:val="2"/>
  </w:num>
  <w:num w:numId="63">
    <w:abstractNumId w:val="55"/>
  </w:num>
  <w:num w:numId="64">
    <w:abstractNumId w:val="19"/>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helo Aros">
    <w15:presenceInfo w15:providerId="Windows Live" w15:userId="770ca4410a09a6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s-CL" w:vendorID="64" w:dllVersion="0" w:nlCheck="1" w:checkStyle="0"/>
  <w:activeWritingStyle w:appName="MSWord" w:lang="es-ES" w:vendorID="64" w:dllVersion="0" w:nlCheck="1" w:checkStyle="0"/>
  <w:activeWritingStyle w:appName="MSWord" w:lang="es-CL" w:vendorID="64" w:dllVersion="6" w:nlCheck="1" w:checkStyle="1"/>
  <w:activeWritingStyle w:appName="MSWord" w:lang="es-ES" w:vendorID="64" w:dllVersion="6" w:nlCheck="1" w:checkStyle="1"/>
  <w:activeWritingStyle w:appName="MSWord" w:lang="en-US" w:vendorID="64" w:dllVersion="6" w:nlCheck="1" w:checkStyle="1"/>
  <w:activeWritingStyle w:appName="MSWord" w:lang="en-US" w:vendorID="64" w:dllVersion="0" w:nlCheck="1" w:checkStyle="0"/>
  <w:proofState w:spelling="clean" w:grammar="clean"/>
  <w:defaultTabStop w:val="708"/>
  <w:hyphenationZone w:val="425"/>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955"/>
    <w:rsid w:val="00003231"/>
    <w:rsid w:val="00011E92"/>
    <w:rsid w:val="00017403"/>
    <w:rsid w:val="00022525"/>
    <w:rsid w:val="0002668E"/>
    <w:rsid w:val="000275A0"/>
    <w:rsid w:val="0003608E"/>
    <w:rsid w:val="000468C4"/>
    <w:rsid w:val="00060EDE"/>
    <w:rsid w:val="000650A0"/>
    <w:rsid w:val="00066F6C"/>
    <w:rsid w:val="0006769F"/>
    <w:rsid w:val="00073557"/>
    <w:rsid w:val="00080B88"/>
    <w:rsid w:val="0008229B"/>
    <w:rsid w:val="00083E90"/>
    <w:rsid w:val="000842DC"/>
    <w:rsid w:val="00087032"/>
    <w:rsid w:val="000927E3"/>
    <w:rsid w:val="00094666"/>
    <w:rsid w:val="00094714"/>
    <w:rsid w:val="00094EC1"/>
    <w:rsid w:val="000A1DF6"/>
    <w:rsid w:val="000B47D4"/>
    <w:rsid w:val="000B62CD"/>
    <w:rsid w:val="000C4FBA"/>
    <w:rsid w:val="000E1FB9"/>
    <w:rsid w:val="000E594D"/>
    <w:rsid w:val="000E6ADB"/>
    <w:rsid w:val="000F4A60"/>
    <w:rsid w:val="000F61F4"/>
    <w:rsid w:val="000F63C2"/>
    <w:rsid w:val="0010275C"/>
    <w:rsid w:val="00103AC8"/>
    <w:rsid w:val="001070A7"/>
    <w:rsid w:val="001100EE"/>
    <w:rsid w:val="001124B0"/>
    <w:rsid w:val="00113B7B"/>
    <w:rsid w:val="00121A76"/>
    <w:rsid w:val="001223D1"/>
    <w:rsid w:val="00122810"/>
    <w:rsid w:val="00123E8A"/>
    <w:rsid w:val="0013228A"/>
    <w:rsid w:val="001325F7"/>
    <w:rsid w:val="00160933"/>
    <w:rsid w:val="00162541"/>
    <w:rsid w:val="001679D2"/>
    <w:rsid w:val="0017220B"/>
    <w:rsid w:val="001757AE"/>
    <w:rsid w:val="0018230C"/>
    <w:rsid w:val="00183408"/>
    <w:rsid w:val="00184141"/>
    <w:rsid w:val="00190D2C"/>
    <w:rsid w:val="00190F98"/>
    <w:rsid w:val="00195259"/>
    <w:rsid w:val="00197DA1"/>
    <w:rsid w:val="001B1D40"/>
    <w:rsid w:val="001B77D0"/>
    <w:rsid w:val="001B7A6D"/>
    <w:rsid w:val="001B7C19"/>
    <w:rsid w:val="001C1126"/>
    <w:rsid w:val="001D0B50"/>
    <w:rsid w:val="001E0B81"/>
    <w:rsid w:val="001E3A00"/>
    <w:rsid w:val="001E3E04"/>
    <w:rsid w:val="001E5F64"/>
    <w:rsid w:val="001F1926"/>
    <w:rsid w:val="001F604F"/>
    <w:rsid w:val="00201BB5"/>
    <w:rsid w:val="00205055"/>
    <w:rsid w:val="002077E4"/>
    <w:rsid w:val="002117EF"/>
    <w:rsid w:val="002277F3"/>
    <w:rsid w:val="002316C2"/>
    <w:rsid w:val="00237F9C"/>
    <w:rsid w:val="00252928"/>
    <w:rsid w:val="00254F9A"/>
    <w:rsid w:val="00256D4A"/>
    <w:rsid w:val="0026191B"/>
    <w:rsid w:val="0026306A"/>
    <w:rsid w:val="002641BE"/>
    <w:rsid w:val="00270292"/>
    <w:rsid w:val="0027071C"/>
    <w:rsid w:val="00271811"/>
    <w:rsid w:val="0027428D"/>
    <w:rsid w:val="002812BA"/>
    <w:rsid w:val="00286E72"/>
    <w:rsid w:val="00287CF2"/>
    <w:rsid w:val="002942ED"/>
    <w:rsid w:val="00295C5C"/>
    <w:rsid w:val="002A049C"/>
    <w:rsid w:val="002A5616"/>
    <w:rsid w:val="002A60A8"/>
    <w:rsid w:val="002B3973"/>
    <w:rsid w:val="002B6A54"/>
    <w:rsid w:val="002D0018"/>
    <w:rsid w:val="002E1B1B"/>
    <w:rsid w:val="002E3839"/>
    <w:rsid w:val="002E7994"/>
    <w:rsid w:val="002F24E1"/>
    <w:rsid w:val="002F3F5C"/>
    <w:rsid w:val="002F4DD0"/>
    <w:rsid w:val="00307756"/>
    <w:rsid w:val="0031232C"/>
    <w:rsid w:val="003172BB"/>
    <w:rsid w:val="0032172E"/>
    <w:rsid w:val="00322434"/>
    <w:rsid w:val="003248EF"/>
    <w:rsid w:val="00326177"/>
    <w:rsid w:val="003421BC"/>
    <w:rsid w:val="003439C0"/>
    <w:rsid w:val="00346176"/>
    <w:rsid w:val="00350527"/>
    <w:rsid w:val="003531AF"/>
    <w:rsid w:val="003534AC"/>
    <w:rsid w:val="00367EF8"/>
    <w:rsid w:val="003710B1"/>
    <w:rsid w:val="00372D75"/>
    <w:rsid w:val="00376032"/>
    <w:rsid w:val="00376259"/>
    <w:rsid w:val="00381192"/>
    <w:rsid w:val="00382171"/>
    <w:rsid w:val="003867C6"/>
    <w:rsid w:val="003905BD"/>
    <w:rsid w:val="003B2034"/>
    <w:rsid w:val="003B44AB"/>
    <w:rsid w:val="003B7B2C"/>
    <w:rsid w:val="003C0451"/>
    <w:rsid w:val="003C5475"/>
    <w:rsid w:val="003C63DF"/>
    <w:rsid w:val="003D0810"/>
    <w:rsid w:val="003D1022"/>
    <w:rsid w:val="003D7442"/>
    <w:rsid w:val="003D7929"/>
    <w:rsid w:val="003E01EA"/>
    <w:rsid w:val="003E0ED1"/>
    <w:rsid w:val="003E1A0C"/>
    <w:rsid w:val="003F6335"/>
    <w:rsid w:val="00402E87"/>
    <w:rsid w:val="0040309B"/>
    <w:rsid w:val="0040412C"/>
    <w:rsid w:val="004134A2"/>
    <w:rsid w:val="00414CC5"/>
    <w:rsid w:val="004212A8"/>
    <w:rsid w:val="00426F07"/>
    <w:rsid w:val="0043059F"/>
    <w:rsid w:val="00434E9B"/>
    <w:rsid w:val="00443592"/>
    <w:rsid w:val="0044446D"/>
    <w:rsid w:val="004621A6"/>
    <w:rsid w:val="00463F13"/>
    <w:rsid w:val="0046443F"/>
    <w:rsid w:val="004677B4"/>
    <w:rsid w:val="00472D69"/>
    <w:rsid w:val="00475144"/>
    <w:rsid w:val="0048289C"/>
    <w:rsid w:val="00482DB0"/>
    <w:rsid w:val="00485C3B"/>
    <w:rsid w:val="00485FA1"/>
    <w:rsid w:val="00491D9F"/>
    <w:rsid w:val="00494CE4"/>
    <w:rsid w:val="004957CB"/>
    <w:rsid w:val="004A4B54"/>
    <w:rsid w:val="004A505F"/>
    <w:rsid w:val="004A6DB8"/>
    <w:rsid w:val="004B6860"/>
    <w:rsid w:val="004C4F5B"/>
    <w:rsid w:val="004D0C6D"/>
    <w:rsid w:val="004D5834"/>
    <w:rsid w:val="004E1503"/>
    <w:rsid w:val="004E451B"/>
    <w:rsid w:val="004E6AB8"/>
    <w:rsid w:val="004F1868"/>
    <w:rsid w:val="004F45D3"/>
    <w:rsid w:val="004F5E04"/>
    <w:rsid w:val="004F7B52"/>
    <w:rsid w:val="00501EA6"/>
    <w:rsid w:val="00512ECB"/>
    <w:rsid w:val="00514A5E"/>
    <w:rsid w:val="00522DCB"/>
    <w:rsid w:val="00547665"/>
    <w:rsid w:val="00551274"/>
    <w:rsid w:val="005555EB"/>
    <w:rsid w:val="00557166"/>
    <w:rsid w:val="005630CB"/>
    <w:rsid w:val="00565B5B"/>
    <w:rsid w:val="00592023"/>
    <w:rsid w:val="00592124"/>
    <w:rsid w:val="0059214A"/>
    <w:rsid w:val="00597475"/>
    <w:rsid w:val="00597D6F"/>
    <w:rsid w:val="005B0E75"/>
    <w:rsid w:val="005B1114"/>
    <w:rsid w:val="005B18A8"/>
    <w:rsid w:val="005B3A0A"/>
    <w:rsid w:val="005B4029"/>
    <w:rsid w:val="005D4568"/>
    <w:rsid w:val="005D79C8"/>
    <w:rsid w:val="005E7474"/>
    <w:rsid w:val="005F23E6"/>
    <w:rsid w:val="005F5F76"/>
    <w:rsid w:val="005F75EB"/>
    <w:rsid w:val="00601036"/>
    <w:rsid w:val="00604E4A"/>
    <w:rsid w:val="00613992"/>
    <w:rsid w:val="00615C9F"/>
    <w:rsid w:val="0061658B"/>
    <w:rsid w:val="006312C1"/>
    <w:rsid w:val="00645813"/>
    <w:rsid w:val="0065366E"/>
    <w:rsid w:val="00654278"/>
    <w:rsid w:val="006550A1"/>
    <w:rsid w:val="00661AEC"/>
    <w:rsid w:val="00664044"/>
    <w:rsid w:val="00680473"/>
    <w:rsid w:val="006861BC"/>
    <w:rsid w:val="00692E49"/>
    <w:rsid w:val="00693A6E"/>
    <w:rsid w:val="00693BF0"/>
    <w:rsid w:val="00694EFC"/>
    <w:rsid w:val="0069671A"/>
    <w:rsid w:val="006B24C5"/>
    <w:rsid w:val="006B33D4"/>
    <w:rsid w:val="006B6CCF"/>
    <w:rsid w:val="006B7556"/>
    <w:rsid w:val="006C16BD"/>
    <w:rsid w:val="006C2636"/>
    <w:rsid w:val="006C476C"/>
    <w:rsid w:val="006C6AFA"/>
    <w:rsid w:val="006D3398"/>
    <w:rsid w:val="006F0AD5"/>
    <w:rsid w:val="006F1214"/>
    <w:rsid w:val="006F266D"/>
    <w:rsid w:val="006F2DAC"/>
    <w:rsid w:val="006F48F8"/>
    <w:rsid w:val="006F544A"/>
    <w:rsid w:val="006F7A9C"/>
    <w:rsid w:val="00703B2E"/>
    <w:rsid w:val="007045FD"/>
    <w:rsid w:val="00704ED7"/>
    <w:rsid w:val="00704FA1"/>
    <w:rsid w:val="00713961"/>
    <w:rsid w:val="00721B05"/>
    <w:rsid w:val="0073043C"/>
    <w:rsid w:val="00732DC6"/>
    <w:rsid w:val="0074636E"/>
    <w:rsid w:val="00765E3F"/>
    <w:rsid w:val="00766FF4"/>
    <w:rsid w:val="00771190"/>
    <w:rsid w:val="00783DFA"/>
    <w:rsid w:val="00791F35"/>
    <w:rsid w:val="00793FAE"/>
    <w:rsid w:val="007A10DD"/>
    <w:rsid w:val="007A1A06"/>
    <w:rsid w:val="007A22BE"/>
    <w:rsid w:val="007A4020"/>
    <w:rsid w:val="007A63A6"/>
    <w:rsid w:val="007A64F0"/>
    <w:rsid w:val="007B4589"/>
    <w:rsid w:val="007C02B8"/>
    <w:rsid w:val="007C0A66"/>
    <w:rsid w:val="007E5B83"/>
    <w:rsid w:val="007E68A4"/>
    <w:rsid w:val="007F05F8"/>
    <w:rsid w:val="007F2CBB"/>
    <w:rsid w:val="007F3C57"/>
    <w:rsid w:val="007F49E9"/>
    <w:rsid w:val="007F5F5D"/>
    <w:rsid w:val="00802303"/>
    <w:rsid w:val="008061C2"/>
    <w:rsid w:val="00810A73"/>
    <w:rsid w:val="008110FB"/>
    <w:rsid w:val="008154D2"/>
    <w:rsid w:val="00817273"/>
    <w:rsid w:val="008200B3"/>
    <w:rsid w:val="008204EB"/>
    <w:rsid w:val="008223BB"/>
    <w:rsid w:val="008273D6"/>
    <w:rsid w:val="00833F33"/>
    <w:rsid w:val="00835174"/>
    <w:rsid w:val="008356D2"/>
    <w:rsid w:val="00850975"/>
    <w:rsid w:val="00852743"/>
    <w:rsid w:val="00853955"/>
    <w:rsid w:val="00857B13"/>
    <w:rsid w:val="00877530"/>
    <w:rsid w:val="008B05BF"/>
    <w:rsid w:val="008B0684"/>
    <w:rsid w:val="008B5F0E"/>
    <w:rsid w:val="008B60F5"/>
    <w:rsid w:val="008B7FD4"/>
    <w:rsid w:val="008C142B"/>
    <w:rsid w:val="008C2B4D"/>
    <w:rsid w:val="008C37A5"/>
    <w:rsid w:val="008C4C1D"/>
    <w:rsid w:val="008C76F3"/>
    <w:rsid w:val="008C7E63"/>
    <w:rsid w:val="008D3F67"/>
    <w:rsid w:val="008D4CE5"/>
    <w:rsid w:val="008E3AF9"/>
    <w:rsid w:val="008F1891"/>
    <w:rsid w:val="008F277F"/>
    <w:rsid w:val="008F3BA1"/>
    <w:rsid w:val="008F5DC0"/>
    <w:rsid w:val="00905534"/>
    <w:rsid w:val="00906F94"/>
    <w:rsid w:val="009237E5"/>
    <w:rsid w:val="00933B26"/>
    <w:rsid w:val="00935CB2"/>
    <w:rsid w:val="009406A3"/>
    <w:rsid w:val="0094336C"/>
    <w:rsid w:val="00945598"/>
    <w:rsid w:val="00947796"/>
    <w:rsid w:val="00951804"/>
    <w:rsid w:val="00966B46"/>
    <w:rsid w:val="0097229C"/>
    <w:rsid w:val="0097246E"/>
    <w:rsid w:val="00973A1A"/>
    <w:rsid w:val="00973E0E"/>
    <w:rsid w:val="00974748"/>
    <w:rsid w:val="00981C1A"/>
    <w:rsid w:val="009905A6"/>
    <w:rsid w:val="00991BA6"/>
    <w:rsid w:val="0099337B"/>
    <w:rsid w:val="009969A9"/>
    <w:rsid w:val="009B2D7A"/>
    <w:rsid w:val="009B6E54"/>
    <w:rsid w:val="009C1680"/>
    <w:rsid w:val="009C5727"/>
    <w:rsid w:val="009C5985"/>
    <w:rsid w:val="009D0BB7"/>
    <w:rsid w:val="009E0D58"/>
    <w:rsid w:val="009E1741"/>
    <w:rsid w:val="009E64C4"/>
    <w:rsid w:val="009F57CA"/>
    <w:rsid w:val="009F7C5C"/>
    <w:rsid w:val="00A01A75"/>
    <w:rsid w:val="00A12F55"/>
    <w:rsid w:val="00A13250"/>
    <w:rsid w:val="00A229C5"/>
    <w:rsid w:val="00A24010"/>
    <w:rsid w:val="00A26A72"/>
    <w:rsid w:val="00A27D18"/>
    <w:rsid w:val="00A32501"/>
    <w:rsid w:val="00A4020E"/>
    <w:rsid w:val="00A45AF9"/>
    <w:rsid w:val="00A5090A"/>
    <w:rsid w:val="00A50EEC"/>
    <w:rsid w:val="00A55DF4"/>
    <w:rsid w:val="00A60A9C"/>
    <w:rsid w:val="00A7491F"/>
    <w:rsid w:val="00A801AB"/>
    <w:rsid w:val="00A81401"/>
    <w:rsid w:val="00A84B2A"/>
    <w:rsid w:val="00A86E9F"/>
    <w:rsid w:val="00A87FA7"/>
    <w:rsid w:val="00A902A8"/>
    <w:rsid w:val="00A915D4"/>
    <w:rsid w:val="00A94568"/>
    <w:rsid w:val="00A9529B"/>
    <w:rsid w:val="00AA022C"/>
    <w:rsid w:val="00AA0423"/>
    <w:rsid w:val="00AA1859"/>
    <w:rsid w:val="00AA1FB1"/>
    <w:rsid w:val="00AA2A56"/>
    <w:rsid w:val="00AB3E46"/>
    <w:rsid w:val="00AC0811"/>
    <w:rsid w:val="00AC275A"/>
    <w:rsid w:val="00AC3BEA"/>
    <w:rsid w:val="00AC4C50"/>
    <w:rsid w:val="00AD4374"/>
    <w:rsid w:val="00AE1868"/>
    <w:rsid w:val="00AF4DE7"/>
    <w:rsid w:val="00AF6CAD"/>
    <w:rsid w:val="00B011C6"/>
    <w:rsid w:val="00B0572E"/>
    <w:rsid w:val="00B05FD8"/>
    <w:rsid w:val="00B13C1B"/>
    <w:rsid w:val="00B15F64"/>
    <w:rsid w:val="00B237A7"/>
    <w:rsid w:val="00B24517"/>
    <w:rsid w:val="00B2563E"/>
    <w:rsid w:val="00B35270"/>
    <w:rsid w:val="00B409E9"/>
    <w:rsid w:val="00B41E9C"/>
    <w:rsid w:val="00B602FE"/>
    <w:rsid w:val="00B63995"/>
    <w:rsid w:val="00B65E9F"/>
    <w:rsid w:val="00B6630B"/>
    <w:rsid w:val="00B6715E"/>
    <w:rsid w:val="00B67859"/>
    <w:rsid w:val="00B807E0"/>
    <w:rsid w:val="00B8089D"/>
    <w:rsid w:val="00B823FD"/>
    <w:rsid w:val="00B8418C"/>
    <w:rsid w:val="00B938A5"/>
    <w:rsid w:val="00B93A5F"/>
    <w:rsid w:val="00B96135"/>
    <w:rsid w:val="00B970B0"/>
    <w:rsid w:val="00BA1674"/>
    <w:rsid w:val="00BA21AC"/>
    <w:rsid w:val="00BA30E8"/>
    <w:rsid w:val="00BA445F"/>
    <w:rsid w:val="00BA4985"/>
    <w:rsid w:val="00BA5502"/>
    <w:rsid w:val="00BB05EF"/>
    <w:rsid w:val="00BB6076"/>
    <w:rsid w:val="00BC1124"/>
    <w:rsid w:val="00BC4538"/>
    <w:rsid w:val="00BD58E0"/>
    <w:rsid w:val="00BE4840"/>
    <w:rsid w:val="00BF4341"/>
    <w:rsid w:val="00C01F8D"/>
    <w:rsid w:val="00C0218E"/>
    <w:rsid w:val="00C04126"/>
    <w:rsid w:val="00C06844"/>
    <w:rsid w:val="00C13EC2"/>
    <w:rsid w:val="00C22360"/>
    <w:rsid w:val="00C3097A"/>
    <w:rsid w:val="00C30A04"/>
    <w:rsid w:val="00C319EF"/>
    <w:rsid w:val="00C37AF5"/>
    <w:rsid w:val="00C441BD"/>
    <w:rsid w:val="00C467D9"/>
    <w:rsid w:val="00C50DC0"/>
    <w:rsid w:val="00C62CD4"/>
    <w:rsid w:val="00C6392F"/>
    <w:rsid w:val="00C65CFA"/>
    <w:rsid w:val="00C703A1"/>
    <w:rsid w:val="00C70BC2"/>
    <w:rsid w:val="00C720D3"/>
    <w:rsid w:val="00C721DB"/>
    <w:rsid w:val="00C76DB8"/>
    <w:rsid w:val="00C76F96"/>
    <w:rsid w:val="00C86631"/>
    <w:rsid w:val="00C86C5C"/>
    <w:rsid w:val="00C873C8"/>
    <w:rsid w:val="00C90796"/>
    <w:rsid w:val="00C91E01"/>
    <w:rsid w:val="00CA0A42"/>
    <w:rsid w:val="00CA17AA"/>
    <w:rsid w:val="00CA1B96"/>
    <w:rsid w:val="00CA5089"/>
    <w:rsid w:val="00CB017A"/>
    <w:rsid w:val="00CB09B2"/>
    <w:rsid w:val="00CB1BAB"/>
    <w:rsid w:val="00CB262A"/>
    <w:rsid w:val="00CC4ACC"/>
    <w:rsid w:val="00CD6EEC"/>
    <w:rsid w:val="00CD78FA"/>
    <w:rsid w:val="00CE7F4D"/>
    <w:rsid w:val="00CF091B"/>
    <w:rsid w:val="00CF099B"/>
    <w:rsid w:val="00CF45E6"/>
    <w:rsid w:val="00CF53DA"/>
    <w:rsid w:val="00D022A6"/>
    <w:rsid w:val="00D05879"/>
    <w:rsid w:val="00D1072B"/>
    <w:rsid w:val="00D10A9D"/>
    <w:rsid w:val="00D13158"/>
    <w:rsid w:val="00D14852"/>
    <w:rsid w:val="00D20673"/>
    <w:rsid w:val="00D23CA6"/>
    <w:rsid w:val="00D255C0"/>
    <w:rsid w:val="00D268F0"/>
    <w:rsid w:val="00D44960"/>
    <w:rsid w:val="00D46A6F"/>
    <w:rsid w:val="00D51A27"/>
    <w:rsid w:val="00D56304"/>
    <w:rsid w:val="00D610E1"/>
    <w:rsid w:val="00D63B85"/>
    <w:rsid w:val="00D80CB1"/>
    <w:rsid w:val="00D8740A"/>
    <w:rsid w:val="00D949A9"/>
    <w:rsid w:val="00D94FA3"/>
    <w:rsid w:val="00D96DD6"/>
    <w:rsid w:val="00DA1BED"/>
    <w:rsid w:val="00DA78FD"/>
    <w:rsid w:val="00DB1D73"/>
    <w:rsid w:val="00DB5816"/>
    <w:rsid w:val="00DB5981"/>
    <w:rsid w:val="00DB78FA"/>
    <w:rsid w:val="00DC05DF"/>
    <w:rsid w:val="00DC0FC7"/>
    <w:rsid w:val="00DC21AE"/>
    <w:rsid w:val="00DC277C"/>
    <w:rsid w:val="00DD2559"/>
    <w:rsid w:val="00DD7BEC"/>
    <w:rsid w:val="00DE0597"/>
    <w:rsid w:val="00DE27A9"/>
    <w:rsid w:val="00DE6AFA"/>
    <w:rsid w:val="00DE7085"/>
    <w:rsid w:val="00DF042D"/>
    <w:rsid w:val="00DF0927"/>
    <w:rsid w:val="00DF7E28"/>
    <w:rsid w:val="00E04B90"/>
    <w:rsid w:val="00E07802"/>
    <w:rsid w:val="00E1269F"/>
    <w:rsid w:val="00E15A9E"/>
    <w:rsid w:val="00E1793C"/>
    <w:rsid w:val="00E219AB"/>
    <w:rsid w:val="00E22225"/>
    <w:rsid w:val="00E3379B"/>
    <w:rsid w:val="00E33AAF"/>
    <w:rsid w:val="00E422BE"/>
    <w:rsid w:val="00E43BF2"/>
    <w:rsid w:val="00E45A39"/>
    <w:rsid w:val="00E45B19"/>
    <w:rsid w:val="00E51C6B"/>
    <w:rsid w:val="00E717C1"/>
    <w:rsid w:val="00E757A6"/>
    <w:rsid w:val="00E77736"/>
    <w:rsid w:val="00E83EE6"/>
    <w:rsid w:val="00E86E41"/>
    <w:rsid w:val="00E87D1E"/>
    <w:rsid w:val="00E92BD2"/>
    <w:rsid w:val="00E95CF3"/>
    <w:rsid w:val="00E970F7"/>
    <w:rsid w:val="00EA422F"/>
    <w:rsid w:val="00EA4F34"/>
    <w:rsid w:val="00EB35FB"/>
    <w:rsid w:val="00EC00C4"/>
    <w:rsid w:val="00EC0540"/>
    <w:rsid w:val="00EC3EC9"/>
    <w:rsid w:val="00EC69DB"/>
    <w:rsid w:val="00ED1B1E"/>
    <w:rsid w:val="00ED2F1C"/>
    <w:rsid w:val="00EE4A18"/>
    <w:rsid w:val="00EE5A0A"/>
    <w:rsid w:val="00EE6793"/>
    <w:rsid w:val="00EE6ADF"/>
    <w:rsid w:val="00EF0C51"/>
    <w:rsid w:val="00F077FA"/>
    <w:rsid w:val="00F07EDA"/>
    <w:rsid w:val="00F1697E"/>
    <w:rsid w:val="00F20233"/>
    <w:rsid w:val="00F24424"/>
    <w:rsid w:val="00F25141"/>
    <w:rsid w:val="00F261C4"/>
    <w:rsid w:val="00F30D5C"/>
    <w:rsid w:val="00F31900"/>
    <w:rsid w:val="00F35C67"/>
    <w:rsid w:val="00F40B82"/>
    <w:rsid w:val="00F411AA"/>
    <w:rsid w:val="00F44A28"/>
    <w:rsid w:val="00F54233"/>
    <w:rsid w:val="00F55AA5"/>
    <w:rsid w:val="00F61EBF"/>
    <w:rsid w:val="00F657E1"/>
    <w:rsid w:val="00F660F3"/>
    <w:rsid w:val="00F66B8A"/>
    <w:rsid w:val="00F67A2E"/>
    <w:rsid w:val="00F7053A"/>
    <w:rsid w:val="00F754CE"/>
    <w:rsid w:val="00F75691"/>
    <w:rsid w:val="00F77649"/>
    <w:rsid w:val="00F82684"/>
    <w:rsid w:val="00F82D1E"/>
    <w:rsid w:val="00F8309B"/>
    <w:rsid w:val="00F85CB4"/>
    <w:rsid w:val="00F947A2"/>
    <w:rsid w:val="00F97B87"/>
    <w:rsid w:val="00FA0F6D"/>
    <w:rsid w:val="00FA100B"/>
    <w:rsid w:val="00FA568D"/>
    <w:rsid w:val="00FA75C3"/>
    <w:rsid w:val="00FB5AE5"/>
    <w:rsid w:val="00FC584A"/>
    <w:rsid w:val="00FD0ABA"/>
    <w:rsid w:val="00FD0B1B"/>
    <w:rsid w:val="00FD34F5"/>
    <w:rsid w:val="00FD3FB5"/>
    <w:rsid w:val="00FD71AA"/>
    <w:rsid w:val="00FE3B6F"/>
    <w:rsid w:val="00FE4072"/>
    <w:rsid w:val="00FE6CA4"/>
    <w:rsid w:val="00FF3DF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42418"/>
  <w15:chartTrackingRefBased/>
  <w15:docId w15:val="{B6F885F9-0FD0-4F20-90A3-7656F4008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CL"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505F"/>
    <w:pPr>
      <w:jc w:val="both"/>
    </w:pPr>
    <w:rPr>
      <w:rFonts w:ascii="Arial" w:hAnsi="Arial"/>
      <w:sz w:val="24"/>
    </w:rPr>
  </w:style>
  <w:style w:type="paragraph" w:styleId="Ttulo1">
    <w:name w:val="heading 1"/>
    <w:basedOn w:val="Normal"/>
    <w:next w:val="Normal"/>
    <w:link w:val="Ttulo1Car"/>
    <w:uiPriority w:val="9"/>
    <w:qFormat/>
    <w:rsid w:val="00597D6F"/>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597D6F"/>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597D6F"/>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unhideWhenUsed/>
    <w:qFormat/>
    <w:rsid w:val="00597D6F"/>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unhideWhenUsed/>
    <w:qFormat/>
    <w:rsid w:val="00597D6F"/>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597D6F"/>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597D6F"/>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597D6F"/>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597D6F"/>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597D6F"/>
    <w:rPr>
      <w:caps/>
      <w:color w:val="FFFFFF" w:themeColor="background1"/>
      <w:spacing w:val="15"/>
      <w:sz w:val="22"/>
      <w:szCs w:val="22"/>
      <w:shd w:val="clear" w:color="auto" w:fill="5B9BD5" w:themeFill="accent1"/>
    </w:rPr>
  </w:style>
  <w:style w:type="paragraph" w:styleId="Prrafodelista">
    <w:name w:val="List Paragraph"/>
    <w:basedOn w:val="Normal"/>
    <w:uiPriority w:val="34"/>
    <w:qFormat/>
    <w:rsid w:val="00B6630B"/>
    <w:pPr>
      <w:ind w:left="720"/>
      <w:contextualSpacing/>
    </w:pPr>
  </w:style>
  <w:style w:type="character" w:customStyle="1" w:styleId="Ttulo2Car">
    <w:name w:val="Título 2 Car"/>
    <w:basedOn w:val="Fuentedeprrafopredeter"/>
    <w:link w:val="Ttulo2"/>
    <w:uiPriority w:val="9"/>
    <w:rsid w:val="00597D6F"/>
    <w:rPr>
      <w:caps/>
      <w:spacing w:val="15"/>
      <w:shd w:val="clear" w:color="auto" w:fill="DEEAF6" w:themeFill="accent1" w:themeFillTint="33"/>
    </w:rPr>
  </w:style>
  <w:style w:type="character" w:customStyle="1" w:styleId="Ttulo3Car">
    <w:name w:val="Título 3 Car"/>
    <w:basedOn w:val="Fuentedeprrafopredeter"/>
    <w:link w:val="Ttulo3"/>
    <w:uiPriority w:val="9"/>
    <w:rsid w:val="00597D6F"/>
    <w:rPr>
      <w:caps/>
      <w:color w:val="1F4D78" w:themeColor="accent1" w:themeShade="7F"/>
      <w:spacing w:val="15"/>
    </w:rPr>
  </w:style>
  <w:style w:type="character" w:customStyle="1" w:styleId="Ttulo4Car">
    <w:name w:val="Título 4 Car"/>
    <w:basedOn w:val="Fuentedeprrafopredeter"/>
    <w:link w:val="Ttulo4"/>
    <w:uiPriority w:val="9"/>
    <w:rsid w:val="00597D6F"/>
    <w:rPr>
      <w:caps/>
      <w:color w:val="2E74B5" w:themeColor="accent1" w:themeShade="BF"/>
      <w:spacing w:val="10"/>
    </w:rPr>
  </w:style>
  <w:style w:type="character" w:customStyle="1" w:styleId="Ttulo5Car">
    <w:name w:val="Título 5 Car"/>
    <w:basedOn w:val="Fuentedeprrafopredeter"/>
    <w:link w:val="Ttulo5"/>
    <w:uiPriority w:val="9"/>
    <w:rsid w:val="00597D6F"/>
    <w:rPr>
      <w:caps/>
      <w:color w:val="2E74B5" w:themeColor="accent1" w:themeShade="BF"/>
      <w:spacing w:val="10"/>
    </w:rPr>
  </w:style>
  <w:style w:type="character" w:customStyle="1" w:styleId="Ttulo6Car">
    <w:name w:val="Título 6 Car"/>
    <w:basedOn w:val="Fuentedeprrafopredeter"/>
    <w:link w:val="Ttulo6"/>
    <w:uiPriority w:val="9"/>
    <w:semiHidden/>
    <w:rsid w:val="00597D6F"/>
    <w:rPr>
      <w:caps/>
      <w:color w:val="2E74B5" w:themeColor="accent1" w:themeShade="BF"/>
      <w:spacing w:val="10"/>
    </w:rPr>
  </w:style>
  <w:style w:type="character" w:customStyle="1" w:styleId="Ttulo7Car">
    <w:name w:val="Título 7 Car"/>
    <w:basedOn w:val="Fuentedeprrafopredeter"/>
    <w:link w:val="Ttulo7"/>
    <w:uiPriority w:val="9"/>
    <w:semiHidden/>
    <w:rsid w:val="00597D6F"/>
    <w:rPr>
      <w:caps/>
      <w:color w:val="2E74B5" w:themeColor="accent1" w:themeShade="BF"/>
      <w:spacing w:val="10"/>
    </w:rPr>
  </w:style>
  <w:style w:type="character" w:customStyle="1" w:styleId="Ttulo8Car">
    <w:name w:val="Título 8 Car"/>
    <w:basedOn w:val="Fuentedeprrafopredeter"/>
    <w:link w:val="Ttulo8"/>
    <w:uiPriority w:val="9"/>
    <w:semiHidden/>
    <w:rsid w:val="00597D6F"/>
    <w:rPr>
      <w:caps/>
      <w:spacing w:val="10"/>
      <w:sz w:val="18"/>
      <w:szCs w:val="18"/>
    </w:rPr>
  </w:style>
  <w:style w:type="character" w:customStyle="1" w:styleId="Ttulo9Car">
    <w:name w:val="Título 9 Car"/>
    <w:basedOn w:val="Fuentedeprrafopredeter"/>
    <w:link w:val="Ttulo9"/>
    <w:uiPriority w:val="9"/>
    <w:semiHidden/>
    <w:rsid w:val="00597D6F"/>
    <w:rPr>
      <w:i/>
      <w:iCs/>
      <w:caps/>
      <w:spacing w:val="10"/>
      <w:sz w:val="18"/>
      <w:szCs w:val="18"/>
    </w:rPr>
  </w:style>
  <w:style w:type="paragraph" w:styleId="Descripcin">
    <w:name w:val="caption"/>
    <w:basedOn w:val="Normal"/>
    <w:next w:val="Normal"/>
    <w:uiPriority w:val="35"/>
    <w:unhideWhenUsed/>
    <w:qFormat/>
    <w:rsid w:val="00597D6F"/>
    <w:rPr>
      <w:b/>
      <w:bCs/>
      <w:color w:val="2E74B5" w:themeColor="accent1" w:themeShade="BF"/>
      <w:sz w:val="16"/>
      <w:szCs w:val="16"/>
    </w:rPr>
  </w:style>
  <w:style w:type="paragraph" w:styleId="Ttulo">
    <w:name w:val="Title"/>
    <w:basedOn w:val="Normal"/>
    <w:next w:val="Normal"/>
    <w:link w:val="TtuloCar"/>
    <w:uiPriority w:val="10"/>
    <w:qFormat/>
    <w:rsid w:val="00597D6F"/>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597D6F"/>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597D6F"/>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597D6F"/>
    <w:rPr>
      <w:caps/>
      <w:color w:val="595959" w:themeColor="text1" w:themeTint="A6"/>
      <w:spacing w:val="10"/>
      <w:sz w:val="21"/>
      <w:szCs w:val="21"/>
    </w:rPr>
  </w:style>
  <w:style w:type="character" w:styleId="Textoennegrita">
    <w:name w:val="Strong"/>
    <w:uiPriority w:val="22"/>
    <w:qFormat/>
    <w:rsid w:val="00597D6F"/>
    <w:rPr>
      <w:b/>
      <w:bCs/>
    </w:rPr>
  </w:style>
  <w:style w:type="character" w:styleId="nfasis">
    <w:name w:val="Emphasis"/>
    <w:uiPriority w:val="20"/>
    <w:qFormat/>
    <w:rsid w:val="00597D6F"/>
    <w:rPr>
      <w:caps/>
      <w:color w:val="1F4D78" w:themeColor="accent1" w:themeShade="7F"/>
      <w:spacing w:val="5"/>
    </w:rPr>
  </w:style>
  <w:style w:type="paragraph" w:styleId="Sinespaciado">
    <w:name w:val="No Spacing"/>
    <w:uiPriority w:val="1"/>
    <w:qFormat/>
    <w:rsid w:val="00597D6F"/>
    <w:pPr>
      <w:spacing w:after="0" w:line="240" w:lineRule="auto"/>
    </w:pPr>
  </w:style>
  <w:style w:type="paragraph" w:styleId="Cita">
    <w:name w:val="Quote"/>
    <w:basedOn w:val="Normal"/>
    <w:next w:val="Normal"/>
    <w:link w:val="CitaCar"/>
    <w:uiPriority w:val="29"/>
    <w:qFormat/>
    <w:rsid w:val="00597D6F"/>
    <w:rPr>
      <w:i/>
      <w:iCs/>
      <w:szCs w:val="24"/>
    </w:rPr>
  </w:style>
  <w:style w:type="character" w:customStyle="1" w:styleId="CitaCar">
    <w:name w:val="Cita Car"/>
    <w:basedOn w:val="Fuentedeprrafopredeter"/>
    <w:link w:val="Cita"/>
    <w:uiPriority w:val="29"/>
    <w:rsid w:val="00597D6F"/>
    <w:rPr>
      <w:i/>
      <w:iCs/>
      <w:sz w:val="24"/>
      <w:szCs w:val="24"/>
    </w:rPr>
  </w:style>
  <w:style w:type="paragraph" w:styleId="Citadestacada">
    <w:name w:val="Intense Quote"/>
    <w:basedOn w:val="Normal"/>
    <w:next w:val="Normal"/>
    <w:link w:val="CitadestacadaCar"/>
    <w:uiPriority w:val="30"/>
    <w:qFormat/>
    <w:rsid w:val="00597D6F"/>
    <w:pPr>
      <w:spacing w:before="240" w:after="240" w:line="240" w:lineRule="auto"/>
      <w:ind w:left="1080" w:right="1080"/>
      <w:jc w:val="center"/>
    </w:pPr>
    <w:rPr>
      <w:color w:val="5B9BD5" w:themeColor="accent1"/>
      <w:szCs w:val="24"/>
    </w:rPr>
  </w:style>
  <w:style w:type="character" w:customStyle="1" w:styleId="CitadestacadaCar">
    <w:name w:val="Cita destacada Car"/>
    <w:basedOn w:val="Fuentedeprrafopredeter"/>
    <w:link w:val="Citadestacada"/>
    <w:uiPriority w:val="30"/>
    <w:rsid w:val="00597D6F"/>
    <w:rPr>
      <w:color w:val="5B9BD5" w:themeColor="accent1"/>
      <w:sz w:val="24"/>
      <w:szCs w:val="24"/>
    </w:rPr>
  </w:style>
  <w:style w:type="character" w:styleId="nfasissutil">
    <w:name w:val="Subtle Emphasis"/>
    <w:uiPriority w:val="19"/>
    <w:qFormat/>
    <w:rsid w:val="00597D6F"/>
    <w:rPr>
      <w:i/>
      <w:iCs/>
      <w:color w:val="1F4D78" w:themeColor="accent1" w:themeShade="7F"/>
    </w:rPr>
  </w:style>
  <w:style w:type="character" w:styleId="nfasisintenso">
    <w:name w:val="Intense Emphasis"/>
    <w:uiPriority w:val="21"/>
    <w:qFormat/>
    <w:rsid w:val="00597D6F"/>
    <w:rPr>
      <w:b/>
      <w:bCs/>
      <w:caps/>
      <w:color w:val="1F4D78" w:themeColor="accent1" w:themeShade="7F"/>
      <w:spacing w:val="10"/>
    </w:rPr>
  </w:style>
  <w:style w:type="character" w:styleId="Referenciasutil">
    <w:name w:val="Subtle Reference"/>
    <w:uiPriority w:val="31"/>
    <w:qFormat/>
    <w:rsid w:val="00597D6F"/>
    <w:rPr>
      <w:b/>
      <w:bCs/>
      <w:color w:val="5B9BD5" w:themeColor="accent1"/>
    </w:rPr>
  </w:style>
  <w:style w:type="character" w:styleId="Referenciaintensa">
    <w:name w:val="Intense Reference"/>
    <w:uiPriority w:val="32"/>
    <w:qFormat/>
    <w:rsid w:val="00597D6F"/>
    <w:rPr>
      <w:b/>
      <w:bCs/>
      <w:i/>
      <w:iCs/>
      <w:caps/>
      <w:color w:val="5B9BD5" w:themeColor="accent1"/>
    </w:rPr>
  </w:style>
  <w:style w:type="character" w:styleId="Ttulodellibro">
    <w:name w:val="Book Title"/>
    <w:uiPriority w:val="33"/>
    <w:qFormat/>
    <w:rsid w:val="00597D6F"/>
    <w:rPr>
      <w:b/>
      <w:bCs/>
      <w:i/>
      <w:iCs/>
      <w:spacing w:val="0"/>
    </w:rPr>
  </w:style>
  <w:style w:type="paragraph" w:styleId="TtuloTDC">
    <w:name w:val="TOC Heading"/>
    <w:basedOn w:val="Ttulo1"/>
    <w:next w:val="Normal"/>
    <w:uiPriority w:val="39"/>
    <w:unhideWhenUsed/>
    <w:qFormat/>
    <w:rsid w:val="00597D6F"/>
    <w:pPr>
      <w:outlineLvl w:val="9"/>
    </w:pPr>
  </w:style>
  <w:style w:type="character" w:customStyle="1" w:styleId="st">
    <w:name w:val="st"/>
    <w:basedOn w:val="Fuentedeprrafopredeter"/>
    <w:rsid w:val="0044446D"/>
  </w:style>
  <w:style w:type="character" w:customStyle="1" w:styleId="apple-converted-space">
    <w:name w:val="apple-converted-space"/>
    <w:basedOn w:val="Fuentedeprrafopredeter"/>
    <w:rsid w:val="00237F9C"/>
  </w:style>
  <w:style w:type="paragraph" w:styleId="NormalWeb">
    <w:name w:val="Normal (Web)"/>
    <w:basedOn w:val="Normal"/>
    <w:uiPriority w:val="99"/>
    <w:semiHidden/>
    <w:unhideWhenUsed/>
    <w:rsid w:val="0032172E"/>
    <w:pPr>
      <w:spacing w:beforeAutospacing="1" w:after="100" w:afterAutospacing="1" w:line="240" w:lineRule="auto"/>
    </w:pPr>
    <w:rPr>
      <w:rFonts w:ascii="Times New Roman" w:eastAsia="Times New Roman" w:hAnsi="Times New Roman" w:cs="Times New Roman"/>
      <w:szCs w:val="24"/>
      <w:lang w:eastAsia="es-CL"/>
    </w:rPr>
  </w:style>
  <w:style w:type="character" w:customStyle="1" w:styleId="em">
    <w:name w:val="em"/>
    <w:basedOn w:val="Fuentedeprrafopredeter"/>
    <w:rsid w:val="0032172E"/>
  </w:style>
  <w:style w:type="character" w:customStyle="1" w:styleId="alt-edited">
    <w:name w:val="alt-edited"/>
    <w:basedOn w:val="Fuentedeprrafopredeter"/>
    <w:rsid w:val="00981C1A"/>
  </w:style>
  <w:style w:type="table" w:styleId="Tablaconcuadrcula">
    <w:name w:val="Table Grid"/>
    <w:basedOn w:val="Tablanormal"/>
    <w:uiPriority w:val="39"/>
    <w:rsid w:val="004E451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nfasis1">
    <w:name w:val="List Table 3 Accent 1"/>
    <w:basedOn w:val="Tablanormal"/>
    <w:uiPriority w:val="48"/>
    <w:rsid w:val="00E717C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Hipervnculo">
    <w:name w:val="Hyperlink"/>
    <w:basedOn w:val="Fuentedeprrafopredeter"/>
    <w:uiPriority w:val="99"/>
    <w:unhideWhenUsed/>
    <w:rsid w:val="00256D4A"/>
    <w:rPr>
      <w:color w:val="0563C1" w:themeColor="hyperlink"/>
      <w:u w:val="single"/>
    </w:rPr>
  </w:style>
  <w:style w:type="character" w:styleId="Refdecomentario">
    <w:name w:val="annotation reference"/>
    <w:basedOn w:val="Fuentedeprrafopredeter"/>
    <w:uiPriority w:val="99"/>
    <w:semiHidden/>
    <w:unhideWhenUsed/>
    <w:rsid w:val="00E77736"/>
    <w:rPr>
      <w:sz w:val="16"/>
      <w:szCs w:val="16"/>
    </w:rPr>
  </w:style>
  <w:style w:type="paragraph" w:styleId="Textocomentario">
    <w:name w:val="annotation text"/>
    <w:basedOn w:val="Normal"/>
    <w:link w:val="TextocomentarioCar"/>
    <w:uiPriority w:val="99"/>
    <w:semiHidden/>
    <w:unhideWhenUsed/>
    <w:rsid w:val="00E77736"/>
    <w:pPr>
      <w:spacing w:line="240" w:lineRule="auto"/>
    </w:pPr>
  </w:style>
  <w:style w:type="character" w:customStyle="1" w:styleId="TextocomentarioCar">
    <w:name w:val="Texto comentario Car"/>
    <w:basedOn w:val="Fuentedeprrafopredeter"/>
    <w:link w:val="Textocomentario"/>
    <w:uiPriority w:val="99"/>
    <w:semiHidden/>
    <w:rsid w:val="00E77736"/>
  </w:style>
  <w:style w:type="paragraph" w:styleId="Asuntodelcomentario">
    <w:name w:val="annotation subject"/>
    <w:basedOn w:val="Textocomentario"/>
    <w:next w:val="Textocomentario"/>
    <w:link w:val="AsuntodelcomentarioCar"/>
    <w:uiPriority w:val="99"/>
    <w:semiHidden/>
    <w:unhideWhenUsed/>
    <w:rsid w:val="00E77736"/>
    <w:rPr>
      <w:b/>
      <w:bCs/>
    </w:rPr>
  </w:style>
  <w:style w:type="character" w:customStyle="1" w:styleId="AsuntodelcomentarioCar">
    <w:name w:val="Asunto del comentario Car"/>
    <w:basedOn w:val="TextocomentarioCar"/>
    <w:link w:val="Asuntodelcomentario"/>
    <w:uiPriority w:val="99"/>
    <w:semiHidden/>
    <w:rsid w:val="00E77736"/>
    <w:rPr>
      <w:b/>
      <w:bCs/>
    </w:rPr>
  </w:style>
  <w:style w:type="paragraph" w:styleId="Textodeglobo">
    <w:name w:val="Balloon Text"/>
    <w:basedOn w:val="Normal"/>
    <w:link w:val="TextodegloboCar"/>
    <w:uiPriority w:val="99"/>
    <w:semiHidden/>
    <w:unhideWhenUsed/>
    <w:rsid w:val="00E77736"/>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77736"/>
    <w:rPr>
      <w:rFonts w:ascii="Segoe UI" w:hAnsi="Segoe UI" w:cs="Segoe UI"/>
      <w:sz w:val="18"/>
      <w:szCs w:val="18"/>
    </w:rPr>
  </w:style>
  <w:style w:type="paragraph" w:styleId="Revisin">
    <w:name w:val="Revision"/>
    <w:hidden/>
    <w:uiPriority w:val="99"/>
    <w:semiHidden/>
    <w:rsid w:val="00F31900"/>
    <w:pPr>
      <w:spacing w:before="0" w:after="0" w:line="240" w:lineRule="auto"/>
    </w:pPr>
  </w:style>
  <w:style w:type="paragraph" w:styleId="TDC1">
    <w:name w:val="toc 1"/>
    <w:basedOn w:val="Normal"/>
    <w:next w:val="Normal"/>
    <w:autoRedefine/>
    <w:uiPriority w:val="39"/>
    <w:unhideWhenUsed/>
    <w:rsid w:val="00817273"/>
    <w:pPr>
      <w:tabs>
        <w:tab w:val="right" w:leader="dot" w:pos="8828"/>
      </w:tabs>
      <w:spacing w:after="100"/>
    </w:pPr>
  </w:style>
  <w:style w:type="paragraph" w:styleId="TDC2">
    <w:name w:val="toc 2"/>
    <w:basedOn w:val="Normal"/>
    <w:next w:val="Normal"/>
    <w:autoRedefine/>
    <w:uiPriority w:val="39"/>
    <w:unhideWhenUsed/>
    <w:rsid w:val="00817273"/>
    <w:pPr>
      <w:spacing w:after="100"/>
      <w:ind w:left="200"/>
    </w:pPr>
  </w:style>
  <w:style w:type="paragraph" w:styleId="TDC3">
    <w:name w:val="toc 3"/>
    <w:basedOn w:val="Normal"/>
    <w:next w:val="Normal"/>
    <w:autoRedefine/>
    <w:uiPriority w:val="39"/>
    <w:unhideWhenUsed/>
    <w:rsid w:val="00817273"/>
    <w:pPr>
      <w:spacing w:after="100"/>
      <w:ind w:left="400"/>
    </w:pPr>
  </w:style>
  <w:style w:type="paragraph" w:styleId="TDC4">
    <w:name w:val="toc 4"/>
    <w:basedOn w:val="Normal"/>
    <w:next w:val="Normal"/>
    <w:autoRedefine/>
    <w:uiPriority w:val="39"/>
    <w:unhideWhenUsed/>
    <w:rsid w:val="00817273"/>
    <w:pPr>
      <w:spacing w:after="100"/>
      <w:ind w:left="600"/>
    </w:pPr>
  </w:style>
  <w:style w:type="paragraph" w:styleId="TDC5">
    <w:name w:val="toc 5"/>
    <w:basedOn w:val="Normal"/>
    <w:next w:val="Normal"/>
    <w:autoRedefine/>
    <w:uiPriority w:val="39"/>
    <w:unhideWhenUsed/>
    <w:rsid w:val="00817273"/>
    <w:pPr>
      <w:spacing w:after="100"/>
      <w:ind w:left="800"/>
    </w:pPr>
  </w:style>
  <w:style w:type="table" w:styleId="Tablaconcuadrcula4-nfasis1">
    <w:name w:val="Grid Table 4 Accent 1"/>
    <w:basedOn w:val="Tablanormal"/>
    <w:uiPriority w:val="49"/>
    <w:rsid w:val="0040412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gc">
    <w:name w:val="_tgc"/>
    <w:basedOn w:val="Fuentedeprrafopredeter"/>
    <w:rsid w:val="007F49E9"/>
  </w:style>
  <w:style w:type="paragraph" w:styleId="Textonotapie">
    <w:name w:val="footnote text"/>
    <w:basedOn w:val="Normal"/>
    <w:link w:val="TextonotapieCar"/>
    <w:uiPriority w:val="99"/>
    <w:semiHidden/>
    <w:unhideWhenUsed/>
    <w:rsid w:val="001223D1"/>
    <w:pPr>
      <w:spacing w:before="0" w:after="0" w:line="240" w:lineRule="auto"/>
    </w:pPr>
  </w:style>
  <w:style w:type="character" w:customStyle="1" w:styleId="TextonotapieCar">
    <w:name w:val="Texto nota pie Car"/>
    <w:basedOn w:val="Fuentedeprrafopredeter"/>
    <w:link w:val="Textonotapie"/>
    <w:uiPriority w:val="99"/>
    <w:semiHidden/>
    <w:rsid w:val="001223D1"/>
  </w:style>
  <w:style w:type="character" w:styleId="Refdenotaalpie">
    <w:name w:val="footnote reference"/>
    <w:basedOn w:val="Fuentedeprrafopredeter"/>
    <w:uiPriority w:val="99"/>
    <w:semiHidden/>
    <w:unhideWhenUsed/>
    <w:rsid w:val="001223D1"/>
    <w:rPr>
      <w:vertAlign w:val="superscript"/>
    </w:rPr>
  </w:style>
  <w:style w:type="paragraph" w:styleId="Textonotaalfinal">
    <w:name w:val="endnote text"/>
    <w:basedOn w:val="Normal"/>
    <w:link w:val="TextonotaalfinalCar"/>
    <w:uiPriority w:val="99"/>
    <w:semiHidden/>
    <w:unhideWhenUsed/>
    <w:rsid w:val="000A1DF6"/>
    <w:pPr>
      <w:spacing w:before="0" w:after="0" w:line="240" w:lineRule="auto"/>
    </w:pPr>
  </w:style>
  <w:style w:type="character" w:customStyle="1" w:styleId="TextonotaalfinalCar">
    <w:name w:val="Texto nota al final Car"/>
    <w:basedOn w:val="Fuentedeprrafopredeter"/>
    <w:link w:val="Textonotaalfinal"/>
    <w:uiPriority w:val="99"/>
    <w:semiHidden/>
    <w:rsid w:val="000A1DF6"/>
  </w:style>
  <w:style w:type="character" w:styleId="Refdenotaalfinal">
    <w:name w:val="endnote reference"/>
    <w:basedOn w:val="Fuentedeprrafopredeter"/>
    <w:uiPriority w:val="99"/>
    <w:semiHidden/>
    <w:unhideWhenUsed/>
    <w:rsid w:val="000A1DF6"/>
    <w:rPr>
      <w:vertAlign w:val="superscript"/>
    </w:rPr>
  </w:style>
  <w:style w:type="character" w:customStyle="1" w:styleId="Codigo">
    <w:name w:val="Codigo"/>
    <w:basedOn w:val="Fuentedeprrafopredeter"/>
    <w:uiPriority w:val="1"/>
    <w:rsid w:val="005E7474"/>
    <w:rPr>
      <w:rFonts w:ascii="Consolas" w:hAnsi="Consolas"/>
      <w:b w:val="0"/>
      <w:i w:val="0"/>
      <w:color w:val="auto"/>
      <w:sz w:val="18"/>
      <w:bdr w:val="single" w:sz="4" w:space="0" w:color="auto" w:shadow="1"/>
      <w:shd w:val="clear" w:color="auto" w:fill="B4C6E7" w:themeFill="accent5" w:themeFillTint="66"/>
      <w14:shadow w14:blurRad="0" w14:dist="0" w14:dir="0" w14:sx="0" w14:sy="0" w14:kx="0" w14:ky="0" w14:algn="none">
        <w14:srgbClr w14:val="000000"/>
      </w14:shadow>
      <w14:textOutline w14:w="9525" w14:cap="rnd" w14:cmpd="sng" w14:algn="ctr">
        <w14:noFill/>
        <w14:prstDash w14:val="solid"/>
        <w14:bevel/>
      </w14:textOutline>
    </w:rPr>
  </w:style>
  <w:style w:type="paragraph" w:styleId="Encabezado">
    <w:name w:val="header"/>
    <w:basedOn w:val="Normal"/>
    <w:link w:val="EncabezadoCar"/>
    <w:uiPriority w:val="99"/>
    <w:unhideWhenUsed/>
    <w:rsid w:val="00512ECB"/>
    <w:pPr>
      <w:tabs>
        <w:tab w:val="center" w:pos="4419"/>
        <w:tab w:val="right" w:pos="8838"/>
      </w:tabs>
      <w:spacing w:before="0" w:after="0" w:line="240" w:lineRule="auto"/>
    </w:pPr>
  </w:style>
  <w:style w:type="character" w:customStyle="1" w:styleId="EncabezadoCar">
    <w:name w:val="Encabezado Car"/>
    <w:basedOn w:val="Fuentedeprrafopredeter"/>
    <w:link w:val="Encabezado"/>
    <w:uiPriority w:val="99"/>
    <w:rsid w:val="00512ECB"/>
  </w:style>
  <w:style w:type="paragraph" w:styleId="Piedepgina">
    <w:name w:val="footer"/>
    <w:basedOn w:val="Normal"/>
    <w:link w:val="PiedepginaCar"/>
    <w:uiPriority w:val="99"/>
    <w:unhideWhenUsed/>
    <w:rsid w:val="00512ECB"/>
    <w:pPr>
      <w:tabs>
        <w:tab w:val="center" w:pos="4419"/>
        <w:tab w:val="right" w:pos="8838"/>
      </w:tabs>
      <w:spacing w:before="0" w:after="0" w:line="240" w:lineRule="auto"/>
    </w:pPr>
  </w:style>
  <w:style w:type="character" w:customStyle="1" w:styleId="PiedepginaCar">
    <w:name w:val="Pie de página Car"/>
    <w:basedOn w:val="Fuentedeprrafopredeter"/>
    <w:link w:val="Piedepgina"/>
    <w:uiPriority w:val="99"/>
    <w:rsid w:val="00512ECB"/>
  </w:style>
  <w:style w:type="paragraph" w:styleId="Bibliografa">
    <w:name w:val="Bibliography"/>
    <w:basedOn w:val="Normal"/>
    <w:next w:val="Normal"/>
    <w:uiPriority w:val="37"/>
    <w:unhideWhenUsed/>
    <w:rsid w:val="00CA5089"/>
  </w:style>
  <w:style w:type="character" w:styleId="Hipervnculovisitado">
    <w:name w:val="FollowedHyperlink"/>
    <w:basedOn w:val="Fuentedeprrafopredeter"/>
    <w:uiPriority w:val="99"/>
    <w:semiHidden/>
    <w:unhideWhenUsed/>
    <w:rsid w:val="00CA5089"/>
    <w:rPr>
      <w:color w:val="954F72" w:themeColor="followedHyperlink"/>
      <w:u w:val="single"/>
    </w:rPr>
  </w:style>
  <w:style w:type="paragraph" w:styleId="Tabladeilustraciones">
    <w:name w:val="table of figures"/>
    <w:basedOn w:val="Normal"/>
    <w:next w:val="Normal"/>
    <w:uiPriority w:val="99"/>
    <w:unhideWhenUsed/>
    <w:rsid w:val="008110FB"/>
    <w:pPr>
      <w:spacing w:before="0" w:after="0"/>
      <w:ind w:left="480" w:hanging="480"/>
      <w:jc w:val="left"/>
    </w:pPr>
    <w:rPr>
      <w:rFonts w:asciiTheme="minorHAnsi" w:hAnsiTheme="minorHAnsi" w:cstheme="minorHAnsi"/>
      <w:smallCaps/>
      <w:sz w:val="20"/>
    </w:rPr>
  </w:style>
  <w:style w:type="paragraph" w:styleId="TDC8">
    <w:name w:val="toc 8"/>
    <w:basedOn w:val="Normal"/>
    <w:next w:val="Normal"/>
    <w:autoRedefine/>
    <w:uiPriority w:val="39"/>
    <w:semiHidden/>
    <w:unhideWhenUsed/>
    <w:rsid w:val="00C86C5C"/>
    <w:pPr>
      <w:spacing w:after="100"/>
      <w:ind w:left="1400"/>
    </w:pPr>
  </w:style>
  <w:style w:type="character" w:styleId="Mencinsinresolver">
    <w:name w:val="Unresolved Mention"/>
    <w:basedOn w:val="Fuentedeprrafopredeter"/>
    <w:uiPriority w:val="99"/>
    <w:semiHidden/>
    <w:unhideWhenUsed/>
    <w:rsid w:val="003F6335"/>
    <w:rPr>
      <w:color w:val="605E5C"/>
      <w:shd w:val="clear" w:color="auto" w:fill="E1DFDD"/>
    </w:rPr>
  </w:style>
  <w:style w:type="table" w:customStyle="1" w:styleId="TableGrid">
    <w:name w:val="TableGrid"/>
    <w:rsid w:val="001B7C19"/>
    <w:pPr>
      <w:spacing w:before="0" w:after="0" w:line="240" w:lineRule="auto"/>
    </w:pPr>
    <w:rPr>
      <w:sz w:val="22"/>
      <w:szCs w:val="22"/>
      <w:lang w:eastAsia="es-CL"/>
    </w:rPr>
    <w:tblPr>
      <w:tblCellMar>
        <w:top w:w="0" w:type="dxa"/>
        <w:left w:w="0" w:type="dxa"/>
        <w:bottom w:w="0" w:type="dxa"/>
        <w:right w:w="0" w:type="dxa"/>
      </w:tblCellMar>
    </w:tblPr>
  </w:style>
  <w:style w:type="table" w:styleId="Tablaconcuadrcula5oscura-nfasis1">
    <w:name w:val="Grid Table 5 Dark Accent 1"/>
    <w:basedOn w:val="Tablanormal"/>
    <w:uiPriority w:val="50"/>
    <w:rsid w:val="00C9079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3-nfasis1">
    <w:name w:val="Grid Table 3 Accent 1"/>
    <w:basedOn w:val="Tablanormal"/>
    <w:uiPriority w:val="48"/>
    <w:rsid w:val="00C9079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2475">
      <w:bodyDiv w:val="1"/>
      <w:marLeft w:val="0"/>
      <w:marRight w:val="0"/>
      <w:marTop w:val="0"/>
      <w:marBottom w:val="0"/>
      <w:divBdr>
        <w:top w:val="none" w:sz="0" w:space="0" w:color="auto"/>
        <w:left w:val="none" w:sz="0" w:space="0" w:color="auto"/>
        <w:bottom w:val="none" w:sz="0" w:space="0" w:color="auto"/>
        <w:right w:val="none" w:sz="0" w:space="0" w:color="auto"/>
      </w:divBdr>
      <w:divsChild>
        <w:div w:id="1597710648">
          <w:marLeft w:val="605"/>
          <w:marRight w:val="0"/>
          <w:marTop w:val="40"/>
          <w:marBottom w:val="80"/>
          <w:divBdr>
            <w:top w:val="none" w:sz="0" w:space="0" w:color="auto"/>
            <w:left w:val="none" w:sz="0" w:space="0" w:color="auto"/>
            <w:bottom w:val="none" w:sz="0" w:space="0" w:color="auto"/>
            <w:right w:val="none" w:sz="0" w:space="0" w:color="auto"/>
          </w:divBdr>
        </w:div>
        <w:div w:id="2143427117">
          <w:marLeft w:val="605"/>
          <w:marRight w:val="0"/>
          <w:marTop w:val="40"/>
          <w:marBottom w:val="80"/>
          <w:divBdr>
            <w:top w:val="none" w:sz="0" w:space="0" w:color="auto"/>
            <w:left w:val="none" w:sz="0" w:space="0" w:color="auto"/>
            <w:bottom w:val="none" w:sz="0" w:space="0" w:color="auto"/>
            <w:right w:val="none" w:sz="0" w:space="0" w:color="auto"/>
          </w:divBdr>
        </w:div>
      </w:divsChild>
    </w:div>
    <w:div w:id="41757936">
      <w:bodyDiv w:val="1"/>
      <w:marLeft w:val="0"/>
      <w:marRight w:val="0"/>
      <w:marTop w:val="0"/>
      <w:marBottom w:val="0"/>
      <w:divBdr>
        <w:top w:val="none" w:sz="0" w:space="0" w:color="auto"/>
        <w:left w:val="none" w:sz="0" w:space="0" w:color="auto"/>
        <w:bottom w:val="none" w:sz="0" w:space="0" w:color="auto"/>
        <w:right w:val="none" w:sz="0" w:space="0" w:color="auto"/>
      </w:divBdr>
    </w:div>
    <w:div w:id="70471661">
      <w:bodyDiv w:val="1"/>
      <w:marLeft w:val="0"/>
      <w:marRight w:val="0"/>
      <w:marTop w:val="0"/>
      <w:marBottom w:val="0"/>
      <w:divBdr>
        <w:top w:val="none" w:sz="0" w:space="0" w:color="auto"/>
        <w:left w:val="none" w:sz="0" w:space="0" w:color="auto"/>
        <w:bottom w:val="none" w:sz="0" w:space="0" w:color="auto"/>
        <w:right w:val="none" w:sz="0" w:space="0" w:color="auto"/>
      </w:divBdr>
      <w:divsChild>
        <w:div w:id="67114833">
          <w:marLeft w:val="144"/>
          <w:marRight w:val="0"/>
          <w:marTop w:val="240"/>
          <w:marBottom w:val="40"/>
          <w:divBdr>
            <w:top w:val="none" w:sz="0" w:space="0" w:color="auto"/>
            <w:left w:val="none" w:sz="0" w:space="0" w:color="auto"/>
            <w:bottom w:val="none" w:sz="0" w:space="0" w:color="auto"/>
            <w:right w:val="none" w:sz="0" w:space="0" w:color="auto"/>
          </w:divBdr>
        </w:div>
        <w:div w:id="202407839">
          <w:marLeft w:val="144"/>
          <w:marRight w:val="0"/>
          <w:marTop w:val="240"/>
          <w:marBottom w:val="40"/>
          <w:divBdr>
            <w:top w:val="none" w:sz="0" w:space="0" w:color="auto"/>
            <w:left w:val="none" w:sz="0" w:space="0" w:color="auto"/>
            <w:bottom w:val="none" w:sz="0" w:space="0" w:color="auto"/>
            <w:right w:val="none" w:sz="0" w:space="0" w:color="auto"/>
          </w:divBdr>
        </w:div>
        <w:div w:id="743798049">
          <w:marLeft w:val="144"/>
          <w:marRight w:val="0"/>
          <w:marTop w:val="240"/>
          <w:marBottom w:val="40"/>
          <w:divBdr>
            <w:top w:val="none" w:sz="0" w:space="0" w:color="auto"/>
            <w:left w:val="none" w:sz="0" w:space="0" w:color="auto"/>
            <w:bottom w:val="none" w:sz="0" w:space="0" w:color="auto"/>
            <w:right w:val="none" w:sz="0" w:space="0" w:color="auto"/>
          </w:divBdr>
        </w:div>
        <w:div w:id="892352399">
          <w:marLeft w:val="144"/>
          <w:marRight w:val="0"/>
          <w:marTop w:val="240"/>
          <w:marBottom w:val="40"/>
          <w:divBdr>
            <w:top w:val="none" w:sz="0" w:space="0" w:color="auto"/>
            <w:left w:val="none" w:sz="0" w:space="0" w:color="auto"/>
            <w:bottom w:val="none" w:sz="0" w:space="0" w:color="auto"/>
            <w:right w:val="none" w:sz="0" w:space="0" w:color="auto"/>
          </w:divBdr>
        </w:div>
        <w:div w:id="2043820187">
          <w:marLeft w:val="605"/>
          <w:marRight w:val="0"/>
          <w:marTop w:val="40"/>
          <w:marBottom w:val="80"/>
          <w:divBdr>
            <w:top w:val="none" w:sz="0" w:space="0" w:color="auto"/>
            <w:left w:val="none" w:sz="0" w:space="0" w:color="auto"/>
            <w:bottom w:val="none" w:sz="0" w:space="0" w:color="auto"/>
            <w:right w:val="none" w:sz="0" w:space="0" w:color="auto"/>
          </w:divBdr>
        </w:div>
      </w:divsChild>
    </w:div>
    <w:div w:id="75131730">
      <w:bodyDiv w:val="1"/>
      <w:marLeft w:val="0"/>
      <w:marRight w:val="0"/>
      <w:marTop w:val="0"/>
      <w:marBottom w:val="0"/>
      <w:divBdr>
        <w:top w:val="none" w:sz="0" w:space="0" w:color="auto"/>
        <w:left w:val="none" w:sz="0" w:space="0" w:color="auto"/>
        <w:bottom w:val="none" w:sz="0" w:space="0" w:color="auto"/>
        <w:right w:val="none" w:sz="0" w:space="0" w:color="auto"/>
      </w:divBdr>
    </w:div>
    <w:div w:id="105077480">
      <w:bodyDiv w:val="1"/>
      <w:marLeft w:val="0"/>
      <w:marRight w:val="0"/>
      <w:marTop w:val="0"/>
      <w:marBottom w:val="0"/>
      <w:divBdr>
        <w:top w:val="none" w:sz="0" w:space="0" w:color="auto"/>
        <w:left w:val="none" w:sz="0" w:space="0" w:color="auto"/>
        <w:bottom w:val="none" w:sz="0" w:space="0" w:color="auto"/>
        <w:right w:val="none" w:sz="0" w:space="0" w:color="auto"/>
      </w:divBdr>
      <w:divsChild>
        <w:div w:id="793452179">
          <w:marLeft w:val="144"/>
          <w:marRight w:val="0"/>
          <w:marTop w:val="240"/>
          <w:marBottom w:val="40"/>
          <w:divBdr>
            <w:top w:val="none" w:sz="0" w:space="0" w:color="auto"/>
            <w:left w:val="none" w:sz="0" w:space="0" w:color="auto"/>
            <w:bottom w:val="none" w:sz="0" w:space="0" w:color="auto"/>
            <w:right w:val="none" w:sz="0" w:space="0" w:color="auto"/>
          </w:divBdr>
        </w:div>
        <w:div w:id="1221667675">
          <w:marLeft w:val="144"/>
          <w:marRight w:val="0"/>
          <w:marTop w:val="240"/>
          <w:marBottom w:val="40"/>
          <w:divBdr>
            <w:top w:val="none" w:sz="0" w:space="0" w:color="auto"/>
            <w:left w:val="none" w:sz="0" w:space="0" w:color="auto"/>
            <w:bottom w:val="none" w:sz="0" w:space="0" w:color="auto"/>
            <w:right w:val="none" w:sz="0" w:space="0" w:color="auto"/>
          </w:divBdr>
        </w:div>
        <w:div w:id="1603298001">
          <w:marLeft w:val="144"/>
          <w:marRight w:val="0"/>
          <w:marTop w:val="240"/>
          <w:marBottom w:val="40"/>
          <w:divBdr>
            <w:top w:val="none" w:sz="0" w:space="0" w:color="auto"/>
            <w:left w:val="none" w:sz="0" w:space="0" w:color="auto"/>
            <w:bottom w:val="none" w:sz="0" w:space="0" w:color="auto"/>
            <w:right w:val="none" w:sz="0" w:space="0" w:color="auto"/>
          </w:divBdr>
        </w:div>
      </w:divsChild>
    </w:div>
    <w:div w:id="115687168">
      <w:bodyDiv w:val="1"/>
      <w:marLeft w:val="0"/>
      <w:marRight w:val="0"/>
      <w:marTop w:val="0"/>
      <w:marBottom w:val="0"/>
      <w:divBdr>
        <w:top w:val="none" w:sz="0" w:space="0" w:color="auto"/>
        <w:left w:val="none" w:sz="0" w:space="0" w:color="auto"/>
        <w:bottom w:val="none" w:sz="0" w:space="0" w:color="auto"/>
        <w:right w:val="none" w:sz="0" w:space="0" w:color="auto"/>
      </w:divBdr>
    </w:div>
    <w:div w:id="137889965">
      <w:bodyDiv w:val="1"/>
      <w:marLeft w:val="0"/>
      <w:marRight w:val="0"/>
      <w:marTop w:val="0"/>
      <w:marBottom w:val="0"/>
      <w:divBdr>
        <w:top w:val="none" w:sz="0" w:space="0" w:color="auto"/>
        <w:left w:val="none" w:sz="0" w:space="0" w:color="auto"/>
        <w:bottom w:val="none" w:sz="0" w:space="0" w:color="auto"/>
        <w:right w:val="none" w:sz="0" w:space="0" w:color="auto"/>
      </w:divBdr>
      <w:divsChild>
        <w:div w:id="596789801">
          <w:marLeft w:val="144"/>
          <w:marRight w:val="0"/>
          <w:marTop w:val="240"/>
          <w:marBottom w:val="40"/>
          <w:divBdr>
            <w:top w:val="none" w:sz="0" w:space="0" w:color="auto"/>
            <w:left w:val="none" w:sz="0" w:space="0" w:color="auto"/>
            <w:bottom w:val="none" w:sz="0" w:space="0" w:color="auto"/>
            <w:right w:val="none" w:sz="0" w:space="0" w:color="auto"/>
          </w:divBdr>
        </w:div>
        <w:div w:id="892732526">
          <w:marLeft w:val="605"/>
          <w:marRight w:val="0"/>
          <w:marTop w:val="40"/>
          <w:marBottom w:val="80"/>
          <w:divBdr>
            <w:top w:val="none" w:sz="0" w:space="0" w:color="auto"/>
            <w:left w:val="none" w:sz="0" w:space="0" w:color="auto"/>
            <w:bottom w:val="none" w:sz="0" w:space="0" w:color="auto"/>
            <w:right w:val="none" w:sz="0" w:space="0" w:color="auto"/>
          </w:divBdr>
        </w:div>
      </w:divsChild>
    </w:div>
    <w:div w:id="155614330">
      <w:bodyDiv w:val="1"/>
      <w:marLeft w:val="0"/>
      <w:marRight w:val="0"/>
      <w:marTop w:val="0"/>
      <w:marBottom w:val="0"/>
      <w:divBdr>
        <w:top w:val="none" w:sz="0" w:space="0" w:color="auto"/>
        <w:left w:val="none" w:sz="0" w:space="0" w:color="auto"/>
        <w:bottom w:val="none" w:sz="0" w:space="0" w:color="auto"/>
        <w:right w:val="none" w:sz="0" w:space="0" w:color="auto"/>
      </w:divBdr>
    </w:div>
    <w:div w:id="163977951">
      <w:bodyDiv w:val="1"/>
      <w:marLeft w:val="0"/>
      <w:marRight w:val="0"/>
      <w:marTop w:val="0"/>
      <w:marBottom w:val="0"/>
      <w:divBdr>
        <w:top w:val="none" w:sz="0" w:space="0" w:color="auto"/>
        <w:left w:val="none" w:sz="0" w:space="0" w:color="auto"/>
        <w:bottom w:val="none" w:sz="0" w:space="0" w:color="auto"/>
        <w:right w:val="none" w:sz="0" w:space="0" w:color="auto"/>
      </w:divBdr>
    </w:div>
    <w:div w:id="293561973">
      <w:bodyDiv w:val="1"/>
      <w:marLeft w:val="0"/>
      <w:marRight w:val="0"/>
      <w:marTop w:val="0"/>
      <w:marBottom w:val="0"/>
      <w:divBdr>
        <w:top w:val="none" w:sz="0" w:space="0" w:color="auto"/>
        <w:left w:val="none" w:sz="0" w:space="0" w:color="auto"/>
        <w:bottom w:val="none" w:sz="0" w:space="0" w:color="auto"/>
        <w:right w:val="none" w:sz="0" w:space="0" w:color="auto"/>
      </w:divBdr>
    </w:div>
    <w:div w:id="308679497">
      <w:bodyDiv w:val="1"/>
      <w:marLeft w:val="0"/>
      <w:marRight w:val="0"/>
      <w:marTop w:val="0"/>
      <w:marBottom w:val="0"/>
      <w:divBdr>
        <w:top w:val="none" w:sz="0" w:space="0" w:color="auto"/>
        <w:left w:val="none" w:sz="0" w:space="0" w:color="auto"/>
        <w:bottom w:val="none" w:sz="0" w:space="0" w:color="auto"/>
        <w:right w:val="none" w:sz="0" w:space="0" w:color="auto"/>
      </w:divBdr>
    </w:div>
    <w:div w:id="328873271">
      <w:bodyDiv w:val="1"/>
      <w:marLeft w:val="0"/>
      <w:marRight w:val="0"/>
      <w:marTop w:val="0"/>
      <w:marBottom w:val="0"/>
      <w:divBdr>
        <w:top w:val="none" w:sz="0" w:space="0" w:color="auto"/>
        <w:left w:val="none" w:sz="0" w:space="0" w:color="auto"/>
        <w:bottom w:val="none" w:sz="0" w:space="0" w:color="auto"/>
        <w:right w:val="none" w:sz="0" w:space="0" w:color="auto"/>
      </w:divBdr>
    </w:div>
    <w:div w:id="359010203">
      <w:bodyDiv w:val="1"/>
      <w:marLeft w:val="0"/>
      <w:marRight w:val="0"/>
      <w:marTop w:val="0"/>
      <w:marBottom w:val="0"/>
      <w:divBdr>
        <w:top w:val="none" w:sz="0" w:space="0" w:color="auto"/>
        <w:left w:val="none" w:sz="0" w:space="0" w:color="auto"/>
        <w:bottom w:val="none" w:sz="0" w:space="0" w:color="auto"/>
        <w:right w:val="none" w:sz="0" w:space="0" w:color="auto"/>
      </w:divBdr>
    </w:div>
    <w:div w:id="372921396">
      <w:bodyDiv w:val="1"/>
      <w:marLeft w:val="0"/>
      <w:marRight w:val="0"/>
      <w:marTop w:val="0"/>
      <w:marBottom w:val="0"/>
      <w:divBdr>
        <w:top w:val="none" w:sz="0" w:space="0" w:color="auto"/>
        <w:left w:val="none" w:sz="0" w:space="0" w:color="auto"/>
        <w:bottom w:val="none" w:sz="0" w:space="0" w:color="auto"/>
        <w:right w:val="none" w:sz="0" w:space="0" w:color="auto"/>
      </w:divBdr>
    </w:div>
    <w:div w:id="373309492">
      <w:bodyDiv w:val="1"/>
      <w:marLeft w:val="0"/>
      <w:marRight w:val="0"/>
      <w:marTop w:val="0"/>
      <w:marBottom w:val="0"/>
      <w:divBdr>
        <w:top w:val="none" w:sz="0" w:space="0" w:color="auto"/>
        <w:left w:val="none" w:sz="0" w:space="0" w:color="auto"/>
        <w:bottom w:val="none" w:sz="0" w:space="0" w:color="auto"/>
        <w:right w:val="none" w:sz="0" w:space="0" w:color="auto"/>
      </w:divBdr>
    </w:div>
    <w:div w:id="420175596">
      <w:bodyDiv w:val="1"/>
      <w:marLeft w:val="0"/>
      <w:marRight w:val="0"/>
      <w:marTop w:val="0"/>
      <w:marBottom w:val="0"/>
      <w:divBdr>
        <w:top w:val="none" w:sz="0" w:space="0" w:color="auto"/>
        <w:left w:val="none" w:sz="0" w:space="0" w:color="auto"/>
        <w:bottom w:val="none" w:sz="0" w:space="0" w:color="auto"/>
        <w:right w:val="none" w:sz="0" w:space="0" w:color="auto"/>
      </w:divBdr>
    </w:div>
    <w:div w:id="459883731">
      <w:bodyDiv w:val="1"/>
      <w:marLeft w:val="0"/>
      <w:marRight w:val="0"/>
      <w:marTop w:val="0"/>
      <w:marBottom w:val="0"/>
      <w:divBdr>
        <w:top w:val="none" w:sz="0" w:space="0" w:color="auto"/>
        <w:left w:val="none" w:sz="0" w:space="0" w:color="auto"/>
        <w:bottom w:val="none" w:sz="0" w:space="0" w:color="auto"/>
        <w:right w:val="none" w:sz="0" w:space="0" w:color="auto"/>
      </w:divBdr>
    </w:div>
    <w:div w:id="489253806">
      <w:bodyDiv w:val="1"/>
      <w:marLeft w:val="0"/>
      <w:marRight w:val="0"/>
      <w:marTop w:val="0"/>
      <w:marBottom w:val="0"/>
      <w:divBdr>
        <w:top w:val="none" w:sz="0" w:space="0" w:color="auto"/>
        <w:left w:val="none" w:sz="0" w:space="0" w:color="auto"/>
        <w:bottom w:val="none" w:sz="0" w:space="0" w:color="auto"/>
        <w:right w:val="none" w:sz="0" w:space="0" w:color="auto"/>
      </w:divBdr>
    </w:div>
    <w:div w:id="521364697">
      <w:bodyDiv w:val="1"/>
      <w:marLeft w:val="0"/>
      <w:marRight w:val="0"/>
      <w:marTop w:val="0"/>
      <w:marBottom w:val="0"/>
      <w:divBdr>
        <w:top w:val="none" w:sz="0" w:space="0" w:color="auto"/>
        <w:left w:val="none" w:sz="0" w:space="0" w:color="auto"/>
        <w:bottom w:val="none" w:sz="0" w:space="0" w:color="auto"/>
        <w:right w:val="none" w:sz="0" w:space="0" w:color="auto"/>
      </w:divBdr>
    </w:div>
    <w:div w:id="564411946">
      <w:bodyDiv w:val="1"/>
      <w:marLeft w:val="0"/>
      <w:marRight w:val="0"/>
      <w:marTop w:val="0"/>
      <w:marBottom w:val="0"/>
      <w:divBdr>
        <w:top w:val="none" w:sz="0" w:space="0" w:color="auto"/>
        <w:left w:val="none" w:sz="0" w:space="0" w:color="auto"/>
        <w:bottom w:val="none" w:sz="0" w:space="0" w:color="auto"/>
        <w:right w:val="none" w:sz="0" w:space="0" w:color="auto"/>
      </w:divBdr>
    </w:div>
    <w:div w:id="569460804">
      <w:bodyDiv w:val="1"/>
      <w:marLeft w:val="0"/>
      <w:marRight w:val="0"/>
      <w:marTop w:val="0"/>
      <w:marBottom w:val="0"/>
      <w:divBdr>
        <w:top w:val="none" w:sz="0" w:space="0" w:color="auto"/>
        <w:left w:val="none" w:sz="0" w:space="0" w:color="auto"/>
        <w:bottom w:val="none" w:sz="0" w:space="0" w:color="auto"/>
        <w:right w:val="none" w:sz="0" w:space="0" w:color="auto"/>
      </w:divBdr>
    </w:div>
    <w:div w:id="574630373">
      <w:bodyDiv w:val="1"/>
      <w:marLeft w:val="0"/>
      <w:marRight w:val="0"/>
      <w:marTop w:val="0"/>
      <w:marBottom w:val="0"/>
      <w:divBdr>
        <w:top w:val="none" w:sz="0" w:space="0" w:color="auto"/>
        <w:left w:val="none" w:sz="0" w:space="0" w:color="auto"/>
        <w:bottom w:val="none" w:sz="0" w:space="0" w:color="auto"/>
        <w:right w:val="none" w:sz="0" w:space="0" w:color="auto"/>
      </w:divBdr>
    </w:div>
    <w:div w:id="608776076">
      <w:bodyDiv w:val="1"/>
      <w:marLeft w:val="0"/>
      <w:marRight w:val="0"/>
      <w:marTop w:val="0"/>
      <w:marBottom w:val="0"/>
      <w:divBdr>
        <w:top w:val="none" w:sz="0" w:space="0" w:color="auto"/>
        <w:left w:val="none" w:sz="0" w:space="0" w:color="auto"/>
        <w:bottom w:val="none" w:sz="0" w:space="0" w:color="auto"/>
        <w:right w:val="none" w:sz="0" w:space="0" w:color="auto"/>
      </w:divBdr>
    </w:div>
    <w:div w:id="616572015">
      <w:bodyDiv w:val="1"/>
      <w:marLeft w:val="0"/>
      <w:marRight w:val="0"/>
      <w:marTop w:val="0"/>
      <w:marBottom w:val="0"/>
      <w:divBdr>
        <w:top w:val="none" w:sz="0" w:space="0" w:color="auto"/>
        <w:left w:val="none" w:sz="0" w:space="0" w:color="auto"/>
        <w:bottom w:val="none" w:sz="0" w:space="0" w:color="auto"/>
        <w:right w:val="none" w:sz="0" w:space="0" w:color="auto"/>
      </w:divBdr>
    </w:div>
    <w:div w:id="677394416">
      <w:bodyDiv w:val="1"/>
      <w:marLeft w:val="0"/>
      <w:marRight w:val="0"/>
      <w:marTop w:val="0"/>
      <w:marBottom w:val="0"/>
      <w:divBdr>
        <w:top w:val="none" w:sz="0" w:space="0" w:color="auto"/>
        <w:left w:val="none" w:sz="0" w:space="0" w:color="auto"/>
        <w:bottom w:val="none" w:sz="0" w:space="0" w:color="auto"/>
        <w:right w:val="none" w:sz="0" w:space="0" w:color="auto"/>
      </w:divBdr>
    </w:div>
    <w:div w:id="680353812">
      <w:bodyDiv w:val="1"/>
      <w:marLeft w:val="0"/>
      <w:marRight w:val="0"/>
      <w:marTop w:val="0"/>
      <w:marBottom w:val="0"/>
      <w:divBdr>
        <w:top w:val="none" w:sz="0" w:space="0" w:color="auto"/>
        <w:left w:val="none" w:sz="0" w:space="0" w:color="auto"/>
        <w:bottom w:val="none" w:sz="0" w:space="0" w:color="auto"/>
        <w:right w:val="none" w:sz="0" w:space="0" w:color="auto"/>
      </w:divBdr>
    </w:div>
    <w:div w:id="686368046">
      <w:bodyDiv w:val="1"/>
      <w:marLeft w:val="0"/>
      <w:marRight w:val="0"/>
      <w:marTop w:val="0"/>
      <w:marBottom w:val="0"/>
      <w:divBdr>
        <w:top w:val="none" w:sz="0" w:space="0" w:color="auto"/>
        <w:left w:val="none" w:sz="0" w:space="0" w:color="auto"/>
        <w:bottom w:val="none" w:sz="0" w:space="0" w:color="auto"/>
        <w:right w:val="none" w:sz="0" w:space="0" w:color="auto"/>
      </w:divBdr>
    </w:div>
    <w:div w:id="710616258">
      <w:bodyDiv w:val="1"/>
      <w:marLeft w:val="0"/>
      <w:marRight w:val="0"/>
      <w:marTop w:val="0"/>
      <w:marBottom w:val="0"/>
      <w:divBdr>
        <w:top w:val="none" w:sz="0" w:space="0" w:color="auto"/>
        <w:left w:val="none" w:sz="0" w:space="0" w:color="auto"/>
        <w:bottom w:val="none" w:sz="0" w:space="0" w:color="auto"/>
        <w:right w:val="none" w:sz="0" w:space="0" w:color="auto"/>
      </w:divBdr>
    </w:div>
    <w:div w:id="739058768">
      <w:bodyDiv w:val="1"/>
      <w:marLeft w:val="0"/>
      <w:marRight w:val="0"/>
      <w:marTop w:val="0"/>
      <w:marBottom w:val="0"/>
      <w:divBdr>
        <w:top w:val="none" w:sz="0" w:space="0" w:color="auto"/>
        <w:left w:val="none" w:sz="0" w:space="0" w:color="auto"/>
        <w:bottom w:val="none" w:sz="0" w:space="0" w:color="auto"/>
        <w:right w:val="none" w:sz="0" w:space="0" w:color="auto"/>
      </w:divBdr>
    </w:div>
    <w:div w:id="748842614">
      <w:bodyDiv w:val="1"/>
      <w:marLeft w:val="0"/>
      <w:marRight w:val="0"/>
      <w:marTop w:val="0"/>
      <w:marBottom w:val="0"/>
      <w:divBdr>
        <w:top w:val="none" w:sz="0" w:space="0" w:color="auto"/>
        <w:left w:val="none" w:sz="0" w:space="0" w:color="auto"/>
        <w:bottom w:val="none" w:sz="0" w:space="0" w:color="auto"/>
        <w:right w:val="none" w:sz="0" w:space="0" w:color="auto"/>
      </w:divBdr>
    </w:div>
    <w:div w:id="776024961">
      <w:bodyDiv w:val="1"/>
      <w:marLeft w:val="0"/>
      <w:marRight w:val="0"/>
      <w:marTop w:val="0"/>
      <w:marBottom w:val="0"/>
      <w:divBdr>
        <w:top w:val="none" w:sz="0" w:space="0" w:color="auto"/>
        <w:left w:val="none" w:sz="0" w:space="0" w:color="auto"/>
        <w:bottom w:val="none" w:sz="0" w:space="0" w:color="auto"/>
        <w:right w:val="none" w:sz="0" w:space="0" w:color="auto"/>
      </w:divBdr>
    </w:div>
    <w:div w:id="795223197">
      <w:bodyDiv w:val="1"/>
      <w:marLeft w:val="0"/>
      <w:marRight w:val="0"/>
      <w:marTop w:val="0"/>
      <w:marBottom w:val="0"/>
      <w:divBdr>
        <w:top w:val="none" w:sz="0" w:space="0" w:color="auto"/>
        <w:left w:val="none" w:sz="0" w:space="0" w:color="auto"/>
        <w:bottom w:val="none" w:sz="0" w:space="0" w:color="auto"/>
        <w:right w:val="none" w:sz="0" w:space="0" w:color="auto"/>
      </w:divBdr>
    </w:div>
    <w:div w:id="825978299">
      <w:bodyDiv w:val="1"/>
      <w:marLeft w:val="0"/>
      <w:marRight w:val="0"/>
      <w:marTop w:val="0"/>
      <w:marBottom w:val="0"/>
      <w:divBdr>
        <w:top w:val="none" w:sz="0" w:space="0" w:color="auto"/>
        <w:left w:val="none" w:sz="0" w:space="0" w:color="auto"/>
        <w:bottom w:val="none" w:sz="0" w:space="0" w:color="auto"/>
        <w:right w:val="none" w:sz="0" w:space="0" w:color="auto"/>
      </w:divBdr>
      <w:divsChild>
        <w:div w:id="2123260165">
          <w:marLeft w:val="605"/>
          <w:marRight w:val="0"/>
          <w:marTop w:val="40"/>
          <w:marBottom w:val="80"/>
          <w:divBdr>
            <w:top w:val="none" w:sz="0" w:space="0" w:color="auto"/>
            <w:left w:val="none" w:sz="0" w:space="0" w:color="auto"/>
            <w:bottom w:val="none" w:sz="0" w:space="0" w:color="auto"/>
            <w:right w:val="none" w:sz="0" w:space="0" w:color="auto"/>
          </w:divBdr>
        </w:div>
        <w:div w:id="2130664760">
          <w:marLeft w:val="144"/>
          <w:marRight w:val="0"/>
          <w:marTop w:val="240"/>
          <w:marBottom w:val="40"/>
          <w:divBdr>
            <w:top w:val="none" w:sz="0" w:space="0" w:color="auto"/>
            <w:left w:val="none" w:sz="0" w:space="0" w:color="auto"/>
            <w:bottom w:val="none" w:sz="0" w:space="0" w:color="auto"/>
            <w:right w:val="none" w:sz="0" w:space="0" w:color="auto"/>
          </w:divBdr>
        </w:div>
      </w:divsChild>
    </w:div>
    <w:div w:id="840050986">
      <w:bodyDiv w:val="1"/>
      <w:marLeft w:val="0"/>
      <w:marRight w:val="0"/>
      <w:marTop w:val="0"/>
      <w:marBottom w:val="0"/>
      <w:divBdr>
        <w:top w:val="none" w:sz="0" w:space="0" w:color="auto"/>
        <w:left w:val="none" w:sz="0" w:space="0" w:color="auto"/>
        <w:bottom w:val="none" w:sz="0" w:space="0" w:color="auto"/>
        <w:right w:val="none" w:sz="0" w:space="0" w:color="auto"/>
      </w:divBdr>
      <w:divsChild>
        <w:div w:id="184288312">
          <w:marLeft w:val="144"/>
          <w:marRight w:val="0"/>
          <w:marTop w:val="240"/>
          <w:marBottom w:val="40"/>
          <w:divBdr>
            <w:top w:val="none" w:sz="0" w:space="0" w:color="auto"/>
            <w:left w:val="none" w:sz="0" w:space="0" w:color="auto"/>
            <w:bottom w:val="none" w:sz="0" w:space="0" w:color="auto"/>
            <w:right w:val="none" w:sz="0" w:space="0" w:color="auto"/>
          </w:divBdr>
        </w:div>
        <w:div w:id="435175766">
          <w:marLeft w:val="605"/>
          <w:marRight w:val="0"/>
          <w:marTop w:val="40"/>
          <w:marBottom w:val="80"/>
          <w:divBdr>
            <w:top w:val="none" w:sz="0" w:space="0" w:color="auto"/>
            <w:left w:val="none" w:sz="0" w:space="0" w:color="auto"/>
            <w:bottom w:val="none" w:sz="0" w:space="0" w:color="auto"/>
            <w:right w:val="none" w:sz="0" w:space="0" w:color="auto"/>
          </w:divBdr>
        </w:div>
        <w:div w:id="582448661">
          <w:marLeft w:val="605"/>
          <w:marRight w:val="0"/>
          <w:marTop w:val="40"/>
          <w:marBottom w:val="80"/>
          <w:divBdr>
            <w:top w:val="none" w:sz="0" w:space="0" w:color="auto"/>
            <w:left w:val="none" w:sz="0" w:space="0" w:color="auto"/>
            <w:bottom w:val="none" w:sz="0" w:space="0" w:color="auto"/>
            <w:right w:val="none" w:sz="0" w:space="0" w:color="auto"/>
          </w:divBdr>
        </w:div>
        <w:div w:id="979312453">
          <w:marLeft w:val="605"/>
          <w:marRight w:val="0"/>
          <w:marTop w:val="40"/>
          <w:marBottom w:val="80"/>
          <w:divBdr>
            <w:top w:val="none" w:sz="0" w:space="0" w:color="auto"/>
            <w:left w:val="none" w:sz="0" w:space="0" w:color="auto"/>
            <w:bottom w:val="none" w:sz="0" w:space="0" w:color="auto"/>
            <w:right w:val="none" w:sz="0" w:space="0" w:color="auto"/>
          </w:divBdr>
        </w:div>
        <w:div w:id="1174883884">
          <w:marLeft w:val="605"/>
          <w:marRight w:val="0"/>
          <w:marTop w:val="40"/>
          <w:marBottom w:val="80"/>
          <w:divBdr>
            <w:top w:val="none" w:sz="0" w:space="0" w:color="auto"/>
            <w:left w:val="none" w:sz="0" w:space="0" w:color="auto"/>
            <w:bottom w:val="none" w:sz="0" w:space="0" w:color="auto"/>
            <w:right w:val="none" w:sz="0" w:space="0" w:color="auto"/>
          </w:divBdr>
        </w:div>
        <w:div w:id="1267427506">
          <w:marLeft w:val="144"/>
          <w:marRight w:val="0"/>
          <w:marTop w:val="240"/>
          <w:marBottom w:val="40"/>
          <w:divBdr>
            <w:top w:val="none" w:sz="0" w:space="0" w:color="auto"/>
            <w:left w:val="none" w:sz="0" w:space="0" w:color="auto"/>
            <w:bottom w:val="none" w:sz="0" w:space="0" w:color="auto"/>
            <w:right w:val="none" w:sz="0" w:space="0" w:color="auto"/>
          </w:divBdr>
        </w:div>
        <w:div w:id="1441099682">
          <w:marLeft w:val="605"/>
          <w:marRight w:val="0"/>
          <w:marTop w:val="40"/>
          <w:marBottom w:val="80"/>
          <w:divBdr>
            <w:top w:val="none" w:sz="0" w:space="0" w:color="auto"/>
            <w:left w:val="none" w:sz="0" w:space="0" w:color="auto"/>
            <w:bottom w:val="none" w:sz="0" w:space="0" w:color="auto"/>
            <w:right w:val="none" w:sz="0" w:space="0" w:color="auto"/>
          </w:divBdr>
        </w:div>
        <w:div w:id="1887327170">
          <w:marLeft w:val="144"/>
          <w:marRight w:val="0"/>
          <w:marTop w:val="240"/>
          <w:marBottom w:val="40"/>
          <w:divBdr>
            <w:top w:val="none" w:sz="0" w:space="0" w:color="auto"/>
            <w:left w:val="none" w:sz="0" w:space="0" w:color="auto"/>
            <w:bottom w:val="none" w:sz="0" w:space="0" w:color="auto"/>
            <w:right w:val="none" w:sz="0" w:space="0" w:color="auto"/>
          </w:divBdr>
        </w:div>
        <w:div w:id="1989167636">
          <w:marLeft w:val="144"/>
          <w:marRight w:val="0"/>
          <w:marTop w:val="240"/>
          <w:marBottom w:val="40"/>
          <w:divBdr>
            <w:top w:val="none" w:sz="0" w:space="0" w:color="auto"/>
            <w:left w:val="none" w:sz="0" w:space="0" w:color="auto"/>
            <w:bottom w:val="none" w:sz="0" w:space="0" w:color="auto"/>
            <w:right w:val="none" w:sz="0" w:space="0" w:color="auto"/>
          </w:divBdr>
        </w:div>
      </w:divsChild>
    </w:div>
    <w:div w:id="843084376">
      <w:bodyDiv w:val="1"/>
      <w:marLeft w:val="0"/>
      <w:marRight w:val="0"/>
      <w:marTop w:val="0"/>
      <w:marBottom w:val="0"/>
      <w:divBdr>
        <w:top w:val="none" w:sz="0" w:space="0" w:color="auto"/>
        <w:left w:val="none" w:sz="0" w:space="0" w:color="auto"/>
        <w:bottom w:val="none" w:sz="0" w:space="0" w:color="auto"/>
        <w:right w:val="none" w:sz="0" w:space="0" w:color="auto"/>
      </w:divBdr>
    </w:div>
    <w:div w:id="845748729">
      <w:bodyDiv w:val="1"/>
      <w:marLeft w:val="0"/>
      <w:marRight w:val="0"/>
      <w:marTop w:val="0"/>
      <w:marBottom w:val="0"/>
      <w:divBdr>
        <w:top w:val="none" w:sz="0" w:space="0" w:color="auto"/>
        <w:left w:val="none" w:sz="0" w:space="0" w:color="auto"/>
        <w:bottom w:val="none" w:sz="0" w:space="0" w:color="auto"/>
        <w:right w:val="none" w:sz="0" w:space="0" w:color="auto"/>
      </w:divBdr>
      <w:divsChild>
        <w:div w:id="1933270394">
          <w:marLeft w:val="0"/>
          <w:marRight w:val="0"/>
          <w:marTop w:val="0"/>
          <w:marBottom w:val="0"/>
          <w:divBdr>
            <w:top w:val="none" w:sz="0" w:space="0" w:color="auto"/>
            <w:left w:val="none" w:sz="0" w:space="0" w:color="auto"/>
            <w:bottom w:val="none" w:sz="0" w:space="0" w:color="auto"/>
            <w:right w:val="none" w:sz="0" w:space="0" w:color="auto"/>
          </w:divBdr>
          <w:divsChild>
            <w:div w:id="628048637">
              <w:marLeft w:val="60"/>
              <w:marRight w:val="0"/>
              <w:marTop w:val="0"/>
              <w:marBottom w:val="0"/>
              <w:divBdr>
                <w:top w:val="none" w:sz="0" w:space="0" w:color="auto"/>
                <w:left w:val="none" w:sz="0" w:space="0" w:color="auto"/>
                <w:bottom w:val="none" w:sz="0" w:space="0" w:color="auto"/>
                <w:right w:val="none" w:sz="0" w:space="0" w:color="auto"/>
              </w:divBdr>
              <w:divsChild>
                <w:div w:id="935481257">
                  <w:marLeft w:val="0"/>
                  <w:marRight w:val="0"/>
                  <w:marTop w:val="0"/>
                  <w:marBottom w:val="0"/>
                  <w:divBdr>
                    <w:top w:val="none" w:sz="0" w:space="0" w:color="auto"/>
                    <w:left w:val="none" w:sz="0" w:space="0" w:color="auto"/>
                    <w:bottom w:val="none" w:sz="0" w:space="0" w:color="auto"/>
                    <w:right w:val="none" w:sz="0" w:space="0" w:color="auto"/>
                  </w:divBdr>
                  <w:divsChild>
                    <w:div w:id="392192175">
                      <w:marLeft w:val="0"/>
                      <w:marRight w:val="0"/>
                      <w:marTop w:val="0"/>
                      <w:marBottom w:val="120"/>
                      <w:divBdr>
                        <w:top w:val="single" w:sz="6" w:space="0" w:color="F5F5F5"/>
                        <w:left w:val="single" w:sz="6" w:space="0" w:color="F5F5F5"/>
                        <w:bottom w:val="single" w:sz="6" w:space="0" w:color="F5F5F5"/>
                        <w:right w:val="single" w:sz="6" w:space="0" w:color="F5F5F5"/>
                      </w:divBdr>
                      <w:divsChild>
                        <w:div w:id="2042128942">
                          <w:marLeft w:val="0"/>
                          <w:marRight w:val="0"/>
                          <w:marTop w:val="0"/>
                          <w:marBottom w:val="0"/>
                          <w:divBdr>
                            <w:top w:val="none" w:sz="0" w:space="0" w:color="auto"/>
                            <w:left w:val="none" w:sz="0" w:space="0" w:color="auto"/>
                            <w:bottom w:val="none" w:sz="0" w:space="0" w:color="auto"/>
                            <w:right w:val="none" w:sz="0" w:space="0" w:color="auto"/>
                          </w:divBdr>
                          <w:divsChild>
                            <w:div w:id="14133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537375">
          <w:marLeft w:val="0"/>
          <w:marRight w:val="0"/>
          <w:marTop w:val="0"/>
          <w:marBottom w:val="0"/>
          <w:divBdr>
            <w:top w:val="none" w:sz="0" w:space="0" w:color="auto"/>
            <w:left w:val="none" w:sz="0" w:space="0" w:color="auto"/>
            <w:bottom w:val="none" w:sz="0" w:space="0" w:color="auto"/>
            <w:right w:val="none" w:sz="0" w:space="0" w:color="auto"/>
          </w:divBdr>
          <w:divsChild>
            <w:div w:id="1833138685">
              <w:marLeft w:val="0"/>
              <w:marRight w:val="60"/>
              <w:marTop w:val="0"/>
              <w:marBottom w:val="0"/>
              <w:divBdr>
                <w:top w:val="none" w:sz="0" w:space="0" w:color="auto"/>
                <w:left w:val="none" w:sz="0" w:space="0" w:color="auto"/>
                <w:bottom w:val="none" w:sz="0" w:space="0" w:color="auto"/>
                <w:right w:val="none" w:sz="0" w:space="0" w:color="auto"/>
              </w:divBdr>
              <w:divsChild>
                <w:div w:id="1894153965">
                  <w:marLeft w:val="0"/>
                  <w:marRight w:val="0"/>
                  <w:marTop w:val="0"/>
                  <w:marBottom w:val="120"/>
                  <w:divBdr>
                    <w:top w:val="single" w:sz="6" w:space="0" w:color="C0C0C0"/>
                    <w:left w:val="single" w:sz="6" w:space="0" w:color="D9D9D9"/>
                    <w:bottom w:val="single" w:sz="6" w:space="0" w:color="D9D9D9"/>
                    <w:right w:val="single" w:sz="6" w:space="0" w:color="D9D9D9"/>
                  </w:divBdr>
                  <w:divsChild>
                    <w:div w:id="206714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73291">
      <w:bodyDiv w:val="1"/>
      <w:marLeft w:val="0"/>
      <w:marRight w:val="0"/>
      <w:marTop w:val="0"/>
      <w:marBottom w:val="0"/>
      <w:divBdr>
        <w:top w:val="none" w:sz="0" w:space="0" w:color="auto"/>
        <w:left w:val="none" w:sz="0" w:space="0" w:color="auto"/>
        <w:bottom w:val="none" w:sz="0" w:space="0" w:color="auto"/>
        <w:right w:val="none" w:sz="0" w:space="0" w:color="auto"/>
      </w:divBdr>
    </w:div>
    <w:div w:id="877087155">
      <w:bodyDiv w:val="1"/>
      <w:marLeft w:val="0"/>
      <w:marRight w:val="0"/>
      <w:marTop w:val="0"/>
      <w:marBottom w:val="0"/>
      <w:divBdr>
        <w:top w:val="none" w:sz="0" w:space="0" w:color="auto"/>
        <w:left w:val="none" w:sz="0" w:space="0" w:color="auto"/>
        <w:bottom w:val="none" w:sz="0" w:space="0" w:color="auto"/>
        <w:right w:val="none" w:sz="0" w:space="0" w:color="auto"/>
      </w:divBdr>
      <w:divsChild>
        <w:div w:id="49237232">
          <w:marLeft w:val="144"/>
          <w:marRight w:val="0"/>
          <w:marTop w:val="240"/>
          <w:marBottom w:val="40"/>
          <w:divBdr>
            <w:top w:val="none" w:sz="0" w:space="0" w:color="auto"/>
            <w:left w:val="none" w:sz="0" w:space="0" w:color="auto"/>
            <w:bottom w:val="none" w:sz="0" w:space="0" w:color="auto"/>
            <w:right w:val="none" w:sz="0" w:space="0" w:color="auto"/>
          </w:divBdr>
        </w:div>
      </w:divsChild>
    </w:div>
    <w:div w:id="885798579">
      <w:bodyDiv w:val="1"/>
      <w:marLeft w:val="0"/>
      <w:marRight w:val="0"/>
      <w:marTop w:val="0"/>
      <w:marBottom w:val="0"/>
      <w:divBdr>
        <w:top w:val="none" w:sz="0" w:space="0" w:color="auto"/>
        <w:left w:val="none" w:sz="0" w:space="0" w:color="auto"/>
        <w:bottom w:val="none" w:sz="0" w:space="0" w:color="auto"/>
        <w:right w:val="none" w:sz="0" w:space="0" w:color="auto"/>
      </w:divBdr>
      <w:divsChild>
        <w:div w:id="763495295">
          <w:marLeft w:val="605"/>
          <w:marRight w:val="0"/>
          <w:marTop w:val="40"/>
          <w:marBottom w:val="80"/>
          <w:divBdr>
            <w:top w:val="none" w:sz="0" w:space="0" w:color="auto"/>
            <w:left w:val="none" w:sz="0" w:space="0" w:color="auto"/>
            <w:bottom w:val="none" w:sz="0" w:space="0" w:color="auto"/>
            <w:right w:val="none" w:sz="0" w:space="0" w:color="auto"/>
          </w:divBdr>
        </w:div>
        <w:div w:id="1938323777">
          <w:marLeft w:val="605"/>
          <w:marRight w:val="0"/>
          <w:marTop w:val="40"/>
          <w:marBottom w:val="80"/>
          <w:divBdr>
            <w:top w:val="none" w:sz="0" w:space="0" w:color="auto"/>
            <w:left w:val="none" w:sz="0" w:space="0" w:color="auto"/>
            <w:bottom w:val="none" w:sz="0" w:space="0" w:color="auto"/>
            <w:right w:val="none" w:sz="0" w:space="0" w:color="auto"/>
          </w:divBdr>
        </w:div>
      </w:divsChild>
    </w:div>
    <w:div w:id="886068028">
      <w:bodyDiv w:val="1"/>
      <w:marLeft w:val="0"/>
      <w:marRight w:val="0"/>
      <w:marTop w:val="0"/>
      <w:marBottom w:val="0"/>
      <w:divBdr>
        <w:top w:val="none" w:sz="0" w:space="0" w:color="auto"/>
        <w:left w:val="none" w:sz="0" w:space="0" w:color="auto"/>
        <w:bottom w:val="none" w:sz="0" w:space="0" w:color="auto"/>
        <w:right w:val="none" w:sz="0" w:space="0" w:color="auto"/>
      </w:divBdr>
    </w:div>
    <w:div w:id="964313005">
      <w:bodyDiv w:val="1"/>
      <w:marLeft w:val="0"/>
      <w:marRight w:val="0"/>
      <w:marTop w:val="0"/>
      <w:marBottom w:val="0"/>
      <w:divBdr>
        <w:top w:val="none" w:sz="0" w:space="0" w:color="auto"/>
        <w:left w:val="none" w:sz="0" w:space="0" w:color="auto"/>
        <w:bottom w:val="none" w:sz="0" w:space="0" w:color="auto"/>
        <w:right w:val="none" w:sz="0" w:space="0" w:color="auto"/>
      </w:divBdr>
    </w:div>
    <w:div w:id="977034558">
      <w:bodyDiv w:val="1"/>
      <w:marLeft w:val="0"/>
      <w:marRight w:val="0"/>
      <w:marTop w:val="0"/>
      <w:marBottom w:val="0"/>
      <w:divBdr>
        <w:top w:val="none" w:sz="0" w:space="0" w:color="auto"/>
        <w:left w:val="none" w:sz="0" w:space="0" w:color="auto"/>
        <w:bottom w:val="none" w:sz="0" w:space="0" w:color="auto"/>
        <w:right w:val="none" w:sz="0" w:space="0" w:color="auto"/>
      </w:divBdr>
      <w:divsChild>
        <w:div w:id="1080174047">
          <w:marLeft w:val="144"/>
          <w:marRight w:val="0"/>
          <w:marTop w:val="240"/>
          <w:marBottom w:val="40"/>
          <w:divBdr>
            <w:top w:val="none" w:sz="0" w:space="0" w:color="auto"/>
            <w:left w:val="none" w:sz="0" w:space="0" w:color="auto"/>
            <w:bottom w:val="none" w:sz="0" w:space="0" w:color="auto"/>
            <w:right w:val="none" w:sz="0" w:space="0" w:color="auto"/>
          </w:divBdr>
        </w:div>
        <w:div w:id="1550149384">
          <w:marLeft w:val="605"/>
          <w:marRight w:val="0"/>
          <w:marTop w:val="40"/>
          <w:marBottom w:val="80"/>
          <w:divBdr>
            <w:top w:val="none" w:sz="0" w:space="0" w:color="auto"/>
            <w:left w:val="none" w:sz="0" w:space="0" w:color="auto"/>
            <w:bottom w:val="none" w:sz="0" w:space="0" w:color="auto"/>
            <w:right w:val="none" w:sz="0" w:space="0" w:color="auto"/>
          </w:divBdr>
        </w:div>
      </w:divsChild>
    </w:div>
    <w:div w:id="1107192454">
      <w:bodyDiv w:val="1"/>
      <w:marLeft w:val="0"/>
      <w:marRight w:val="0"/>
      <w:marTop w:val="0"/>
      <w:marBottom w:val="0"/>
      <w:divBdr>
        <w:top w:val="none" w:sz="0" w:space="0" w:color="auto"/>
        <w:left w:val="none" w:sz="0" w:space="0" w:color="auto"/>
        <w:bottom w:val="none" w:sz="0" w:space="0" w:color="auto"/>
        <w:right w:val="none" w:sz="0" w:space="0" w:color="auto"/>
      </w:divBdr>
    </w:div>
    <w:div w:id="1112818432">
      <w:bodyDiv w:val="1"/>
      <w:marLeft w:val="0"/>
      <w:marRight w:val="0"/>
      <w:marTop w:val="0"/>
      <w:marBottom w:val="0"/>
      <w:divBdr>
        <w:top w:val="none" w:sz="0" w:space="0" w:color="auto"/>
        <w:left w:val="none" w:sz="0" w:space="0" w:color="auto"/>
        <w:bottom w:val="none" w:sz="0" w:space="0" w:color="auto"/>
        <w:right w:val="none" w:sz="0" w:space="0" w:color="auto"/>
      </w:divBdr>
      <w:divsChild>
        <w:div w:id="652950312">
          <w:marLeft w:val="605"/>
          <w:marRight w:val="0"/>
          <w:marTop w:val="40"/>
          <w:marBottom w:val="80"/>
          <w:divBdr>
            <w:top w:val="none" w:sz="0" w:space="0" w:color="auto"/>
            <w:left w:val="none" w:sz="0" w:space="0" w:color="auto"/>
            <w:bottom w:val="none" w:sz="0" w:space="0" w:color="auto"/>
            <w:right w:val="none" w:sz="0" w:space="0" w:color="auto"/>
          </w:divBdr>
        </w:div>
        <w:div w:id="1009597016">
          <w:marLeft w:val="144"/>
          <w:marRight w:val="0"/>
          <w:marTop w:val="240"/>
          <w:marBottom w:val="40"/>
          <w:divBdr>
            <w:top w:val="none" w:sz="0" w:space="0" w:color="auto"/>
            <w:left w:val="none" w:sz="0" w:space="0" w:color="auto"/>
            <w:bottom w:val="none" w:sz="0" w:space="0" w:color="auto"/>
            <w:right w:val="none" w:sz="0" w:space="0" w:color="auto"/>
          </w:divBdr>
        </w:div>
        <w:div w:id="1041322795">
          <w:marLeft w:val="605"/>
          <w:marRight w:val="0"/>
          <w:marTop w:val="40"/>
          <w:marBottom w:val="80"/>
          <w:divBdr>
            <w:top w:val="none" w:sz="0" w:space="0" w:color="auto"/>
            <w:left w:val="none" w:sz="0" w:space="0" w:color="auto"/>
            <w:bottom w:val="none" w:sz="0" w:space="0" w:color="auto"/>
            <w:right w:val="none" w:sz="0" w:space="0" w:color="auto"/>
          </w:divBdr>
        </w:div>
      </w:divsChild>
    </w:div>
    <w:div w:id="1162819982">
      <w:bodyDiv w:val="1"/>
      <w:marLeft w:val="0"/>
      <w:marRight w:val="0"/>
      <w:marTop w:val="0"/>
      <w:marBottom w:val="0"/>
      <w:divBdr>
        <w:top w:val="none" w:sz="0" w:space="0" w:color="auto"/>
        <w:left w:val="none" w:sz="0" w:space="0" w:color="auto"/>
        <w:bottom w:val="none" w:sz="0" w:space="0" w:color="auto"/>
        <w:right w:val="none" w:sz="0" w:space="0" w:color="auto"/>
      </w:divBdr>
    </w:div>
    <w:div w:id="1181512487">
      <w:bodyDiv w:val="1"/>
      <w:marLeft w:val="0"/>
      <w:marRight w:val="0"/>
      <w:marTop w:val="0"/>
      <w:marBottom w:val="0"/>
      <w:divBdr>
        <w:top w:val="none" w:sz="0" w:space="0" w:color="auto"/>
        <w:left w:val="none" w:sz="0" w:space="0" w:color="auto"/>
        <w:bottom w:val="none" w:sz="0" w:space="0" w:color="auto"/>
        <w:right w:val="none" w:sz="0" w:space="0" w:color="auto"/>
      </w:divBdr>
    </w:div>
    <w:div w:id="1190070853">
      <w:bodyDiv w:val="1"/>
      <w:marLeft w:val="0"/>
      <w:marRight w:val="0"/>
      <w:marTop w:val="0"/>
      <w:marBottom w:val="0"/>
      <w:divBdr>
        <w:top w:val="none" w:sz="0" w:space="0" w:color="auto"/>
        <w:left w:val="none" w:sz="0" w:space="0" w:color="auto"/>
        <w:bottom w:val="none" w:sz="0" w:space="0" w:color="auto"/>
        <w:right w:val="none" w:sz="0" w:space="0" w:color="auto"/>
      </w:divBdr>
      <w:divsChild>
        <w:div w:id="313028961">
          <w:marLeft w:val="605"/>
          <w:marRight w:val="0"/>
          <w:marTop w:val="40"/>
          <w:marBottom w:val="80"/>
          <w:divBdr>
            <w:top w:val="none" w:sz="0" w:space="0" w:color="auto"/>
            <w:left w:val="none" w:sz="0" w:space="0" w:color="auto"/>
            <w:bottom w:val="none" w:sz="0" w:space="0" w:color="auto"/>
            <w:right w:val="none" w:sz="0" w:space="0" w:color="auto"/>
          </w:divBdr>
        </w:div>
        <w:div w:id="564875028">
          <w:marLeft w:val="605"/>
          <w:marRight w:val="0"/>
          <w:marTop w:val="40"/>
          <w:marBottom w:val="80"/>
          <w:divBdr>
            <w:top w:val="none" w:sz="0" w:space="0" w:color="auto"/>
            <w:left w:val="none" w:sz="0" w:space="0" w:color="auto"/>
            <w:bottom w:val="none" w:sz="0" w:space="0" w:color="auto"/>
            <w:right w:val="none" w:sz="0" w:space="0" w:color="auto"/>
          </w:divBdr>
        </w:div>
        <w:div w:id="855926698">
          <w:marLeft w:val="605"/>
          <w:marRight w:val="0"/>
          <w:marTop w:val="40"/>
          <w:marBottom w:val="80"/>
          <w:divBdr>
            <w:top w:val="none" w:sz="0" w:space="0" w:color="auto"/>
            <w:left w:val="none" w:sz="0" w:space="0" w:color="auto"/>
            <w:bottom w:val="none" w:sz="0" w:space="0" w:color="auto"/>
            <w:right w:val="none" w:sz="0" w:space="0" w:color="auto"/>
          </w:divBdr>
        </w:div>
        <w:div w:id="1478959190">
          <w:marLeft w:val="605"/>
          <w:marRight w:val="0"/>
          <w:marTop w:val="40"/>
          <w:marBottom w:val="80"/>
          <w:divBdr>
            <w:top w:val="none" w:sz="0" w:space="0" w:color="auto"/>
            <w:left w:val="none" w:sz="0" w:space="0" w:color="auto"/>
            <w:bottom w:val="none" w:sz="0" w:space="0" w:color="auto"/>
            <w:right w:val="none" w:sz="0" w:space="0" w:color="auto"/>
          </w:divBdr>
        </w:div>
        <w:div w:id="1500002654">
          <w:marLeft w:val="144"/>
          <w:marRight w:val="0"/>
          <w:marTop w:val="240"/>
          <w:marBottom w:val="40"/>
          <w:divBdr>
            <w:top w:val="none" w:sz="0" w:space="0" w:color="auto"/>
            <w:left w:val="none" w:sz="0" w:space="0" w:color="auto"/>
            <w:bottom w:val="none" w:sz="0" w:space="0" w:color="auto"/>
            <w:right w:val="none" w:sz="0" w:space="0" w:color="auto"/>
          </w:divBdr>
        </w:div>
        <w:div w:id="1661425771">
          <w:marLeft w:val="144"/>
          <w:marRight w:val="0"/>
          <w:marTop w:val="240"/>
          <w:marBottom w:val="40"/>
          <w:divBdr>
            <w:top w:val="none" w:sz="0" w:space="0" w:color="auto"/>
            <w:left w:val="none" w:sz="0" w:space="0" w:color="auto"/>
            <w:bottom w:val="none" w:sz="0" w:space="0" w:color="auto"/>
            <w:right w:val="none" w:sz="0" w:space="0" w:color="auto"/>
          </w:divBdr>
        </w:div>
        <w:div w:id="1755859779">
          <w:marLeft w:val="144"/>
          <w:marRight w:val="0"/>
          <w:marTop w:val="240"/>
          <w:marBottom w:val="40"/>
          <w:divBdr>
            <w:top w:val="none" w:sz="0" w:space="0" w:color="auto"/>
            <w:left w:val="none" w:sz="0" w:space="0" w:color="auto"/>
            <w:bottom w:val="none" w:sz="0" w:space="0" w:color="auto"/>
            <w:right w:val="none" w:sz="0" w:space="0" w:color="auto"/>
          </w:divBdr>
        </w:div>
        <w:div w:id="1826361847">
          <w:marLeft w:val="605"/>
          <w:marRight w:val="0"/>
          <w:marTop w:val="40"/>
          <w:marBottom w:val="80"/>
          <w:divBdr>
            <w:top w:val="none" w:sz="0" w:space="0" w:color="auto"/>
            <w:left w:val="none" w:sz="0" w:space="0" w:color="auto"/>
            <w:bottom w:val="none" w:sz="0" w:space="0" w:color="auto"/>
            <w:right w:val="none" w:sz="0" w:space="0" w:color="auto"/>
          </w:divBdr>
        </w:div>
        <w:div w:id="1932860259">
          <w:marLeft w:val="144"/>
          <w:marRight w:val="0"/>
          <w:marTop w:val="240"/>
          <w:marBottom w:val="40"/>
          <w:divBdr>
            <w:top w:val="none" w:sz="0" w:space="0" w:color="auto"/>
            <w:left w:val="none" w:sz="0" w:space="0" w:color="auto"/>
            <w:bottom w:val="none" w:sz="0" w:space="0" w:color="auto"/>
            <w:right w:val="none" w:sz="0" w:space="0" w:color="auto"/>
          </w:divBdr>
        </w:div>
      </w:divsChild>
    </w:div>
    <w:div w:id="1199321375">
      <w:bodyDiv w:val="1"/>
      <w:marLeft w:val="0"/>
      <w:marRight w:val="0"/>
      <w:marTop w:val="0"/>
      <w:marBottom w:val="0"/>
      <w:divBdr>
        <w:top w:val="none" w:sz="0" w:space="0" w:color="auto"/>
        <w:left w:val="none" w:sz="0" w:space="0" w:color="auto"/>
        <w:bottom w:val="none" w:sz="0" w:space="0" w:color="auto"/>
        <w:right w:val="none" w:sz="0" w:space="0" w:color="auto"/>
      </w:divBdr>
    </w:div>
    <w:div w:id="1200126473">
      <w:bodyDiv w:val="1"/>
      <w:marLeft w:val="0"/>
      <w:marRight w:val="0"/>
      <w:marTop w:val="0"/>
      <w:marBottom w:val="0"/>
      <w:divBdr>
        <w:top w:val="none" w:sz="0" w:space="0" w:color="auto"/>
        <w:left w:val="none" w:sz="0" w:space="0" w:color="auto"/>
        <w:bottom w:val="none" w:sz="0" w:space="0" w:color="auto"/>
        <w:right w:val="none" w:sz="0" w:space="0" w:color="auto"/>
      </w:divBdr>
    </w:div>
    <w:div w:id="1219785931">
      <w:bodyDiv w:val="1"/>
      <w:marLeft w:val="0"/>
      <w:marRight w:val="0"/>
      <w:marTop w:val="0"/>
      <w:marBottom w:val="0"/>
      <w:divBdr>
        <w:top w:val="none" w:sz="0" w:space="0" w:color="auto"/>
        <w:left w:val="none" w:sz="0" w:space="0" w:color="auto"/>
        <w:bottom w:val="none" w:sz="0" w:space="0" w:color="auto"/>
        <w:right w:val="none" w:sz="0" w:space="0" w:color="auto"/>
      </w:divBdr>
    </w:div>
    <w:div w:id="1264411584">
      <w:bodyDiv w:val="1"/>
      <w:marLeft w:val="0"/>
      <w:marRight w:val="0"/>
      <w:marTop w:val="0"/>
      <w:marBottom w:val="0"/>
      <w:divBdr>
        <w:top w:val="none" w:sz="0" w:space="0" w:color="auto"/>
        <w:left w:val="none" w:sz="0" w:space="0" w:color="auto"/>
        <w:bottom w:val="none" w:sz="0" w:space="0" w:color="auto"/>
        <w:right w:val="none" w:sz="0" w:space="0" w:color="auto"/>
      </w:divBdr>
      <w:divsChild>
        <w:div w:id="191500821">
          <w:marLeft w:val="144"/>
          <w:marRight w:val="0"/>
          <w:marTop w:val="240"/>
          <w:marBottom w:val="40"/>
          <w:divBdr>
            <w:top w:val="none" w:sz="0" w:space="0" w:color="auto"/>
            <w:left w:val="none" w:sz="0" w:space="0" w:color="auto"/>
            <w:bottom w:val="none" w:sz="0" w:space="0" w:color="auto"/>
            <w:right w:val="none" w:sz="0" w:space="0" w:color="auto"/>
          </w:divBdr>
        </w:div>
        <w:div w:id="522133857">
          <w:marLeft w:val="144"/>
          <w:marRight w:val="0"/>
          <w:marTop w:val="240"/>
          <w:marBottom w:val="40"/>
          <w:divBdr>
            <w:top w:val="none" w:sz="0" w:space="0" w:color="auto"/>
            <w:left w:val="none" w:sz="0" w:space="0" w:color="auto"/>
            <w:bottom w:val="none" w:sz="0" w:space="0" w:color="auto"/>
            <w:right w:val="none" w:sz="0" w:space="0" w:color="auto"/>
          </w:divBdr>
        </w:div>
        <w:div w:id="702754410">
          <w:marLeft w:val="605"/>
          <w:marRight w:val="0"/>
          <w:marTop w:val="40"/>
          <w:marBottom w:val="80"/>
          <w:divBdr>
            <w:top w:val="none" w:sz="0" w:space="0" w:color="auto"/>
            <w:left w:val="none" w:sz="0" w:space="0" w:color="auto"/>
            <w:bottom w:val="none" w:sz="0" w:space="0" w:color="auto"/>
            <w:right w:val="none" w:sz="0" w:space="0" w:color="auto"/>
          </w:divBdr>
        </w:div>
        <w:div w:id="762913925">
          <w:marLeft w:val="605"/>
          <w:marRight w:val="0"/>
          <w:marTop w:val="40"/>
          <w:marBottom w:val="80"/>
          <w:divBdr>
            <w:top w:val="none" w:sz="0" w:space="0" w:color="auto"/>
            <w:left w:val="none" w:sz="0" w:space="0" w:color="auto"/>
            <w:bottom w:val="none" w:sz="0" w:space="0" w:color="auto"/>
            <w:right w:val="none" w:sz="0" w:space="0" w:color="auto"/>
          </w:divBdr>
        </w:div>
        <w:div w:id="828054780">
          <w:marLeft w:val="605"/>
          <w:marRight w:val="0"/>
          <w:marTop w:val="40"/>
          <w:marBottom w:val="80"/>
          <w:divBdr>
            <w:top w:val="none" w:sz="0" w:space="0" w:color="auto"/>
            <w:left w:val="none" w:sz="0" w:space="0" w:color="auto"/>
            <w:bottom w:val="none" w:sz="0" w:space="0" w:color="auto"/>
            <w:right w:val="none" w:sz="0" w:space="0" w:color="auto"/>
          </w:divBdr>
        </w:div>
        <w:div w:id="865605412">
          <w:marLeft w:val="144"/>
          <w:marRight w:val="0"/>
          <w:marTop w:val="240"/>
          <w:marBottom w:val="40"/>
          <w:divBdr>
            <w:top w:val="none" w:sz="0" w:space="0" w:color="auto"/>
            <w:left w:val="none" w:sz="0" w:space="0" w:color="auto"/>
            <w:bottom w:val="none" w:sz="0" w:space="0" w:color="auto"/>
            <w:right w:val="none" w:sz="0" w:space="0" w:color="auto"/>
          </w:divBdr>
        </w:div>
        <w:div w:id="1120806318">
          <w:marLeft w:val="144"/>
          <w:marRight w:val="0"/>
          <w:marTop w:val="240"/>
          <w:marBottom w:val="40"/>
          <w:divBdr>
            <w:top w:val="none" w:sz="0" w:space="0" w:color="auto"/>
            <w:left w:val="none" w:sz="0" w:space="0" w:color="auto"/>
            <w:bottom w:val="none" w:sz="0" w:space="0" w:color="auto"/>
            <w:right w:val="none" w:sz="0" w:space="0" w:color="auto"/>
          </w:divBdr>
        </w:div>
        <w:div w:id="1153835603">
          <w:marLeft w:val="605"/>
          <w:marRight w:val="0"/>
          <w:marTop w:val="40"/>
          <w:marBottom w:val="80"/>
          <w:divBdr>
            <w:top w:val="none" w:sz="0" w:space="0" w:color="auto"/>
            <w:left w:val="none" w:sz="0" w:space="0" w:color="auto"/>
            <w:bottom w:val="none" w:sz="0" w:space="0" w:color="auto"/>
            <w:right w:val="none" w:sz="0" w:space="0" w:color="auto"/>
          </w:divBdr>
        </w:div>
        <w:div w:id="1339698880">
          <w:marLeft w:val="605"/>
          <w:marRight w:val="0"/>
          <w:marTop w:val="40"/>
          <w:marBottom w:val="80"/>
          <w:divBdr>
            <w:top w:val="none" w:sz="0" w:space="0" w:color="auto"/>
            <w:left w:val="none" w:sz="0" w:space="0" w:color="auto"/>
            <w:bottom w:val="none" w:sz="0" w:space="0" w:color="auto"/>
            <w:right w:val="none" w:sz="0" w:space="0" w:color="auto"/>
          </w:divBdr>
        </w:div>
      </w:divsChild>
    </w:div>
    <w:div w:id="1272205713">
      <w:bodyDiv w:val="1"/>
      <w:marLeft w:val="0"/>
      <w:marRight w:val="0"/>
      <w:marTop w:val="0"/>
      <w:marBottom w:val="0"/>
      <w:divBdr>
        <w:top w:val="none" w:sz="0" w:space="0" w:color="auto"/>
        <w:left w:val="none" w:sz="0" w:space="0" w:color="auto"/>
        <w:bottom w:val="none" w:sz="0" w:space="0" w:color="auto"/>
        <w:right w:val="none" w:sz="0" w:space="0" w:color="auto"/>
      </w:divBdr>
    </w:div>
    <w:div w:id="1291474702">
      <w:bodyDiv w:val="1"/>
      <w:marLeft w:val="0"/>
      <w:marRight w:val="0"/>
      <w:marTop w:val="0"/>
      <w:marBottom w:val="0"/>
      <w:divBdr>
        <w:top w:val="none" w:sz="0" w:space="0" w:color="auto"/>
        <w:left w:val="none" w:sz="0" w:space="0" w:color="auto"/>
        <w:bottom w:val="none" w:sz="0" w:space="0" w:color="auto"/>
        <w:right w:val="none" w:sz="0" w:space="0" w:color="auto"/>
      </w:divBdr>
      <w:divsChild>
        <w:div w:id="66726786">
          <w:marLeft w:val="144"/>
          <w:marRight w:val="0"/>
          <w:marTop w:val="240"/>
          <w:marBottom w:val="40"/>
          <w:divBdr>
            <w:top w:val="none" w:sz="0" w:space="0" w:color="auto"/>
            <w:left w:val="none" w:sz="0" w:space="0" w:color="auto"/>
            <w:bottom w:val="none" w:sz="0" w:space="0" w:color="auto"/>
            <w:right w:val="none" w:sz="0" w:space="0" w:color="auto"/>
          </w:divBdr>
        </w:div>
        <w:div w:id="380637777">
          <w:marLeft w:val="144"/>
          <w:marRight w:val="0"/>
          <w:marTop w:val="240"/>
          <w:marBottom w:val="40"/>
          <w:divBdr>
            <w:top w:val="none" w:sz="0" w:space="0" w:color="auto"/>
            <w:left w:val="none" w:sz="0" w:space="0" w:color="auto"/>
            <w:bottom w:val="none" w:sz="0" w:space="0" w:color="auto"/>
            <w:right w:val="none" w:sz="0" w:space="0" w:color="auto"/>
          </w:divBdr>
        </w:div>
        <w:div w:id="762338796">
          <w:marLeft w:val="144"/>
          <w:marRight w:val="0"/>
          <w:marTop w:val="240"/>
          <w:marBottom w:val="40"/>
          <w:divBdr>
            <w:top w:val="none" w:sz="0" w:space="0" w:color="auto"/>
            <w:left w:val="none" w:sz="0" w:space="0" w:color="auto"/>
            <w:bottom w:val="none" w:sz="0" w:space="0" w:color="auto"/>
            <w:right w:val="none" w:sz="0" w:space="0" w:color="auto"/>
          </w:divBdr>
        </w:div>
        <w:div w:id="846746452">
          <w:marLeft w:val="144"/>
          <w:marRight w:val="0"/>
          <w:marTop w:val="240"/>
          <w:marBottom w:val="40"/>
          <w:divBdr>
            <w:top w:val="none" w:sz="0" w:space="0" w:color="auto"/>
            <w:left w:val="none" w:sz="0" w:space="0" w:color="auto"/>
            <w:bottom w:val="none" w:sz="0" w:space="0" w:color="auto"/>
            <w:right w:val="none" w:sz="0" w:space="0" w:color="auto"/>
          </w:divBdr>
        </w:div>
        <w:div w:id="2051765543">
          <w:marLeft w:val="605"/>
          <w:marRight w:val="0"/>
          <w:marTop w:val="40"/>
          <w:marBottom w:val="80"/>
          <w:divBdr>
            <w:top w:val="none" w:sz="0" w:space="0" w:color="auto"/>
            <w:left w:val="none" w:sz="0" w:space="0" w:color="auto"/>
            <w:bottom w:val="none" w:sz="0" w:space="0" w:color="auto"/>
            <w:right w:val="none" w:sz="0" w:space="0" w:color="auto"/>
          </w:divBdr>
        </w:div>
      </w:divsChild>
    </w:div>
    <w:div w:id="1378162996">
      <w:bodyDiv w:val="1"/>
      <w:marLeft w:val="0"/>
      <w:marRight w:val="0"/>
      <w:marTop w:val="0"/>
      <w:marBottom w:val="0"/>
      <w:divBdr>
        <w:top w:val="none" w:sz="0" w:space="0" w:color="auto"/>
        <w:left w:val="none" w:sz="0" w:space="0" w:color="auto"/>
        <w:bottom w:val="none" w:sz="0" w:space="0" w:color="auto"/>
        <w:right w:val="none" w:sz="0" w:space="0" w:color="auto"/>
      </w:divBdr>
    </w:div>
    <w:div w:id="1381708101">
      <w:bodyDiv w:val="1"/>
      <w:marLeft w:val="0"/>
      <w:marRight w:val="0"/>
      <w:marTop w:val="0"/>
      <w:marBottom w:val="0"/>
      <w:divBdr>
        <w:top w:val="none" w:sz="0" w:space="0" w:color="auto"/>
        <w:left w:val="none" w:sz="0" w:space="0" w:color="auto"/>
        <w:bottom w:val="none" w:sz="0" w:space="0" w:color="auto"/>
        <w:right w:val="none" w:sz="0" w:space="0" w:color="auto"/>
      </w:divBdr>
    </w:div>
    <w:div w:id="1406487951">
      <w:bodyDiv w:val="1"/>
      <w:marLeft w:val="0"/>
      <w:marRight w:val="0"/>
      <w:marTop w:val="0"/>
      <w:marBottom w:val="0"/>
      <w:divBdr>
        <w:top w:val="none" w:sz="0" w:space="0" w:color="auto"/>
        <w:left w:val="none" w:sz="0" w:space="0" w:color="auto"/>
        <w:bottom w:val="none" w:sz="0" w:space="0" w:color="auto"/>
        <w:right w:val="none" w:sz="0" w:space="0" w:color="auto"/>
      </w:divBdr>
    </w:div>
    <w:div w:id="1415936041">
      <w:bodyDiv w:val="1"/>
      <w:marLeft w:val="0"/>
      <w:marRight w:val="0"/>
      <w:marTop w:val="0"/>
      <w:marBottom w:val="0"/>
      <w:divBdr>
        <w:top w:val="none" w:sz="0" w:space="0" w:color="auto"/>
        <w:left w:val="none" w:sz="0" w:space="0" w:color="auto"/>
        <w:bottom w:val="none" w:sz="0" w:space="0" w:color="auto"/>
        <w:right w:val="none" w:sz="0" w:space="0" w:color="auto"/>
      </w:divBdr>
      <w:divsChild>
        <w:div w:id="392394322">
          <w:marLeft w:val="144"/>
          <w:marRight w:val="0"/>
          <w:marTop w:val="240"/>
          <w:marBottom w:val="40"/>
          <w:divBdr>
            <w:top w:val="none" w:sz="0" w:space="0" w:color="auto"/>
            <w:left w:val="none" w:sz="0" w:space="0" w:color="auto"/>
            <w:bottom w:val="none" w:sz="0" w:space="0" w:color="auto"/>
            <w:right w:val="none" w:sz="0" w:space="0" w:color="auto"/>
          </w:divBdr>
        </w:div>
      </w:divsChild>
    </w:div>
    <w:div w:id="1492409419">
      <w:bodyDiv w:val="1"/>
      <w:marLeft w:val="0"/>
      <w:marRight w:val="0"/>
      <w:marTop w:val="0"/>
      <w:marBottom w:val="0"/>
      <w:divBdr>
        <w:top w:val="none" w:sz="0" w:space="0" w:color="auto"/>
        <w:left w:val="none" w:sz="0" w:space="0" w:color="auto"/>
        <w:bottom w:val="none" w:sz="0" w:space="0" w:color="auto"/>
        <w:right w:val="none" w:sz="0" w:space="0" w:color="auto"/>
      </w:divBdr>
      <w:divsChild>
        <w:div w:id="1608854073">
          <w:marLeft w:val="144"/>
          <w:marRight w:val="0"/>
          <w:marTop w:val="240"/>
          <w:marBottom w:val="40"/>
          <w:divBdr>
            <w:top w:val="none" w:sz="0" w:space="0" w:color="auto"/>
            <w:left w:val="none" w:sz="0" w:space="0" w:color="auto"/>
            <w:bottom w:val="none" w:sz="0" w:space="0" w:color="auto"/>
            <w:right w:val="none" w:sz="0" w:space="0" w:color="auto"/>
          </w:divBdr>
        </w:div>
      </w:divsChild>
    </w:div>
    <w:div w:id="1493107624">
      <w:bodyDiv w:val="1"/>
      <w:marLeft w:val="0"/>
      <w:marRight w:val="0"/>
      <w:marTop w:val="0"/>
      <w:marBottom w:val="0"/>
      <w:divBdr>
        <w:top w:val="none" w:sz="0" w:space="0" w:color="auto"/>
        <w:left w:val="none" w:sz="0" w:space="0" w:color="auto"/>
        <w:bottom w:val="none" w:sz="0" w:space="0" w:color="auto"/>
        <w:right w:val="none" w:sz="0" w:space="0" w:color="auto"/>
      </w:divBdr>
    </w:div>
    <w:div w:id="1557662510">
      <w:bodyDiv w:val="1"/>
      <w:marLeft w:val="0"/>
      <w:marRight w:val="0"/>
      <w:marTop w:val="0"/>
      <w:marBottom w:val="0"/>
      <w:divBdr>
        <w:top w:val="none" w:sz="0" w:space="0" w:color="auto"/>
        <w:left w:val="none" w:sz="0" w:space="0" w:color="auto"/>
        <w:bottom w:val="none" w:sz="0" w:space="0" w:color="auto"/>
        <w:right w:val="none" w:sz="0" w:space="0" w:color="auto"/>
      </w:divBdr>
      <w:divsChild>
        <w:div w:id="61417845">
          <w:marLeft w:val="144"/>
          <w:marRight w:val="0"/>
          <w:marTop w:val="240"/>
          <w:marBottom w:val="40"/>
          <w:divBdr>
            <w:top w:val="none" w:sz="0" w:space="0" w:color="auto"/>
            <w:left w:val="none" w:sz="0" w:space="0" w:color="auto"/>
            <w:bottom w:val="none" w:sz="0" w:space="0" w:color="auto"/>
            <w:right w:val="none" w:sz="0" w:space="0" w:color="auto"/>
          </w:divBdr>
        </w:div>
        <w:div w:id="708729267">
          <w:marLeft w:val="144"/>
          <w:marRight w:val="0"/>
          <w:marTop w:val="240"/>
          <w:marBottom w:val="40"/>
          <w:divBdr>
            <w:top w:val="none" w:sz="0" w:space="0" w:color="auto"/>
            <w:left w:val="none" w:sz="0" w:space="0" w:color="auto"/>
            <w:bottom w:val="none" w:sz="0" w:space="0" w:color="auto"/>
            <w:right w:val="none" w:sz="0" w:space="0" w:color="auto"/>
          </w:divBdr>
        </w:div>
        <w:div w:id="1089042098">
          <w:marLeft w:val="144"/>
          <w:marRight w:val="0"/>
          <w:marTop w:val="240"/>
          <w:marBottom w:val="40"/>
          <w:divBdr>
            <w:top w:val="none" w:sz="0" w:space="0" w:color="auto"/>
            <w:left w:val="none" w:sz="0" w:space="0" w:color="auto"/>
            <w:bottom w:val="none" w:sz="0" w:space="0" w:color="auto"/>
            <w:right w:val="none" w:sz="0" w:space="0" w:color="auto"/>
          </w:divBdr>
        </w:div>
        <w:div w:id="1889340989">
          <w:marLeft w:val="144"/>
          <w:marRight w:val="0"/>
          <w:marTop w:val="240"/>
          <w:marBottom w:val="40"/>
          <w:divBdr>
            <w:top w:val="none" w:sz="0" w:space="0" w:color="auto"/>
            <w:left w:val="none" w:sz="0" w:space="0" w:color="auto"/>
            <w:bottom w:val="none" w:sz="0" w:space="0" w:color="auto"/>
            <w:right w:val="none" w:sz="0" w:space="0" w:color="auto"/>
          </w:divBdr>
        </w:div>
      </w:divsChild>
    </w:div>
    <w:div w:id="1573466618">
      <w:bodyDiv w:val="1"/>
      <w:marLeft w:val="0"/>
      <w:marRight w:val="0"/>
      <w:marTop w:val="0"/>
      <w:marBottom w:val="0"/>
      <w:divBdr>
        <w:top w:val="none" w:sz="0" w:space="0" w:color="auto"/>
        <w:left w:val="none" w:sz="0" w:space="0" w:color="auto"/>
        <w:bottom w:val="none" w:sz="0" w:space="0" w:color="auto"/>
        <w:right w:val="none" w:sz="0" w:space="0" w:color="auto"/>
      </w:divBdr>
    </w:div>
    <w:div w:id="1582060039">
      <w:bodyDiv w:val="1"/>
      <w:marLeft w:val="0"/>
      <w:marRight w:val="0"/>
      <w:marTop w:val="0"/>
      <w:marBottom w:val="0"/>
      <w:divBdr>
        <w:top w:val="none" w:sz="0" w:space="0" w:color="auto"/>
        <w:left w:val="none" w:sz="0" w:space="0" w:color="auto"/>
        <w:bottom w:val="none" w:sz="0" w:space="0" w:color="auto"/>
        <w:right w:val="none" w:sz="0" w:space="0" w:color="auto"/>
      </w:divBdr>
      <w:divsChild>
        <w:div w:id="162864186">
          <w:marLeft w:val="605"/>
          <w:marRight w:val="0"/>
          <w:marTop w:val="40"/>
          <w:marBottom w:val="80"/>
          <w:divBdr>
            <w:top w:val="none" w:sz="0" w:space="0" w:color="auto"/>
            <w:left w:val="none" w:sz="0" w:space="0" w:color="auto"/>
            <w:bottom w:val="none" w:sz="0" w:space="0" w:color="auto"/>
            <w:right w:val="none" w:sz="0" w:space="0" w:color="auto"/>
          </w:divBdr>
        </w:div>
        <w:div w:id="667098334">
          <w:marLeft w:val="144"/>
          <w:marRight w:val="0"/>
          <w:marTop w:val="240"/>
          <w:marBottom w:val="40"/>
          <w:divBdr>
            <w:top w:val="none" w:sz="0" w:space="0" w:color="auto"/>
            <w:left w:val="none" w:sz="0" w:space="0" w:color="auto"/>
            <w:bottom w:val="none" w:sz="0" w:space="0" w:color="auto"/>
            <w:right w:val="none" w:sz="0" w:space="0" w:color="auto"/>
          </w:divBdr>
        </w:div>
        <w:div w:id="1901209673">
          <w:marLeft w:val="605"/>
          <w:marRight w:val="0"/>
          <w:marTop w:val="40"/>
          <w:marBottom w:val="80"/>
          <w:divBdr>
            <w:top w:val="none" w:sz="0" w:space="0" w:color="auto"/>
            <w:left w:val="none" w:sz="0" w:space="0" w:color="auto"/>
            <w:bottom w:val="none" w:sz="0" w:space="0" w:color="auto"/>
            <w:right w:val="none" w:sz="0" w:space="0" w:color="auto"/>
          </w:divBdr>
        </w:div>
      </w:divsChild>
    </w:div>
    <w:div w:id="1603218497">
      <w:bodyDiv w:val="1"/>
      <w:marLeft w:val="0"/>
      <w:marRight w:val="0"/>
      <w:marTop w:val="0"/>
      <w:marBottom w:val="0"/>
      <w:divBdr>
        <w:top w:val="none" w:sz="0" w:space="0" w:color="auto"/>
        <w:left w:val="none" w:sz="0" w:space="0" w:color="auto"/>
        <w:bottom w:val="none" w:sz="0" w:space="0" w:color="auto"/>
        <w:right w:val="none" w:sz="0" w:space="0" w:color="auto"/>
      </w:divBdr>
    </w:div>
    <w:div w:id="1646085758">
      <w:bodyDiv w:val="1"/>
      <w:marLeft w:val="0"/>
      <w:marRight w:val="0"/>
      <w:marTop w:val="0"/>
      <w:marBottom w:val="0"/>
      <w:divBdr>
        <w:top w:val="none" w:sz="0" w:space="0" w:color="auto"/>
        <w:left w:val="none" w:sz="0" w:space="0" w:color="auto"/>
        <w:bottom w:val="none" w:sz="0" w:space="0" w:color="auto"/>
        <w:right w:val="none" w:sz="0" w:space="0" w:color="auto"/>
      </w:divBdr>
    </w:div>
    <w:div w:id="1660226922">
      <w:bodyDiv w:val="1"/>
      <w:marLeft w:val="0"/>
      <w:marRight w:val="0"/>
      <w:marTop w:val="0"/>
      <w:marBottom w:val="0"/>
      <w:divBdr>
        <w:top w:val="none" w:sz="0" w:space="0" w:color="auto"/>
        <w:left w:val="none" w:sz="0" w:space="0" w:color="auto"/>
        <w:bottom w:val="none" w:sz="0" w:space="0" w:color="auto"/>
        <w:right w:val="none" w:sz="0" w:space="0" w:color="auto"/>
      </w:divBdr>
    </w:div>
    <w:div w:id="1725136782">
      <w:bodyDiv w:val="1"/>
      <w:marLeft w:val="0"/>
      <w:marRight w:val="0"/>
      <w:marTop w:val="0"/>
      <w:marBottom w:val="0"/>
      <w:divBdr>
        <w:top w:val="none" w:sz="0" w:space="0" w:color="auto"/>
        <w:left w:val="none" w:sz="0" w:space="0" w:color="auto"/>
        <w:bottom w:val="none" w:sz="0" w:space="0" w:color="auto"/>
        <w:right w:val="none" w:sz="0" w:space="0" w:color="auto"/>
      </w:divBdr>
    </w:div>
    <w:div w:id="1734812320">
      <w:bodyDiv w:val="1"/>
      <w:marLeft w:val="0"/>
      <w:marRight w:val="0"/>
      <w:marTop w:val="0"/>
      <w:marBottom w:val="0"/>
      <w:divBdr>
        <w:top w:val="none" w:sz="0" w:space="0" w:color="auto"/>
        <w:left w:val="none" w:sz="0" w:space="0" w:color="auto"/>
        <w:bottom w:val="none" w:sz="0" w:space="0" w:color="auto"/>
        <w:right w:val="none" w:sz="0" w:space="0" w:color="auto"/>
      </w:divBdr>
    </w:div>
    <w:div w:id="1783645096">
      <w:bodyDiv w:val="1"/>
      <w:marLeft w:val="0"/>
      <w:marRight w:val="0"/>
      <w:marTop w:val="0"/>
      <w:marBottom w:val="0"/>
      <w:divBdr>
        <w:top w:val="none" w:sz="0" w:space="0" w:color="auto"/>
        <w:left w:val="none" w:sz="0" w:space="0" w:color="auto"/>
        <w:bottom w:val="none" w:sz="0" w:space="0" w:color="auto"/>
        <w:right w:val="none" w:sz="0" w:space="0" w:color="auto"/>
      </w:divBdr>
    </w:div>
    <w:div w:id="1831168148">
      <w:bodyDiv w:val="1"/>
      <w:marLeft w:val="0"/>
      <w:marRight w:val="0"/>
      <w:marTop w:val="0"/>
      <w:marBottom w:val="0"/>
      <w:divBdr>
        <w:top w:val="none" w:sz="0" w:space="0" w:color="auto"/>
        <w:left w:val="none" w:sz="0" w:space="0" w:color="auto"/>
        <w:bottom w:val="none" w:sz="0" w:space="0" w:color="auto"/>
        <w:right w:val="none" w:sz="0" w:space="0" w:color="auto"/>
      </w:divBdr>
    </w:div>
    <w:div w:id="1850365332">
      <w:bodyDiv w:val="1"/>
      <w:marLeft w:val="0"/>
      <w:marRight w:val="0"/>
      <w:marTop w:val="0"/>
      <w:marBottom w:val="0"/>
      <w:divBdr>
        <w:top w:val="none" w:sz="0" w:space="0" w:color="auto"/>
        <w:left w:val="none" w:sz="0" w:space="0" w:color="auto"/>
        <w:bottom w:val="none" w:sz="0" w:space="0" w:color="auto"/>
        <w:right w:val="none" w:sz="0" w:space="0" w:color="auto"/>
      </w:divBdr>
    </w:div>
    <w:div w:id="1893229377">
      <w:bodyDiv w:val="1"/>
      <w:marLeft w:val="0"/>
      <w:marRight w:val="0"/>
      <w:marTop w:val="0"/>
      <w:marBottom w:val="0"/>
      <w:divBdr>
        <w:top w:val="none" w:sz="0" w:space="0" w:color="auto"/>
        <w:left w:val="none" w:sz="0" w:space="0" w:color="auto"/>
        <w:bottom w:val="none" w:sz="0" w:space="0" w:color="auto"/>
        <w:right w:val="none" w:sz="0" w:space="0" w:color="auto"/>
      </w:divBdr>
    </w:div>
    <w:div w:id="1917737722">
      <w:bodyDiv w:val="1"/>
      <w:marLeft w:val="0"/>
      <w:marRight w:val="0"/>
      <w:marTop w:val="0"/>
      <w:marBottom w:val="0"/>
      <w:divBdr>
        <w:top w:val="none" w:sz="0" w:space="0" w:color="auto"/>
        <w:left w:val="none" w:sz="0" w:space="0" w:color="auto"/>
        <w:bottom w:val="none" w:sz="0" w:space="0" w:color="auto"/>
        <w:right w:val="none" w:sz="0" w:space="0" w:color="auto"/>
      </w:divBdr>
    </w:div>
    <w:div w:id="1925840971">
      <w:bodyDiv w:val="1"/>
      <w:marLeft w:val="0"/>
      <w:marRight w:val="0"/>
      <w:marTop w:val="0"/>
      <w:marBottom w:val="0"/>
      <w:divBdr>
        <w:top w:val="none" w:sz="0" w:space="0" w:color="auto"/>
        <w:left w:val="none" w:sz="0" w:space="0" w:color="auto"/>
        <w:bottom w:val="none" w:sz="0" w:space="0" w:color="auto"/>
        <w:right w:val="none" w:sz="0" w:space="0" w:color="auto"/>
      </w:divBdr>
    </w:div>
    <w:div w:id="1933470839">
      <w:bodyDiv w:val="1"/>
      <w:marLeft w:val="0"/>
      <w:marRight w:val="0"/>
      <w:marTop w:val="0"/>
      <w:marBottom w:val="0"/>
      <w:divBdr>
        <w:top w:val="none" w:sz="0" w:space="0" w:color="auto"/>
        <w:left w:val="none" w:sz="0" w:space="0" w:color="auto"/>
        <w:bottom w:val="none" w:sz="0" w:space="0" w:color="auto"/>
        <w:right w:val="none" w:sz="0" w:space="0" w:color="auto"/>
      </w:divBdr>
    </w:div>
    <w:div w:id="1960141234">
      <w:bodyDiv w:val="1"/>
      <w:marLeft w:val="0"/>
      <w:marRight w:val="0"/>
      <w:marTop w:val="0"/>
      <w:marBottom w:val="0"/>
      <w:divBdr>
        <w:top w:val="none" w:sz="0" w:space="0" w:color="auto"/>
        <w:left w:val="none" w:sz="0" w:space="0" w:color="auto"/>
        <w:bottom w:val="none" w:sz="0" w:space="0" w:color="auto"/>
        <w:right w:val="none" w:sz="0" w:space="0" w:color="auto"/>
      </w:divBdr>
      <w:divsChild>
        <w:div w:id="14815127">
          <w:marLeft w:val="0"/>
          <w:marRight w:val="0"/>
          <w:marTop w:val="0"/>
          <w:marBottom w:val="0"/>
          <w:divBdr>
            <w:top w:val="none" w:sz="0" w:space="0" w:color="auto"/>
            <w:left w:val="none" w:sz="0" w:space="0" w:color="auto"/>
            <w:bottom w:val="none" w:sz="0" w:space="0" w:color="auto"/>
            <w:right w:val="none" w:sz="0" w:space="0" w:color="auto"/>
          </w:divBdr>
        </w:div>
        <w:div w:id="1654068138">
          <w:marLeft w:val="0"/>
          <w:marRight w:val="0"/>
          <w:marTop w:val="0"/>
          <w:marBottom w:val="0"/>
          <w:divBdr>
            <w:top w:val="none" w:sz="0" w:space="0" w:color="auto"/>
            <w:left w:val="none" w:sz="0" w:space="0" w:color="auto"/>
            <w:bottom w:val="none" w:sz="0" w:space="0" w:color="auto"/>
            <w:right w:val="none" w:sz="0" w:space="0" w:color="auto"/>
          </w:divBdr>
          <w:divsChild>
            <w:div w:id="525101483">
              <w:marLeft w:val="0"/>
              <w:marRight w:val="0"/>
              <w:marTop w:val="0"/>
              <w:marBottom w:val="0"/>
              <w:divBdr>
                <w:top w:val="none" w:sz="0" w:space="0" w:color="auto"/>
                <w:left w:val="none" w:sz="0" w:space="0" w:color="auto"/>
                <w:bottom w:val="none" w:sz="0" w:space="0" w:color="auto"/>
                <w:right w:val="none" w:sz="0" w:space="0" w:color="auto"/>
              </w:divBdr>
              <w:divsChild>
                <w:div w:id="133331163">
                  <w:marLeft w:val="0"/>
                  <w:marRight w:val="0"/>
                  <w:marTop w:val="0"/>
                  <w:marBottom w:val="0"/>
                  <w:divBdr>
                    <w:top w:val="none" w:sz="0" w:space="0" w:color="auto"/>
                    <w:left w:val="none" w:sz="0" w:space="0" w:color="auto"/>
                    <w:bottom w:val="none" w:sz="0" w:space="0" w:color="auto"/>
                    <w:right w:val="none" w:sz="0" w:space="0" w:color="auto"/>
                  </w:divBdr>
                  <w:divsChild>
                    <w:div w:id="1999068687">
                      <w:marLeft w:val="0"/>
                      <w:marRight w:val="0"/>
                      <w:marTop w:val="0"/>
                      <w:marBottom w:val="0"/>
                      <w:divBdr>
                        <w:top w:val="none" w:sz="0" w:space="0" w:color="auto"/>
                        <w:left w:val="none" w:sz="0" w:space="0" w:color="auto"/>
                        <w:bottom w:val="none" w:sz="0" w:space="0" w:color="auto"/>
                        <w:right w:val="none" w:sz="0" w:space="0" w:color="auto"/>
                      </w:divBdr>
                      <w:divsChild>
                        <w:div w:id="814179765">
                          <w:marLeft w:val="0"/>
                          <w:marRight w:val="0"/>
                          <w:marTop w:val="0"/>
                          <w:marBottom w:val="0"/>
                          <w:divBdr>
                            <w:top w:val="none" w:sz="0" w:space="0" w:color="auto"/>
                            <w:left w:val="none" w:sz="0" w:space="0" w:color="auto"/>
                            <w:bottom w:val="none" w:sz="0" w:space="0" w:color="auto"/>
                            <w:right w:val="none" w:sz="0" w:space="0" w:color="auto"/>
                          </w:divBdr>
                          <w:divsChild>
                            <w:div w:id="5132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3679611">
      <w:bodyDiv w:val="1"/>
      <w:marLeft w:val="0"/>
      <w:marRight w:val="0"/>
      <w:marTop w:val="0"/>
      <w:marBottom w:val="0"/>
      <w:divBdr>
        <w:top w:val="none" w:sz="0" w:space="0" w:color="auto"/>
        <w:left w:val="none" w:sz="0" w:space="0" w:color="auto"/>
        <w:bottom w:val="none" w:sz="0" w:space="0" w:color="auto"/>
        <w:right w:val="none" w:sz="0" w:space="0" w:color="auto"/>
      </w:divBdr>
      <w:divsChild>
        <w:div w:id="89931458">
          <w:marLeft w:val="0"/>
          <w:marRight w:val="0"/>
          <w:marTop w:val="0"/>
          <w:marBottom w:val="0"/>
          <w:divBdr>
            <w:top w:val="none" w:sz="0" w:space="0" w:color="auto"/>
            <w:left w:val="none" w:sz="0" w:space="0" w:color="auto"/>
            <w:bottom w:val="none" w:sz="0" w:space="0" w:color="auto"/>
            <w:right w:val="none" w:sz="0" w:space="0" w:color="auto"/>
          </w:divBdr>
        </w:div>
        <w:div w:id="231543664">
          <w:marLeft w:val="0"/>
          <w:marRight w:val="0"/>
          <w:marTop w:val="0"/>
          <w:marBottom w:val="0"/>
          <w:divBdr>
            <w:top w:val="none" w:sz="0" w:space="0" w:color="auto"/>
            <w:left w:val="none" w:sz="0" w:space="0" w:color="auto"/>
            <w:bottom w:val="none" w:sz="0" w:space="0" w:color="auto"/>
            <w:right w:val="none" w:sz="0" w:space="0" w:color="auto"/>
          </w:divBdr>
        </w:div>
        <w:div w:id="338123719">
          <w:marLeft w:val="0"/>
          <w:marRight w:val="0"/>
          <w:marTop w:val="0"/>
          <w:marBottom w:val="0"/>
          <w:divBdr>
            <w:top w:val="none" w:sz="0" w:space="0" w:color="auto"/>
            <w:left w:val="none" w:sz="0" w:space="0" w:color="auto"/>
            <w:bottom w:val="none" w:sz="0" w:space="0" w:color="auto"/>
            <w:right w:val="none" w:sz="0" w:space="0" w:color="auto"/>
          </w:divBdr>
        </w:div>
        <w:div w:id="379861599">
          <w:marLeft w:val="0"/>
          <w:marRight w:val="0"/>
          <w:marTop w:val="0"/>
          <w:marBottom w:val="0"/>
          <w:divBdr>
            <w:top w:val="none" w:sz="0" w:space="0" w:color="auto"/>
            <w:left w:val="none" w:sz="0" w:space="0" w:color="auto"/>
            <w:bottom w:val="none" w:sz="0" w:space="0" w:color="auto"/>
            <w:right w:val="none" w:sz="0" w:space="0" w:color="auto"/>
          </w:divBdr>
        </w:div>
        <w:div w:id="519783449">
          <w:marLeft w:val="0"/>
          <w:marRight w:val="0"/>
          <w:marTop w:val="0"/>
          <w:marBottom w:val="0"/>
          <w:divBdr>
            <w:top w:val="none" w:sz="0" w:space="0" w:color="auto"/>
            <w:left w:val="none" w:sz="0" w:space="0" w:color="auto"/>
            <w:bottom w:val="none" w:sz="0" w:space="0" w:color="auto"/>
            <w:right w:val="none" w:sz="0" w:space="0" w:color="auto"/>
          </w:divBdr>
        </w:div>
        <w:div w:id="1088381129">
          <w:marLeft w:val="0"/>
          <w:marRight w:val="0"/>
          <w:marTop w:val="0"/>
          <w:marBottom w:val="0"/>
          <w:divBdr>
            <w:top w:val="none" w:sz="0" w:space="0" w:color="auto"/>
            <w:left w:val="none" w:sz="0" w:space="0" w:color="auto"/>
            <w:bottom w:val="none" w:sz="0" w:space="0" w:color="auto"/>
            <w:right w:val="none" w:sz="0" w:space="0" w:color="auto"/>
          </w:divBdr>
        </w:div>
        <w:div w:id="1100300652">
          <w:marLeft w:val="0"/>
          <w:marRight w:val="0"/>
          <w:marTop w:val="0"/>
          <w:marBottom w:val="0"/>
          <w:divBdr>
            <w:top w:val="none" w:sz="0" w:space="0" w:color="auto"/>
            <w:left w:val="none" w:sz="0" w:space="0" w:color="auto"/>
            <w:bottom w:val="none" w:sz="0" w:space="0" w:color="auto"/>
            <w:right w:val="none" w:sz="0" w:space="0" w:color="auto"/>
          </w:divBdr>
        </w:div>
        <w:div w:id="1557662773">
          <w:marLeft w:val="0"/>
          <w:marRight w:val="0"/>
          <w:marTop w:val="0"/>
          <w:marBottom w:val="0"/>
          <w:divBdr>
            <w:top w:val="none" w:sz="0" w:space="0" w:color="auto"/>
            <w:left w:val="none" w:sz="0" w:space="0" w:color="auto"/>
            <w:bottom w:val="none" w:sz="0" w:space="0" w:color="auto"/>
            <w:right w:val="none" w:sz="0" w:space="0" w:color="auto"/>
          </w:divBdr>
        </w:div>
        <w:div w:id="1565219302">
          <w:marLeft w:val="0"/>
          <w:marRight w:val="0"/>
          <w:marTop w:val="0"/>
          <w:marBottom w:val="0"/>
          <w:divBdr>
            <w:top w:val="none" w:sz="0" w:space="0" w:color="auto"/>
            <w:left w:val="none" w:sz="0" w:space="0" w:color="auto"/>
            <w:bottom w:val="none" w:sz="0" w:space="0" w:color="auto"/>
            <w:right w:val="none" w:sz="0" w:space="0" w:color="auto"/>
          </w:divBdr>
        </w:div>
        <w:div w:id="2022662164">
          <w:marLeft w:val="0"/>
          <w:marRight w:val="0"/>
          <w:marTop w:val="0"/>
          <w:marBottom w:val="0"/>
          <w:divBdr>
            <w:top w:val="none" w:sz="0" w:space="0" w:color="auto"/>
            <w:left w:val="none" w:sz="0" w:space="0" w:color="auto"/>
            <w:bottom w:val="none" w:sz="0" w:space="0" w:color="auto"/>
            <w:right w:val="none" w:sz="0" w:space="0" w:color="auto"/>
          </w:divBdr>
        </w:div>
      </w:divsChild>
    </w:div>
    <w:div w:id="2012680854">
      <w:bodyDiv w:val="1"/>
      <w:marLeft w:val="0"/>
      <w:marRight w:val="0"/>
      <w:marTop w:val="0"/>
      <w:marBottom w:val="0"/>
      <w:divBdr>
        <w:top w:val="none" w:sz="0" w:space="0" w:color="auto"/>
        <w:left w:val="none" w:sz="0" w:space="0" w:color="auto"/>
        <w:bottom w:val="none" w:sz="0" w:space="0" w:color="auto"/>
        <w:right w:val="none" w:sz="0" w:space="0" w:color="auto"/>
      </w:divBdr>
    </w:div>
    <w:div w:id="2019847454">
      <w:bodyDiv w:val="1"/>
      <w:marLeft w:val="0"/>
      <w:marRight w:val="0"/>
      <w:marTop w:val="0"/>
      <w:marBottom w:val="0"/>
      <w:divBdr>
        <w:top w:val="none" w:sz="0" w:space="0" w:color="auto"/>
        <w:left w:val="none" w:sz="0" w:space="0" w:color="auto"/>
        <w:bottom w:val="none" w:sz="0" w:space="0" w:color="auto"/>
        <w:right w:val="none" w:sz="0" w:space="0" w:color="auto"/>
      </w:divBdr>
      <w:divsChild>
        <w:div w:id="1058624604">
          <w:marLeft w:val="0"/>
          <w:marRight w:val="0"/>
          <w:marTop w:val="0"/>
          <w:marBottom w:val="0"/>
          <w:divBdr>
            <w:top w:val="none" w:sz="0" w:space="0" w:color="auto"/>
            <w:left w:val="none" w:sz="0" w:space="0" w:color="auto"/>
            <w:bottom w:val="none" w:sz="0" w:space="0" w:color="auto"/>
            <w:right w:val="none" w:sz="0" w:space="0" w:color="auto"/>
          </w:divBdr>
        </w:div>
        <w:div w:id="1378319228">
          <w:marLeft w:val="0"/>
          <w:marRight w:val="0"/>
          <w:marTop w:val="0"/>
          <w:marBottom w:val="0"/>
          <w:divBdr>
            <w:top w:val="none" w:sz="0" w:space="0" w:color="auto"/>
            <w:left w:val="none" w:sz="0" w:space="0" w:color="auto"/>
            <w:bottom w:val="none" w:sz="0" w:space="0" w:color="auto"/>
            <w:right w:val="none" w:sz="0" w:space="0" w:color="auto"/>
          </w:divBdr>
          <w:divsChild>
            <w:div w:id="1270970001">
              <w:marLeft w:val="0"/>
              <w:marRight w:val="0"/>
              <w:marTop w:val="0"/>
              <w:marBottom w:val="0"/>
              <w:divBdr>
                <w:top w:val="none" w:sz="0" w:space="0" w:color="auto"/>
                <w:left w:val="none" w:sz="0" w:space="0" w:color="auto"/>
                <w:bottom w:val="none" w:sz="0" w:space="0" w:color="auto"/>
                <w:right w:val="none" w:sz="0" w:space="0" w:color="auto"/>
              </w:divBdr>
              <w:divsChild>
                <w:div w:id="26613093">
                  <w:marLeft w:val="0"/>
                  <w:marRight w:val="0"/>
                  <w:marTop w:val="0"/>
                  <w:marBottom w:val="0"/>
                  <w:divBdr>
                    <w:top w:val="none" w:sz="0" w:space="0" w:color="auto"/>
                    <w:left w:val="none" w:sz="0" w:space="0" w:color="auto"/>
                    <w:bottom w:val="none" w:sz="0" w:space="0" w:color="auto"/>
                    <w:right w:val="none" w:sz="0" w:space="0" w:color="auto"/>
                  </w:divBdr>
                  <w:divsChild>
                    <w:div w:id="1847942858">
                      <w:marLeft w:val="0"/>
                      <w:marRight w:val="0"/>
                      <w:marTop w:val="0"/>
                      <w:marBottom w:val="0"/>
                      <w:divBdr>
                        <w:top w:val="none" w:sz="0" w:space="0" w:color="auto"/>
                        <w:left w:val="none" w:sz="0" w:space="0" w:color="auto"/>
                        <w:bottom w:val="none" w:sz="0" w:space="0" w:color="auto"/>
                        <w:right w:val="none" w:sz="0" w:space="0" w:color="auto"/>
                      </w:divBdr>
                      <w:divsChild>
                        <w:div w:id="1852375223">
                          <w:marLeft w:val="0"/>
                          <w:marRight w:val="0"/>
                          <w:marTop w:val="0"/>
                          <w:marBottom w:val="0"/>
                          <w:divBdr>
                            <w:top w:val="none" w:sz="0" w:space="0" w:color="auto"/>
                            <w:left w:val="none" w:sz="0" w:space="0" w:color="auto"/>
                            <w:bottom w:val="none" w:sz="0" w:space="0" w:color="auto"/>
                            <w:right w:val="none" w:sz="0" w:space="0" w:color="auto"/>
                          </w:divBdr>
                          <w:divsChild>
                            <w:div w:id="15952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099033">
          <w:marLeft w:val="0"/>
          <w:marRight w:val="0"/>
          <w:marTop w:val="0"/>
          <w:marBottom w:val="0"/>
          <w:divBdr>
            <w:top w:val="none" w:sz="0" w:space="0" w:color="auto"/>
            <w:left w:val="none" w:sz="0" w:space="0" w:color="auto"/>
            <w:bottom w:val="none" w:sz="0" w:space="0" w:color="auto"/>
            <w:right w:val="none" w:sz="0" w:space="0" w:color="auto"/>
          </w:divBdr>
          <w:divsChild>
            <w:div w:id="443614338">
              <w:marLeft w:val="0"/>
              <w:marRight w:val="0"/>
              <w:marTop w:val="0"/>
              <w:marBottom w:val="0"/>
              <w:divBdr>
                <w:top w:val="none" w:sz="0" w:space="0" w:color="auto"/>
                <w:left w:val="none" w:sz="0" w:space="0" w:color="auto"/>
                <w:bottom w:val="none" w:sz="0" w:space="0" w:color="auto"/>
                <w:right w:val="none" w:sz="0" w:space="0" w:color="auto"/>
              </w:divBdr>
              <w:divsChild>
                <w:div w:id="1482691646">
                  <w:marLeft w:val="0"/>
                  <w:marRight w:val="0"/>
                  <w:marTop w:val="0"/>
                  <w:marBottom w:val="0"/>
                  <w:divBdr>
                    <w:top w:val="none" w:sz="0" w:space="0" w:color="auto"/>
                    <w:left w:val="none" w:sz="0" w:space="0" w:color="auto"/>
                    <w:bottom w:val="none" w:sz="0" w:space="0" w:color="auto"/>
                    <w:right w:val="none" w:sz="0" w:space="0" w:color="auto"/>
                  </w:divBdr>
                  <w:divsChild>
                    <w:div w:id="139593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38894">
      <w:bodyDiv w:val="1"/>
      <w:marLeft w:val="0"/>
      <w:marRight w:val="0"/>
      <w:marTop w:val="0"/>
      <w:marBottom w:val="0"/>
      <w:divBdr>
        <w:top w:val="none" w:sz="0" w:space="0" w:color="auto"/>
        <w:left w:val="none" w:sz="0" w:space="0" w:color="auto"/>
        <w:bottom w:val="none" w:sz="0" w:space="0" w:color="auto"/>
        <w:right w:val="none" w:sz="0" w:space="0" w:color="auto"/>
      </w:divBdr>
    </w:div>
    <w:div w:id="2040428349">
      <w:bodyDiv w:val="1"/>
      <w:marLeft w:val="0"/>
      <w:marRight w:val="0"/>
      <w:marTop w:val="0"/>
      <w:marBottom w:val="0"/>
      <w:divBdr>
        <w:top w:val="none" w:sz="0" w:space="0" w:color="auto"/>
        <w:left w:val="none" w:sz="0" w:space="0" w:color="auto"/>
        <w:bottom w:val="none" w:sz="0" w:space="0" w:color="auto"/>
        <w:right w:val="none" w:sz="0" w:space="0" w:color="auto"/>
      </w:divBdr>
      <w:divsChild>
        <w:div w:id="18238753">
          <w:marLeft w:val="605"/>
          <w:marRight w:val="0"/>
          <w:marTop w:val="40"/>
          <w:marBottom w:val="80"/>
          <w:divBdr>
            <w:top w:val="none" w:sz="0" w:space="0" w:color="auto"/>
            <w:left w:val="none" w:sz="0" w:space="0" w:color="auto"/>
            <w:bottom w:val="none" w:sz="0" w:space="0" w:color="auto"/>
            <w:right w:val="none" w:sz="0" w:space="0" w:color="auto"/>
          </w:divBdr>
        </w:div>
        <w:div w:id="95295845">
          <w:marLeft w:val="144"/>
          <w:marRight w:val="0"/>
          <w:marTop w:val="240"/>
          <w:marBottom w:val="40"/>
          <w:divBdr>
            <w:top w:val="none" w:sz="0" w:space="0" w:color="auto"/>
            <w:left w:val="none" w:sz="0" w:space="0" w:color="auto"/>
            <w:bottom w:val="none" w:sz="0" w:space="0" w:color="auto"/>
            <w:right w:val="none" w:sz="0" w:space="0" w:color="auto"/>
          </w:divBdr>
        </w:div>
      </w:divsChild>
    </w:div>
    <w:div w:id="2084057674">
      <w:bodyDiv w:val="1"/>
      <w:marLeft w:val="0"/>
      <w:marRight w:val="0"/>
      <w:marTop w:val="0"/>
      <w:marBottom w:val="0"/>
      <w:divBdr>
        <w:top w:val="none" w:sz="0" w:space="0" w:color="auto"/>
        <w:left w:val="none" w:sz="0" w:space="0" w:color="auto"/>
        <w:bottom w:val="none" w:sz="0" w:space="0" w:color="auto"/>
        <w:right w:val="none" w:sz="0" w:space="0" w:color="auto"/>
      </w:divBdr>
    </w:div>
    <w:div w:id="2090498079">
      <w:bodyDiv w:val="1"/>
      <w:marLeft w:val="0"/>
      <w:marRight w:val="0"/>
      <w:marTop w:val="0"/>
      <w:marBottom w:val="0"/>
      <w:divBdr>
        <w:top w:val="none" w:sz="0" w:space="0" w:color="auto"/>
        <w:left w:val="none" w:sz="0" w:space="0" w:color="auto"/>
        <w:bottom w:val="none" w:sz="0" w:space="0" w:color="auto"/>
        <w:right w:val="none" w:sz="0" w:space="0" w:color="auto"/>
      </w:divBdr>
    </w:div>
    <w:div w:id="212022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101.png"/><Relationship Id="rId21" Type="http://schemas.openxmlformats.org/officeDocument/2006/relationships/hyperlink" Target="https://github.com/MarceloAros/Openfire" TargetMode="External"/><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microsoft.com/office/2011/relationships/commentsExtended" Target="commentsExtended.xml"/><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https://github.com/MarceloAros/Smack" TargetMode="External"/><Relationship Id="rId27" Type="http://schemas.openxmlformats.org/officeDocument/2006/relationships/image" Target="media/image12.jp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7.emf"/><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g"/><Relationship Id="rId17" Type="http://schemas.microsoft.com/office/2016/09/relationships/commentsIds" Target="commentsIds.xml"/><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8.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arceloAros/XEP0348-test" TargetMode="External"/><Relationship Id="rId28" Type="http://schemas.openxmlformats.org/officeDocument/2006/relationships/image" Target="media/image13.jp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emf"/><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4.jpeg"/><Relationship Id="rId109" Type="http://schemas.openxmlformats.org/officeDocument/2006/relationships/image" Target="media/image93.emf"/><Relationship Id="rId34" Type="http://schemas.openxmlformats.org/officeDocument/2006/relationships/image" Target="media/image19.jp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hyperlink" Target="https://github.com/MarceloAros/OF0348-Docs"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4.emf"/><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41.png"/><Relationship Id="rId77" Type="http://schemas.openxmlformats.org/officeDocument/2006/relationships/image" Target="media/image62.emf"/><Relationship Id="rId100" Type="http://schemas.microsoft.com/office/2007/relationships/hdphoto" Target="media/hdphoto1.wdp"/><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emf"/><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jpeg"/><Relationship Id="rId67" Type="http://schemas.openxmlformats.org/officeDocument/2006/relationships/image" Target="media/image52.emf"/><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comments" Target="comments.xml"/><Relationship Id="rId36" Type="http://schemas.openxmlformats.org/officeDocument/2006/relationships/image" Target="media/image21.jpg"/><Relationship Id="rId57" Type="http://schemas.openxmlformats.org/officeDocument/2006/relationships/image" Target="media/image42.png"/><Relationship Id="rId106" Type="http://schemas.openxmlformats.org/officeDocument/2006/relationships/image" Target="media/image90.png"/><Relationship Id="rId12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6.jp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tools.ietf.org/html/rfc7395" TargetMode="External"/><Relationship Id="rId13" Type="http://schemas.openxmlformats.org/officeDocument/2006/relationships/hyperlink" Target="https://tools.ietf.org/html/rfc4422" TargetMode="External"/><Relationship Id="rId18" Type="http://schemas.openxmlformats.org/officeDocument/2006/relationships/hyperlink" Target="http://xmpp.org/extensions/xep-0325.html" TargetMode="External"/><Relationship Id="rId3" Type="http://schemas.openxmlformats.org/officeDocument/2006/relationships/hyperlink" Target="https://www.ietf.org/rfc/rfc3920.txt" TargetMode="External"/><Relationship Id="rId21" Type="http://schemas.openxmlformats.org/officeDocument/2006/relationships/hyperlink" Target="http://xmpp.org/extensions/xep-0348.html" TargetMode="External"/><Relationship Id="rId7" Type="http://schemas.openxmlformats.org/officeDocument/2006/relationships/hyperlink" Target="http://xmpp.org/extensions/xep-0045.html" TargetMode="External"/><Relationship Id="rId12" Type="http://schemas.openxmlformats.org/officeDocument/2006/relationships/hyperlink" Target="http://xmpp.org/extensions/xep-0143.html" TargetMode="External"/><Relationship Id="rId17" Type="http://schemas.openxmlformats.org/officeDocument/2006/relationships/hyperlink" Target="http://xmpp.org/extensions/xep-0324.html" TargetMode="External"/><Relationship Id="rId2" Type="http://schemas.openxmlformats.org/officeDocument/2006/relationships/hyperlink" Target="https://tools.ietf.org/html/rfc6121" TargetMode="External"/><Relationship Id="rId16" Type="http://schemas.openxmlformats.org/officeDocument/2006/relationships/hyperlink" Target="http://xmpp.org/extensions/xep-0323.html" TargetMode="External"/><Relationship Id="rId20" Type="http://schemas.openxmlformats.org/officeDocument/2006/relationships/hyperlink" Target="https://tools.ietf.org/html/rfc5849" TargetMode="External"/><Relationship Id="rId1" Type="http://schemas.openxmlformats.org/officeDocument/2006/relationships/hyperlink" Target="https://tools.ietf.org/html/rfc6120" TargetMode="External"/><Relationship Id="rId6" Type="http://schemas.openxmlformats.org/officeDocument/2006/relationships/hyperlink" Target="https://tools.ietf.org/html/rfc6121" TargetMode="External"/><Relationship Id="rId11" Type="http://schemas.openxmlformats.org/officeDocument/2006/relationships/hyperlink" Target="http://xmpp.org/extensions/xep-0001.html" TargetMode="External"/><Relationship Id="rId5" Type="http://schemas.openxmlformats.org/officeDocument/2006/relationships/hyperlink" Target="https://tools.ietf.org/html/rfc6120" TargetMode="External"/><Relationship Id="rId15" Type="http://schemas.openxmlformats.org/officeDocument/2006/relationships/hyperlink" Target="http://xmpp.org/extensions/xep-0322.html" TargetMode="External"/><Relationship Id="rId10" Type="http://schemas.openxmlformats.org/officeDocument/2006/relationships/hyperlink" Target="https://tools.ietf.org/html/rfc7622" TargetMode="External"/><Relationship Id="rId19" Type="http://schemas.openxmlformats.org/officeDocument/2006/relationships/hyperlink" Target="http://xmpp.org/extensions/xep-0326.html" TargetMode="External"/><Relationship Id="rId4" Type="http://schemas.openxmlformats.org/officeDocument/2006/relationships/hyperlink" Target="https://www.ietf.org/rfc/rfc3921.txt" TargetMode="External"/><Relationship Id="rId9" Type="http://schemas.openxmlformats.org/officeDocument/2006/relationships/hyperlink" Target="https://tools.ietf.org/html/rfc7590" TargetMode="External"/><Relationship Id="rId14" Type="http://schemas.openxmlformats.org/officeDocument/2006/relationships/hyperlink" Target="https://tools.ietf.org/html/rfc5246" TargetMode="External"/><Relationship Id="rId22" Type="http://schemas.openxmlformats.org/officeDocument/2006/relationships/hyperlink" Target="http://xmpp.org/extensions/xep-0077.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{EE299A0D-C101-4E77-9130-DF6F4EDC1DE4}</b:Guid>
    <b:Author>
      <b:Author>
        <b:NameList>
          <b:Person>
            <b:Last>Pressman</b:Last>
            <b:First>Roger</b:First>
            <b:Middle>S.</b:Middle>
          </b:Person>
        </b:NameList>
      </b:Author>
    </b:Author>
    <b:Title>Ingenía del Software. Un efoque practico</b:Title>
    <b:Year>2010</b:Year>
    <b:City>Mexico D.F.</b:City>
    <b:Publisher>The McGraw-Hill</b:Publisher>
    <b:StandardNumber>9786071503145</b:StandardNumber>
    <b:Pages>800</b:Pages>
    <b:Edition>Septima</b:Edition>
    <b:RefOrder>1</b:RefOrder>
  </b:Source>
  <b:Source>
    <b:Tag>Pro09</b:Tag>
    <b:SourceType>Book</b:SourceType>
    <b:Guid>{4D7A36CF-80A4-41CA-9022-6018D443D9CE}</b:Guid>
    <b:Author>
      <b:Author>
        <b:Corporate>Project Management Institute</b:Corporate>
      </b:Author>
    </b:Author>
    <b:Title>Guia de los Fundamentos Para la Direccion de Proyectos</b:Title>
    <b:Year>2009</b:Year>
    <b:Publisher>Project Management Institute</b:Publisher>
    <b:Pages>504</b:Pages>
    <b:Edition>Cuarta</b:Edition>
    <b:RefOrder>2</b:RefOrder>
  </b:Source>
  <b:Source>
    <b:Tag>XSF16</b:Tag>
    <b:SourceType>InternetSite</b:SourceType>
    <b:Guid>{C09AAA2E-B51F-461B-A89A-0A539654D538}</b:Guid>
    <b:Title>XEP-0001: XMPP Extension Protocols</b:Title>
    <b:Year>2016</b:Year>
    <b:Author>
      <b:Author>
        <b:NameList>
          <b:Person>
            <b:Last>XSF</b:Last>
          </b:Person>
        </b:NameList>
      </b:Author>
    </b:Author>
    <b:InternetSiteTitle>XMPP </b:InternetSiteTitle>
    <b:Month>09</b:Month>
    <b:Day>26</b:Day>
    <b:URL>http://xmpp.org/extensions/xep-0001.html</b:URL>
    <b:RefOrder>3</b:RefOrder>
  </b:Source>
  <b:Source>
    <b:Tag>IET16</b:Tag>
    <b:SourceType>InternetSite</b:SourceType>
    <b:Guid>{9398498D-19BB-4148-A99C-E1F411F6E66B}</b:Guid>
    <b:Author>
      <b:Author>
        <b:Corporate>IETF</b:Corporate>
      </b:Author>
    </b:Author>
    <b:Title>RFC 3268 - The Transport Layer Security (TLS) Protocol</b:Title>
    <b:Year>2016</b:Year>
    <b:Month>Septiembre</b:Month>
    <b:Day>27</b:Day>
    <b:URL>https://tools.ietf.org/html/rfc5246</b:URL>
    <b:RefOrder>4</b:RefOrder>
  </b:Source>
  <b:Source>
    <b:Tag>XSF161</b:Tag>
    <b:SourceType>InternetSite</b:SourceType>
    <b:Guid>{B504EBB8-A383-4C48-AA46-9AA33582735D}</b:Guid>
    <b:Author>
      <b:Author>
        <b:Corporate>XSF</b:Corporate>
      </b:Author>
    </b:Author>
    <b:Title>XEP-0143: Guidelines for Authors of XMPP Extension Protocols</b:Title>
    <b:InternetSiteTitle>xmmp.org</b:InternetSiteTitle>
    <b:Year>2016</b:Year>
    <b:Month>Septiembre</b:Month>
    <b:Day>27</b:Day>
    <b:URL>http://xmpp.org/extensions/xep-0143.html</b:URL>
    <b:RefOrder>5</b:RefOrder>
  </b:Source>
  <b:Source>
    <b:Tag>IET161</b:Tag>
    <b:SourceType>InternetSite</b:SourceType>
    <b:Guid>{DCC28B28-7602-45C4-AAF9-DF153A809C71}</b:Guid>
    <b:Author>
      <b:Author>
        <b:Corporate>IETF</b:Corporate>
      </b:Author>
    </b:Author>
    <b:Title>RFC 7395 -  An Extensible Messaging and Presence Protocol (XMPP) Subprotocol for WebSocket</b:Title>
    <b:InternetSiteTitle>IETF</b:InternetSiteTitle>
    <b:Year>2016</b:Year>
    <b:Month>Septiembre</b:Month>
    <b:Day>27</b:Day>
    <b:URL>https://tools.ietf.org/html/rfc7395</b:URL>
    <b:RefOrder>6</b:RefOrder>
  </b:Source>
  <b:Source>
    <b:Tag>IET162</b:Tag>
    <b:SourceType>InternetSite</b:SourceType>
    <b:Guid>{7517BC10-F09F-4615-95FA-BF91609DE405}</b:Guid>
    <b:Author>
      <b:Author>
        <b:Corporate>IETF</b:Corporate>
      </b:Author>
    </b:Author>
    <b:Title>RFC 5790 - Use of Transport Layer Security (TLS) in the Extensible Messaging and Presence Protocol (XMPP)</b:Title>
    <b:InternetSiteTitle>IETF</b:InternetSiteTitle>
    <b:Year>2016</b:Year>
    <b:Month>Septiembre</b:Month>
    <b:Day>2016</b:Day>
    <b:URL>https://tools.ietf.org/html/rfc7590</b:URL>
    <b:RefOrder>7</b:RefOrder>
  </b:Source>
  <b:Source>
    <b:Tag>IET163</b:Tag>
    <b:SourceType>InternetSite</b:SourceType>
    <b:Guid>{41763495-BC78-4C93-A250-F1F787D97A05}</b:Guid>
    <b:Author>
      <b:Author>
        <b:Corporate>IETF</b:Corporate>
      </b:Author>
    </b:Author>
    <b:Title>RFC 3920 - Extensible Messaging and Presence Protocol (XMPP): Core</b:Title>
    <b:InternetSiteTitle>IETF</b:InternetSiteTitle>
    <b:Year>2016</b:Year>
    <b:Month>Septiembre</b:Month>
    <b:Day>28</b:Day>
    <b:URL>https://www.ietf.org/rfc/rfc3920.txt</b:URL>
    <b:RefOrder>8</b:RefOrder>
  </b:Source>
  <b:Source>
    <b:Tag>IET165</b:Tag>
    <b:SourceType>InternetSite</b:SourceType>
    <b:Guid>{4C4DC889-AD26-4219-A501-44156F7260F8}</b:Guid>
    <b:Author>
      <b:Author>
        <b:Corporate>IETF</b:Corporate>
      </b:Author>
    </b:Author>
    <b:Title>RFC 6120 - Extensible Messaging and Presence Protocol (XMPP): Core</b:Title>
    <b:InternetSiteTitle>IETF</b:InternetSiteTitle>
    <b:Year>2016</b:Year>
    <b:Month>Septiembre</b:Month>
    <b:Day>28</b:Day>
    <b:URL>https://tools.ietf.org/html/rfc6120</b:URL>
    <b:RefOrder>9</b:RefOrder>
  </b:Source>
  <b:Source>
    <b:Tag>IET166</b:Tag>
    <b:SourceType>InternetSite</b:SourceType>
    <b:Guid>{E33C899B-7A56-4729-BC06-2E8C2B57818D}</b:Guid>
    <b:Author>
      <b:Author>
        <b:Corporate>IETF</b:Corporate>
      </b:Author>
    </b:Author>
    <b:Title>RFC 6121 - Extensible Messaging and Presence Protocol (XMPP): Instant Messaging and Presence</b:Title>
    <b:InternetSiteTitle>IETF</b:InternetSiteTitle>
    <b:Year>2016</b:Year>
    <b:Month>Septiembre</b:Month>
    <b:Day>28</b:Day>
    <b:URL>https://tools.ietf.org/html/rfc6121</b:URL>
    <b:RefOrder>10</b:RefOrder>
  </b:Source>
  <b:Source>
    <b:Tag>XSF162</b:Tag>
    <b:SourceType>InternetSite</b:SourceType>
    <b:Guid>{7E096939-73E4-4D43-BB1F-DE262B6778A8}</b:Guid>
    <b:Author>
      <b:Author>
        <b:Corporate>XSF</b:Corporate>
      </b:Author>
    </b:Author>
    <b:Title>XEP-0045: Multi-User Chat</b:Title>
    <b:InternetSiteTitle>xmmp.org</b:InternetSiteTitle>
    <b:Year>2016</b:Year>
    <b:Month>Septiembre</b:Month>
    <b:Day>28</b:Day>
    <b:URL>http://xmpp.org/extensions/xep-0045.html</b:URL>
    <b:RefOrder>11</b:RefOrder>
  </b:Source>
  <b:Source>
    <b:Tag>RFC</b:Tag>
    <b:SourceType>InternetSite</b:SourceType>
    <b:Guid>{0C38941C-C817-48B8-A47A-EF449C6ABA0F}</b:Guid>
    <b:Title>RFC 7622 - Extensible Messaging and Presence Protocol (XMPP): Address Format</b:Title>
    <b:InternetSiteTitle>IETF</b:InternetSiteTitle>
    <b:Year>2016</b:Year>
    <b:Month>Septiembre</b:Month>
    <b:Day>28</b:Day>
    <b:URL>https://tools.ietf.org/html/rfc7622</b:URL>
    <b:Author>
      <b:Author>
        <b:Corporate>IETF</b:Corporate>
      </b:Author>
    </b:Author>
    <b:RefOrder>12</b:RefOrder>
  </b:Source>
  <b:Source>
    <b:Tag>IET164</b:Tag>
    <b:SourceType>InternetSite</b:SourceType>
    <b:Guid>{4BEB5D13-BA1B-46E6-997C-402FC80C56DF}</b:Guid>
    <b:Author>
      <b:Author>
        <b:Corporate>IETF</b:Corporate>
      </b:Author>
    </b:Author>
    <b:Title>RFC 3921 - Extensible Messaging and Presence Protocol (XMPP): Instant Messaging and Presence</b:Title>
    <b:InternetSiteTitle>IETF</b:InternetSiteTitle>
    <b:Year>2016</b:Year>
    <b:Month>Septiembre</b:Month>
    <b:Day>28</b:Day>
    <b:URL>https://www.ietf.org/rfc/rfc3921.txt</b:URL>
    <b:RefOrder>13</b:RefOrder>
  </b:Source>
  <b:Source>
    <b:Tag>XSF163</b:Tag>
    <b:SourceType>InternetSite</b:SourceType>
    <b:Guid>{41EA3CC6-0BE4-4C0F-9904-B2DE2E5344A5}</b:Guid>
    <b:Author>
      <b:Author>
        <b:Corporate>XSF</b:Corporate>
      </b:Author>
    </b:Author>
    <b:Title>XEP-0077: In-Band Registration</b:Title>
    <b:InternetSiteTitle>xmpp.org</b:InternetSiteTitle>
    <b:Year>2016</b:Year>
    <b:Month>Septiembre</b:Month>
    <b:Day>28</b:Day>
    <b:URL>http://xmpp.org/extensions/xep-0077.html</b:URL>
    <b:RefOrder>14</b:RefOrder>
  </b:Source>
  <b:Source>
    <b:Tag>XSF164</b:Tag>
    <b:SourceType>InternetSite</b:SourceType>
    <b:Guid>{4745243D-A9E8-41BC-8FD5-EA2DE2537335}</b:Guid>
    <b:Author>
      <b:Author>
        <b:Corporate>XSF</b:Corporate>
      </b:Author>
    </b:Author>
    <b:Title>XEP-0348: Signing Forms</b:Title>
    <b:InternetSiteTitle>xmpp.org</b:InternetSiteTitle>
    <b:Year>2016</b:Year>
    <b:Month>Septiembre</b:Month>
    <b:Day>28</b:Day>
    <b:URL>http://xmpp.org/extensions/xep-0348.html</b:URL>
    <b:RefOrder>15</b:RefOrder>
  </b:Source>
  <b:Source>
    <b:Tag>XSF165</b:Tag>
    <b:SourceType>InternetSite</b:SourceType>
    <b:Guid>{D3937651-74E6-482C-A6CF-120EDB46B16D}</b:Guid>
    <b:Author>
      <b:Author>
        <b:Corporate>XSF</b:Corporate>
      </b:Author>
    </b:Author>
    <b:Title>XEP-0004: Data Forms</b:Title>
    <b:InternetSiteTitle>xmpp.org</b:InternetSiteTitle>
    <b:Year>2016</b:Year>
    <b:Month>Septiembre</b:Month>
    <b:Day>28</b:Day>
    <b:URL>http://xmpp.org/extensions/xep-0004.html</b:URL>
    <b:RefOrder>16</b:RefOrder>
  </b:Source>
  <b:Source>
    <b:Tag>Wah16</b:Tag>
    <b:SourceType>Book</b:SourceType>
    <b:Guid>{5EEF0A48-3CD9-4B68-8FF4-F9FA31605CE0}</b:Guid>
    <b:Author>
      <b:Author>
        <b:NameList>
          <b:Person>
            <b:Last>Waher</b:Last>
            <b:First>Peter</b:First>
          </b:Person>
        </b:NameList>
      </b:Author>
    </b:Author>
    <b:Title>Learning Internet of Things</b:Title>
    <b:Year>2016</b:Year>
    <b:City>Birmingham</b:City>
    <b:Publisher>Packt Publishing</b:Publisher>
    <b:RefOrder>17</b:RefOrder>
  </b:Source>
</b:Sources>
</file>

<file path=customXml/itemProps1.xml><?xml version="1.0" encoding="utf-8"?>
<ds:datastoreItem xmlns:ds="http://schemas.openxmlformats.org/officeDocument/2006/customXml" ds:itemID="{7A35EFD6-1563-4747-BD07-0466C3844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27228</Words>
  <Characters>149760</Characters>
  <Application>Microsoft Office Word</Application>
  <DocSecurity>0</DocSecurity>
  <Lines>1248</Lines>
  <Paragraphs>353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176635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Xhelo Aros</dc:creator>
  <cp:keywords/>
  <dc:description/>
  <cp:lastModifiedBy>Xhelo Aros</cp:lastModifiedBy>
  <cp:revision>4</cp:revision>
  <dcterms:created xsi:type="dcterms:W3CDTF">2018-09-11T12:54:00Z</dcterms:created>
  <dcterms:modified xsi:type="dcterms:W3CDTF">2018-09-11T20:39:00Z</dcterms:modified>
</cp:coreProperties>
</file>